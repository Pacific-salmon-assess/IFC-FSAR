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DAC8D0" w14:textId="4C8D68FF" w:rsidR="0092747E" w:rsidRPr="00753D3E" w:rsidRDefault="68824643" w:rsidP="00CB09D3">
      <w:pPr>
        <w:pStyle w:val="Heading1"/>
      </w:pPr>
      <w:r>
        <w:t>Interior fraser river coho (</w:t>
      </w:r>
      <w:r w:rsidRPr="1ACE7AC8">
        <w:rPr>
          <w:i/>
          <w:iCs/>
        </w:rPr>
        <w:t>Oncorhynchus kisutch</w:t>
      </w:r>
      <w:r>
        <w:t xml:space="preserve">) stock assessment </w:t>
      </w:r>
      <w:r w:rsidR="1540761C">
        <w:t>for</w:t>
      </w:r>
      <w:r>
        <w:t xml:space="preserve"> </w:t>
      </w:r>
      <w:r w:rsidR="67EF4EC7">
        <w:t>2022</w:t>
      </w:r>
    </w:p>
    <w:tbl>
      <w:tblPr>
        <w:tblW w:w="9390" w:type="dxa"/>
        <w:tblInd w:w="103" w:type="dxa"/>
        <w:tblLayout w:type="fixed"/>
        <w:tblLook w:val="04A0" w:firstRow="1" w:lastRow="0" w:firstColumn="1" w:lastColumn="0" w:noHBand="0" w:noVBand="1"/>
      </w:tblPr>
      <w:tblGrid>
        <w:gridCol w:w="9390"/>
      </w:tblGrid>
      <w:tr w:rsidR="00FE20D6" w:rsidRPr="00B634E3" w14:paraId="214C2ECC" w14:textId="77777777" w:rsidTr="7E20F442">
        <w:tc>
          <w:tcPr>
            <w:tcW w:w="9390" w:type="dxa"/>
            <w:tcBorders>
              <w:top w:val="single" w:sz="4" w:space="0" w:color="auto"/>
              <w:left w:val="single" w:sz="4" w:space="0" w:color="auto"/>
              <w:bottom w:val="single" w:sz="4" w:space="0" w:color="auto"/>
              <w:right w:val="single" w:sz="4" w:space="0" w:color="auto"/>
            </w:tcBorders>
          </w:tcPr>
          <w:p w14:paraId="01124D3B" w14:textId="77777777" w:rsidR="00FE20D6" w:rsidRPr="0092747E" w:rsidRDefault="004F4130" w:rsidP="0092747E">
            <w:pPr>
              <w:pStyle w:val="Context-Heading"/>
            </w:pPr>
            <w:r w:rsidRPr="0092747E">
              <w:t>Context</w:t>
            </w:r>
            <w:r w:rsidR="00FB39BD">
              <w:t>:</w:t>
            </w:r>
          </w:p>
          <w:p w14:paraId="02E26AAC" w14:textId="35387A7B" w:rsidR="008445A1" w:rsidDel="00A90C73" w:rsidRDefault="00B100AA" w:rsidP="00B100AA">
            <w:pPr>
              <w:pStyle w:val="Context-text"/>
              <w:rPr>
                <w:del w:id="0" w:author="Bailey, Colin (DFO/MPO)" w:date="2024-11-18T12:34:00Z"/>
              </w:rPr>
            </w:pPr>
            <w:r w:rsidRPr="009B1A4B">
              <w:t>Stock and Assessment Overview: Interior Fraser River Coho</w:t>
            </w:r>
            <w:r>
              <w:t xml:space="preserve"> Salmo</w:t>
            </w:r>
            <w:r w:rsidR="00F066BE">
              <w:t>n</w:t>
            </w:r>
          </w:p>
          <w:p w14:paraId="605AC8DD" w14:textId="77777777" w:rsidR="00A90C73" w:rsidRDefault="00A90C73" w:rsidP="00B100AA">
            <w:pPr>
              <w:pStyle w:val="Context-text"/>
              <w:rPr>
                <w:ins w:id="1" w:author="Bailey, Colin (DFO/MPO)" w:date="2024-11-18T12:34:00Z"/>
              </w:rPr>
            </w:pPr>
          </w:p>
          <w:p w14:paraId="1681029C" w14:textId="734A4267" w:rsidR="00B100AA" w:rsidRPr="009B1A4B" w:rsidRDefault="00B100AA" w:rsidP="00B100AA">
            <w:pPr>
              <w:pStyle w:val="Context-text"/>
            </w:pPr>
            <w:del w:id="2" w:author="Bailey, Colin (DFO/MPO)" w:date="2024-11-18T12:34:00Z">
              <w:r w:rsidDel="00A90C73">
                <w:delText>n.</w:delText>
              </w:r>
            </w:del>
            <w:r>
              <w:t xml:space="preserve"> </w:t>
            </w:r>
          </w:p>
          <w:p w14:paraId="6E4DD869" w14:textId="57CDA87D" w:rsidR="00B100AA" w:rsidRDefault="556DB3D9" w:rsidP="00B100AA">
            <w:pPr>
              <w:pStyle w:val="Context-text"/>
              <w:rPr>
                <w:ins w:id="3" w:author="Bailey, Colin (DFO/MPO)" w:date="2024-11-18T12:38:00Z"/>
              </w:rPr>
            </w:pPr>
            <w:r>
              <w:t>T</w:t>
            </w:r>
            <w:r w:rsidR="00B100AA">
              <w:t>h</w:t>
            </w:r>
            <w:r w:rsidR="00760DD4">
              <w:t>is</w:t>
            </w:r>
            <w:r w:rsidR="00B100AA" w:rsidRPr="009B1A4B">
              <w:t xml:space="preserve"> </w:t>
            </w:r>
            <w:r w:rsidR="00780600">
              <w:t>Fisheries Science Response R</w:t>
            </w:r>
            <w:r w:rsidR="00A05988">
              <w:t xml:space="preserve">eport </w:t>
            </w:r>
            <w:r w:rsidR="00760DD4">
              <w:t>was written</w:t>
            </w:r>
            <w:r w:rsidR="00A05988">
              <w:t xml:space="preserve"> </w:t>
            </w:r>
            <w:r w:rsidR="00A2279E">
              <w:t>to streamline</w:t>
            </w:r>
            <w:r w:rsidR="0068593E">
              <w:t xml:space="preserve"> information and advice fo</w:t>
            </w:r>
            <w:r w:rsidR="00780600">
              <w:t>r</w:t>
            </w:r>
            <w:r w:rsidR="0068593E">
              <w:t xml:space="preserve"> the conservation and management of </w:t>
            </w:r>
            <w:r w:rsidR="00A05988">
              <w:t xml:space="preserve">the </w:t>
            </w:r>
            <w:r w:rsidR="00A05988" w:rsidRPr="009B1A4B">
              <w:t xml:space="preserve">Interior Fraser </w:t>
            </w:r>
            <w:r w:rsidR="00A05988">
              <w:t xml:space="preserve">River </w:t>
            </w:r>
            <w:r w:rsidR="00A05988" w:rsidRPr="009B1A4B">
              <w:t xml:space="preserve">Coho Salmon </w:t>
            </w:r>
            <w:r w:rsidR="00A05988">
              <w:t>(IFC) S</w:t>
            </w:r>
            <w:r w:rsidR="00A05988" w:rsidRPr="009B1A4B">
              <w:t xml:space="preserve">tock </w:t>
            </w:r>
            <w:r w:rsidR="00A05988">
              <w:t>M</w:t>
            </w:r>
            <w:r w:rsidR="00A05988" w:rsidRPr="009B1A4B">
              <w:t xml:space="preserve">anagement </w:t>
            </w:r>
            <w:r w:rsidR="00A05988">
              <w:t>U</w:t>
            </w:r>
            <w:r w:rsidR="00A05988" w:rsidRPr="009B1A4B">
              <w:t>nit (SMU)</w:t>
            </w:r>
            <w:ins w:id="4" w:author="Bailey, Colin (DFO/MPO)" w:date="2024-11-18T12:34:00Z">
              <w:r w:rsidR="00A90C73">
                <w:t xml:space="preserve">. Although the report was written in </w:t>
              </w:r>
            </w:ins>
            <w:ins w:id="5" w:author="Bailey, Colin (DFO/MPO)" w:date="2024-11-18T12:35:00Z">
              <w:r w:rsidR="00A90C73">
                <w:t xml:space="preserve">2024, </w:t>
              </w:r>
            </w:ins>
            <w:ins w:id="6" w:author="Bailey, Colin (DFO/MPO)" w:date="2024-11-18T12:38:00Z">
              <w:r w:rsidR="00ED346A">
                <w:t xml:space="preserve">2022 is </w:t>
              </w:r>
            </w:ins>
            <w:ins w:id="7" w:author="Bailey, Colin (DFO/MPO)" w:date="2024-11-18T12:35:00Z">
              <w:r w:rsidR="00ED346A">
                <w:t xml:space="preserve">the </w:t>
              </w:r>
            </w:ins>
            <w:ins w:id="8" w:author="Bailey, Colin (DFO/MPO)" w:date="2024-11-18T12:36:00Z">
              <w:r w:rsidR="00ED346A">
                <w:t>m</w:t>
              </w:r>
            </w:ins>
            <w:ins w:id="9" w:author="Bailey, Colin (DFO/MPO)" w:date="2024-11-18T12:37:00Z">
              <w:r w:rsidR="00ED346A">
                <w:t xml:space="preserve">ost recent year in the </w:t>
              </w:r>
            </w:ins>
            <w:ins w:id="10" w:author="Bailey, Colin (DFO/MPO)" w:date="2024-11-18T12:36:00Z">
              <w:r w:rsidR="00ED346A">
                <w:t>stock recruit</w:t>
              </w:r>
            </w:ins>
            <w:ins w:id="11" w:author="Bailey, Colin (DFO/MPO)" w:date="2024-11-18T12:37:00Z">
              <w:r w:rsidR="00ED346A">
                <w:t>ment</w:t>
              </w:r>
            </w:ins>
            <w:ins w:id="12" w:author="Bailey, Colin (DFO/MPO)" w:date="2024-11-18T12:36:00Z">
              <w:r w:rsidR="00ED346A">
                <w:t xml:space="preserve"> timeseries analyzed, </w:t>
              </w:r>
            </w:ins>
            <w:ins w:id="13" w:author="Bailey, Colin (DFO/MPO)" w:date="2024-11-18T12:38:00Z">
              <w:r w:rsidR="00ED346A">
                <w:t>hence the use of 2022 in the title</w:t>
              </w:r>
            </w:ins>
            <w:r w:rsidR="00A05988">
              <w:t xml:space="preserve">. </w:t>
            </w:r>
            <w:r w:rsidR="001142B1">
              <w:t xml:space="preserve">Given the technical nature of the document, a glossary is provided in Appendix </w:t>
            </w:r>
            <w:r w:rsidR="00B74121">
              <w:t>1</w:t>
            </w:r>
            <w:r w:rsidR="00B3683C">
              <w:t>.</w:t>
            </w:r>
          </w:p>
          <w:p w14:paraId="4E74DC80" w14:textId="77777777" w:rsidR="00ED346A" w:rsidRDefault="00ED346A" w:rsidP="00B100AA">
            <w:pPr>
              <w:pStyle w:val="Context-text"/>
            </w:pPr>
          </w:p>
          <w:p w14:paraId="6F8C0115" w14:textId="35678554" w:rsidR="00EA7FE4" w:rsidRDefault="00FC743A" w:rsidP="0092747E">
            <w:pPr>
              <w:pStyle w:val="Context-text"/>
            </w:pPr>
            <w:r w:rsidRPr="0092747E">
              <w:t xml:space="preserve">This Science </w:t>
            </w:r>
            <w:r w:rsidR="0AAEEA9F">
              <w:t xml:space="preserve">Response </w:t>
            </w:r>
            <w:r w:rsidRPr="0092747E">
              <w:t xml:space="preserve">Report </w:t>
            </w:r>
            <w:r w:rsidR="006B7C96" w:rsidRPr="0092747E">
              <w:t xml:space="preserve">is from </w:t>
            </w:r>
            <w:r w:rsidR="00B100AA">
              <w:t>April 29, 2024 Salmon Week</w:t>
            </w:r>
            <w:r w:rsidR="00D3174A">
              <w:t xml:space="preserve"> </w:t>
            </w:r>
            <w:r w:rsidR="004708C2">
              <w:t>and the</w:t>
            </w:r>
            <w:r w:rsidR="00D3174A">
              <w:t xml:space="preserve"> follow-up meeting </w:t>
            </w:r>
            <w:r w:rsidR="00360040">
              <w:t xml:space="preserve">occurred </w:t>
            </w:r>
            <w:r w:rsidR="00D3174A">
              <w:t xml:space="preserve">on </w:t>
            </w:r>
            <w:r w:rsidR="004C1F6B">
              <w:rPr>
                <w:highlight w:val="yellow"/>
              </w:rPr>
              <w:t>November</w:t>
            </w:r>
            <w:r w:rsidR="00BA61F7">
              <w:rPr>
                <w:highlight w:val="yellow"/>
              </w:rPr>
              <w:t xml:space="preserve"> 15</w:t>
            </w:r>
            <w:r w:rsidR="00143D12" w:rsidRPr="00CB09D3">
              <w:rPr>
                <w:highlight w:val="yellow"/>
              </w:rPr>
              <w:t>, 2024</w:t>
            </w:r>
            <w:r w:rsidR="00B100AA">
              <w:t>.</w:t>
            </w:r>
          </w:p>
          <w:p w14:paraId="61CC8DDA" w14:textId="4902FF97" w:rsidR="00EA7FE4" w:rsidRPr="00CB09D3" w:rsidRDefault="7040A443" w:rsidP="2D6FAF62">
            <w:pPr>
              <w:pStyle w:val="Heading3"/>
              <w:rPr>
                <w:i/>
                <w:iCs/>
                <w:sz w:val="20"/>
                <w:szCs w:val="20"/>
              </w:rPr>
            </w:pPr>
            <w:r w:rsidRPr="2D6FAF62">
              <w:rPr>
                <w:b w:val="0"/>
                <w:i/>
                <w:iCs/>
                <w:sz w:val="20"/>
                <w:szCs w:val="20"/>
              </w:rPr>
              <w:t xml:space="preserve">The specific objectives of this </w:t>
            </w:r>
            <w:r w:rsidR="0EAF380B" w:rsidRPr="2D6FAF62">
              <w:rPr>
                <w:b w:val="0"/>
                <w:i/>
                <w:iCs/>
                <w:sz w:val="20"/>
                <w:szCs w:val="20"/>
              </w:rPr>
              <w:t xml:space="preserve">report </w:t>
            </w:r>
            <w:r w:rsidRPr="2D6FAF62">
              <w:rPr>
                <w:b w:val="0"/>
                <w:i/>
                <w:iCs/>
                <w:sz w:val="20"/>
                <w:szCs w:val="20"/>
              </w:rPr>
              <w:t>are to</w:t>
            </w:r>
            <w:r w:rsidR="6B6B06F4" w:rsidRPr="2D6FAF62">
              <w:rPr>
                <w:i/>
                <w:iCs/>
                <w:sz w:val="20"/>
                <w:szCs w:val="20"/>
              </w:rPr>
              <w:t>:</w:t>
            </w:r>
          </w:p>
          <w:p w14:paraId="7F6ADF99" w14:textId="77777777" w:rsidR="00EA7FE4" w:rsidRPr="00CB09D3" w:rsidRDefault="00EA7FE4" w:rsidP="00EA7FE4">
            <w:pPr>
              <w:pStyle w:val="ListParagraph"/>
              <w:numPr>
                <w:ilvl w:val="0"/>
                <w:numId w:val="41"/>
              </w:numPr>
              <w:rPr>
                <w:rFonts w:cs="Arial"/>
                <w:i/>
                <w:iCs/>
                <w:sz w:val="20"/>
              </w:rPr>
            </w:pPr>
            <w:r w:rsidRPr="00CB09D3">
              <w:rPr>
                <w:rFonts w:cs="Arial"/>
                <w:i/>
                <w:iCs/>
                <w:sz w:val="20"/>
              </w:rPr>
              <w:t>Describe the stock status and trends, taking into account assumptions regarding stock structure and distribution.</w:t>
            </w:r>
          </w:p>
          <w:p w14:paraId="4210F701" w14:textId="77777777" w:rsidR="00EA7FE4" w:rsidRPr="00CB09D3" w:rsidRDefault="00EA7FE4" w:rsidP="00EA7FE4">
            <w:pPr>
              <w:pStyle w:val="ListParagraph"/>
              <w:numPr>
                <w:ilvl w:val="0"/>
                <w:numId w:val="41"/>
              </w:numPr>
              <w:rPr>
                <w:rFonts w:cs="Arial"/>
                <w:i/>
                <w:iCs/>
                <w:sz w:val="20"/>
              </w:rPr>
            </w:pPr>
            <w:r w:rsidRPr="00CB09D3">
              <w:rPr>
                <w:rFonts w:cs="Arial"/>
                <w:i/>
                <w:iCs/>
                <w:sz w:val="20"/>
              </w:rPr>
              <w:t>Describe the ecosystem and climate change considerations affecting the stock.</w:t>
            </w:r>
          </w:p>
          <w:p w14:paraId="1FE0B61C" w14:textId="59ACC559" w:rsidR="00EA7FE4" w:rsidRPr="00CB09D3" w:rsidRDefault="00EA7FE4" w:rsidP="00EA7FE4">
            <w:pPr>
              <w:pStyle w:val="ListParagraph"/>
              <w:numPr>
                <w:ilvl w:val="0"/>
                <w:numId w:val="41"/>
              </w:numPr>
              <w:rPr>
                <w:rFonts w:cs="Arial"/>
                <w:i/>
                <w:iCs/>
                <w:sz w:val="20"/>
              </w:rPr>
            </w:pPr>
            <w:r w:rsidRPr="00CB09D3">
              <w:rPr>
                <w:rFonts w:cs="Arial"/>
                <w:i/>
                <w:iCs/>
                <w:sz w:val="20"/>
              </w:rPr>
              <w:t>Evaluate/estimate candidate reference points</w:t>
            </w:r>
            <w:del w:id="14" w:author="Bailey, Colin (DFO/MPO)" w:date="2024-11-18T12:43:00Z">
              <w:r w:rsidRPr="00CB09D3" w:rsidDel="00ED346A">
                <w:rPr>
                  <w:rFonts w:cs="Arial"/>
                  <w:i/>
                  <w:iCs/>
                  <w:sz w:val="20"/>
                </w:rPr>
                <w:delText xml:space="preserve"> (e.g., Upper Stock Reference (USR))</w:delText>
              </w:r>
            </w:del>
            <w:ins w:id="15" w:author="Bailey, Colin (DFO/MPO)" w:date="2024-11-18T12:44:00Z">
              <w:r w:rsidR="00ED346A">
                <w:rPr>
                  <w:rFonts w:cs="Arial"/>
                  <w:i/>
                  <w:iCs/>
                  <w:sz w:val="20"/>
                </w:rPr>
                <w:t xml:space="preserve"> Upper Stock Reference (USR), Removal Reference (RR), and Limit Reference Point (LRP)</w:t>
              </w:r>
            </w:ins>
            <w:r w:rsidRPr="00CB09D3">
              <w:rPr>
                <w:rFonts w:cs="Arial"/>
                <w:i/>
                <w:iCs/>
                <w:sz w:val="20"/>
              </w:rPr>
              <w:t>.</w:t>
            </w:r>
          </w:p>
          <w:p w14:paraId="0AB7145C" w14:textId="77777777" w:rsidR="00EA7FE4" w:rsidRPr="00CB09D3" w:rsidRDefault="00EA7FE4" w:rsidP="00EA7FE4">
            <w:pPr>
              <w:pStyle w:val="ListParagraph"/>
              <w:numPr>
                <w:ilvl w:val="0"/>
                <w:numId w:val="41"/>
              </w:numPr>
              <w:rPr>
                <w:rFonts w:cs="Arial"/>
                <w:i/>
                <w:iCs/>
                <w:sz w:val="20"/>
              </w:rPr>
            </w:pPr>
            <w:r w:rsidRPr="00CB09D3">
              <w:rPr>
                <w:rFonts w:cs="Arial"/>
                <w:i/>
                <w:iCs/>
                <w:sz w:val="20"/>
              </w:rPr>
              <w:t>Evaluate/estimate the impact of candidate harvest and/or management options on the stock.</w:t>
            </w:r>
          </w:p>
          <w:p w14:paraId="2C94CC23" w14:textId="288A7784" w:rsidR="00EA7FE4" w:rsidRPr="00CB09D3" w:rsidDel="00ED346A" w:rsidRDefault="00EA7FE4" w:rsidP="00EA7FE4">
            <w:pPr>
              <w:pStyle w:val="ListParagraph"/>
              <w:numPr>
                <w:ilvl w:val="0"/>
                <w:numId w:val="41"/>
              </w:numPr>
              <w:rPr>
                <w:del w:id="16" w:author="Bailey, Colin (DFO/MPO)" w:date="2024-11-18T12:41:00Z"/>
                <w:rFonts w:cs="Arial"/>
                <w:i/>
                <w:iCs/>
                <w:sz w:val="20"/>
              </w:rPr>
            </w:pPr>
            <w:r w:rsidRPr="00CB09D3">
              <w:rPr>
                <w:rFonts w:cs="Arial"/>
                <w:i/>
                <w:iCs/>
                <w:sz w:val="20"/>
              </w:rPr>
              <w:t>Evaluate/estimate if the Stock Management Unit (SMU) is below the Limit Reference Point (LRP)</w:t>
            </w:r>
            <w:ins w:id="17" w:author="Bailey, Colin (DFO/MPO)" w:date="2024-11-18T12:41:00Z">
              <w:r w:rsidR="00ED346A">
                <w:rPr>
                  <w:rFonts w:cs="Arial"/>
                  <w:i/>
                  <w:iCs/>
                  <w:sz w:val="20"/>
                </w:rPr>
                <w:t xml:space="preserve">, and </w:t>
              </w:r>
            </w:ins>
            <w:del w:id="18" w:author="Bailey, Colin (DFO/MPO)" w:date="2024-11-18T12:41:00Z">
              <w:r w:rsidRPr="00CB09D3" w:rsidDel="00ED346A">
                <w:rPr>
                  <w:rFonts w:cs="Arial"/>
                  <w:i/>
                  <w:iCs/>
                  <w:sz w:val="20"/>
                </w:rPr>
                <w:delText>.</w:delText>
              </w:r>
            </w:del>
          </w:p>
          <w:p w14:paraId="636835D3" w14:textId="3B810DE0" w:rsidR="00EA7FE4" w:rsidRPr="00ED346A" w:rsidRDefault="00ED346A" w:rsidP="00ED346A">
            <w:pPr>
              <w:pStyle w:val="ListParagraph"/>
              <w:numPr>
                <w:ilvl w:val="0"/>
                <w:numId w:val="41"/>
              </w:numPr>
              <w:rPr>
                <w:rFonts w:cs="Arial"/>
                <w:i/>
                <w:iCs/>
                <w:sz w:val="20"/>
                <w:rPrChange w:id="19" w:author="Bailey, Colin (DFO/MPO)" w:date="2024-11-18T12:41:00Z">
                  <w:rPr/>
                </w:rPrChange>
              </w:rPr>
            </w:pPr>
            <w:ins w:id="20" w:author="Bailey, Colin (DFO/MPO)" w:date="2024-11-18T12:41:00Z">
              <w:r>
                <w:rPr>
                  <w:rFonts w:cs="Arial"/>
                  <w:i/>
                  <w:iCs/>
                  <w:sz w:val="20"/>
                </w:rPr>
                <w:t>i</w:t>
              </w:r>
            </w:ins>
            <w:del w:id="21" w:author="Bailey, Colin (DFO/MPO)" w:date="2024-11-18T12:41:00Z">
              <w:r w:rsidR="00EA7FE4" w:rsidRPr="00ED346A" w:rsidDel="00ED346A">
                <w:rPr>
                  <w:rFonts w:cs="Arial"/>
                  <w:i/>
                  <w:iCs/>
                  <w:sz w:val="20"/>
                  <w:rPrChange w:id="22" w:author="Bailey, Colin (DFO/MPO)" w:date="2024-11-18T12:41:00Z">
                    <w:rPr/>
                  </w:rPrChange>
                </w:rPr>
                <w:delText>I</w:delText>
              </w:r>
            </w:del>
            <w:r w:rsidR="00EA7FE4" w:rsidRPr="00ED346A">
              <w:rPr>
                <w:rFonts w:cs="Arial"/>
                <w:i/>
                <w:iCs/>
                <w:sz w:val="20"/>
                <w:rPrChange w:id="23" w:author="Bailey, Colin (DFO/MPO)" w:date="2024-11-18T12:41:00Z">
                  <w:rPr/>
                </w:rPrChange>
              </w:rPr>
              <w:t xml:space="preserve">f </w:t>
            </w:r>
            <w:del w:id="24" w:author="Bailey, Colin (DFO/MPO)" w:date="2024-11-18T12:41:00Z">
              <w:r w:rsidR="00EA7FE4" w:rsidRPr="00ED346A" w:rsidDel="00ED346A">
                <w:rPr>
                  <w:rFonts w:cs="Arial"/>
                  <w:i/>
                  <w:iCs/>
                  <w:sz w:val="20"/>
                  <w:rPrChange w:id="25" w:author="Bailey, Colin (DFO/MPO)" w:date="2024-11-18T12:41:00Z">
                    <w:rPr/>
                  </w:rPrChange>
                </w:rPr>
                <w:delText>the stock is below the LRP</w:delText>
              </w:r>
            </w:del>
            <w:ins w:id="26" w:author="Bailey, Colin (DFO/MPO)" w:date="2024-11-18T12:41:00Z">
              <w:r>
                <w:rPr>
                  <w:rFonts w:cs="Arial"/>
                  <w:i/>
                  <w:iCs/>
                  <w:sz w:val="20"/>
                </w:rPr>
                <w:t>so</w:t>
              </w:r>
            </w:ins>
            <w:r w:rsidR="00EA7FE4" w:rsidRPr="00ED346A">
              <w:rPr>
                <w:rFonts w:cs="Arial"/>
                <w:i/>
                <w:iCs/>
                <w:sz w:val="20"/>
                <w:rPrChange w:id="27" w:author="Bailey, Colin (DFO/MPO)" w:date="2024-11-18T12:41:00Z">
                  <w:rPr/>
                </w:rPrChange>
              </w:rPr>
              <w:t>, describe what is known and the existing data gaps in our understanding of why the stock is below its LRP.</w:t>
            </w:r>
          </w:p>
          <w:p w14:paraId="0FEA8667" w14:textId="18E252E9" w:rsidR="002F15DA" w:rsidRPr="00CB09D3" w:rsidRDefault="2C96BCC7" w:rsidP="7E20F442">
            <w:pPr>
              <w:pStyle w:val="ListParagraph"/>
              <w:numPr>
                <w:ilvl w:val="0"/>
                <w:numId w:val="41"/>
              </w:numPr>
              <w:rPr>
                <w:rFonts w:cs="Arial"/>
                <w:i/>
                <w:iCs/>
                <w:sz w:val="20"/>
              </w:rPr>
            </w:pPr>
            <w:r w:rsidRPr="7E20F442">
              <w:rPr>
                <w:rFonts w:cs="Arial"/>
                <w:i/>
                <w:iCs/>
                <w:sz w:val="20"/>
              </w:rPr>
              <w:t>Specific objectives:</w:t>
            </w:r>
            <w:del w:id="28" w:author="Bailey, Colin (DFO/MPO)" w:date="2024-11-18T12:44:00Z">
              <w:r w:rsidRPr="7E20F442" w:rsidDel="00ED346A">
                <w:rPr>
                  <w:rFonts w:cs="Arial"/>
                  <w:i/>
                  <w:iCs/>
                  <w:sz w:val="20"/>
                </w:rPr>
                <w:delText xml:space="preserve"> </w:delText>
              </w:r>
            </w:del>
            <w:ins w:id="29" w:author="Bailey, Colin (DFO/MPO)" w:date="2024-11-18T12:44:00Z">
              <w:r w:rsidR="00ED346A">
                <w:rPr>
                  <w:rFonts w:cs="Arial"/>
                  <w:i/>
                  <w:iCs/>
                  <w:sz w:val="20"/>
                </w:rPr>
                <w:t xml:space="preserve"> </w:t>
              </w:r>
            </w:ins>
            <w:ins w:id="30" w:author="Bailey, Colin (DFO/MPO)" w:date="2024-11-18T12:45:00Z">
              <w:r w:rsidR="00ED346A">
                <w:rPr>
                  <w:rFonts w:cs="Arial"/>
                  <w:i/>
                  <w:iCs/>
                  <w:sz w:val="20"/>
                </w:rPr>
                <w:t>estimate/evaluat</w:t>
              </w:r>
              <w:r w:rsidR="00BE4B05">
                <w:rPr>
                  <w:rFonts w:cs="Arial"/>
                  <w:i/>
                  <w:iCs/>
                  <w:sz w:val="20"/>
                </w:rPr>
                <w:t>e</w:t>
              </w:r>
              <w:r w:rsidR="00ED346A">
                <w:rPr>
                  <w:rFonts w:cs="Arial"/>
                  <w:i/>
                  <w:iCs/>
                  <w:sz w:val="20"/>
                </w:rPr>
                <w:t xml:space="preserve"> </w:t>
              </w:r>
            </w:ins>
            <w:ins w:id="31" w:author="Bailey, Colin (DFO/MPO)" w:date="2024-11-18T12:46:00Z">
              <w:r w:rsidR="00BE4B05">
                <w:rPr>
                  <w:rFonts w:cs="Arial"/>
                  <w:i/>
                  <w:iCs/>
                  <w:sz w:val="20"/>
                </w:rPr>
                <w:t xml:space="preserve">candidate </w:t>
              </w:r>
            </w:ins>
            <w:ins w:id="32" w:author="Bailey, Colin (DFO/MPO)" w:date="2024-11-18T12:45:00Z">
              <w:r w:rsidR="00ED346A">
                <w:rPr>
                  <w:rFonts w:cs="Arial"/>
                  <w:i/>
                  <w:iCs/>
                  <w:sz w:val="20"/>
                </w:rPr>
                <w:t>aggregate abundance Fisheries Reference Point</w:t>
              </w:r>
            </w:ins>
            <w:ins w:id="33" w:author="Bailey, Colin (DFO/MPO)" w:date="2024-11-18T12:46:00Z">
              <w:r w:rsidR="00BE4B05">
                <w:rPr>
                  <w:rFonts w:cs="Arial"/>
                  <w:i/>
                  <w:iCs/>
                  <w:sz w:val="20"/>
                </w:rPr>
                <w:t>s</w:t>
              </w:r>
            </w:ins>
            <w:ins w:id="34" w:author="Bailey, Colin (DFO/MPO)" w:date="2024-11-18T12:45:00Z">
              <w:r w:rsidR="00ED346A">
                <w:rPr>
                  <w:rFonts w:cs="Arial"/>
                  <w:i/>
                  <w:iCs/>
                  <w:sz w:val="20"/>
                </w:rPr>
                <w:t xml:space="preserve"> – Lower (FRP-L</w:t>
              </w:r>
            </w:ins>
            <w:ins w:id="35" w:author="Bailey, Colin (DFO/MPO)" w:date="2024-11-18T12:46:00Z">
              <w:r w:rsidR="00BE4B05">
                <w:rPr>
                  <w:rFonts w:cs="Arial"/>
                  <w:i/>
                  <w:iCs/>
                  <w:sz w:val="20"/>
                </w:rPr>
                <w:t>s</w:t>
              </w:r>
            </w:ins>
            <w:ins w:id="36" w:author="Bailey, Colin (DFO/MPO)" w:date="2024-11-18T12:45:00Z">
              <w:r w:rsidR="00ED346A">
                <w:rPr>
                  <w:rFonts w:cs="Arial"/>
                  <w:i/>
                  <w:iCs/>
                  <w:sz w:val="20"/>
                </w:rPr>
                <w:t>)</w:t>
              </w:r>
            </w:ins>
            <w:del w:id="37" w:author="Bailey, Colin (DFO/MPO)" w:date="2024-11-18T12:44:00Z">
              <w:r w:rsidR="66A14D5C" w:rsidRPr="7E20F442" w:rsidDel="00ED346A">
                <w:rPr>
                  <w:rFonts w:cs="Arial"/>
                  <w:i/>
                  <w:iCs/>
                  <w:sz w:val="20"/>
                </w:rPr>
                <w:delText xml:space="preserve">update the </w:delText>
              </w:r>
              <w:r w:rsidR="2E5FCF37" w:rsidRPr="7E20F442" w:rsidDel="00ED346A">
                <w:rPr>
                  <w:rFonts w:cs="Arial"/>
                  <w:i/>
                  <w:iCs/>
                  <w:sz w:val="20"/>
                </w:rPr>
                <w:delText xml:space="preserve">USR and </w:delText>
              </w:r>
              <w:r w:rsidR="04EA20D2" w:rsidRPr="7E20F442" w:rsidDel="00ED346A">
                <w:rPr>
                  <w:rFonts w:cs="Arial"/>
                  <w:i/>
                  <w:iCs/>
                  <w:sz w:val="20"/>
                </w:rPr>
                <w:delText>Removal Rate (</w:delText>
              </w:r>
              <w:r w:rsidR="2E5FCF37" w:rsidRPr="7E20F442" w:rsidDel="00ED346A">
                <w:rPr>
                  <w:rFonts w:cs="Arial"/>
                  <w:i/>
                  <w:iCs/>
                  <w:sz w:val="20"/>
                </w:rPr>
                <w:delText>RR</w:delText>
              </w:r>
              <w:r w:rsidR="6343E514" w:rsidRPr="7E20F442" w:rsidDel="00ED346A">
                <w:rPr>
                  <w:rFonts w:cs="Arial"/>
                  <w:i/>
                  <w:iCs/>
                  <w:sz w:val="20"/>
                </w:rPr>
                <w:delText>)</w:delText>
              </w:r>
            </w:del>
            <w:r w:rsidR="772AE516" w:rsidRPr="7E20F442">
              <w:rPr>
                <w:rFonts w:cs="Arial"/>
                <w:i/>
                <w:iCs/>
                <w:sz w:val="20"/>
              </w:rPr>
              <w:t xml:space="preserve">, and update the exploitation rate (ER) </w:t>
            </w:r>
            <w:r w:rsidR="443873D1" w:rsidRPr="7E20F442">
              <w:rPr>
                <w:rFonts w:cs="Arial"/>
                <w:i/>
                <w:iCs/>
                <w:sz w:val="20"/>
              </w:rPr>
              <w:t>vs. survival plots from Arbeider et al. 2020</w:t>
            </w:r>
            <w:r w:rsidR="650FAB39" w:rsidRPr="7E20F442">
              <w:rPr>
                <w:rFonts w:cs="Arial"/>
                <w:i/>
                <w:iCs/>
                <w:sz w:val="20"/>
              </w:rPr>
              <w:t>.</w:t>
            </w:r>
          </w:p>
          <w:p w14:paraId="5727189A" w14:textId="2FE5DB0F" w:rsidR="00B100AA" w:rsidRDefault="00B100AA" w:rsidP="0092747E">
            <w:pPr>
              <w:pStyle w:val="Context-text"/>
            </w:pPr>
          </w:p>
          <w:p w14:paraId="7B23A3B4" w14:textId="569B9197" w:rsidR="00F444BE" w:rsidRPr="00CF102B" w:rsidRDefault="12E8D331" w:rsidP="0092747E">
            <w:pPr>
              <w:pStyle w:val="Context-text"/>
            </w:pPr>
            <w:r>
              <w:t xml:space="preserve">Additional publications from this </w:t>
            </w:r>
            <w:r w:rsidR="4C9DD56E">
              <w:t>meeting</w:t>
            </w:r>
            <w:r>
              <w:t xml:space="preserve"> will be posted </w:t>
            </w:r>
            <w:r w:rsidR="4C9DD56E">
              <w:t xml:space="preserve">on the </w:t>
            </w:r>
            <w:hyperlink r:id="rId11">
              <w:r w:rsidR="4C9DD56E" w:rsidRPr="2D6FAF62">
                <w:rPr>
                  <w:rStyle w:val="Context-HyperlinkChar"/>
                  <w:i/>
                </w:rPr>
                <w:t>Fisheries and Oceans Canada (DFO) Science Advisory Schedule</w:t>
              </w:r>
            </w:hyperlink>
            <w:r w:rsidR="5C8996FA" w:rsidRPr="2D6FAF62">
              <w:rPr>
                <w:i w:val="0"/>
                <w:iCs w:val="0"/>
              </w:rPr>
              <w:t xml:space="preserve"> </w:t>
            </w:r>
            <w:r w:rsidR="5C8996FA">
              <w:t>as they become available.</w:t>
            </w:r>
          </w:p>
        </w:tc>
      </w:tr>
    </w:tbl>
    <w:p w14:paraId="1D57DEB7" w14:textId="12334503" w:rsidR="00CB1CF9" w:rsidRPr="00543275" w:rsidRDefault="00FC2F23" w:rsidP="00A82386">
      <w:pPr>
        <w:pStyle w:val="Heading2"/>
      </w:pPr>
      <w:r w:rsidRPr="00543275">
        <w:t>SCIENCE ADVICE</w:t>
      </w:r>
    </w:p>
    <w:p w14:paraId="19E4B0BE" w14:textId="0088FBDA" w:rsidR="00630FFA" w:rsidRPr="00E053C8" w:rsidRDefault="00630FFA" w:rsidP="00F7012F">
      <w:pPr>
        <w:pStyle w:val="Heading3"/>
      </w:pPr>
      <w:bookmarkStart w:id="38" w:name="_Hlk124854605"/>
      <w:r w:rsidRPr="00E053C8">
        <w:t>Status</w:t>
      </w:r>
    </w:p>
    <w:p w14:paraId="299EC82B" w14:textId="65C21D0C" w:rsidR="00C43C42" w:rsidRDefault="00284FCC">
      <w:pPr>
        <w:pStyle w:val="ListBullet"/>
        <w:numPr>
          <w:ilvl w:val="0"/>
          <w:numId w:val="0"/>
        </w:numPr>
        <w:rPr>
          <w:rFonts w:cs="Arial"/>
          <w:szCs w:val="22"/>
        </w:rPr>
      </w:pPr>
      <w:r>
        <w:rPr>
          <w:rFonts w:cs="Arial"/>
          <w:szCs w:val="22"/>
        </w:rPr>
        <w:t>T</w:t>
      </w:r>
      <w:r w:rsidR="00C43C42">
        <w:rPr>
          <w:rFonts w:cs="Arial"/>
          <w:szCs w:val="22"/>
        </w:rPr>
        <w:t xml:space="preserve">he Interior Fraser River Coho (IFC) Stock Management Unit (SMU) </w:t>
      </w:r>
      <w:r w:rsidR="000F33B7">
        <w:rPr>
          <w:rFonts w:cs="Arial"/>
          <w:szCs w:val="22"/>
        </w:rPr>
        <w:t xml:space="preserve">is </w:t>
      </w:r>
      <w:r>
        <w:rPr>
          <w:rFonts w:cs="Arial"/>
          <w:szCs w:val="22"/>
        </w:rPr>
        <w:t xml:space="preserve">above </w:t>
      </w:r>
      <w:r w:rsidR="00C43C42">
        <w:rPr>
          <w:rFonts w:cs="Arial"/>
          <w:szCs w:val="22"/>
        </w:rPr>
        <w:t xml:space="preserve">its Conservation Unit (CU) status-based Limit Reference Point </w:t>
      </w:r>
      <w:r w:rsidR="007F45A9">
        <w:rPr>
          <w:rFonts w:cs="Arial"/>
          <w:szCs w:val="22"/>
        </w:rPr>
        <w:t>(LRP)</w:t>
      </w:r>
      <w:r w:rsidR="00B108B7">
        <w:rPr>
          <w:rFonts w:cs="Arial"/>
          <w:szCs w:val="22"/>
        </w:rPr>
        <w:t xml:space="preserve"> and therefore not </w:t>
      </w:r>
      <w:r w:rsidR="00B32377">
        <w:rPr>
          <w:rFonts w:cs="Arial"/>
          <w:szCs w:val="22"/>
        </w:rPr>
        <w:t xml:space="preserve">in the </w:t>
      </w:r>
      <w:r w:rsidR="00B108B7">
        <w:rPr>
          <w:rFonts w:cs="Arial"/>
          <w:szCs w:val="22"/>
        </w:rPr>
        <w:t>critical</w:t>
      </w:r>
      <w:r w:rsidR="00A614A8">
        <w:rPr>
          <w:rFonts w:cs="Arial"/>
          <w:szCs w:val="22"/>
        </w:rPr>
        <w:t xml:space="preserve"> </w:t>
      </w:r>
      <w:r w:rsidR="00B32377">
        <w:rPr>
          <w:rFonts w:cs="Arial"/>
          <w:szCs w:val="22"/>
        </w:rPr>
        <w:t>zone</w:t>
      </w:r>
      <w:r w:rsidR="00A614A8">
        <w:rPr>
          <w:rFonts w:cs="Arial"/>
          <w:szCs w:val="22"/>
        </w:rPr>
        <w:t xml:space="preserve"> under the </w:t>
      </w:r>
      <w:ins w:id="39" w:author="Bailey, Colin (DFO/MPO)" w:date="2024-11-18T12:33:00Z">
        <w:r w:rsidR="00A90C73">
          <w:rPr>
            <w:rFonts w:cs="Arial"/>
            <w:szCs w:val="22"/>
          </w:rPr>
          <w:t>Precautionary Approach (</w:t>
        </w:r>
      </w:ins>
      <w:r w:rsidR="00A614A8">
        <w:rPr>
          <w:rFonts w:cs="Arial"/>
          <w:szCs w:val="22"/>
        </w:rPr>
        <w:t>PA</w:t>
      </w:r>
      <w:ins w:id="40" w:author="Bailey, Colin (DFO/MPO)" w:date="2024-11-18T12:33:00Z">
        <w:r w:rsidR="00A90C73">
          <w:rPr>
            <w:rFonts w:cs="Arial"/>
            <w:szCs w:val="22"/>
          </w:rPr>
          <w:t>)</w:t>
        </w:r>
      </w:ins>
      <w:r w:rsidR="00A614A8">
        <w:rPr>
          <w:rFonts w:cs="Arial"/>
          <w:szCs w:val="22"/>
        </w:rPr>
        <w:t xml:space="preserve"> framework</w:t>
      </w:r>
      <w:r w:rsidR="00C43C42">
        <w:rPr>
          <w:rFonts w:cs="Arial"/>
          <w:szCs w:val="22"/>
        </w:rPr>
        <w:t>:</w:t>
      </w:r>
      <w:r w:rsidR="003C0F53" w:rsidRPr="003C0F53">
        <w:t xml:space="preserve"> </w:t>
      </w:r>
    </w:p>
    <w:p w14:paraId="29843775" w14:textId="3E0E96D4" w:rsidR="00284FCC" w:rsidRDefault="00A27EED" w:rsidP="00FA5A79">
      <w:pPr>
        <w:pStyle w:val="ListBullet"/>
        <w:rPr>
          <w:rFonts w:cs="Arial"/>
          <w:szCs w:val="22"/>
        </w:rPr>
      </w:pPr>
      <w:r>
        <w:rPr>
          <w:rFonts w:cs="Arial"/>
          <w:szCs w:val="22"/>
        </w:rPr>
        <w:t xml:space="preserve">In 2024, applying DFO’s Wild Salmon Policy (WSP) rapid status approach combined with local expert input assigns a ‘Green’ status to four of the IFC CUs (Lower Thompson, South Thompson, North Thompson, and Middle Fraser) and ‘Amber’ status to one CU </w:t>
      </w:r>
      <w:r w:rsidR="00284FCC">
        <w:rPr>
          <w:rFonts w:cs="Arial"/>
          <w:szCs w:val="22"/>
        </w:rPr>
        <w:t>(Fraser Canyon)</w:t>
      </w:r>
      <w:r w:rsidR="00284FCC" w:rsidRPr="00284FCC">
        <w:rPr>
          <w:rFonts w:cs="Arial"/>
          <w:szCs w:val="22"/>
        </w:rPr>
        <w:t xml:space="preserve"> </w:t>
      </w:r>
      <w:r w:rsidR="00284FCC">
        <w:rPr>
          <w:rFonts w:cs="Arial"/>
          <w:szCs w:val="22"/>
        </w:rPr>
        <w:t>(</w:t>
      </w:r>
      <w:sdt>
        <w:sdtPr>
          <w:rPr>
            <w:rFonts w:cs="Arial"/>
            <w:color w:val="000000"/>
            <w:szCs w:val="22"/>
          </w:rPr>
          <w:tag w:val="MENDELEY_CITATION_v3_eyJjaXRhdGlvbklEIjoiTUVOREVMRVlfQ0lUQVRJT05fZDhjNWE1NDgtYzFhYS00NDhjLThjNTYtM2IwOWZkNmQwNTQ2IiwicHJvcGVydGllcyI6eyJub3RlSW5kZXgiOjB9LCJpc0VkaXRlZCI6ZmFsc2UsIm1hbnVhbE92ZXJyaWRlIjp7ImlzTWFudWFsbHlPdmVycmlkZGVuIjp0cnVlLCJjaXRlcHJvY1RleHQiOiIoSG9sdCBldCBhbC4gMjAyM2IsIDIwMjNhKSIsIm1hbnVhbE92ZXJyaWRlVGV4dCI6IkMuIEEuIEhvbHQgZXQgYWwuLCAyMDIzOyBLLiBIb2x0IGV0IGFsLiwgMjAyMyJ9LCJjaXRhdGlvbkl0ZW1zIjpb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"/>
          <w:id w:val="1053044809"/>
          <w:placeholder>
            <w:docPart w:val="DefaultPlaceholder_-1854013440"/>
          </w:placeholder>
        </w:sdtPr>
        <w:sdtContent>
          <w:r w:rsidRPr="00A27EED">
            <w:rPr>
              <w:rFonts w:cs="Arial"/>
              <w:color w:val="000000"/>
              <w:szCs w:val="22"/>
            </w:rPr>
            <w:t>C. A. Holt et al., 2023; K. Holt et al., 2023</w:t>
          </w:r>
        </w:sdtContent>
      </w:sdt>
      <w:r w:rsidR="009320F0">
        <w:rPr>
          <w:rFonts w:cs="Arial"/>
          <w:szCs w:val="22"/>
        </w:rPr>
        <w:t>;</w:t>
      </w:r>
      <w:r w:rsidR="003C0F53">
        <w:rPr>
          <w:rFonts w:cs="Arial"/>
          <w:szCs w:val="22"/>
        </w:rPr>
        <w:t xml:space="preserve"> </w:t>
      </w:r>
      <w:r w:rsidR="00AC4480">
        <w:rPr>
          <w:rFonts w:cs="Arial"/>
          <w:szCs w:val="22"/>
        </w:rPr>
        <w:t>Tabl</w:t>
      </w:r>
      <w:r w:rsidR="00941364">
        <w:rPr>
          <w:rFonts w:cs="Arial"/>
          <w:szCs w:val="22"/>
        </w:rPr>
        <w:t>e 1</w:t>
      </w:r>
      <w:r w:rsidR="00BE7BC5">
        <w:rPr>
          <w:rFonts w:cs="Arial"/>
          <w:szCs w:val="22"/>
        </w:rPr>
        <w:t>; see Figure 1 for a map of the CUs</w:t>
      </w:r>
      <w:r w:rsidR="00284FCC">
        <w:rPr>
          <w:rFonts w:cs="Arial"/>
          <w:szCs w:val="22"/>
        </w:rPr>
        <w:t xml:space="preserve">). </w:t>
      </w:r>
    </w:p>
    <w:p w14:paraId="7598DF20" w14:textId="6C669B6C" w:rsidR="0015225E" w:rsidRDefault="0015225E" w:rsidP="00FA5A79">
      <w:pPr>
        <w:pStyle w:val="ListBullet"/>
        <w:rPr>
          <w:rFonts w:cs="Arial"/>
          <w:szCs w:val="22"/>
        </w:rPr>
      </w:pPr>
      <w:r>
        <w:rPr>
          <w:rFonts w:cs="Arial"/>
          <w:szCs w:val="22"/>
        </w:rPr>
        <w:lastRenderedPageBreak/>
        <w:t>In 2016, the Committee on the Status of Endangered Wild</w:t>
      </w:r>
      <w:r w:rsidR="00247641">
        <w:rPr>
          <w:rFonts w:cs="Arial"/>
          <w:szCs w:val="22"/>
        </w:rPr>
        <w:t xml:space="preserve">life in Canada (COSEWIC) assessed IFC as Threatened </w:t>
      </w:r>
      <w:sdt>
        <w:sdtPr>
          <w:rPr>
            <w:rFonts w:cs="Arial"/>
            <w:color w:val="000000"/>
            <w:szCs w:val="22"/>
          </w:rPr>
          <w:tag w:val="MENDELEY_CITATION_v3_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"/>
          <w:id w:val="2027979178"/>
          <w:placeholder>
            <w:docPart w:val="DefaultPlaceholder_-1854013440"/>
          </w:placeholder>
        </w:sdtPr>
        <w:sdtContent>
          <w:r w:rsidR="00A27EED" w:rsidRPr="00A27EED">
            <w:rPr>
              <w:rFonts w:cs="Arial"/>
              <w:color w:val="000000"/>
              <w:szCs w:val="22"/>
            </w:rPr>
            <w:t>(COSEWIC, 2017)</w:t>
          </w:r>
        </w:sdtContent>
      </w:sdt>
    </w:p>
    <w:p w14:paraId="2A40C3AB" w14:textId="7B2A5816" w:rsidR="00375C78" w:rsidRDefault="00375C78" w:rsidP="00FA5A79">
      <w:pPr>
        <w:pStyle w:val="ListBullet"/>
        <w:rPr>
          <w:rFonts w:cs="Arial"/>
          <w:szCs w:val="22"/>
        </w:rPr>
      </w:pPr>
      <w:r w:rsidRPr="00375C78">
        <w:rPr>
          <w:rFonts w:cs="Arial"/>
          <w:szCs w:val="22"/>
        </w:rPr>
        <w:t xml:space="preserve">In </w:t>
      </w:r>
      <w:r w:rsidR="000434DE">
        <w:rPr>
          <w:rFonts w:cs="Arial"/>
          <w:szCs w:val="22"/>
        </w:rPr>
        <w:t>2014</w:t>
      </w:r>
      <w:r w:rsidR="0015225E">
        <w:rPr>
          <w:rFonts w:cs="Arial"/>
          <w:szCs w:val="22"/>
        </w:rPr>
        <w:t xml:space="preserve"> during the</w:t>
      </w:r>
      <w:r w:rsidRPr="00375C78">
        <w:rPr>
          <w:rFonts w:cs="Arial"/>
          <w:szCs w:val="22"/>
        </w:rPr>
        <w:t xml:space="preserve"> last Integrated Status Assessment of IFC, three of the five CUs were assigned a status of ‘Amber’ (Middle Fraser, Fraser Canyon, and South Thompson) and two CUs were assigned a status of ‘Amber/Green’ (Lower Thompson and North Thompson;</w:t>
      </w:r>
      <w:r w:rsidR="00860273">
        <w:rPr>
          <w:rFonts w:cs="Arial"/>
          <w:szCs w:val="22"/>
        </w:rPr>
        <w:t xml:space="preserve"> </w:t>
      </w:r>
      <w:sdt>
        <w:sdtPr>
          <w:rPr>
            <w:rFonts w:cs="Arial"/>
            <w:color w:val="000000"/>
            <w:szCs w:val="22"/>
          </w:rPr>
          <w:tag w:val="MENDELEY_CITATION_v3_eyJjaXRhdGlvbklEIjoiTUVOREVMRVlfQ0lUQVRJT05fMjhkM2JkNzgtNjMxYy00MDdiLWJiNWQtZWFjYjNlNDExNDM0IiwicHJvcGVydGllcyI6eyJub3RlSW5kZXgiOjB9LCJpc0VkaXRlZCI6ZmFsc2UsIm1hbnVhbE92ZXJyaWRlIjp7ImlzTWFudWFsbHlPdmVycmlkZGVuIjp0cnVlLCJjaXRlcHJvY1RleHQiOiIoREZPIDIwMTVhKSIsIm1hbnVhbE92ZXJyaWRlVGV4dCI6IkRGTywgMjAxNSk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V9XX0="/>
          <w:id w:val="1974479270"/>
          <w:placeholder>
            <w:docPart w:val="DefaultPlaceholder_-1854013440"/>
          </w:placeholder>
        </w:sdtPr>
        <w:sdtContent>
          <w:r w:rsidR="00A27EED" w:rsidRPr="00A27EED">
            <w:rPr>
              <w:rFonts w:cs="Arial"/>
              <w:color w:val="000000"/>
              <w:szCs w:val="22"/>
            </w:rPr>
            <w:t>DFO, 2015)</w:t>
          </w:r>
        </w:sdtContent>
      </w:sdt>
    </w:p>
    <w:p w14:paraId="70F2B432" w14:textId="3F2E5E57" w:rsidR="00643F9B" w:rsidRDefault="00643F9B" w:rsidP="00FA5A79">
      <w:pPr>
        <w:pStyle w:val="ListBullet"/>
      </w:pPr>
      <w:r>
        <w:t>IFC aggregate</w:t>
      </w:r>
      <w:r w:rsidR="005F2311">
        <w:t xml:space="preserve"> spawner </w:t>
      </w:r>
      <w:r>
        <w:t xml:space="preserve">abundance </w:t>
      </w:r>
      <w:r w:rsidR="00661079">
        <w:t>crashed</w:t>
      </w:r>
      <w:r w:rsidR="009E33BC">
        <w:t xml:space="preserve"> in the early 1990s</w:t>
      </w:r>
      <w:r w:rsidR="00661079">
        <w:t xml:space="preserve">, </w:t>
      </w:r>
      <w:r>
        <w:t>experienc</w:t>
      </w:r>
      <w:r w:rsidR="009E33BC">
        <w:t>ing</w:t>
      </w:r>
      <w:r>
        <w:t xml:space="preserve"> declines in excess of 60%</w:t>
      </w:r>
    </w:p>
    <w:p w14:paraId="1229CA68" w14:textId="6A2E126F" w:rsidR="006D0165" w:rsidRDefault="006D0165" w:rsidP="00FA5A79">
      <w:pPr>
        <w:pStyle w:val="ListBullet"/>
      </w:pPr>
      <w:r>
        <w:t xml:space="preserve">Since 2020, all CUs within the IFC </w:t>
      </w:r>
      <w:r w:rsidR="007F565A">
        <w:t>SMU have experienced increases in abundance</w:t>
      </w:r>
    </w:p>
    <w:p w14:paraId="6192C865" w14:textId="18D8197B" w:rsidR="00BE19C1" w:rsidRPr="00E053C8" w:rsidRDefault="00BE19C1" w:rsidP="00F7012F">
      <w:pPr>
        <w:pStyle w:val="Heading3"/>
      </w:pPr>
      <w:r w:rsidRPr="00E053C8">
        <w:t>E</w:t>
      </w:r>
      <w:r w:rsidR="005869CE">
        <w:t>cosystem</w:t>
      </w:r>
      <w:r w:rsidRPr="00E053C8">
        <w:t xml:space="preserve"> and Climate Change Considerations</w:t>
      </w:r>
    </w:p>
    <w:p w14:paraId="44F6E752" w14:textId="5F186084" w:rsidR="00655A36" w:rsidRPr="003145C2" w:rsidRDefault="00753D3E" w:rsidP="004274DC">
      <w:pPr>
        <w:pStyle w:val="ListBullet"/>
      </w:pPr>
      <w:bookmarkStart w:id="41" w:name="_Hlk151969751"/>
      <w:r>
        <w:t>IFC</w:t>
      </w:r>
      <w:r w:rsidRPr="003145C2">
        <w:t xml:space="preserve"> are threatened by</w:t>
      </w:r>
      <w:r w:rsidR="004274DC">
        <w:t xml:space="preserve"> diverse</w:t>
      </w:r>
      <w:r w:rsidRPr="003145C2">
        <w:t xml:space="preserve"> anthropogenic and natural </w:t>
      </w:r>
      <w:r w:rsidR="00BB0D0A">
        <w:t>threats</w:t>
      </w:r>
      <w:r w:rsidRPr="003145C2">
        <w:t xml:space="preserve">, </w:t>
      </w:r>
      <w:r w:rsidR="000B244D">
        <w:t xml:space="preserve">all </w:t>
      </w:r>
      <w:r>
        <w:t>of which</w:t>
      </w:r>
      <w:r w:rsidRPr="003145C2">
        <w:t xml:space="preserve"> will be exacerbated by anthropogenic </w:t>
      </w:r>
      <w:r>
        <w:t>driven</w:t>
      </w:r>
      <w:r w:rsidRPr="003145C2">
        <w:t xml:space="preserve"> climate chang</w:t>
      </w:r>
      <w:r>
        <w:t xml:space="preserve">e </w:t>
      </w:r>
      <w:sdt>
        <w:sdtPr>
          <w:rPr>
            <w:color w:val="000000"/>
          </w:rPr>
          <w:tag w:val="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"/>
          <w:id w:val="-870150769"/>
          <w:placeholder>
            <w:docPart w:val="DefaultPlaceholder_-1854013440"/>
          </w:placeholder>
        </w:sdtPr>
        <w:sdtContent>
          <w:r w:rsidR="00A27EED" w:rsidRPr="00A27EED">
            <w:rPr>
              <w:color w:val="000000"/>
            </w:rPr>
            <w:t>(Bradford and Irvine 2000; Arbeider et al. 2020)</w:t>
          </w:r>
        </w:sdtContent>
      </w:sdt>
      <w:r w:rsidRPr="003145C2">
        <w:t xml:space="preserve">. </w:t>
      </w:r>
    </w:p>
    <w:p w14:paraId="20CB9398" w14:textId="19A3DB41" w:rsidR="00753D3E" w:rsidRPr="003145C2" w:rsidRDefault="74D4979D" w:rsidP="00FA5A79">
      <w:pPr>
        <w:pStyle w:val="ListBullet"/>
      </w:pPr>
      <w:bookmarkStart w:id="42" w:name="_Hlk147406829"/>
      <w:r>
        <w:t xml:space="preserve">A regime shift in </w:t>
      </w:r>
      <w:r w:rsidR="380A4E63">
        <w:t xml:space="preserve">smolt-to-adult </w:t>
      </w:r>
      <w:r w:rsidR="7F348E7E">
        <w:t xml:space="preserve">survival </w:t>
      </w:r>
      <w:r w:rsidR="380A4E63">
        <w:t>(</w:t>
      </w:r>
      <w:r w:rsidR="103DE3AF">
        <w:t>SAS</w:t>
      </w:r>
      <w:r w:rsidR="1F4B3EC3">
        <w:t>)</w:t>
      </w:r>
      <w:r w:rsidR="103DE3AF">
        <w:t xml:space="preserve"> </w:t>
      </w:r>
      <w:r>
        <w:t xml:space="preserve">from a period of high survival (return year 1987-1994) to low survival (return year 1994-current) </w:t>
      </w:r>
      <w:r w:rsidR="6E5A9998">
        <w:t>is attributed to</w:t>
      </w:r>
      <w:r>
        <w:t xml:space="preserve"> changing ocean conditions </w:t>
      </w:r>
      <w:sdt>
        <w:sdtPr>
          <w:rPr>
            <w:color w:val="000000"/>
          </w:rPr>
          <w:tag w:val="MENDELEY_CITATION_v3_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"/>
          <w:id w:val="-643043291"/>
          <w:placeholder>
            <w:docPart w:val="DefaultPlaceholder_-1854013440"/>
          </w:placeholder>
        </w:sdtPr>
        <w:sdtContent>
          <w:r w:rsidR="00A27EED" w:rsidRPr="00A27EED">
            <w:rPr>
              <w:color w:val="000000"/>
            </w:rPr>
            <w:t>(Decker et al. 2013)</w:t>
          </w:r>
        </w:sdtContent>
      </w:sdt>
      <w:r>
        <w:t xml:space="preserve">. </w:t>
      </w:r>
    </w:p>
    <w:bookmarkEnd w:id="41"/>
    <w:bookmarkEnd w:id="42"/>
    <w:p w14:paraId="3FCEC740" w14:textId="39C625EB" w:rsidR="001E6250" w:rsidRPr="00E053C8" w:rsidRDefault="009110C1" w:rsidP="00F7012F">
      <w:pPr>
        <w:pStyle w:val="Heading3"/>
      </w:pPr>
      <w:r w:rsidRPr="00E053C8">
        <w:t>Stock</w:t>
      </w:r>
      <w:r w:rsidR="00630FFA" w:rsidRPr="00E053C8">
        <w:t xml:space="preserve"> Advice</w:t>
      </w:r>
    </w:p>
    <w:bookmarkEnd w:id="38"/>
    <w:p w14:paraId="7110E5DA" w14:textId="79D6BF13" w:rsidR="0006288D" w:rsidRDefault="5538E13F" w:rsidP="0006288D">
      <w:pPr>
        <w:pStyle w:val="ListBullet"/>
      </w:pPr>
      <w:r>
        <w:t xml:space="preserve">The </w:t>
      </w:r>
      <w:r w:rsidR="1FA48631">
        <w:t xml:space="preserve">maximum </w:t>
      </w:r>
      <w:r>
        <w:t>sustainable harvest rate</w:t>
      </w:r>
      <w:r w:rsidR="00CC16E4">
        <w:t xml:space="preserve"> </w:t>
      </w:r>
      <w:r w:rsidR="7D505353">
        <w:t>for the</w:t>
      </w:r>
      <w:r w:rsidR="0006288D" w:rsidDel="00CC16E4">
        <w:t xml:space="preserve"> </w:t>
      </w:r>
      <w:r w:rsidR="7D505353">
        <w:t>SMU</w:t>
      </w:r>
      <w:r w:rsidR="0006288D" w:rsidDel="00CC16E4">
        <w:t xml:space="preserve"> </w:t>
      </w:r>
      <w:r w:rsidR="0A30C275">
        <w:t>is</w:t>
      </w:r>
      <w:r w:rsidR="00B868CD">
        <w:t xml:space="preserve"> 0.3</w:t>
      </w:r>
      <w:r w:rsidR="00E70BC3">
        <w:t>6</w:t>
      </w:r>
      <w:r w:rsidR="00B868CD">
        <w:t xml:space="preserve"> (based on the </w:t>
      </w:r>
      <w:r w:rsidR="00E70BC3">
        <w:t>Lower</w:t>
      </w:r>
      <w:r w:rsidR="00B868CD">
        <w:t xml:space="preserve"> Thompson CU</w:t>
      </w:r>
      <w:r w:rsidR="00A50BA2">
        <w:t>,</w:t>
      </w:r>
      <w:r w:rsidR="00B868CD">
        <w:t xml:space="preserve"> which has the lowest </w:t>
      </w:r>
      <w:r w:rsidR="00E70BC3">
        <w:t xml:space="preserve">median </w:t>
      </w:r>
      <w:r w:rsidR="00B868CD">
        <w:t>U</w:t>
      </w:r>
      <w:r w:rsidR="00B868CD" w:rsidRPr="00F066BE">
        <w:rPr>
          <w:vertAlign w:val="subscript"/>
        </w:rPr>
        <w:t>MSY</w:t>
      </w:r>
      <w:r w:rsidR="00CC16E4">
        <w:t xml:space="preserve">; Tables </w:t>
      </w:r>
      <w:r w:rsidR="001660B7">
        <w:t>2</w:t>
      </w:r>
      <w:r w:rsidR="00CC16E4">
        <w:t xml:space="preserve"> &amp; </w:t>
      </w:r>
      <w:r w:rsidR="001660B7">
        <w:t>3</w:t>
      </w:r>
      <w:r w:rsidR="00B868CD">
        <w:t>)</w:t>
      </w:r>
    </w:p>
    <w:p w14:paraId="48A5873D" w14:textId="3437CA49" w:rsidR="00374C13" w:rsidRDefault="00374C13" w:rsidP="0006288D">
      <w:pPr>
        <w:pStyle w:val="ListBullet"/>
      </w:pPr>
      <w:r>
        <w:t xml:space="preserve">When </w:t>
      </w:r>
      <w:ins w:id="43" w:author="Bailey, Colin (DFO/MPO)" w:date="2024-12-05T12:02:00Z">
        <w:r w:rsidR="00CF24D9">
          <w:t xml:space="preserve">1 generation (3-yr) </w:t>
        </w:r>
        <w:r w:rsidR="00CF24D9">
          <w:t xml:space="preserve">mean </w:t>
        </w:r>
      </w:ins>
      <w:r>
        <w:t xml:space="preserve">aggregate spawner abundance exceeds </w:t>
      </w:r>
      <w:ins w:id="44" w:author="Bailey, Colin (DFO/MPO)" w:date="2024-12-05T12:02:00Z">
        <w:r w:rsidR="00CF24D9">
          <w:t>24,900</w:t>
        </w:r>
      </w:ins>
      <w:del w:id="45" w:author="Bailey, Colin (DFO/MPO)" w:date="2024-12-05T12:02:00Z">
        <w:r w:rsidDel="00CF24D9">
          <w:delText>33,500</w:delText>
        </w:r>
      </w:del>
      <w:r>
        <w:t xml:space="preserve"> and </w:t>
      </w:r>
      <w:ins w:id="46" w:author="Bailey, Colin (DFO/MPO)" w:date="2024-12-05T12:02:00Z">
        <w:r w:rsidR="00CF24D9">
          <w:t>41</w:t>
        </w:r>
      </w:ins>
      <w:del w:id="47" w:author="Bailey, Colin (DFO/MPO)" w:date="2024-12-05T12:02:00Z">
        <w:r w:rsidDel="00CF24D9">
          <w:delText>65</w:delText>
        </w:r>
      </w:del>
      <w:r>
        <w:t>,</w:t>
      </w:r>
      <w:ins w:id="48" w:author="Bailey, Colin (DFO/MPO)" w:date="2024-12-05T12:02:00Z">
        <w:r w:rsidR="00CF24D9">
          <w:t>1</w:t>
        </w:r>
      </w:ins>
      <w:del w:id="49" w:author="Bailey, Colin (DFO/MPO)" w:date="2024-12-05T12:02:00Z">
        <w:r w:rsidDel="00CF24D9">
          <w:delText>3</w:delText>
        </w:r>
      </w:del>
      <w:r>
        <w:t>00 fish</w:t>
      </w:r>
      <w:r w:rsidR="00E54952">
        <w:t xml:space="preserve"> (</w:t>
      </w:r>
      <w:r w:rsidR="008A5854">
        <w:t>Fisheries Reference Points</w:t>
      </w:r>
      <w:r w:rsidR="005237B4">
        <w:t>-Lower</w:t>
      </w:r>
      <w:r w:rsidR="008A5854">
        <w:t xml:space="preserve"> (FRP-L))</w:t>
      </w:r>
      <w:r w:rsidR="009E415E">
        <w:t xml:space="preserve">, the probability of the </w:t>
      </w:r>
      <w:r w:rsidR="000D259E">
        <w:t xml:space="preserve">IFC </w:t>
      </w:r>
      <w:r w:rsidR="009E415E">
        <w:t xml:space="preserve">SMU </w:t>
      </w:r>
      <w:r w:rsidR="004279F3">
        <w:t>being above the CU-based LRP</w:t>
      </w:r>
      <w:r w:rsidR="00F94A99">
        <w:t xml:space="preserve"> (i.e., no CUs below the</w:t>
      </w:r>
      <w:r w:rsidR="008840AE">
        <w:t>ir</w:t>
      </w:r>
      <w:r w:rsidR="00F94A99">
        <w:t xml:space="preserve"> </w:t>
      </w:r>
      <w:r w:rsidR="0051524E">
        <w:t>lower benchmarks</w:t>
      </w:r>
      <w:r w:rsidR="00441291">
        <w:t xml:space="preserve"> (CU-specific </w:t>
      </w:r>
      <w:r w:rsidR="00441291" w:rsidRPr="00E05164">
        <w:t>S</w:t>
      </w:r>
      <w:r w:rsidR="00E05164">
        <w:rPr>
          <w:vertAlign w:val="subscript"/>
        </w:rPr>
        <w:t>gen</w:t>
      </w:r>
      <w:r w:rsidR="00441291">
        <w:t>)</w:t>
      </w:r>
      <w:r w:rsidR="00F94A99">
        <w:t xml:space="preserve">), </w:t>
      </w:r>
      <w:r w:rsidR="001B538E">
        <w:t>is 6</w:t>
      </w:r>
      <w:r w:rsidR="000D5A26">
        <w:t>6</w:t>
      </w:r>
      <w:r w:rsidR="001B538E">
        <w:t>% and 90</w:t>
      </w:r>
      <w:r w:rsidR="004F2714">
        <w:t>%</w:t>
      </w:r>
      <w:r w:rsidR="009B0F1B">
        <w:t>, respectively</w:t>
      </w:r>
      <w:r w:rsidR="00CC2679">
        <w:t xml:space="preserve"> </w:t>
      </w:r>
      <w:sdt>
        <w:sdtPr>
          <w:rPr>
            <w:color w:val="000000"/>
          </w:rPr>
          <w:tag w:val="MENDELEY_CITATION_v3_eyJjaXRhdGlvbklEIjoiTUVOREVMRVlfQ0lUQVRJT05fMTNjZmJjZGQtN2Y1YS00MzY1LTgzNGItY2VjYzdhMjhiZDA3IiwicHJvcGVydGllcyI6eyJub3RlSW5kZXgiOjB9LCJpc0VkaXRlZCI6ZmFsc2UsIm1hbnVhbE92ZXJyaWRlIjp7ImlzTWFudWFsbHlPdmVycmlkZGVuIjp0cnVlLCJjaXRlcHJvY1RleHQiOiIoSG9sdCBldCBhbC4gMjAyM2IpIiwibWFudWFsT3ZlcnJpZGVUZXh0IjoiKEsuIEhvbHQgZXQgYWwuLCAyMDIzOyJ9LCJjaXRhdGlvbkl0ZW1zIjpb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1dfQ=="/>
          <w:id w:val="-2136929402"/>
          <w:placeholder>
            <w:docPart w:val="DefaultPlaceholder_-1854013440"/>
          </w:placeholder>
        </w:sdtPr>
        <w:sdtContent>
          <w:r w:rsidR="00A27EED" w:rsidRPr="00A27EED">
            <w:rPr>
              <w:color w:val="000000"/>
            </w:rPr>
            <w:t>(K. Holt et al., 2023;</w:t>
          </w:r>
        </w:sdtContent>
      </w:sdt>
      <w:r w:rsidR="000D5A26">
        <w:t xml:space="preserve">Table </w:t>
      </w:r>
      <w:r w:rsidR="0022156F">
        <w:t>2</w:t>
      </w:r>
      <w:r w:rsidR="000D5A26">
        <w:t>)</w:t>
      </w:r>
    </w:p>
    <w:p w14:paraId="181D15C5" w14:textId="7A177D7F" w:rsidR="006257C0" w:rsidRDefault="002745BA" w:rsidP="00F066BE">
      <w:pPr>
        <w:pStyle w:val="ListBullet"/>
        <w:tabs>
          <w:tab w:val="clear" w:pos="360"/>
          <w:tab w:val="num" w:pos="720"/>
        </w:tabs>
        <w:ind w:left="720"/>
      </w:pPr>
      <w:r>
        <w:t xml:space="preserve">In the last 5 years of </w:t>
      </w:r>
      <w:r w:rsidR="00391912">
        <w:t xml:space="preserve">escapement </w:t>
      </w:r>
      <w:r>
        <w:t>data</w:t>
      </w:r>
      <w:r w:rsidR="00391912">
        <w:t xml:space="preserve"> (2017-2022), </w:t>
      </w:r>
      <w:ins w:id="50" w:author="Bailey, Colin (DFO/MPO)" w:date="2024-12-05T12:01:00Z">
        <w:r w:rsidR="00CF24D9">
          <w:t xml:space="preserve">1 generation mean </w:t>
        </w:r>
      </w:ins>
      <w:r w:rsidR="005D6488">
        <w:t xml:space="preserve">aggregate spawner abundance has exceeded </w:t>
      </w:r>
      <w:del w:id="51" w:author="Bailey, Colin (DFO/MPO)" w:date="2024-12-05T12:03:00Z">
        <w:r w:rsidR="005D029D" w:rsidDel="00CF24D9">
          <w:delText>33,500</w:delText>
        </w:r>
      </w:del>
      <w:ins w:id="52" w:author="Bailey, Colin (DFO/MPO)" w:date="2024-12-05T12:03:00Z">
        <w:r w:rsidR="00CF24D9">
          <w:t>24,900</w:t>
        </w:r>
      </w:ins>
      <w:r w:rsidR="005D029D">
        <w:t xml:space="preserve"> fish </w:t>
      </w:r>
      <w:ins w:id="53" w:author="Bailey, Colin (DFO/MPO)" w:date="2024-12-05T12:25:00Z">
        <w:r w:rsidR="002001B7">
          <w:t>5</w:t>
        </w:r>
      </w:ins>
      <w:del w:id="54" w:author="Bailey, Colin (DFO/MPO)" w:date="2024-12-05T12:25:00Z">
        <w:r w:rsidR="005D029D" w:rsidDel="002001B7">
          <w:delText>4</w:delText>
        </w:r>
      </w:del>
      <w:r w:rsidR="005D029D">
        <w:t xml:space="preserve"> times, and </w:t>
      </w:r>
      <w:ins w:id="55" w:author="Bailey, Colin (DFO/MPO)" w:date="2024-12-05T12:03:00Z">
        <w:r w:rsidR="00CF24D9">
          <w:t>41</w:t>
        </w:r>
      </w:ins>
      <w:del w:id="56" w:author="Bailey, Colin (DFO/MPO)" w:date="2024-12-05T12:03:00Z">
        <w:r w:rsidR="009D7A97" w:rsidDel="00CF24D9">
          <w:delText>65</w:delText>
        </w:r>
      </w:del>
      <w:r w:rsidR="009D7A97">
        <w:t>,</w:t>
      </w:r>
      <w:del w:id="57" w:author="Bailey, Colin (DFO/MPO)" w:date="2024-12-05T12:03:00Z">
        <w:r w:rsidR="009D7A97" w:rsidDel="00CF24D9">
          <w:delText>3</w:delText>
        </w:r>
      </w:del>
      <w:ins w:id="58" w:author="Bailey, Colin (DFO/MPO)" w:date="2024-12-05T12:03:00Z">
        <w:r w:rsidR="00CF24D9">
          <w:t>1</w:t>
        </w:r>
      </w:ins>
      <w:r w:rsidR="009D7A97">
        <w:t xml:space="preserve">00 fish </w:t>
      </w:r>
      <w:ins w:id="59" w:author="Bailey, Colin (DFO/MPO)" w:date="2024-12-05T12:26:00Z">
        <w:r w:rsidR="002001B7">
          <w:t>3</w:t>
        </w:r>
      </w:ins>
      <w:del w:id="60" w:author="Bailey, Colin (DFO/MPO)" w:date="2024-12-05T12:25:00Z">
        <w:r w:rsidR="004F2714" w:rsidDel="002001B7">
          <w:delText>3</w:delText>
        </w:r>
      </w:del>
      <w:r w:rsidR="004F2714">
        <w:t xml:space="preserve"> times</w:t>
      </w:r>
      <w:del w:id="61" w:author="Bailey, Colin (DFO/MPO)" w:date="2024-12-05T12:03:00Z">
        <w:r w:rsidR="00C45650" w:rsidDel="00CF24D9">
          <w:delText xml:space="preserve"> (Figure </w:delText>
        </w:r>
        <w:r w:rsidR="009D2FAC" w:rsidDel="00CF24D9">
          <w:delText>2</w:delText>
        </w:r>
        <w:r w:rsidR="00C45650" w:rsidDel="00CF24D9">
          <w:delText>)</w:delText>
        </w:r>
      </w:del>
    </w:p>
    <w:p w14:paraId="4696CFDB" w14:textId="51D09FFD" w:rsidR="006012C6" w:rsidRPr="001E4A20" w:rsidRDefault="001E4A20" w:rsidP="00A82386">
      <w:pPr>
        <w:pStyle w:val="Heading2"/>
      </w:pPr>
      <w:r>
        <w:t>BASIS FOR ASSESSMENT</w:t>
      </w:r>
    </w:p>
    <w:p w14:paraId="19485314" w14:textId="6AB6CA77" w:rsidR="0024465B" w:rsidRPr="0024465B" w:rsidRDefault="0024465B" w:rsidP="00F7012F">
      <w:pPr>
        <w:pStyle w:val="Heading3"/>
      </w:pPr>
      <w:r w:rsidRPr="0024465B">
        <w:t>Assessment Details</w:t>
      </w:r>
    </w:p>
    <w:p w14:paraId="3E3B7AE8" w14:textId="4CD9AFEF" w:rsidR="0024465B" w:rsidRDefault="00545297" w:rsidP="00C84A9A">
      <w:pPr>
        <w:pStyle w:val="Heading4"/>
      </w:pPr>
      <w:r w:rsidRPr="00FC2F23">
        <w:t xml:space="preserve">Year </w:t>
      </w:r>
      <w:r w:rsidR="0024465B">
        <w:t>A</w:t>
      </w:r>
      <w:r w:rsidRPr="00FC2F23">
        <w:t xml:space="preserve">ssessment </w:t>
      </w:r>
      <w:r w:rsidR="0024465B">
        <w:t>A</w:t>
      </w:r>
      <w:r w:rsidRPr="00FC2F23">
        <w:t xml:space="preserve">pproach was </w:t>
      </w:r>
      <w:r w:rsidR="0024465B">
        <w:t>A</w:t>
      </w:r>
      <w:r w:rsidRPr="00FC2F23">
        <w:t>pproved</w:t>
      </w:r>
      <w:r w:rsidRPr="001E4A20">
        <w:t xml:space="preserve"> </w:t>
      </w:r>
    </w:p>
    <w:p w14:paraId="60F239F3" w14:textId="0A38689E" w:rsidR="00545297" w:rsidRDefault="00B50643" w:rsidP="00AD28F0">
      <w:pPr>
        <w:pStyle w:val="BodyText"/>
        <w:ind w:left="720"/>
      </w:pPr>
      <w:r>
        <w:t>DFO m</w:t>
      </w:r>
      <w:r w:rsidR="00AD28F0" w:rsidRPr="00AD28F0">
        <w:t xml:space="preserve">ethods to assess the status of Pacific Salmon CUs </w:t>
      </w:r>
      <w:r w:rsidR="005D6378" w:rsidRPr="00AD28F0">
        <w:t>were identified</w:t>
      </w:r>
      <w:r w:rsidR="005D6378">
        <w:t xml:space="preserve"> and approved</w:t>
      </w:r>
      <w:r w:rsidR="005D6378" w:rsidRPr="00AD28F0">
        <w:t xml:space="preserve"> </w:t>
      </w:r>
      <w:r w:rsidR="005D6378">
        <w:t xml:space="preserve">in 2009 </w:t>
      </w:r>
      <w:r w:rsidR="00AD28F0" w:rsidRPr="00AD28F0">
        <w:t>and</w:t>
      </w:r>
      <w:r w:rsidR="005D6378">
        <w:t xml:space="preserve"> the</w:t>
      </w:r>
      <w:r w:rsidR="00AD28F0" w:rsidRPr="00AD28F0">
        <w:t xml:space="preserve"> Pacific Salmon </w:t>
      </w:r>
      <w:r w:rsidR="005D6378">
        <w:t xml:space="preserve">SMU </w:t>
      </w:r>
      <w:r w:rsidR="006F0BE8">
        <w:t>LRP</w:t>
      </w:r>
      <w:r w:rsidR="002710AE">
        <w:t xml:space="preserve"> methods were approved in</w:t>
      </w:r>
      <w:r w:rsidR="003C7523">
        <w:t xml:space="preserve"> 2022</w:t>
      </w:r>
      <w:r w:rsidR="002710AE">
        <w:t>/</w:t>
      </w:r>
      <w:r w:rsidR="003C7523">
        <w:t>2023</w:t>
      </w:r>
      <w:r w:rsidR="004274DC" w:rsidRPr="00AD28F0">
        <w:t xml:space="preserve"> </w:t>
      </w:r>
      <w:sdt>
        <w:sdtPr>
          <w:rPr>
            <w:color w:val="000000"/>
          </w:rPr>
          <w:tag w:val="MENDELEY_CITATION_v3_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"/>
          <w:id w:val="1700192247"/>
          <w:placeholder>
            <w:docPart w:val="DefaultPlaceholder_-1854013440"/>
          </w:placeholder>
        </w:sdtPr>
        <w:sdtContent>
          <w:r w:rsidR="00A27EED" w:rsidRPr="00A27EED">
            <w:rPr>
              <w:color w:val="000000"/>
            </w:rPr>
            <w:t>(Holt et al. 2009; DFO 2013, 2024a; Grant and Pestal 2013; Pestal et al. 2023)</w:t>
          </w:r>
        </w:sdtContent>
      </w:sdt>
    </w:p>
    <w:p w14:paraId="2D078EBC" w14:textId="563F430F" w:rsidR="0024465B" w:rsidRDefault="00262FE7" w:rsidP="00C84A9A">
      <w:pPr>
        <w:pStyle w:val="Heading4"/>
      </w:pPr>
      <w:r w:rsidRPr="00FC2F23">
        <w:t>Assessment Type</w:t>
      </w:r>
      <w:r>
        <w:t xml:space="preserve"> </w:t>
      </w:r>
    </w:p>
    <w:p w14:paraId="77DE1E5B" w14:textId="6703B3F0" w:rsidR="00AD28F0" w:rsidRPr="00AD28F0" w:rsidRDefault="00AD28F0" w:rsidP="004579D2">
      <w:pPr>
        <w:pStyle w:val="BodyText"/>
      </w:pPr>
      <w:r>
        <w:tab/>
        <w:t xml:space="preserve">Full Assessment </w:t>
      </w:r>
    </w:p>
    <w:p w14:paraId="1A38AB1F" w14:textId="68696E34" w:rsidR="00C57857" w:rsidRPr="00C57857" w:rsidRDefault="00262FE7" w:rsidP="00C84A9A">
      <w:pPr>
        <w:pStyle w:val="Heading4"/>
      </w:pPr>
      <w:r w:rsidRPr="00E053C8">
        <w:t xml:space="preserve">Most Recent </w:t>
      </w:r>
      <w:r w:rsidR="00545297" w:rsidRPr="00E053C8">
        <w:t>Assessment Date</w:t>
      </w:r>
    </w:p>
    <w:p w14:paraId="3BF06CBE" w14:textId="04D8924D" w:rsidR="00C57857" w:rsidRDefault="00100E9D" w:rsidP="002E6CB9">
      <w:pPr>
        <w:pStyle w:val="ListNumber"/>
      </w:pPr>
      <w:r>
        <w:t xml:space="preserve">Last </w:t>
      </w:r>
      <w:r w:rsidR="0056738E">
        <w:t xml:space="preserve">assessment: </w:t>
      </w:r>
      <w:r w:rsidR="00467F39">
        <w:t xml:space="preserve">Interior Fraser Coho Salmon </w:t>
      </w:r>
      <w:r w:rsidR="0056738E">
        <w:t xml:space="preserve">Recovery Potential Assessment </w:t>
      </w:r>
      <w:sdt>
        <w:sdtPr>
          <w:rPr>
            <w:color w:val="000000"/>
          </w:rPr>
          <w:tag w:val="MENDELEY_CITATION_v3_eyJjaXRhdGlvbklEIjoiTUVOREVMRVlfQ0lUQVRJT05fODAwNmZmZGYtMDA5NC00YWU1LTgxZTktZjE3ZTE1YWU3NGZi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
          <w:id w:val="-310794952"/>
          <w:placeholder>
            <w:docPart w:val="DefaultPlaceholder_-1854013440"/>
          </w:placeholder>
        </w:sdtPr>
        <w:sdtContent>
          <w:r w:rsidR="00A27EED" w:rsidRPr="00A27EED">
            <w:rPr>
              <w:color w:val="000000"/>
            </w:rPr>
            <w:t>(Arbeider et al. 2020)</w:t>
          </w:r>
        </w:sdtContent>
      </w:sdt>
      <w:r w:rsidR="006E1051">
        <w:t>.</w:t>
      </w:r>
    </w:p>
    <w:p w14:paraId="2007F772" w14:textId="46DA3142" w:rsidR="00545297" w:rsidRPr="007A445E" w:rsidRDefault="00545297" w:rsidP="002E6CB9">
      <w:pPr>
        <w:pStyle w:val="ListNumber"/>
      </w:pPr>
      <w:r w:rsidRPr="007A445E">
        <w:t xml:space="preserve">Last Full Assessment: </w:t>
      </w:r>
      <w:r w:rsidR="007A445E" w:rsidRPr="007A445E">
        <w:t xml:space="preserve">2014 </w:t>
      </w:r>
      <w:sdt>
        <w:sdtPr>
          <w:rPr>
            <w:color w:val="000000"/>
          </w:rPr>
          <w:tag w:val="MENDELEY_CITATION_v3_eyJjaXRhdGlvbklEIjoiTUVOREVMRVlfQ0lUQVRJT05fZGVmMjQ1MzItNTk0OC00MTMxLTg5NWQtODVhOGIzYjFhODU1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V9XX0="/>
          <w:id w:val="-1464731838"/>
          <w:placeholder>
            <w:docPart w:val="DefaultPlaceholder_-1854013440"/>
          </w:placeholder>
        </w:sdtPr>
        <w:sdtContent>
          <w:r w:rsidR="00A27EED" w:rsidRPr="00A27EED">
            <w:rPr>
              <w:color w:val="000000"/>
            </w:rPr>
            <w:t>(DFO 2015a)</w:t>
          </w:r>
        </w:sdtContent>
      </w:sdt>
      <w:r w:rsidR="007A445E" w:rsidRPr="007A445E">
        <w:t xml:space="preserve">. No Full Assessment has been made under the </w:t>
      </w:r>
      <w:r w:rsidR="006F0BE8" w:rsidRPr="006F0BE8">
        <w:rPr>
          <w:i/>
          <w:iCs/>
        </w:rPr>
        <w:t>Precautionary Approach</w:t>
      </w:r>
      <w:r w:rsidR="006F0BE8">
        <w:t xml:space="preserve"> (</w:t>
      </w:r>
      <w:r w:rsidR="007A445E" w:rsidRPr="007A445E">
        <w:t>PA</w:t>
      </w:r>
      <w:r w:rsidR="006F0BE8">
        <w:t>)</w:t>
      </w:r>
      <w:r w:rsidR="007A445E" w:rsidRPr="007A445E">
        <w:t xml:space="preserve"> Framework.</w:t>
      </w:r>
    </w:p>
    <w:p w14:paraId="777313A9" w14:textId="70E296F1" w:rsidR="00157E16" w:rsidRPr="007A445E" w:rsidRDefault="00545297" w:rsidP="002E6CB9">
      <w:pPr>
        <w:pStyle w:val="ListNumber"/>
      </w:pPr>
      <w:r w:rsidRPr="007A445E">
        <w:lastRenderedPageBreak/>
        <w:t xml:space="preserve">Last </w:t>
      </w:r>
      <w:r w:rsidR="00262FE7" w:rsidRPr="007A445E">
        <w:t>I</w:t>
      </w:r>
      <w:r w:rsidRPr="007A445E">
        <w:t xml:space="preserve">nterim </w:t>
      </w:r>
      <w:r w:rsidR="00262FE7" w:rsidRPr="007A445E">
        <w:t>Y</w:t>
      </w:r>
      <w:r w:rsidRPr="007A445E">
        <w:t xml:space="preserve">ear Update: </w:t>
      </w:r>
      <w:r w:rsidR="007A445E" w:rsidRPr="007A445E">
        <w:t xml:space="preserve">Not Applicable. </w:t>
      </w:r>
    </w:p>
    <w:p w14:paraId="35674CC7" w14:textId="51669EC1" w:rsidR="00545297" w:rsidRPr="00FC2F23" w:rsidRDefault="00545297" w:rsidP="00C84A9A">
      <w:pPr>
        <w:pStyle w:val="Heading4"/>
      </w:pPr>
      <w:r w:rsidRPr="00FC2F23">
        <w:t>Assessment Approach</w:t>
      </w:r>
    </w:p>
    <w:p w14:paraId="157605D5" w14:textId="26ADDBE6" w:rsidR="007A445E" w:rsidRDefault="007A445E" w:rsidP="0CE11F81">
      <w:pPr>
        <w:pStyle w:val="ListNumber"/>
        <w:rPr>
          <w:rStyle w:val="Style1Char"/>
          <w:rFonts w:eastAsiaTheme="minorEastAsia"/>
          <w:b w:val="0"/>
        </w:rPr>
      </w:pPr>
      <w:bookmarkStart w:id="62" w:name="_Hlk150252923"/>
      <w:r>
        <w:t xml:space="preserve">Broad category: </w:t>
      </w:r>
      <w:bookmarkStart w:id="63" w:name="_Hlk150251732"/>
      <w:r w:rsidRPr="00D86FF2">
        <w:t xml:space="preserve">Stock assessment model. </w:t>
      </w:r>
      <w:bookmarkEnd w:id="63"/>
    </w:p>
    <w:p w14:paraId="2D57DF51" w14:textId="6A2F2A64" w:rsidR="00536671" w:rsidRPr="00F066BE" w:rsidRDefault="0FCF6F6D" w:rsidP="2D6FAF62">
      <w:pPr>
        <w:pStyle w:val="ListNumber"/>
        <w:rPr>
          <w:rFonts w:eastAsiaTheme="minorEastAsia"/>
        </w:rPr>
      </w:pPr>
      <w:r>
        <w:t xml:space="preserve">Specific category: </w:t>
      </w:r>
      <w:r w:rsidR="00A27EED">
        <w:t>WSP Rapid Status Assessment</w:t>
      </w:r>
      <w:r w:rsidR="00287F00">
        <w:t xml:space="preserve"> </w:t>
      </w:r>
      <w:sdt>
        <w:sdtPr>
          <w:rPr>
            <w:color w:val="000000"/>
          </w:rPr>
          <w:tag w:val="MENDELEY_CITATION_v3_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"/>
          <w:id w:val="219326259"/>
          <w:placeholder>
            <w:docPart w:val="D1E112DDC4A0496FABE90CF9F5576455"/>
          </w:placeholder>
        </w:sdtPr>
        <w:sdtContent>
          <w:r w:rsidR="00A27EED" w:rsidRPr="00A27EED">
            <w:rPr>
              <w:color w:val="000000"/>
            </w:rPr>
            <w:t>(DFO, 2024; Grant &amp; Pestal, 2012),</w:t>
          </w:r>
        </w:sdtContent>
      </w:sdt>
      <w:r w:rsidR="00287F00">
        <w:t xml:space="preserve"> </w:t>
      </w:r>
      <w:r>
        <w:t>S</w:t>
      </w:r>
      <w:r w:rsidR="32FD8607">
        <w:t>pawner</w:t>
      </w:r>
      <w:r>
        <w:t xml:space="preserve"> Recruit Analysis (Ricker </w:t>
      </w:r>
      <w:r w:rsidR="3E5A51AD">
        <w:t>Model</w:t>
      </w:r>
      <w:r w:rsidR="00B97B29">
        <w:t xml:space="preserve">; </w:t>
      </w:r>
      <w:sdt>
        <w:sdtPr>
          <w:rPr>
            <w:color w:val="000000"/>
          </w:rPr>
          <w:tag w:val="MENDELEY_CITATION_v3_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"/>
          <w:id w:val="-815025955"/>
          <w:placeholder>
            <w:docPart w:val="DefaultPlaceholder_-1854013440"/>
          </w:placeholder>
        </w:sdtPr>
        <w:sdtContent>
          <w:r w:rsidR="00A27EED" w:rsidRPr="00A27EED">
            <w:rPr>
              <w:color w:val="000000"/>
            </w:rPr>
            <w:t>Bailey, 2024)</w:t>
          </w:r>
        </w:sdtContent>
      </w:sdt>
      <w:r>
        <w:t xml:space="preserve">; </w:t>
      </w:r>
      <w:r w:rsidR="00B422FE">
        <w:t xml:space="preserve">Simulation </w:t>
      </w:r>
      <w:r>
        <w:t>An</w:t>
      </w:r>
      <w:r w:rsidR="0094182C">
        <w:t>alysis</w:t>
      </w:r>
      <w:r w:rsidR="006C40C1">
        <w:t xml:space="preserve"> </w:t>
      </w:r>
      <w:sdt>
        <w:sdtPr>
          <w:rPr>
            <w:color w:val="000000"/>
          </w:rPr>
          <w:tag w:val="MENDELEY_CITATION_v3_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"/>
          <w:id w:val="209160645"/>
          <w:placeholder>
            <w:docPart w:val="DefaultPlaceholder_-1854013440"/>
          </w:placeholder>
        </w:sdtPr>
        <w:sdtContent>
          <w:r w:rsidR="00A27EED" w:rsidRPr="00A27EED">
            <w:rPr>
              <w:color w:val="000000"/>
            </w:rPr>
            <w:t>(Bailey 2024).</w:t>
          </w:r>
        </w:sdtContent>
      </w:sdt>
    </w:p>
    <w:p w14:paraId="1C85A1F0" w14:textId="77777777" w:rsidR="00A27EED" w:rsidRDefault="00EC3745" w:rsidP="00F066BE">
      <w:pPr>
        <w:pStyle w:val="BodyText"/>
      </w:pPr>
      <w:r>
        <w:t xml:space="preserve">This IFC assessment </w:t>
      </w:r>
      <w:r w:rsidR="00573280">
        <w:t xml:space="preserve">used previously established, peer-reviewed methods to identify stock status, </w:t>
      </w:r>
      <w:r w:rsidR="003C44FE">
        <w:t xml:space="preserve">calculate </w:t>
      </w:r>
      <w:r w:rsidR="00573280">
        <w:t>reference points</w:t>
      </w:r>
      <w:r w:rsidR="00287F00">
        <w:t>, and describe spawner trends</w:t>
      </w:r>
      <w:r w:rsidR="00AD191F">
        <w:t>.</w:t>
      </w:r>
    </w:p>
    <w:p w14:paraId="46965D8C" w14:textId="22255FEF" w:rsidR="00A27EED" w:rsidRDefault="00B42E5C" w:rsidP="00A27EED">
      <w:pPr>
        <w:pStyle w:val="BodyText"/>
        <w:rPr>
          <w:color w:val="000000"/>
        </w:rPr>
      </w:pPr>
      <w:r>
        <w:t xml:space="preserve">Briefly, </w:t>
      </w:r>
      <w:r w:rsidR="00A27EED">
        <w:t xml:space="preserve">WSP rapid statuses approach approximates WSP integrated status assessment results using a decision tree trained on historical WSP integrated status assessments and standardized data on CU abundances and trends </w:t>
      </w:r>
      <w:sdt>
        <w:sdtPr>
          <w:rPr>
            <w:color w:val="000000"/>
          </w:rPr>
          <w:tag w:val="MENDELEY_CITATION_v3_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"/>
          <w:id w:val="1171530936"/>
          <w:placeholder>
            <w:docPart w:val="DefaultPlaceholder_-1854013440"/>
          </w:placeholder>
        </w:sdtPr>
        <w:sdtContent>
          <w:r w:rsidR="00A27EED" w:rsidRPr="00A27EED">
            <w:rPr>
              <w:color w:val="000000"/>
            </w:rPr>
            <w:t>(Pestal et al. 2023; DFO 2024a)</w:t>
          </w:r>
        </w:sdtContent>
      </w:sdt>
      <w:r w:rsidR="00691D3B">
        <w:rPr>
          <w:color w:val="000000"/>
        </w:rPr>
        <w:t xml:space="preserve">. </w:t>
      </w:r>
      <w:r w:rsidR="00A27EED">
        <w:rPr>
          <w:color w:val="000000"/>
        </w:rPr>
        <w:t>It also relies on iterative process with CU experts’ input on data and results used to finalize status determinations and associated narratives (see Appendix 2).</w:t>
      </w:r>
    </w:p>
    <w:p w14:paraId="1509BC26" w14:textId="41914D6B" w:rsidR="009E40CD" w:rsidRDefault="000540A1" w:rsidP="00F066BE">
      <w:pPr>
        <w:pStyle w:val="BodyText"/>
        <w:rPr>
          <w:color w:val="000000"/>
        </w:rPr>
      </w:pPr>
      <w:r>
        <w:rPr>
          <w:color w:val="000000"/>
        </w:rPr>
        <w:t xml:space="preserve">For spawner recruit analysis, the Ricker </w:t>
      </w:r>
      <w:r w:rsidRPr="000540A1">
        <w:rPr>
          <w:color w:val="000000"/>
        </w:rPr>
        <w:t>spawner-recruitment curves fit to brood-ye</w:t>
      </w:r>
      <w:r>
        <w:rPr>
          <w:color w:val="000000"/>
        </w:rPr>
        <w:t>ar</w:t>
      </w:r>
      <w:r w:rsidRPr="000540A1">
        <w:rPr>
          <w:color w:val="000000"/>
        </w:rPr>
        <w:t xml:space="preserve"> estimates of spawners and recruits</w:t>
      </w:r>
      <w:r w:rsidR="00F42189">
        <w:rPr>
          <w:color w:val="000000"/>
        </w:rPr>
        <w:t xml:space="preserve"> described in K. Holt et al. </w:t>
      </w:r>
      <w:sdt>
        <w:sdtPr>
          <w:rPr>
            <w:color w:val="000000"/>
          </w:rPr>
          <w:tag w:val="MENDELEY_CITATION_v3_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"/>
          <w:id w:val="1188482046"/>
          <w:placeholder>
            <w:docPart w:val="DefaultPlaceholder_-1854013440"/>
          </w:placeholder>
        </w:sdtPr>
        <w:sdtContent>
          <w:r w:rsidR="00A27EED" w:rsidRPr="00A27EED">
            <w:rPr>
              <w:color w:val="000000"/>
            </w:rPr>
            <w:t>(2023)</w:t>
          </w:r>
        </w:sdtContent>
      </w:sdt>
      <w:r w:rsidR="00F42189">
        <w:rPr>
          <w:color w:val="000000"/>
        </w:rPr>
        <w:t xml:space="preserve"> were reproduced</w:t>
      </w:r>
      <w:r w:rsidR="008B2392">
        <w:rPr>
          <w:color w:val="000000"/>
        </w:rPr>
        <w:t xml:space="preserve"> </w:t>
      </w:r>
      <w:r w:rsidR="00BC357F">
        <w:rPr>
          <w:color w:val="000000"/>
        </w:rPr>
        <w:t xml:space="preserve">using </w:t>
      </w:r>
      <w:r w:rsidR="00D63C68">
        <w:rPr>
          <w:color w:val="000000"/>
        </w:rPr>
        <w:t xml:space="preserve">the Bayesian </w:t>
      </w:r>
      <w:r w:rsidR="00F814CF">
        <w:rPr>
          <w:color w:val="000000"/>
        </w:rPr>
        <w:t>statistical</w:t>
      </w:r>
      <w:r w:rsidR="00D63C68">
        <w:rPr>
          <w:color w:val="000000"/>
        </w:rPr>
        <w:t xml:space="preserve"> programming </w:t>
      </w:r>
      <w:r w:rsidR="00F814CF">
        <w:rPr>
          <w:color w:val="000000"/>
        </w:rPr>
        <w:t xml:space="preserve">languages R </w:t>
      </w:r>
      <w:sdt>
        <w:sdtPr>
          <w:rPr>
            <w:color w:val="000000"/>
          </w:rPr>
          <w:tag w:val="MENDELEY_CITATION_v3_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"/>
          <w:id w:val="-972445404"/>
          <w:placeholder>
            <w:docPart w:val="DefaultPlaceholder_-1854013440"/>
          </w:placeholder>
        </w:sdtPr>
        <w:sdtContent>
          <w:r w:rsidR="00A27EED" w:rsidRPr="00A27EED">
            <w:rPr>
              <w:color w:val="000000"/>
            </w:rPr>
            <w:t>(R Core Team and contributors worldwide 2017)</w:t>
          </w:r>
        </w:sdtContent>
      </w:sdt>
      <w:r w:rsidR="00F814CF">
        <w:rPr>
          <w:color w:val="000000"/>
        </w:rPr>
        <w:t xml:space="preserve"> and </w:t>
      </w:r>
      <w:r w:rsidR="00BC357F">
        <w:rPr>
          <w:color w:val="000000"/>
        </w:rPr>
        <w:t>Stan</w:t>
      </w:r>
      <w:r w:rsidR="009D16E3">
        <w:rPr>
          <w:color w:val="000000"/>
        </w:rPr>
        <w:t xml:space="preserve"> </w:t>
      </w:r>
      <w:sdt>
        <w:sdtPr>
          <w:rPr>
            <w:color w:val="000000"/>
          </w:rPr>
          <w:tag w:val="MENDELEY_CITATION_v3_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"/>
          <w:id w:val="1412968775"/>
          <w:placeholder>
            <w:docPart w:val="DefaultPlaceholder_-1854013440"/>
          </w:placeholder>
        </w:sdtPr>
        <w:sdtContent>
          <w:r w:rsidR="00A27EED" w:rsidRPr="00A27EED">
            <w:rPr>
              <w:color w:val="000000"/>
            </w:rPr>
            <w:t>(Carpenter et al. 2017)</w:t>
          </w:r>
        </w:sdtContent>
      </w:sdt>
      <w:r w:rsidR="00BC357F">
        <w:rPr>
          <w:color w:val="000000"/>
        </w:rPr>
        <w:t>. Each CU was modeled</w:t>
      </w:r>
      <w:r w:rsidR="0084643A">
        <w:rPr>
          <w:color w:val="000000"/>
        </w:rPr>
        <w:t xml:space="preserve"> twice</w:t>
      </w:r>
      <w:r w:rsidR="00BC357F">
        <w:rPr>
          <w:color w:val="000000"/>
        </w:rPr>
        <w:t xml:space="preserve"> with the following </w:t>
      </w:r>
      <w:r w:rsidR="00324967">
        <w:rPr>
          <w:color w:val="000000"/>
        </w:rPr>
        <w:t xml:space="preserve">linearized </w:t>
      </w:r>
      <w:r w:rsidR="00BC357F">
        <w:rPr>
          <w:color w:val="000000"/>
        </w:rPr>
        <w:t>stock-recruit function:</w:t>
      </w:r>
    </w:p>
    <w:p w14:paraId="07CE8B19" w14:textId="07FE6BAA" w:rsidR="00A75769" w:rsidRPr="00ED11B2" w:rsidRDefault="00000000" w:rsidP="00EE5A02">
      <w:pPr>
        <w:pStyle w:val="ListNumber"/>
        <w:numPr>
          <w:ilvl w:val="0"/>
          <w:numId w:val="0"/>
        </w:numPr>
        <w:ind w:left="360"/>
        <w:rPr>
          <w:color w:val="000000"/>
        </w:rPr>
      </w:pPr>
      <m:oMathPara>
        <m:oMath>
          <m:func>
            <m:funcPr>
              <m:ctrlPr>
                <w:rPr>
                  <w:rFonts w:ascii="Cambria Math" w:hAnsi="Cambria Math"/>
                  <w:i/>
                  <w:color w:val="000000"/>
                </w:rPr>
              </m:ctrlPr>
            </m:funcPr>
            <m:fName>
              <m:r>
                <m:rPr>
                  <m:sty m:val="p"/>
                </m:rPr>
                <w:rPr>
                  <w:rFonts w:ascii="Cambria Math" w:hAnsi="Cambria Math"/>
                  <w:color w:val="000000"/>
                </w:rPr>
                <m:t>ln</m:t>
              </m:r>
            </m:fName>
            <m:e>
              <m:d>
                <m:dPr>
                  <m:ctrlPr>
                    <w:rPr>
                      <w:rFonts w:ascii="Cambria Math" w:hAnsi="Cambria Math"/>
                      <w:i/>
                      <w:color w:val="000000"/>
                    </w:rPr>
                  </m:ctrlPr>
                </m:dPr>
                <m:e>
                  <m:f>
                    <m:fPr>
                      <m:ctrlPr>
                        <w:rPr>
                          <w:rFonts w:ascii="Cambria Math" w:hAnsi="Cambria Math"/>
                          <w:i/>
                          <w:color w:val="000000"/>
                        </w:rPr>
                      </m:ctrlPr>
                    </m:fPr>
                    <m:num>
                      <m:r>
                        <w:rPr>
                          <w:rFonts w:ascii="Cambria Math" w:hAnsi="Cambria Math"/>
                          <w:color w:val="000000"/>
                        </w:rPr>
                        <m:t>R</m:t>
                      </m:r>
                    </m:num>
                    <m:den>
                      <m:r>
                        <w:rPr>
                          <w:rFonts w:ascii="Cambria Math" w:hAnsi="Cambria Math"/>
                          <w:color w:val="000000"/>
                        </w:rPr>
                        <m:t>S</m:t>
                      </m:r>
                    </m:den>
                  </m:f>
                </m:e>
              </m:d>
            </m:e>
          </m:func>
          <m:r>
            <w:rPr>
              <w:rFonts w:ascii="Cambria Math" w:hAnsi="Cambria Math"/>
              <w:color w:val="000000"/>
            </w:rPr>
            <m:t>~ normal(</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3</m:t>
              </m:r>
            </m:sub>
          </m:sSub>
          <m:r>
            <w:rPr>
              <w:rFonts w:ascii="Cambria Math" w:hAnsi="Cambria Math"/>
              <w:color w:val="000000"/>
            </w:rPr>
            <m:t>*</m:t>
          </m:r>
          <m:d>
            <m:dPr>
              <m:ctrlPr>
                <w:rPr>
                  <w:rFonts w:ascii="Cambria Math" w:hAnsi="Cambria Math"/>
                  <w:i/>
                  <w:color w:val="000000"/>
                </w:rPr>
              </m:ctrlPr>
            </m:dPr>
            <m:e>
              <m:r>
                <w:rPr>
                  <w:rFonts w:ascii="Cambria Math" w:hAnsi="Cambria Math"/>
                  <w:color w:val="000000"/>
                </w:rPr>
                <m:t>β*S+ γ*SA</m:t>
              </m:r>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3</m:t>
                  </m:r>
                </m:sub>
              </m:sSub>
              <m:r>
                <w:rPr>
                  <w:rFonts w:ascii="Cambria Math" w:hAnsi="Cambria Math"/>
                  <w:color w:val="000000"/>
                </w:rPr>
                <m:t>+α</m:t>
              </m:r>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4</m:t>
              </m:r>
            </m:sub>
          </m:sSub>
          <m:r>
            <w:rPr>
              <w:rFonts w:ascii="Cambria Math" w:hAnsi="Cambria Math"/>
              <w:color w:val="000000"/>
            </w:rPr>
            <m:t>*</m:t>
          </m:r>
          <m:d>
            <m:dPr>
              <m:ctrlPr>
                <w:rPr>
                  <w:rFonts w:ascii="Cambria Math" w:hAnsi="Cambria Math"/>
                  <w:i/>
                  <w:color w:val="000000"/>
                </w:rPr>
              </m:ctrlPr>
            </m:dPr>
            <m:e>
              <m:r>
                <w:rPr>
                  <w:rFonts w:ascii="Cambria Math" w:hAnsi="Cambria Math"/>
                  <w:color w:val="000000"/>
                </w:rPr>
                <m:t>β*S+ γ*SA</m:t>
              </m:r>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4</m:t>
                  </m:r>
                </m:sub>
              </m:sSub>
              <m:r>
                <w:rPr>
                  <w:rFonts w:ascii="Cambria Math" w:hAnsi="Cambria Math"/>
                  <w:color w:val="000000"/>
                </w:rPr>
                <m:t>+α</m:t>
              </m:r>
            </m:e>
          </m:d>
          <m:r>
            <w:rPr>
              <w:rFonts w:ascii="Cambria Math" w:hAnsi="Cambria Math"/>
              <w:color w:val="000000"/>
            </w:rPr>
            <m:t>, σ)</m:t>
          </m:r>
        </m:oMath>
      </m:oMathPara>
    </w:p>
    <w:p w14:paraId="11FFED33" w14:textId="0E4CE701" w:rsidR="00ED11B2" w:rsidRDefault="00B422FE" w:rsidP="00F066BE">
      <w:pPr>
        <w:pStyle w:val="BodyText"/>
      </w:pPr>
      <w:r>
        <w:t>w</w:t>
      </w:r>
      <w:r w:rsidR="00ED11B2">
        <w:t xml:space="preserve">here R </w:t>
      </w:r>
      <w:r w:rsidR="00E52EFD">
        <w:t xml:space="preserve">= recruits, S = spawner abundance, p = proportion of </w:t>
      </w:r>
      <w:r w:rsidR="0028037B">
        <w:t>recruits at age</w:t>
      </w:r>
      <w:r w:rsidR="00A21F4C">
        <w:t xml:space="preserve">, </w:t>
      </w:r>
      <w:r w:rsidR="00A21F4C">
        <w:rPr>
          <w:rFonts w:cs="Arial"/>
        </w:rPr>
        <w:t>β</w:t>
      </w:r>
      <w:r w:rsidR="00A21F4C">
        <w:t xml:space="preserve"> = </w:t>
      </w:r>
      <w:r w:rsidR="004B7BF2">
        <w:t>density</w:t>
      </w:r>
      <w:r w:rsidR="0084643A">
        <w:t xml:space="preserve"> </w:t>
      </w:r>
      <w:r w:rsidR="004B7BF2">
        <w:t>dependen</w:t>
      </w:r>
      <w:r w:rsidR="00065120">
        <w:t>ce</w:t>
      </w:r>
      <w:r w:rsidR="004B7BF2">
        <w:t xml:space="preserve"> </w:t>
      </w:r>
      <w:r w:rsidR="00E40A46">
        <w:t>coefficient</w:t>
      </w:r>
      <w:r w:rsidR="007E2B37">
        <w:t xml:space="preserve">, </w:t>
      </w:r>
      <w:r w:rsidR="007E2B37">
        <w:rPr>
          <w:rFonts w:cs="Arial"/>
        </w:rPr>
        <w:t>α</w:t>
      </w:r>
      <w:r w:rsidR="00065120">
        <w:t xml:space="preserve"> = productivity</w:t>
      </w:r>
      <w:r w:rsidR="00E40A46">
        <w:t xml:space="preserve"> coefficient</w:t>
      </w:r>
      <w:r w:rsidR="00065120">
        <w:t>,</w:t>
      </w:r>
      <w:r w:rsidR="00944ADD">
        <w:t xml:space="preserve"> γ = </w:t>
      </w:r>
      <w:r w:rsidR="00E40A46">
        <w:t xml:space="preserve">smolt-to-adult survival </w:t>
      </w:r>
      <w:r w:rsidR="00714E45">
        <w:t xml:space="preserve">(SAS) </w:t>
      </w:r>
      <w:r w:rsidR="00E40A46">
        <w:t xml:space="preserve">coefficient, </w:t>
      </w:r>
      <w:r w:rsidR="00714E45">
        <w:t xml:space="preserve">SAS = SAS of </w:t>
      </w:r>
      <w:r w:rsidR="0028037B">
        <w:t>recruits at age</w:t>
      </w:r>
      <w:r w:rsidR="00714E45">
        <w:t xml:space="preserve">, </w:t>
      </w:r>
      <w:r w:rsidR="003E2B07">
        <w:t xml:space="preserve">and </w:t>
      </w:r>
      <w:r w:rsidR="00E03E44">
        <w:t>σ</w:t>
      </w:r>
      <w:r w:rsidR="00833AF5">
        <w:t xml:space="preserve"> = standard </w:t>
      </w:r>
      <w:r w:rsidR="00D92F38">
        <w:t>deviation of variation in recruitment</w:t>
      </w:r>
      <w:r w:rsidR="00FB1352">
        <w:t xml:space="preserve">. On the first round of modeling, </w:t>
      </w:r>
      <w:r w:rsidR="00AB59CD">
        <w:t xml:space="preserve">stock recruit relationships were fit to </w:t>
      </w:r>
      <w:r w:rsidR="005848FE">
        <w:t xml:space="preserve">each CU </w:t>
      </w:r>
      <w:r w:rsidR="00FB1352">
        <w:t xml:space="preserve">without a cap on </w:t>
      </w:r>
      <w:r w:rsidR="00555F8E">
        <w:t>S</w:t>
      </w:r>
      <w:r w:rsidR="00555F8E" w:rsidRPr="00F066BE">
        <w:rPr>
          <w:vertAlign w:val="subscript"/>
        </w:rPr>
        <w:t>rep</w:t>
      </w:r>
      <w:r w:rsidR="005848FE">
        <w:t xml:space="preserve">, and on the second round, </w:t>
      </w:r>
      <w:r w:rsidR="00AB59CD">
        <w:t xml:space="preserve">relationships </w:t>
      </w:r>
      <w:r w:rsidR="005848FE">
        <w:t>were fit with CU-specific caps on S</w:t>
      </w:r>
      <w:r w:rsidR="005848FE">
        <w:rPr>
          <w:vertAlign w:val="subscript"/>
        </w:rPr>
        <w:t>rep</w:t>
      </w:r>
      <w:r w:rsidR="003E45CA">
        <w:t xml:space="preserve"> </w:t>
      </w:r>
      <w:sdt>
        <w:sdtPr>
          <w:rPr>
            <w:color w:val="000000"/>
          </w:rPr>
          <w:tag w:val="MENDELEY_CITATION_v3_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"/>
          <w:id w:val="-20628593"/>
          <w:placeholder>
            <w:docPart w:val="DefaultPlaceholder_-1854013440"/>
          </w:placeholder>
        </w:sdtPr>
        <w:sdtContent>
          <w:r w:rsidR="00A27EED" w:rsidRPr="00A27EED">
            <w:rPr>
              <w:color w:val="000000"/>
            </w:rPr>
            <w:t>(Holt et al. 2023b; Bailey 2024)</w:t>
          </w:r>
        </w:sdtContent>
      </w:sdt>
      <w:r w:rsidR="00B60562">
        <w:rPr>
          <w:color w:val="000000"/>
        </w:rPr>
        <w:t xml:space="preserve">. Final stock recruitment parameter means, medians and confidence intervals were </w:t>
      </w:r>
      <w:r w:rsidR="006349DB">
        <w:rPr>
          <w:color w:val="000000"/>
        </w:rPr>
        <w:t xml:space="preserve">calculated from the combined posteriors of both model sets </w:t>
      </w:r>
      <w:r w:rsidR="006349DB">
        <w:t xml:space="preserve">(see </w:t>
      </w:r>
      <w:sdt>
        <w:sdtPr>
          <w:rPr>
            <w:color w:val="000000"/>
          </w:rPr>
          <w:tag w:val="MENDELEY_CITATION_v3_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"/>
          <w:id w:val="1368871650"/>
          <w:placeholder>
            <w:docPart w:val="E3F756E083B34761841B99C908D2EAD1"/>
          </w:placeholder>
        </w:sdtPr>
        <w:sdtContent>
          <w:r w:rsidR="00A27EED" w:rsidRPr="00A27EED">
            <w:rPr>
              <w:color w:val="000000"/>
            </w:rPr>
            <w:t>Bailey, 2024 and K. Holt et al., 2023 for details)</w:t>
          </w:r>
        </w:sdtContent>
      </w:sdt>
      <w:r w:rsidR="003E2B07">
        <w:t xml:space="preserve">. </w:t>
      </w:r>
      <w:r w:rsidR="00766731">
        <w:t xml:space="preserve">Finally, </w:t>
      </w:r>
      <w:r w:rsidR="00857D66">
        <w:t xml:space="preserve">using the fitted parameters from the stock-recruit analysis, IFC SMU abundance was simulated into the future </w:t>
      </w:r>
      <w:r>
        <w:t xml:space="preserve">using code </w:t>
      </w:r>
      <w:r w:rsidR="00B27FD4">
        <w:t xml:space="preserve">adapted </w:t>
      </w:r>
      <w:r>
        <w:t xml:space="preserve">from Arbeider et al. </w:t>
      </w:r>
      <w:sdt>
        <w:sdtPr>
          <w:rPr>
            <w:color w:val="000000"/>
          </w:rPr>
          <w:tag w:val="MENDELEY_CITATION_v3_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"/>
          <w:id w:val="-2068024467"/>
          <w:placeholder>
            <w:docPart w:val="DefaultPlaceholder_-1854013440"/>
          </w:placeholder>
        </w:sdtPr>
        <w:sdtContent>
          <w:r w:rsidR="00A27EED" w:rsidRPr="00A27EED">
            <w:rPr>
              <w:color w:val="000000"/>
            </w:rPr>
            <w:t>(2020)</w:t>
          </w:r>
        </w:sdtContent>
      </w:sdt>
      <w:r w:rsidR="00B27FD4">
        <w:t xml:space="preserve"> to </w:t>
      </w:r>
      <w:r w:rsidR="00710E5C">
        <w:t>estimate</w:t>
      </w:r>
      <w:r w:rsidR="00896FA0">
        <w:t xml:space="preserve"> the frequency with which IFC SMU abundance will exceed </w:t>
      </w:r>
      <w:r w:rsidR="00710E5C">
        <w:t xml:space="preserve">FRP-Ls and achieve positive population growth (see </w:t>
      </w:r>
      <w:sdt>
        <w:sdtPr>
          <w:rPr>
            <w:color w:val="000000"/>
          </w:rPr>
          <w:tag w:val="MENDELEY_CITATION_v3_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"/>
          <w:id w:val="-1935660911"/>
          <w:placeholder>
            <w:docPart w:val="DefaultPlaceholder_-1854013440"/>
          </w:placeholder>
        </w:sdtPr>
        <w:sdtContent>
          <w:r w:rsidR="00A27EED" w:rsidRPr="00A27EED">
            <w:rPr>
              <w:color w:val="000000"/>
            </w:rPr>
            <w:t>Bailey, 2024</w:t>
          </w:r>
        </w:sdtContent>
      </w:sdt>
      <w:r w:rsidR="003F3964">
        <w:t xml:space="preserve"> </w:t>
      </w:r>
      <w:r w:rsidR="00710E5C">
        <w:t>for simulation code) under differing SAS and exploitation rates (ER</w:t>
      </w:r>
      <w:r w:rsidR="005237B4">
        <w:t>s</w:t>
      </w:r>
      <w:r w:rsidR="00A36567">
        <w:t>; Figures</w:t>
      </w:r>
      <w:r w:rsidR="00FF14AF">
        <w:t xml:space="preserve"> </w:t>
      </w:r>
      <w:r w:rsidR="00F62C58">
        <w:t>4-6</w:t>
      </w:r>
      <w:r w:rsidR="00710E5C">
        <w:t>).</w:t>
      </w:r>
    </w:p>
    <w:p w14:paraId="02846D6B" w14:textId="4681B5A0" w:rsidR="006E4678" w:rsidRPr="00714E45" w:rsidRDefault="006E4678" w:rsidP="009E40CD">
      <w:pPr>
        <w:pStyle w:val="ListNumber"/>
        <w:numPr>
          <w:ilvl w:val="0"/>
          <w:numId w:val="0"/>
        </w:numPr>
        <w:ind w:left="360"/>
        <w:rPr>
          <w:color w:val="000000"/>
        </w:rPr>
      </w:pPr>
    </w:p>
    <w:bookmarkEnd w:id="62"/>
    <w:p w14:paraId="291FA559" w14:textId="0203A1D8" w:rsidR="00545297" w:rsidRDefault="00545297" w:rsidP="009E40CD">
      <w:pPr>
        <w:pStyle w:val="Heading3"/>
      </w:pPr>
      <w:r w:rsidRPr="00543275">
        <w:t>Stock Structure Assumption</w:t>
      </w:r>
    </w:p>
    <w:p w14:paraId="51878B61" w14:textId="15FD2201" w:rsidR="00F61BA4" w:rsidRPr="009C53B3" w:rsidRDefault="00F61BA4" w:rsidP="00F61BA4">
      <w:pPr>
        <w:pStyle w:val="BodyText"/>
        <w:rPr>
          <w:rFonts w:cs="Arial"/>
        </w:rPr>
      </w:pPr>
      <w:bookmarkStart w:id="64" w:name="_Hlk153311139"/>
      <w:r w:rsidRPr="009C53B3">
        <w:rPr>
          <w:rFonts w:cs="Arial"/>
        </w:rPr>
        <w:t>Stock overview information</w:t>
      </w:r>
      <w:r w:rsidR="00621B0A">
        <w:rPr>
          <w:rFonts w:cs="Arial"/>
        </w:rPr>
        <w:t xml:space="preserve">: </w:t>
      </w:r>
      <w:sdt>
        <w:sdtPr>
          <w:rPr>
            <w:rFonts w:cs="Arial"/>
            <w:color w:val="000000"/>
          </w:rPr>
          <w:tag w:val="MENDELEY_CITATION_v3_eyJjaXRhdGlvbklEIjoiTUVOREVMRVlfQ0lUQVRJT05fOWVmYzg4YWItZDAyOC00ODE4LTgwMDMtNDA2YWZhMzA2YjA4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
          <w:id w:val="-1029182170"/>
          <w:placeholder>
            <w:docPart w:val="DefaultPlaceholder_-1854013440"/>
          </w:placeholder>
        </w:sdtPr>
        <w:sdtContent>
          <w:r w:rsidR="00A27EED" w:rsidRPr="00A27EED">
            <w:rPr>
              <w:rFonts w:cs="Arial"/>
              <w:color w:val="000000"/>
            </w:rPr>
            <w:t>(Arbeider et al. 2020)</w:t>
          </w:r>
        </w:sdtContent>
      </w:sdt>
      <w:bookmarkEnd w:id="64"/>
    </w:p>
    <w:p w14:paraId="57FAF362" w14:textId="1F3C67AA" w:rsidR="00F61BA4" w:rsidRDefault="00F61BA4" w:rsidP="00F61BA4">
      <w:pPr>
        <w:pStyle w:val="BodyText"/>
        <w:rPr>
          <w:rFonts w:cs="Arial"/>
        </w:rPr>
      </w:pPr>
      <w:r w:rsidRPr="009C53B3">
        <w:rPr>
          <w:rFonts w:cs="Arial"/>
        </w:rPr>
        <w:t xml:space="preserve">The IFC SMU includes all Coho Salmon that spawn in the Fraser River Watershed </w:t>
      </w:r>
      <w:r>
        <w:rPr>
          <w:rFonts w:cs="Arial"/>
        </w:rPr>
        <w:t>upstream</w:t>
      </w:r>
      <w:r w:rsidRPr="009C53B3">
        <w:rPr>
          <w:rFonts w:cs="Arial"/>
        </w:rPr>
        <w:t xml:space="preserve"> of Hells Gate in British Columbia and </w:t>
      </w:r>
      <w:r>
        <w:rPr>
          <w:rFonts w:cs="Arial"/>
        </w:rPr>
        <w:t>consists</w:t>
      </w:r>
      <w:r w:rsidRPr="009C53B3">
        <w:rPr>
          <w:rFonts w:cs="Arial"/>
        </w:rPr>
        <w:t xml:space="preserve"> of five CUs: Fraser Canyon, Middle Fraser, Lower Thompson, South Thompson, and North Thompson</w:t>
      </w:r>
      <w:r w:rsidR="00B21F42">
        <w:rPr>
          <w:rFonts w:cs="Arial"/>
        </w:rPr>
        <w:t xml:space="preserve"> (</w:t>
      </w:r>
      <w:r w:rsidR="009E40CD">
        <w:rPr>
          <w:rFonts w:cs="Arial"/>
        </w:rPr>
        <w:t xml:space="preserve">Table 1; </w:t>
      </w:r>
      <w:r w:rsidR="00B21F42">
        <w:rPr>
          <w:rFonts w:cs="Arial"/>
        </w:rPr>
        <w:t>Fi</w:t>
      </w:r>
      <w:r w:rsidR="00487B05">
        <w:rPr>
          <w:rFonts w:cs="Arial"/>
        </w:rPr>
        <w:t>g</w:t>
      </w:r>
      <w:r w:rsidR="00782B50">
        <w:rPr>
          <w:rFonts w:cs="Arial"/>
        </w:rPr>
        <w:t>ure</w:t>
      </w:r>
      <w:r w:rsidR="00B21F42">
        <w:rPr>
          <w:rFonts w:cs="Arial"/>
        </w:rPr>
        <w:t xml:space="preserve"> 1)</w:t>
      </w:r>
      <w:r w:rsidR="003F67B0">
        <w:rPr>
          <w:rFonts w:cs="Arial"/>
        </w:rPr>
        <w:t xml:space="preserve">. </w:t>
      </w:r>
      <w:r w:rsidRPr="009C53B3">
        <w:rPr>
          <w:rFonts w:cs="Arial"/>
        </w:rPr>
        <w:t xml:space="preserve">The CUs are further delineated into </w:t>
      </w:r>
      <w:r>
        <w:rPr>
          <w:rFonts w:cs="Arial"/>
        </w:rPr>
        <w:t>11</w:t>
      </w:r>
      <w:r w:rsidRPr="009C53B3">
        <w:rPr>
          <w:rFonts w:cs="Arial"/>
        </w:rPr>
        <w:t xml:space="preserve"> subpopulations. The Fraser Canyon has one, the Middle Fraser has two, the Lower Thompson has two, the South Thompson has three, and the North Thompson ha</w:t>
      </w:r>
      <w:r>
        <w:rPr>
          <w:rFonts w:cs="Arial"/>
        </w:rPr>
        <w:t>s</w:t>
      </w:r>
      <w:r w:rsidRPr="009C53B3">
        <w:rPr>
          <w:rFonts w:cs="Arial"/>
        </w:rPr>
        <w:t xml:space="preserve"> three subpopulations</w:t>
      </w:r>
      <w:r>
        <w:rPr>
          <w:rFonts w:cs="Arial"/>
        </w:rPr>
        <w:t xml:space="preserve"> (Interior Fraser Coho Recovery Team 2006)</w:t>
      </w:r>
      <w:r w:rsidR="001D36BC">
        <w:rPr>
          <w:rFonts w:cs="Arial"/>
        </w:rPr>
        <w:t>. IFC are genetically distinct from Lower Fraser Coho, and the current assignment of spawning populations to CUs generally agree</w:t>
      </w:r>
      <w:r w:rsidR="008306FA">
        <w:rPr>
          <w:rFonts w:cs="Arial"/>
        </w:rPr>
        <w:t>s</w:t>
      </w:r>
      <w:r w:rsidR="001D36BC">
        <w:rPr>
          <w:rFonts w:cs="Arial"/>
        </w:rPr>
        <w:t xml:space="preserve"> with the most recent genetic evidence </w:t>
      </w:r>
      <w:sdt>
        <w:sdtPr>
          <w:rPr>
            <w:rFonts w:cs="Arial"/>
            <w:color w:val="000000"/>
          </w:rPr>
          <w:tag w:val="MENDELEY_CITATION_v3_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"/>
          <w:id w:val="-1389333357"/>
          <w:placeholder>
            <w:docPart w:val="DefaultPlaceholder_-1854013440"/>
          </w:placeholder>
        </w:sdtPr>
        <w:sdtContent>
          <w:r w:rsidR="00A27EED" w:rsidRPr="00A27EED">
            <w:rPr>
              <w:rFonts w:cs="Arial"/>
              <w:color w:val="000000"/>
            </w:rPr>
            <w:t>(Xuereb et al. 2022)</w:t>
          </w:r>
        </w:sdtContent>
      </w:sdt>
      <w:r w:rsidRPr="009C53B3">
        <w:rPr>
          <w:rFonts w:cs="Arial"/>
        </w:rPr>
        <w:t xml:space="preserve">. </w:t>
      </w:r>
      <w:r>
        <w:rPr>
          <w:rFonts w:cs="Arial"/>
        </w:rPr>
        <w:t>On av</w:t>
      </w:r>
      <w:r w:rsidRPr="009C53B3">
        <w:rPr>
          <w:rFonts w:cs="Arial"/>
        </w:rPr>
        <w:t>erage 88% of IFC have a three year life-cycle and 12% have a four year life-cycle</w:t>
      </w:r>
      <w:r>
        <w:rPr>
          <w:rFonts w:cs="Arial"/>
        </w:rPr>
        <w:t xml:space="preserve">, with both spending one </w:t>
      </w:r>
      <w:r w:rsidR="009A273B">
        <w:rPr>
          <w:rFonts w:cs="Arial"/>
        </w:rPr>
        <w:t>winter</w:t>
      </w:r>
      <w:r>
        <w:rPr>
          <w:rFonts w:cs="Arial"/>
        </w:rPr>
        <w:t xml:space="preserve"> in </w:t>
      </w:r>
      <w:r w:rsidR="00127384">
        <w:rPr>
          <w:rFonts w:cs="Arial"/>
        </w:rPr>
        <w:t>salt</w:t>
      </w:r>
      <w:r>
        <w:rPr>
          <w:rFonts w:cs="Arial"/>
        </w:rPr>
        <w:t>water</w:t>
      </w:r>
      <w:r w:rsidRPr="009C53B3">
        <w:rPr>
          <w:rFonts w:cs="Arial"/>
        </w:rPr>
        <w:t xml:space="preserve">. </w:t>
      </w:r>
      <w:r>
        <w:rPr>
          <w:rFonts w:cs="Arial"/>
        </w:rPr>
        <w:t>Rarely do IFC</w:t>
      </w:r>
      <w:r w:rsidRPr="009C53B3">
        <w:rPr>
          <w:rFonts w:cs="Arial"/>
        </w:rPr>
        <w:t xml:space="preserve"> return at ages older than four or less than </w:t>
      </w:r>
      <w:r>
        <w:rPr>
          <w:rFonts w:cs="Arial"/>
        </w:rPr>
        <w:t xml:space="preserve">three </w:t>
      </w:r>
      <w:r w:rsidRPr="009C53B3">
        <w:rPr>
          <w:rFonts w:cs="Arial"/>
        </w:rPr>
        <w:t xml:space="preserve">years </w:t>
      </w:r>
      <w:r>
        <w:rPr>
          <w:rFonts w:cs="Arial"/>
        </w:rPr>
        <w:t>of age</w:t>
      </w:r>
      <w:r w:rsidRPr="009C53B3">
        <w:rPr>
          <w:rFonts w:cs="Arial"/>
        </w:rPr>
        <w:t>.</w:t>
      </w:r>
    </w:p>
    <w:p w14:paraId="16A4B47C" w14:textId="1D772BAE" w:rsidR="009E40CD" w:rsidRPr="00716577" w:rsidRDefault="009E40CD" w:rsidP="009E40CD">
      <w:pPr>
        <w:textAlignment w:val="baseline"/>
        <w:rPr>
          <w:rFonts w:ascii="Segoe UI" w:hAnsi="Segoe UI" w:cs="Segoe UI"/>
          <w:i/>
          <w:iCs/>
          <w:sz w:val="18"/>
          <w:szCs w:val="18"/>
          <w:lang w:val="en-US"/>
        </w:rPr>
      </w:pPr>
      <w:r w:rsidRPr="00716577">
        <w:rPr>
          <w:rFonts w:cs="Arial"/>
          <w:i/>
          <w:iCs/>
          <w:sz w:val="20"/>
          <w:lang w:val="en-US"/>
        </w:rPr>
        <w:lastRenderedPageBreak/>
        <w:t xml:space="preserve">Table 1. List of Conservation Units (CUs) within the </w:t>
      </w:r>
      <w:r>
        <w:rPr>
          <w:rFonts w:cs="Arial"/>
          <w:i/>
          <w:iCs/>
          <w:sz w:val="20"/>
          <w:lang w:val="en-US"/>
        </w:rPr>
        <w:t>Interior Fraser Coho</w:t>
      </w:r>
      <w:r w:rsidRPr="00716577">
        <w:rPr>
          <w:rFonts w:cs="Arial"/>
          <w:i/>
          <w:iCs/>
          <w:sz w:val="20"/>
          <w:lang w:val="en-US"/>
        </w:rPr>
        <w:t xml:space="preserve"> Stock Management Unit with corresponding Designatable Units (DUs)</w:t>
      </w:r>
      <w:r w:rsidR="008F1493">
        <w:rPr>
          <w:rFonts w:cs="Arial"/>
          <w:i/>
          <w:iCs/>
          <w:sz w:val="20"/>
          <w:lang w:val="en-US"/>
        </w:rPr>
        <w:t>, WSP Integrated Statuses</w:t>
      </w:r>
      <w:r w:rsidR="00FD7CD8">
        <w:rPr>
          <w:rFonts w:cs="Arial"/>
          <w:i/>
          <w:iCs/>
          <w:sz w:val="20"/>
          <w:lang w:val="en-US"/>
        </w:rPr>
        <w:t>, COSEWIC status, and</w:t>
      </w:r>
      <w:r w:rsidRPr="00716577">
        <w:rPr>
          <w:rFonts w:cs="Arial"/>
          <w:i/>
          <w:iCs/>
          <w:sz w:val="20"/>
          <w:lang w:val="en-US"/>
        </w:rPr>
        <w:t xml:space="preserve"> </w:t>
      </w:r>
      <w:r w:rsidR="00FD7CD8">
        <w:rPr>
          <w:rFonts w:cs="Arial"/>
          <w:i/>
          <w:iCs/>
          <w:sz w:val="20"/>
          <w:lang w:val="en-US"/>
        </w:rPr>
        <w:t>WSP Rapid Statuses.</w:t>
      </w:r>
    </w:p>
    <w:tbl>
      <w:tblPr>
        <w:tblW w:w="927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Change w:id="65" w:author="Bailey, Colin (DFO/MPO)" w:date="2024-11-18T12:21:00Z">
          <w:tblPr>
            <w:tblW w:w="927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PrChange>
      </w:tblPr>
      <w:tblGrid>
        <w:gridCol w:w="1620"/>
        <w:gridCol w:w="1350"/>
        <w:gridCol w:w="810"/>
        <w:gridCol w:w="1620"/>
        <w:gridCol w:w="1260"/>
        <w:gridCol w:w="1170"/>
        <w:gridCol w:w="1440"/>
        <w:tblGridChange w:id="66">
          <w:tblGrid>
            <w:gridCol w:w="1620"/>
            <w:gridCol w:w="1350"/>
            <w:gridCol w:w="810"/>
            <w:gridCol w:w="1350"/>
            <w:gridCol w:w="1530"/>
            <w:gridCol w:w="1170"/>
            <w:gridCol w:w="1440"/>
          </w:tblGrid>
        </w:tblGridChange>
      </w:tblGrid>
      <w:tr w:rsidR="009E40CD" w:rsidRPr="00716577" w14:paraId="3ADAC52D" w14:textId="77777777" w:rsidTr="00C411AC">
        <w:trPr>
          <w:trHeight w:val="300"/>
          <w:trPrChange w:id="67" w:author="Bailey, Colin (DFO/MPO)" w:date="2024-11-18T12:21:00Z">
            <w:trPr>
              <w:trHeight w:val="300"/>
            </w:trPr>
          </w:trPrChange>
        </w:trPr>
        <w:tc>
          <w:tcPr>
            <w:tcW w:w="1620" w:type="dxa"/>
            <w:tcBorders>
              <w:top w:val="single" w:sz="12" w:space="0" w:color="000000"/>
              <w:left w:val="nil"/>
              <w:bottom w:val="single" w:sz="12" w:space="0" w:color="000000"/>
              <w:right w:val="nil"/>
            </w:tcBorders>
            <w:shd w:val="clear" w:color="auto" w:fill="auto"/>
            <w:vAlign w:val="bottom"/>
            <w:hideMark/>
            <w:tcPrChange w:id="68" w:author="Bailey, Colin (DFO/MPO)" w:date="2024-11-18T12:21:00Z">
              <w:tcPr>
                <w:tcW w:w="1620" w:type="dxa"/>
                <w:tcBorders>
                  <w:top w:val="single" w:sz="12" w:space="0" w:color="000000"/>
                  <w:left w:val="nil"/>
                  <w:bottom w:val="single" w:sz="12" w:space="0" w:color="000000"/>
                  <w:right w:val="nil"/>
                </w:tcBorders>
                <w:shd w:val="clear" w:color="auto" w:fill="auto"/>
                <w:vAlign w:val="bottom"/>
                <w:hideMark/>
              </w:tcPr>
            </w:tcPrChange>
          </w:tcPr>
          <w:p w14:paraId="47ACBE48" w14:textId="77777777" w:rsidR="009E40CD" w:rsidRPr="00716577" w:rsidRDefault="009E40CD" w:rsidP="00A7396A">
            <w:pPr>
              <w:textAlignment w:val="baseline"/>
              <w:rPr>
                <w:rFonts w:ascii="Times New Roman" w:hAnsi="Times New Roman"/>
                <w:sz w:val="24"/>
                <w:szCs w:val="24"/>
                <w:lang w:val="en-US"/>
              </w:rPr>
            </w:pPr>
            <w:r w:rsidRPr="00716577">
              <w:rPr>
                <w:rFonts w:cs="Arial"/>
                <w:b/>
                <w:bCs/>
                <w:sz w:val="20"/>
              </w:rPr>
              <w:t>CU name</w:t>
            </w:r>
            <w:r w:rsidRPr="00716577">
              <w:rPr>
                <w:rFonts w:cs="Arial"/>
                <w:sz w:val="20"/>
                <w:lang w:val="en-US"/>
              </w:rPr>
              <w:t> </w:t>
            </w:r>
          </w:p>
        </w:tc>
        <w:tc>
          <w:tcPr>
            <w:tcW w:w="1350" w:type="dxa"/>
            <w:tcBorders>
              <w:top w:val="single" w:sz="12" w:space="0" w:color="000000"/>
              <w:left w:val="nil"/>
              <w:bottom w:val="single" w:sz="12" w:space="0" w:color="000000"/>
              <w:right w:val="nil"/>
            </w:tcBorders>
            <w:shd w:val="clear" w:color="auto" w:fill="auto"/>
            <w:vAlign w:val="bottom"/>
            <w:hideMark/>
            <w:tcPrChange w:id="69" w:author="Bailey, Colin (DFO/MPO)" w:date="2024-11-18T12:21:00Z">
              <w:tcPr>
                <w:tcW w:w="1350" w:type="dxa"/>
                <w:tcBorders>
                  <w:top w:val="single" w:sz="12" w:space="0" w:color="000000"/>
                  <w:left w:val="nil"/>
                  <w:bottom w:val="single" w:sz="12" w:space="0" w:color="000000"/>
                  <w:right w:val="nil"/>
                </w:tcBorders>
                <w:shd w:val="clear" w:color="auto" w:fill="auto"/>
                <w:vAlign w:val="bottom"/>
                <w:hideMark/>
              </w:tcPr>
            </w:tcPrChange>
          </w:tcPr>
          <w:p w14:paraId="490CA3B3" w14:textId="21691066" w:rsidR="009E40CD" w:rsidRPr="00716577" w:rsidRDefault="009E40CD" w:rsidP="00A7396A">
            <w:pPr>
              <w:textAlignment w:val="baseline"/>
              <w:rPr>
                <w:rFonts w:ascii="Times New Roman" w:hAnsi="Times New Roman"/>
                <w:sz w:val="24"/>
                <w:szCs w:val="24"/>
                <w:lang w:val="en-US"/>
              </w:rPr>
            </w:pPr>
            <w:r w:rsidRPr="00716577">
              <w:rPr>
                <w:rFonts w:cs="Arial"/>
                <w:b/>
                <w:bCs/>
                <w:sz w:val="20"/>
              </w:rPr>
              <w:t>CT</w:t>
            </w:r>
            <w:ins w:id="70" w:author="Bailey, Colin (DFO/MPO)" w:date="2024-12-05T13:01:00Z">
              <w:r w:rsidR="006B6F4F">
                <w:rPr>
                  <w:rFonts w:cs="Arial"/>
                  <w:b/>
                  <w:bCs/>
                  <w:sz w:val="20"/>
                </w:rPr>
                <w:t>W</w:t>
              </w:r>
            </w:ins>
            <w:del w:id="71" w:author="Bailey, Colin (DFO/MPO)" w:date="2024-12-05T13:01:00Z">
              <w:r w:rsidRPr="00716577" w:rsidDel="006B6F4F">
                <w:rPr>
                  <w:rFonts w:cs="Arial"/>
                  <w:b/>
                  <w:bCs/>
                  <w:sz w:val="20"/>
                </w:rPr>
                <w:delText>C</w:delText>
              </w:r>
            </w:del>
            <w:r w:rsidRPr="00716577">
              <w:rPr>
                <w:rFonts w:cs="Arial"/>
                <w:b/>
                <w:bCs/>
                <w:sz w:val="20"/>
              </w:rPr>
              <w:t xml:space="preserve"> indicator</w:t>
            </w:r>
            <w:ins w:id="72" w:author="Bailey, Colin (DFO/MPO)" w:date="2024-12-05T13:03:00Z">
              <w:r w:rsidR="006B6F4F">
                <w:rPr>
                  <w:rFonts w:cs="Arial"/>
                  <w:b/>
                  <w:bCs/>
                  <w:sz w:val="20"/>
                </w:rPr>
                <w:t>*</w:t>
              </w:r>
            </w:ins>
            <w:r w:rsidRPr="00716577">
              <w:rPr>
                <w:rFonts w:cs="Arial"/>
                <w:sz w:val="20"/>
                <w:lang w:val="en-US"/>
              </w:rPr>
              <w:t> </w:t>
            </w:r>
          </w:p>
        </w:tc>
        <w:tc>
          <w:tcPr>
            <w:tcW w:w="810" w:type="dxa"/>
            <w:tcBorders>
              <w:top w:val="single" w:sz="12" w:space="0" w:color="000000"/>
              <w:left w:val="nil"/>
              <w:bottom w:val="single" w:sz="12" w:space="0" w:color="000000"/>
              <w:right w:val="nil"/>
            </w:tcBorders>
            <w:vAlign w:val="bottom"/>
            <w:tcPrChange w:id="73" w:author="Bailey, Colin (DFO/MPO)" w:date="2024-11-18T12:21:00Z">
              <w:tcPr>
                <w:tcW w:w="810" w:type="dxa"/>
                <w:tcBorders>
                  <w:top w:val="single" w:sz="12" w:space="0" w:color="000000"/>
                  <w:left w:val="nil"/>
                  <w:bottom w:val="single" w:sz="12" w:space="0" w:color="000000"/>
                  <w:right w:val="nil"/>
                </w:tcBorders>
                <w:vAlign w:val="bottom"/>
              </w:tcPr>
            </w:tcPrChange>
          </w:tcPr>
          <w:p w14:paraId="04F0F82D" w14:textId="77777777" w:rsidR="009E40CD" w:rsidRPr="00716577" w:rsidRDefault="009E40CD" w:rsidP="00A7396A">
            <w:pPr>
              <w:textAlignment w:val="baseline"/>
              <w:rPr>
                <w:rFonts w:cs="Arial"/>
                <w:b/>
                <w:bCs/>
                <w:sz w:val="20"/>
              </w:rPr>
            </w:pPr>
            <w:r>
              <w:rPr>
                <w:rFonts w:cs="Arial"/>
                <w:b/>
                <w:bCs/>
                <w:sz w:val="20"/>
              </w:rPr>
              <w:t>CU</w:t>
            </w:r>
          </w:p>
        </w:tc>
        <w:tc>
          <w:tcPr>
            <w:tcW w:w="1620" w:type="dxa"/>
            <w:tcBorders>
              <w:top w:val="single" w:sz="12" w:space="0" w:color="000000"/>
              <w:left w:val="nil"/>
              <w:bottom w:val="single" w:sz="12" w:space="0" w:color="000000"/>
              <w:right w:val="nil"/>
            </w:tcBorders>
            <w:shd w:val="clear" w:color="auto" w:fill="auto"/>
            <w:vAlign w:val="bottom"/>
            <w:hideMark/>
            <w:tcPrChange w:id="74" w:author="Bailey, Colin (DFO/MPO)" w:date="2024-11-18T12:21:00Z">
              <w:tcPr>
                <w:tcW w:w="1350" w:type="dxa"/>
                <w:tcBorders>
                  <w:top w:val="single" w:sz="12" w:space="0" w:color="000000"/>
                  <w:left w:val="nil"/>
                  <w:bottom w:val="single" w:sz="12" w:space="0" w:color="000000"/>
                  <w:right w:val="nil"/>
                </w:tcBorders>
                <w:shd w:val="clear" w:color="auto" w:fill="auto"/>
                <w:vAlign w:val="bottom"/>
                <w:hideMark/>
              </w:tcPr>
            </w:tcPrChange>
          </w:tcPr>
          <w:p w14:paraId="2B6D8A46" w14:textId="77777777" w:rsidR="009E40CD" w:rsidRPr="00716577" w:rsidRDefault="009E40CD" w:rsidP="00A7396A">
            <w:pPr>
              <w:textAlignment w:val="baseline"/>
              <w:rPr>
                <w:rFonts w:ascii="Times New Roman" w:hAnsi="Times New Roman"/>
                <w:sz w:val="24"/>
                <w:szCs w:val="24"/>
                <w:lang w:val="en-US"/>
              </w:rPr>
            </w:pPr>
            <w:r w:rsidRPr="00716577">
              <w:rPr>
                <w:rFonts w:cs="Arial"/>
                <w:b/>
                <w:bCs/>
                <w:sz w:val="20"/>
              </w:rPr>
              <w:t>DU</w:t>
            </w:r>
            <w:r w:rsidRPr="00716577">
              <w:rPr>
                <w:rFonts w:cs="Arial"/>
                <w:sz w:val="20"/>
                <w:lang w:val="en-US"/>
              </w:rPr>
              <w:t> </w:t>
            </w:r>
          </w:p>
        </w:tc>
        <w:tc>
          <w:tcPr>
            <w:tcW w:w="1260" w:type="dxa"/>
            <w:tcBorders>
              <w:top w:val="single" w:sz="12" w:space="0" w:color="000000"/>
              <w:left w:val="nil"/>
              <w:bottom w:val="single" w:sz="12" w:space="0" w:color="000000"/>
              <w:right w:val="nil"/>
            </w:tcBorders>
            <w:shd w:val="clear" w:color="auto" w:fill="auto"/>
            <w:vAlign w:val="bottom"/>
            <w:hideMark/>
            <w:tcPrChange w:id="75" w:author="Bailey, Colin (DFO/MPO)" w:date="2024-11-18T12:21:00Z">
              <w:tcPr>
                <w:tcW w:w="1530" w:type="dxa"/>
                <w:tcBorders>
                  <w:top w:val="single" w:sz="12" w:space="0" w:color="000000"/>
                  <w:left w:val="nil"/>
                  <w:bottom w:val="single" w:sz="12" w:space="0" w:color="000000"/>
                  <w:right w:val="nil"/>
                </w:tcBorders>
                <w:shd w:val="clear" w:color="auto" w:fill="auto"/>
                <w:vAlign w:val="bottom"/>
                <w:hideMark/>
              </w:tcPr>
            </w:tcPrChange>
          </w:tcPr>
          <w:p w14:paraId="245E748D" w14:textId="77777777" w:rsidR="009E40CD" w:rsidRPr="00716577" w:rsidRDefault="009E40CD" w:rsidP="00A7396A">
            <w:pPr>
              <w:textAlignment w:val="baseline"/>
              <w:rPr>
                <w:rFonts w:ascii="Times New Roman" w:hAnsi="Times New Roman"/>
                <w:sz w:val="24"/>
                <w:szCs w:val="24"/>
                <w:lang w:val="en-US"/>
              </w:rPr>
            </w:pPr>
            <w:r w:rsidRPr="00716577">
              <w:rPr>
                <w:rFonts w:cs="Arial"/>
                <w:b/>
                <w:bCs/>
                <w:sz w:val="20"/>
              </w:rPr>
              <w:t>WSP Integrated Status (201</w:t>
            </w:r>
            <w:r>
              <w:rPr>
                <w:rFonts w:cs="Arial"/>
                <w:b/>
                <w:bCs/>
                <w:sz w:val="20"/>
              </w:rPr>
              <w:t>5</w:t>
            </w:r>
            <w:r w:rsidRPr="00716577">
              <w:rPr>
                <w:rFonts w:cs="Arial"/>
                <w:b/>
                <w:bCs/>
                <w:sz w:val="20"/>
              </w:rPr>
              <w:t>)</w:t>
            </w:r>
            <w:r w:rsidRPr="00716577">
              <w:rPr>
                <w:rFonts w:cs="Arial"/>
                <w:sz w:val="20"/>
                <w:lang w:val="en-US"/>
              </w:rPr>
              <w:t> </w:t>
            </w:r>
          </w:p>
        </w:tc>
        <w:tc>
          <w:tcPr>
            <w:tcW w:w="1170" w:type="dxa"/>
            <w:tcBorders>
              <w:top w:val="single" w:sz="12" w:space="0" w:color="000000"/>
              <w:left w:val="nil"/>
              <w:bottom w:val="single" w:sz="12" w:space="0" w:color="000000"/>
              <w:right w:val="nil"/>
            </w:tcBorders>
            <w:shd w:val="clear" w:color="auto" w:fill="auto"/>
            <w:vAlign w:val="bottom"/>
            <w:hideMark/>
            <w:tcPrChange w:id="76" w:author="Bailey, Colin (DFO/MPO)" w:date="2024-11-18T12:21:00Z">
              <w:tcPr>
                <w:tcW w:w="1170" w:type="dxa"/>
                <w:tcBorders>
                  <w:top w:val="single" w:sz="12" w:space="0" w:color="000000"/>
                  <w:left w:val="nil"/>
                  <w:bottom w:val="single" w:sz="12" w:space="0" w:color="000000"/>
                  <w:right w:val="nil"/>
                </w:tcBorders>
                <w:shd w:val="clear" w:color="auto" w:fill="auto"/>
                <w:vAlign w:val="bottom"/>
                <w:hideMark/>
              </w:tcPr>
            </w:tcPrChange>
          </w:tcPr>
          <w:p w14:paraId="56AA05E2" w14:textId="7F214651" w:rsidR="009E40CD" w:rsidRPr="00716577" w:rsidRDefault="009E40CD" w:rsidP="00A7396A">
            <w:pPr>
              <w:textAlignment w:val="baseline"/>
              <w:rPr>
                <w:rFonts w:ascii="Times New Roman" w:hAnsi="Times New Roman"/>
                <w:sz w:val="24"/>
                <w:szCs w:val="24"/>
                <w:lang w:val="en-US"/>
              </w:rPr>
            </w:pPr>
            <w:r w:rsidRPr="00716577">
              <w:rPr>
                <w:rFonts w:cs="Arial"/>
                <w:b/>
                <w:bCs/>
                <w:sz w:val="20"/>
              </w:rPr>
              <w:t>COSEWIC (201</w:t>
            </w:r>
            <w:r>
              <w:rPr>
                <w:rFonts w:cs="Arial"/>
                <w:b/>
                <w:bCs/>
                <w:sz w:val="20"/>
              </w:rPr>
              <w:t>6</w:t>
            </w:r>
            <w:r w:rsidRPr="00716577">
              <w:rPr>
                <w:rFonts w:cs="Arial"/>
                <w:b/>
                <w:bCs/>
                <w:sz w:val="20"/>
              </w:rPr>
              <w:t>)</w:t>
            </w:r>
            <w:r w:rsidRPr="00716577">
              <w:rPr>
                <w:rFonts w:cs="Arial"/>
                <w:sz w:val="20"/>
                <w:lang w:val="en-US"/>
              </w:rPr>
              <w:t> </w:t>
            </w:r>
          </w:p>
        </w:tc>
        <w:tc>
          <w:tcPr>
            <w:tcW w:w="1440" w:type="dxa"/>
            <w:tcBorders>
              <w:top w:val="single" w:sz="12" w:space="0" w:color="000000"/>
              <w:left w:val="nil"/>
              <w:bottom w:val="single" w:sz="12" w:space="0" w:color="000000"/>
              <w:right w:val="nil"/>
            </w:tcBorders>
            <w:shd w:val="clear" w:color="auto" w:fill="auto"/>
            <w:vAlign w:val="bottom"/>
            <w:hideMark/>
            <w:tcPrChange w:id="77" w:author="Bailey, Colin (DFO/MPO)" w:date="2024-11-18T12:21:00Z">
              <w:tcPr>
                <w:tcW w:w="1440" w:type="dxa"/>
                <w:tcBorders>
                  <w:top w:val="single" w:sz="12" w:space="0" w:color="000000"/>
                  <w:left w:val="nil"/>
                  <w:bottom w:val="single" w:sz="12" w:space="0" w:color="000000"/>
                  <w:right w:val="nil"/>
                </w:tcBorders>
                <w:shd w:val="clear" w:color="auto" w:fill="auto"/>
                <w:vAlign w:val="bottom"/>
                <w:hideMark/>
              </w:tcPr>
            </w:tcPrChange>
          </w:tcPr>
          <w:p w14:paraId="53B0A5F0" w14:textId="77777777" w:rsidR="009E40CD" w:rsidRPr="00716577" w:rsidRDefault="009E40CD" w:rsidP="00A7396A">
            <w:pPr>
              <w:textAlignment w:val="baseline"/>
              <w:rPr>
                <w:rFonts w:ascii="Times New Roman" w:hAnsi="Times New Roman"/>
                <w:sz w:val="24"/>
                <w:szCs w:val="24"/>
                <w:lang w:val="en-US"/>
              </w:rPr>
            </w:pPr>
            <w:r w:rsidRPr="00716577">
              <w:rPr>
                <w:rFonts w:cs="Arial"/>
                <w:b/>
                <w:bCs/>
                <w:sz w:val="20"/>
              </w:rPr>
              <w:t>WSP Rapid Status (2024)</w:t>
            </w:r>
            <w:r w:rsidRPr="00716577">
              <w:rPr>
                <w:rFonts w:cs="Arial"/>
                <w:sz w:val="20"/>
                <w:lang w:val="en-US"/>
              </w:rPr>
              <w:t> </w:t>
            </w:r>
          </w:p>
        </w:tc>
      </w:tr>
      <w:tr w:rsidR="009E40CD" w:rsidRPr="002B5F3E" w14:paraId="1A67A93F" w14:textId="77777777" w:rsidTr="00C411AC">
        <w:trPr>
          <w:trHeight w:val="300"/>
          <w:trPrChange w:id="78" w:author="Bailey, Colin (DFO/MPO)" w:date="2024-11-18T12:21:00Z">
            <w:trPr>
              <w:trHeight w:val="300"/>
            </w:trPr>
          </w:trPrChange>
        </w:trPr>
        <w:tc>
          <w:tcPr>
            <w:tcW w:w="1620" w:type="dxa"/>
            <w:tcBorders>
              <w:top w:val="single" w:sz="12" w:space="0" w:color="000000"/>
              <w:left w:val="nil"/>
              <w:bottom w:val="nil"/>
              <w:right w:val="nil"/>
            </w:tcBorders>
            <w:shd w:val="clear" w:color="auto" w:fill="auto"/>
            <w:tcPrChange w:id="79" w:author="Bailey, Colin (DFO/MPO)" w:date="2024-11-18T12:21:00Z">
              <w:tcPr>
                <w:tcW w:w="1620" w:type="dxa"/>
                <w:tcBorders>
                  <w:top w:val="single" w:sz="12" w:space="0" w:color="000000"/>
                  <w:left w:val="nil"/>
                  <w:bottom w:val="nil"/>
                  <w:right w:val="nil"/>
                </w:tcBorders>
                <w:shd w:val="clear" w:color="auto" w:fill="auto"/>
              </w:tcPr>
            </w:tcPrChange>
          </w:tcPr>
          <w:p w14:paraId="75CB12C8" w14:textId="77777777" w:rsidR="009E40CD" w:rsidRPr="0066303D" w:rsidRDefault="009E40CD" w:rsidP="00A7396A">
            <w:pPr>
              <w:textAlignment w:val="baseline"/>
              <w:rPr>
                <w:rFonts w:cs="Arial"/>
                <w:sz w:val="24"/>
                <w:szCs w:val="24"/>
                <w:lang w:val="en-US"/>
              </w:rPr>
            </w:pPr>
            <w:r w:rsidRPr="002B5F3E">
              <w:rPr>
                <w:rFonts w:cs="Arial"/>
                <w:sz w:val="20"/>
              </w:rPr>
              <w:t>Fraser Canyon</w:t>
            </w:r>
          </w:p>
        </w:tc>
        <w:tc>
          <w:tcPr>
            <w:tcW w:w="1350" w:type="dxa"/>
            <w:tcBorders>
              <w:top w:val="single" w:sz="12" w:space="0" w:color="000000"/>
              <w:left w:val="nil"/>
              <w:bottom w:val="nil"/>
              <w:right w:val="nil"/>
            </w:tcBorders>
            <w:shd w:val="clear" w:color="auto" w:fill="auto"/>
            <w:hideMark/>
            <w:tcPrChange w:id="80" w:author="Bailey, Colin (DFO/MPO)" w:date="2024-11-18T12:21:00Z">
              <w:tcPr>
                <w:tcW w:w="1350" w:type="dxa"/>
                <w:tcBorders>
                  <w:top w:val="single" w:sz="12" w:space="0" w:color="000000"/>
                  <w:left w:val="nil"/>
                  <w:bottom w:val="nil"/>
                  <w:right w:val="nil"/>
                </w:tcBorders>
                <w:shd w:val="clear" w:color="auto" w:fill="auto"/>
                <w:hideMark/>
              </w:tcPr>
            </w:tcPrChange>
          </w:tcPr>
          <w:p w14:paraId="0A9C6EC8" w14:textId="77777777" w:rsidR="009E40CD" w:rsidRPr="0066303D" w:rsidRDefault="009E40CD" w:rsidP="00A7396A">
            <w:pPr>
              <w:textAlignment w:val="baseline"/>
              <w:rPr>
                <w:rFonts w:cs="Arial"/>
                <w:sz w:val="24"/>
                <w:szCs w:val="24"/>
                <w:lang w:val="en-US"/>
              </w:rPr>
            </w:pPr>
            <w:r w:rsidRPr="002B5F3E">
              <w:rPr>
                <w:rFonts w:cs="Arial"/>
                <w:sz w:val="20"/>
              </w:rPr>
              <w:t>none</w:t>
            </w:r>
          </w:p>
        </w:tc>
        <w:tc>
          <w:tcPr>
            <w:tcW w:w="810" w:type="dxa"/>
            <w:tcBorders>
              <w:top w:val="single" w:sz="12" w:space="0" w:color="000000"/>
              <w:left w:val="nil"/>
              <w:bottom w:val="nil"/>
              <w:right w:val="nil"/>
            </w:tcBorders>
            <w:tcPrChange w:id="81" w:author="Bailey, Colin (DFO/MPO)" w:date="2024-11-18T12:21:00Z">
              <w:tcPr>
                <w:tcW w:w="810" w:type="dxa"/>
                <w:tcBorders>
                  <w:top w:val="single" w:sz="12" w:space="0" w:color="000000"/>
                  <w:left w:val="nil"/>
                  <w:bottom w:val="nil"/>
                  <w:right w:val="nil"/>
                </w:tcBorders>
              </w:tcPr>
            </w:tcPrChange>
          </w:tcPr>
          <w:p w14:paraId="2E52A654" w14:textId="77777777" w:rsidR="009E40CD" w:rsidRPr="002B5F3E" w:rsidRDefault="009E40CD" w:rsidP="00A7396A">
            <w:pPr>
              <w:textAlignment w:val="baseline"/>
              <w:rPr>
                <w:rFonts w:cs="Arial"/>
                <w:sz w:val="20"/>
              </w:rPr>
            </w:pPr>
            <w:r>
              <w:rPr>
                <w:rFonts w:cs="Arial"/>
                <w:sz w:val="20"/>
              </w:rPr>
              <w:t>CO-5</w:t>
            </w:r>
          </w:p>
        </w:tc>
        <w:tc>
          <w:tcPr>
            <w:tcW w:w="1620" w:type="dxa"/>
            <w:tcBorders>
              <w:top w:val="single" w:sz="12" w:space="0" w:color="000000"/>
              <w:left w:val="nil"/>
              <w:bottom w:val="nil"/>
              <w:right w:val="nil"/>
            </w:tcBorders>
            <w:shd w:val="clear" w:color="auto" w:fill="auto"/>
            <w:hideMark/>
            <w:tcPrChange w:id="82" w:author="Bailey, Colin (DFO/MPO)" w:date="2024-11-18T12:21:00Z">
              <w:tcPr>
                <w:tcW w:w="1350" w:type="dxa"/>
                <w:tcBorders>
                  <w:top w:val="single" w:sz="12" w:space="0" w:color="000000"/>
                  <w:left w:val="nil"/>
                  <w:bottom w:val="nil"/>
                  <w:right w:val="nil"/>
                </w:tcBorders>
                <w:shd w:val="clear" w:color="auto" w:fill="auto"/>
                <w:hideMark/>
              </w:tcPr>
            </w:tcPrChange>
          </w:tcPr>
          <w:p w14:paraId="33C3BCC8" w14:textId="065FB0FF" w:rsidR="009E40CD" w:rsidRPr="0066303D" w:rsidRDefault="00C411AC" w:rsidP="00A7396A">
            <w:pPr>
              <w:textAlignment w:val="baseline"/>
              <w:rPr>
                <w:rFonts w:cs="Arial"/>
                <w:sz w:val="24"/>
                <w:szCs w:val="24"/>
                <w:lang w:val="en-US"/>
              </w:rPr>
            </w:pPr>
            <w:ins w:id="83" w:author="Bailey, Colin (DFO/MPO)" w:date="2024-11-18T12:20:00Z">
              <w:r>
                <w:rPr>
                  <w:rFonts w:cs="Arial"/>
                  <w:sz w:val="20"/>
                </w:rPr>
                <w:t>Fraser Canyon</w:t>
              </w:r>
            </w:ins>
            <w:del w:id="84" w:author="Bailey, Colin (DFO/MPO)" w:date="2024-11-18T12:20:00Z">
              <w:r w:rsidR="009E40CD" w:rsidRPr="002B5F3E" w:rsidDel="00C411AC">
                <w:rPr>
                  <w:rFonts w:cs="Arial"/>
                  <w:sz w:val="20"/>
                </w:rPr>
                <w:delText>Interior Fraser</w:delText>
              </w:r>
            </w:del>
            <w:r w:rsidR="009E40CD" w:rsidRPr="002B5F3E">
              <w:rPr>
                <w:rFonts w:cs="Arial"/>
                <w:sz w:val="20"/>
              </w:rPr>
              <w:t xml:space="preserve"> </w:t>
            </w:r>
          </w:p>
        </w:tc>
        <w:tc>
          <w:tcPr>
            <w:tcW w:w="1260" w:type="dxa"/>
            <w:tcBorders>
              <w:top w:val="single" w:sz="12" w:space="0" w:color="000000"/>
              <w:left w:val="nil"/>
              <w:bottom w:val="nil"/>
              <w:right w:val="nil"/>
            </w:tcBorders>
            <w:shd w:val="clear" w:color="auto" w:fill="auto"/>
            <w:hideMark/>
            <w:tcPrChange w:id="85" w:author="Bailey, Colin (DFO/MPO)" w:date="2024-11-18T12:21:00Z">
              <w:tcPr>
                <w:tcW w:w="1530" w:type="dxa"/>
                <w:tcBorders>
                  <w:top w:val="single" w:sz="12" w:space="0" w:color="000000"/>
                  <w:left w:val="nil"/>
                  <w:bottom w:val="nil"/>
                  <w:right w:val="nil"/>
                </w:tcBorders>
                <w:shd w:val="clear" w:color="auto" w:fill="auto"/>
                <w:hideMark/>
              </w:tcPr>
            </w:tcPrChange>
          </w:tcPr>
          <w:p w14:paraId="772E1D71" w14:textId="77777777" w:rsidR="009E40CD" w:rsidRPr="0066303D" w:rsidRDefault="009E40CD" w:rsidP="00A7396A">
            <w:pPr>
              <w:textAlignment w:val="baseline"/>
              <w:rPr>
                <w:rFonts w:cs="Arial"/>
                <w:sz w:val="24"/>
                <w:szCs w:val="24"/>
                <w:lang w:val="en-US"/>
              </w:rPr>
            </w:pPr>
            <w:r>
              <w:rPr>
                <w:rFonts w:cs="Arial"/>
                <w:sz w:val="20"/>
              </w:rPr>
              <w:t>Amber</w:t>
            </w:r>
            <w:r w:rsidRPr="002B5F3E">
              <w:rPr>
                <w:rFonts w:cs="Arial"/>
                <w:sz w:val="20"/>
                <w:lang w:val="en-US"/>
              </w:rPr>
              <w:t> </w:t>
            </w:r>
          </w:p>
        </w:tc>
        <w:tc>
          <w:tcPr>
            <w:tcW w:w="1170" w:type="dxa"/>
            <w:tcBorders>
              <w:top w:val="single" w:sz="12" w:space="0" w:color="000000"/>
              <w:left w:val="nil"/>
              <w:bottom w:val="nil"/>
              <w:right w:val="nil"/>
            </w:tcBorders>
            <w:shd w:val="clear" w:color="auto" w:fill="auto"/>
            <w:hideMark/>
            <w:tcPrChange w:id="86" w:author="Bailey, Colin (DFO/MPO)" w:date="2024-11-18T12:21:00Z">
              <w:tcPr>
                <w:tcW w:w="1170" w:type="dxa"/>
                <w:tcBorders>
                  <w:top w:val="single" w:sz="12" w:space="0" w:color="000000"/>
                  <w:left w:val="nil"/>
                  <w:bottom w:val="nil"/>
                  <w:right w:val="nil"/>
                </w:tcBorders>
                <w:shd w:val="clear" w:color="auto" w:fill="auto"/>
                <w:hideMark/>
              </w:tcPr>
            </w:tcPrChange>
          </w:tcPr>
          <w:p w14:paraId="3F2C819F" w14:textId="77777777" w:rsidR="009E40CD" w:rsidRPr="0066303D" w:rsidRDefault="009E40CD" w:rsidP="00A7396A">
            <w:pPr>
              <w:textAlignment w:val="baseline"/>
              <w:rPr>
                <w:rFonts w:cs="Arial"/>
                <w:sz w:val="24"/>
                <w:szCs w:val="24"/>
                <w:lang w:val="en-US"/>
              </w:rPr>
            </w:pPr>
            <w:r w:rsidRPr="002B5F3E">
              <w:rPr>
                <w:rFonts w:cs="Arial"/>
                <w:sz w:val="20"/>
                <w:lang w:val="en-US"/>
              </w:rPr>
              <w:t>Threatened</w:t>
            </w:r>
          </w:p>
        </w:tc>
        <w:tc>
          <w:tcPr>
            <w:tcW w:w="1440" w:type="dxa"/>
            <w:tcBorders>
              <w:top w:val="single" w:sz="12" w:space="0" w:color="000000"/>
              <w:left w:val="nil"/>
              <w:bottom w:val="nil"/>
              <w:right w:val="nil"/>
            </w:tcBorders>
            <w:shd w:val="clear" w:color="auto" w:fill="auto"/>
            <w:tcPrChange w:id="87" w:author="Bailey, Colin (DFO/MPO)" w:date="2024-11-18T12:21:00Z">
              <w:tcPr>
                <w:tcW w:w="1440" w:type="dxa"/>
                <w:tcBorders>
                  <w:top w:val="single" w:sz="12" w:space="0" w:color="000000"/>
                  <w:left w:val="nil"/>
                  <w:bottom w:val="nil"/>
                  <w:right w:val="nil"/>
                </w:tcBorders>
                <w:shd w:val="clear" w:color="auto" w:fill="auto"/>
              </w:tcPr>
            </w:tcPrChange>
          </w:tcPr>
          <w:p w14:paraId="2975771F" w14:textId="77777777" w:rsidR="009E40CD" w:rsidRPr="0066303D" w:rsidRDefault="009E40CD" w:rsidP="00A7396A">
            <w:pPr>
              <w:textAlignment w:val="baseline"/>
              <w:rPr>
                <w:rFonts w:cs="Arial"/>
                <w:sz w:val="24"/>
                <w:szCs w:val="24"/>
                <w:lang w:val="en-US"/>
              </w:rPr>
            </w:pPr>
            <w:r>
              <w:rPr>
                <w:rFonts w:cs="Arial"/>
                <w:sz w:val="20"/>
              </w:rPr>
              <w:t>Amber, medium confidence</w:t>
            </w:r>
          </w:p>
        </w:tc>
      </w:tr>
      <w:tr w:rsidR="009E40CD" w:rsidRPr="002B5F3E" w14:paraId="7DB0C643" w14:textId="77777777" w:rsidTr="00C411AC">
        <w:trPr>
          <w:trHeight w:val="300"/>
          <w:trPrChange w:id="88" w:author="Bailey, Colin (DFO/MPO)" w:date="2024-11-18T12:21:00Z">
            <w:trPr>
              <w:trHeight w:val="300"/>
            </w:trPr>
          </w:trPrChange>
        </w:trPr>
        <w:tc>
          <w:tcPr>
            <w:tcW w:w="1620" w:type="dxa"/>
            <w:tcBorders>
              <w:top w:val="nil"/>
              <w:left w:val="nil"/>
              <w:bottom w:val="nil"/>
              <w:right w:val="nil"/>
            </w:tcBorders>
            <w:shd w:val="clear" w:color="auto" w:fill="auto"/>
            <w:tcPrChange w:id="89" w:author="Bailey, Colin (DFO/MPO)" w:date="2024-11-18T12:21:00Z">
              <w:tcPr>
                <w:tcW w:w="1620" w:type="dxa"/>
                <w:tcBorders>
                  <w:top w:val="nil"/>
                  <w:left w:val="nil"/>
                  <w:bottom w:val="nil"/>
                  <w:right w:val="nil"/>
                </w:tcBorders>
                <w:shd w:val="clear" w:color="auto" w:fill="auto"/>
              </w:tcPr>
            </w:tcPrChange>
          </w:tcPr>
          <w:p w14:paraId="15D48638" w14:textId="77777777" w:rsidR="009E40CD" w:rsidRPr="0066303D" w:rsidRDefault="009E40CD" w:rsidP="00A7396A">
            <w:pPr>
              <w:textAlignment w:val="baseline"/>
              <w:rPr>
                <w:rFonts w:cs="Arial"/>
                <w:sz w:val="24"/>
                <w:szCs w:val="24"/>
                <w:lang w:val="en-US"/>
              </w:rPr>
            </w:pPr>
            <w:r w:rsidRPr="002B5F3E">
              <w:rPr>
                <w:rFonts w:cs="Arial"/>
                <w:sz w:val="20"/>
              </w:rPr>
              <w:t>Middle Fraser</w:t>
            </w:r>
          </w:p>
        </w:tc>
        <w:tc>
          <w:tcPr>
            <w:tcW w:w="1350" w:type="dxa"/>
            <w:tcBorders>
              <w:top w:val="nil"/>
              <w:left w:val="nil"/>
              <w:bottom w:val="nil"/>
              <w:right w:val="nil"/>
            </w:tcBorders>
            <w:shd w:val="clear" w:color="auto" w:fill="auto"/>
            <w:hideMark/>
            <w:tcPrChange w:id="90" w:author="Bailey, Colin (DFO/MPO)" w:date="2024-11-18T12:21:00Z">
              <w:tcPr>
                <w:tcW w:w="1350" w:type="dxa"/>
                <w:tcBorders>
                  <w:top w:val="nil"/>
                  <w:left w:val="nil"/>
                  <w:bottom w:val="nil"/>
                  <w:right w:val="nil"/>
                </w:tcBorders>
                <w:shd w:val="clear" w:color="auto" w:fill="auto"/>
                <w:hideMark/>
              </w:tcPr>
            </w:tcPrChange>
          </w:tcPr>
          <w:p w14:paraId="152DCBE4" w14:textId="77777777" w:rsidR="009E40CD" w:rsidRPr="0066303D" w:rsidRDefault="009E40CD" w:rsidP="00A7396A">
            <w:pPr>
              <w:textAlignment w:val="baseline"/>
              <w:rPr>
                <w:rFonts w:cs="Arial"/>
                <w:sz w:val="24"/>
                <w:szCs w:val="24"/>
                <w:lang w:val="en-US"/>
              </w:rPr>
            </w:pPr>
            <w:r w:rsidRPr="002B5F3E">
              <w:rPr>
                <w:rFonts w:cs="Arial"/>
                <w:sz w:val="20"/>
              </w:rPr>
              <w:t>none</w:t>
            </w:r>
          </w:p>
        </w:tc>
        <w:tc>
          <w:tcPr>
            <w:tcW w:w="810" w:type="dxa"/>
            <w:tcBorders>
              <w:top w:val="nil"/>
              <w:left w:val="nil"/>
              <w:bottom w:val="nil"/>
              <w:right w:val="nil"/>
            </w:tcBorders>
            <w:tcPrChange w:id="91" w:author="Bailey, Colin (DFO/MPO)" w:date="2024-11-18T12:21:00Z">
              <w:tcPr>
                <w:tcW w:w="810" w:type="dxa"/>
                <w:tcBorders>
                  <w:top w:val="nil"/>
                  <w:left w:val="nil"/>
                  <w:bottom w:val="nil"/>
                  <w:right w:val="nil"/>
                </w:tcBorders>
              </w:tcPr>
            </w:tcPrChange>
          </w:tcPr>
          <w:p w14:paraId="18F3B07D" w14:textId="3D236542" w:rsidR="009E40CD" w:rsidRPr="002B5F3E" w:rsidRDefault="009E40CD" w:rsidP="00A7396A">
            <w:pPr>
              <w:textAlignment w:val="baseline"/>
              <w:rPr>
                <w:rFonts w:cs="Arial"/>
                <w:sz w:val="20"/>
              </w:rPr>
            </w:pPr>
            <w:r>
              <w:rPr>
                <w:rFonts w:cs="Arial"/>
                <w:sz w:val="20"/>
              </w:rPr>
              <w:t>CO-4</w:t>
            </w:r>
            <w:ins w:id="92" w:author="Bailey, Colin (DFO/MPO)" w:date="2024-11-18T12:29:00Z">
              <w:r w:rsidR="00A90C73">
                <w:rPr>
                  <w:rFonts w:cs="Arial"/>
                  <w:sz w:val="20"/>
                </w:rPr>
                <w:t>8</w:t>
              </w:r>
            </w:ins>
            <w:del w:id="93" w:author="Bailey, Colin (DFO/MPO)" w:date="2024-11-18T12:29:00Z">
              <w:r w:rsidDel="00A90C73">
                <w:rPr>
                  <w:rFonts w:cs="Arial"/>
                  <w:sz w:val="20"/>
                </w:rPr>
                <w:delText>5</w:delText>
              </w:r>
            </w:del>
          </w:p>
        </w:tc>
        <w:tc>
          <w:tcPr>
            <w:tcW w:w="1620" w:type="dxa"/>
            <w:tcBorders>
              <w:top w:val="nil"/>
              <w:left w:val="nil"/>
              <w:bottom w:val="nil"/>
              <w:right w:val="nil"/>
            </w:tcBorders>
            <w:shd w:val="clear" w:color="auto" w:fill="auto"/>
            <w:hideMark/>
            <w:tcPrChange w:id="94" w:author="Bailey, Colin (DFO/MPO)" w:date="2024-11-18T12:21:00Z">
              <w:tcPr>
                <w:tcW w:w="1350" w:type="dxa"/>
                <w:tcBorders>
                  <w:top w:val="nil"/>
                  <w:left w:val="nil"/>
                  <w:bottom w:val="nil"/>
                  <w:right w:val="nil"/>
                </w:tcBorders>
                <w:shd w:val="clear" w:color="auto" w:fill="auto"/>
                <w:hideMark/>
              </w:tcPr>
            </w:tcPrChange>
          </w:tcPr>
          <w:p w14:paraId="57C669E6" w14:textId="453DDB84" w:rsidR="009E40CD" w:rsidRPr="0066303D" w:rsidRDefault="00C411AC" w:rsidP="00A7396A">
            <w:pPr>
              <w:textAlignment w:val="baseline"/>
              <w:rPr>
                <w:rFonts w:cs="Arial"/>
                <w:sz w:val="24"/>
                <w:szCs w:val="24"/>
                <w:lang w:val="en-US"/>
              </w:rPr>
            </w:pPr>
            <w:ins w:id="95" w:author="Bailey, Colin (DFO/MPO)" w:date="2024-11-18T12:20:00Z">
              <w:r>
                <w:rPr>
                  <w:rFonts w:cs="Arial"/>
                  <w:sz w:val="20"/>
                </w:rPr>
                <w:t>Middle Fraser</w:t>
              </w:r>
            </w:ins>
            <w:del w:id="96" w:author="Bailey, Colin (DFO/MPO)" w:date="2024-11-18T12:20:00Z">
              <w:r w:rsidR="009E40CD" w:rsidRPr="002B5F3E" w:rsidDel="00C411AC">
                <w:rPr>
                  <w:rFonts w:cs="Arial"/>
                  <w:sz w:val="20"/>
                </w:rPr>
                <w:delText>Interior Fraser</w:delText>
              </w:r>
            </w:del>
            <w:r w:rsidR="009E40CD" w:rsidRPr="002B5F3E">
              <w:rPr>
                <w:rFonts w:cs="Arial"/>
                <w:sz w:val="20"/>
              </w:rPr>
              <w:t xml:space="preserve"> </w:t>
            </w:r>
          </w:p>
        </w:tc>
        <w:tc>
          <w:tcPr>
            <w:tcW w:w="1260" w:type="dxa"/>
            <w:tcBorders>
              <w:top w:val="nil"/>
              <w:left w:val="nil"/>
              <w:bottom w:val="nil"/>
              <w:right w:val="nil"/>
            </w:tcBorders>
            <w:shd w:val="clear" w:color="auto" w:fill="auto"/>
            <w:hideMark/>
            <w:tcPrChange w:id="97" w:author="Bailey, Colin (DFO/MPO)" w:date="2024-11-18T12:21:00Z">
              <w:tcPr>
                <w:tcW w:w="1530" w:type="dxa"/>
                <w:tcBorders>
                  <w:top w:val="nil"/>
                  <w:left w:val="nil"/>
                  <w:bottom w:val="nil"/>
                  <w:right w:val="nil"/>
                </w:tcBorders>
                <w:shd w:val="clear" w:color="auto" w:fill="auto"/>
                <w:hideMark/>
              </w:tcPr>
            </w:tcPrChange>
          </w:tcPr>
          <w:p w14:paraId="71D98920" w14:textId="77777777" w:rsidR="009E40CD" w:rsidRPr="0066303D" w:rsidRDefault="009E40CD" w:rsidP="00A7396A">
            <w:pPr>
              <w:textAlignment w:val="baseline"/>
              <w:rPr>
                <w:rFonts w:cs="Arial"/>
                <w:sz w:val="24"/>
                <w:szCs w:val="24"/>
                <w:lang w:val="en-US"/>
              </w:rPr>
            </w:pPr>
            <w:r>
              <w:rPr>
                <w:rFonts w:cs="Arial"/>
                <w:sz w:val="20"/>
              </w:rPr>
              <w:t>Amber</w:t>
            </w:r>
            <w:r w:rsidRPr="002B5F3E">
              <w:rPr>
                <w:rFonts w:cs="Arial"/>
                <w:sz w:val="20"/>
                <w:lang w:val="en-US"/>
              </w:rPr>
              <w:t> </w:t>
            </w:r>
          </w:p>
        </w:tc>
        <w:tc>
          <w:tcPr>
            <w:tcW w:w="1170" w:type="dxa"/>
            <w:tcBorders>
              <w:top w:val="nil"/>
              <w:left w:val="nil"/>
              <w:bottom w:val="nil"/>
              <w:right w:val="nil"/>
            </w:tcBorders>
            <w:shd w:val="clear" w:color="auto" w:fill="auto"/>
            <w:hideMark/>
            <w:tcPrChange w:id="98" w:author="Bailey, Colin (DFO/MPO)" w:date="2024-11-18T12:21:00Z">
              <w:tcPr>
                <w:tcW w:w="1170" w:type="dxa"/>
                <w:tcBorders>
                  <w:top w:val="nil"/>
                  <w:left w:val="nil"/>
                  <w:bottom w:val="nil"/>
                  <w:right w:val="nil"/>
                </w:tcBorders>
                <w:shd w:val="clear" w:color="auto" w:fill="auto"/>
                <w:hideMark/>
              </w:tcPr>
            </w:tcPrChange>
          </w:tcPr>
          <w:p w14:paraId="416E7208" w14:textId="77777777" w:rsidR="009E40CD" w:rsidRPr="0066303D" w:rsidRDefault="009E40CD" w:rsidP="00A7396A">
            <w:pPr>
              <w:textAlignment w:val="baseline"/>
              <w:rPr>
                <w:rFonts w:cs="Arial"/>
                <w:sz w:val="24"/>
                <w:szCs w:val="24"/>
                <w:lang w:val="en-US"/>
              </w:rPr>
            </w:pPr>
            <w:r w:rsidRPr="002B5F3E">
              <w:rPr>
                <w:rFonts w:cs="Arial"/>
                <w:sz w:val="20"/>
                <w:lang w:val="en-US"/>
              </w:rPr>
              <w:t>Threatened</w:t>
            </w:r>
          </w:p>
        </w:tc>
        <w:tc>
          <w:tcPr>
            <w:tcW w:w="1440" w:type="dxa"/>
            <w:tcBorders>
              <w:top w:val="nil"/>
              <w:left w:val="nil"/>
              <w:bottom w:val="nil"/>
              <w:right w:val="nil"/>
            </w:tcBorders>
            <w:shd w:val="clear" w:color="auto" w:fill="auto"/>
            <w:tcPrChange w:id="99" w:author="Bailey, Colin (DFO/MPO)" w:date="2024-11-18T12:21:00Z">
              <w:tcPr>
                <w:tcW w:w="1440" w:type="dxa"/>
                <w:tcBorders>
                  <w:top w:val="nil"/>
                  <w:left w:val="nil"/>
                  <w:bottom w:val="nil"/>
                  <w:right w:val="nil"/>
                </w:tcBorders>
                <w:shd w:val="clear" w:color="auto" w:fill="auto"/>
              </w:tcPr>
            </w:tcPrChange>
          </w:tcPr>
          <w:p w14:paraId="45197BD7" w14:textId="77777777" w:rsidR="009E40CD" w:rsidRPr="0066303D" w:rsidRDefault="009E40CD" w:rsidP="00A7396A">
            <w:pPr>
              <w:textAlignment w:val="baseline"/>
              <w:rPr>
                <w:rFonts w:cs="Arial"/>
                <w:sz w:val="20"/>
              </w:rPr>
            </w:pPr>
            <w:r>
              <w:rPr>
                <w:rFonts w:cs="Arial"/>
                <w:sz w:val="20"/>
              </w:rPr>
              <w:t>Green, high confidence</w:t>
            </w:r>
          </w:p>
        </w:tc>
      </w:tr>
      <w:tr w:rsidR="009E40CD" w:rsidRPr="002B5F3E" w14:paraId="2EDD0EB4" w14:textId="77777777" w:rsidTr="00C411AC">
        <w:trPr>
          <w:trHeight w:val="300"/>
          <w:trPrChange w:id="100" w:author="Bailey, Colin (DFO/MPO)" w:date="2024-11-18T12:21:00Z">
            <w:trPr>
              <w:trHeight w:val="300"/>
            </w:trPr>
          </w:trPrChange>
        </w:trPr>
        <w:tc>
          <w:tcPr>
            <w:tcW w:w="1620" w:type="dxa"/>
            <w:tcBorders>
              <w:top w:val="nil"/>
              <w:left w:val="nil"/>
              <w:bottom w:val="nil"/>
              <w:right w:val="nil"/>
            </w:tcBorders>
            <w:shd w:val="clear" w:color="auto" w:fill="auto"/>
            <w:tcPrChange w:id="101" w:author="Bailey, Colin (DFO/MPO)" w:date="2024-11-18T12:21:00Z">
              <w:tcPr>
                <w:tcW w:w="1620" w:type="dxa"/>
                <w:tcBorders>
                  <w:top w:val="nil"/>
                  <w:left w:val="nil"/>
                  <w:bottom w:val="nil"/>
                  <w:right w:val="nil"/>
                </w:tcBorders>
                <w:shd w:val="clear" w:color="auto" w:fill="auto"/>
              </w:tcPr>
            </w:tcPrChange>
          </w:tcPr>
          <w:p w14:paraId="01B2EC68" w14:textId="77777777" w:rsidR="009E40CD" w:rsidRPr="002B5F3E" w:rsidRDefault="009E40CD" w:rsidP="00A7396A">
            <w:pPr>
              <w:textAlignment w:val="baseline"/>
              <w:rPr>
                <w:rFonts w:cs="Arial"/>
                <w:sz w:val="20"/>
              </w:rPr>
            </w:pPr>
            <w:r w:rsidRPr="002B5F3E">
              <w:rPr>
                <w:rFonts w:cs="Arial"/>
                <w:sz w:val="20"/>
              </w:rPr>
              <w:t>Lower Thompson</w:t>
            </w:r>
          </w:p>
        </w:tc>
        <w:tc>
          <w:tcPr>
            <w:tcW w:w="1350" w:type="dxa"/>
            <w:tcBorders>
              <w:top w:val="nil"/>
              <w:left w:val="nil"/>
              <w:bottom w:val="nil"/>
              <w:right w:val="nil"/>
            </w:tcBorders>
            <w:shd w:val="clear" w:color="auto" w:fill="auto"/>
            <w:tcPrChange w:id="102" w:author="Bailey, Colin (DFO/MPO)" w:date="2024-11-18T12:21:00Z">
              <w:tcPr>
                <w:tcW w:w="1350" w:type="dxa"/>
                <w:tcBorders>
                  <w:top w:val="nil"/>
                  <w:left w:val="nil"/>
                  <w:bottom w:val="nil"/>
                  <w:right w:val="nil"/>
                </w:tcBorders>
                <w:shd w:val="clear" w:color="auto" w:fill="auto"/>
              </w:tcPr>
            </w:tcPrChange>
          </w:tcPr>
          <w:p w14:paraId="48241332" w14:textId="77777777" w:rsidR="009E40CD" w:rsidRPr="002B5F3E" w:rsidRDefault="009E40CD" w:rsidP="00A7396A">
            <w:pPr>
              <w:textAlignment w:val="baseline"/>
              <w:rPr>
                <w:rFonts w:cs="Arial"/>
                <w:sz w:val="20"/>
              </w:rPr>
            </w:pPr>
            <w:r w:rsidRPr="002B5F3E">
              <w:rPr>
                <w:rFonts w:cs="Arial"/>
                <w:sz w:val="20"/>
              </w:rPr>
              <w:t>Coldwater</w:t>
            </w:r>
            <w:r>
              <w:rPr>
                <w:rFonts w:cs="Arial"/>
                <w:sz w:val="20"/>
              </w:rPr>
              <w:t xml:space="preserve"> </w:t>
            </w:r>
            <w:r w:rsidRPr="002B5F3E">
              <w:rPr>
                <w:rFonts w:cs="Arial"/>
                <w:sz w:val="20"/>
              </w:rPr>
              <w:t>River</w:t>
            </w:r>
          </w:p>
        </w:tc>
        <w:tc>
          <w:tcPr>
            <w:tcW w:w="810" w:type="dxa"/>
            <w:tcBorders>
              <w:top w:val="nil"/>
              <w:left w:val="nil"/>
              <w:bottom w:val="nil"/>
              <w:right w:val="nil"/>
            </w:tcBorders>
            <w:tcPrChange w:id="103" w:author="Bailey, Colin (DFO/MPO)" w:date="2024-11-18T12:21:00Z">
              <w:tcPr>
                <w:tcW w:w="810" w:type="dxa"/>
                <w:tcBorders>
                  <w:top w:val="nil"/>
                  <w:left w:val="nil"/>
                  <w:bottom w:val="nil"/>
                  <w:right w:val="nil"/>
                </w:tcBorders>
              </w:tcPr>
            </w:tcPrChange>
          </w:tcPr>
          <w:p w14:paraId="2B012E99" w14:textId="77777777" w:rsidR="009E40CD" w:rsidRPr="002B5F3E" w:rsidRDefault="009E40CD" w:rsidP="00A7396A">
            <w:pPr>
              <w:textAlignment w:val="baseline"/>
              <w:rPr>
                <w:rFonts w:cs="Arial"/>
                <w:sz w:val="20"/>
              </w:rPr>
            </w:pPr>
            <w:r>
              <w:rPr>
                <w:rFonts w:cs="Arial"/>
                <w:sz w:val="20"/>
              </w:rPr>
              <w:t>CO-7</w:t>
            </w:r>
          </w:p>
        </w:tc>
        <w:tc>
          <w:tcPr>
            <w:tcW w:w="1620" w:type="dxa"/>
            <w:tcBorders>
              <w:top w:val="nil"/>
              <w:left w:val="nil"/>
              <w:bottom w:val="nil"/>
              <w:right w:val="nil"/>
            </w:tcBorders>
            <w:shd w:val="clear" w:color="auto" w:fill="auto"/>
            <w:tcPrChange w:id="104" w:author="Bailey, Colin (DFO/MPO)" w:date="2024-11-18T12:21:00Z">
              <w:tcPr>
                <w:tcW w:w="1350" w:type="dxa"/>
                <w:tcBorders>
                  <w:top w:val="nil"/>
                  <w:left w:val="nil"/>
                  <w:bottom w:val="nil"/>
                  <w:right w:val="nil"/>
                </w:tcBorders>
                <w:shd w:val="clear" w:color="auto" w:fill="auto"/>
              </w:tcPr>
            </w:tcPrChange>
          </w:tcPr>
          <w:p w14:paraId="67656E5C" w14:textId="3A6E4446" w:rsidR="009E40CD" w:rsidRPr="002B5F3E" w:rsidRDefault="00C411AC" w:rsidP="00A7396A">
            <w:pPr>
              <w:textAlignment w:val="baseline"/>
              <w:rPr>
                <w:rFonts w:cs="Arial"/>
                <w:sz w:val="20"/>
              </w:rPr>
            </w:pPr>
            <w:ins w:id="105" w:author="Bailey, Colin (DFO/MPO)" w:date="2024-11-18T12:20:00Z">
              <w:r>
                <w:rPr>
                  <w:rFonts w:cs="Arial"/>
                  <w:sz w:val="20"/>
                </w:rPr>
                <w:t>L</w:t>
              </w:r>
            </w:ins>
            <w:ins w:id="106" w:author="Bailey, Colin (DFO/MPO)" w:date="2024-11-18T12:21:00Z">
              <w:r>
                <w:rPr>
                  <w:rFonts w:cs="Arial"/>
                  <w:sz w:val="20"/>
                </w:rPr>
                <w:t>ower Thompson</w:t>
              </w:r>
            </w:ins>
            <w:del w:id="107" w:author="Bailey, Colin (DFO/MPO)" w:date="2024-11-18T12:20:00Z">
              <w:r w:rsidR="009E40CD" w:rsidRPr="002B5F3E" w:rsidDel="00C411AC">
                <w:rPr>
                  <w:rFonts w:cs="Arial"/>
                  <w:sz w:val="20"/>
                </w:rPr>
                <w:delText>Interior Fraser</w:delText>
              </w:r>
            </w:del>
            <w:del w:id="108" w:author="Bailey, Colin (DFO/MPO)" w:date="2024-11-18T12:21:00Z">
              <w:r w:rsidR="009E40CD" w:rsidRPr="002B5F3E" w:rsidDel="00C411AC">
                <w:rPr>
                  <w:rFonts w:cs="Arial"/>
                  <w:sz w:val="20"/>
                </w:rPr>
                <w:delText xml:space="preserve"> </w:delText>
              </w:r>
            </w:del>
          </w:p>
        </w:tc>
        <w:tc>
          <w:tcPr>
            <w:tcW w:w="1260" w:type="dxa"/>
            <w:tcBorders>
              <w:top w:val="nil"/>
              <w:left w:val="nil"/>
              <w:bottom w:val="nil"/>
              <w:right w:val="nil"/>
            </w:tcBorders>
            <w:shd w:val="clear" w:color="auto" w:fill="auto"/>
            <w:tcPrChange w:id="109" w:author="Bailey, Colin (DFO/MPO)" w:date="2024-11-18T12:21:00Z">
              <w:tcPr>
                <w:tcW w:w="1530" w:type="dxa"/>
                <w:tcBorders>
                  <w:top w:val="nil"/>
                  <w:left w:val="nil"/>
                  <w:bottom w:val="nil"/>
                  <w:right w:val="nil"/>
                </w:tcBorders>
                <w:shd w:val="clear" w:color="auto" w:fill="auto"/>
              </w:tcPr>
            </w:tcPrChange>
          </w:tcPr>
          <w:p w14:paraId="3947A3E7" w14:textId="77777777" w:rsidR="009E40CD" w:rsidRPr="002B5F3E" w:rsidRDefault="009E40CD" w:rsidP="00A7396A">
            <w:pPr>
              <w:textAlignment w:val="baseline"/>
              <w:rPr>
                <w:rFonts w:cs="Arial"/>
                <w:sz w:val="20"/>
              </w:rPr>
            </w:pPr>
            <w:r>
              <w:rPr>
                <w:rFonts w:cs="Arial"/>
                <w:sz w:val="20"/>
              </w:rPr>
              <w:t>Amber/green</w:t>
            </w:r>
          </w:p>
        </w:tc>
        <w:tc>
          <w:tcPr>
            <w:tcW w:w="1170" w:type="dxa"/>
            <w:tcBorders>
              <w:top w:val="nil"/>
              <w:left w:val="nil"/>
              <w:bottom w:val="nil"/>
              <w:right w:val="nil"/>
            </w:tcBorders>
            <w:shd w:val="clear" w:color="auto" w:fill="auto"/>
            <w:tcPrChange w:id="110" w:author="Bailey, Colin (DFO/MPO)" w:date="2024-11-18T12:21:00Z">
              <w:tcPr>
                <w:tcW w:w="1170" w:type="dxa"/>
                <w:tcBorders>
                  <w:top w:val="nil"/>
                  <w:left w:val="nil"/>
                  <w:bottom w:val="nil"/>
                  <w:right w:val="nil"/>
                </w:tcBorders>
                <w:shd w:val="clear" w:color="auto" w:fill="auto"/>
              </w:tcPr>
            </w:tcPrChange>
          </w:tcPr>
          <w:p w14:paraId="0C679EA7" w14:textId="77777777" w:rsidR="009E40CD" w:rsidRPr="002B5F3E" w:rsidRDefault="009E40CD" w:rsidP="00A7396A">
            <w:pPr>
              <w:textAlignment w:val="baseline"/>
              <w:rPr>
                <w:rFonts w:cs="Arial"/>
                <w:sz w:val="20"/>
                <w:lang w:val="en-US"/>
              </w:rPr>
            </w:pPr>
            <w:r>
              <w:rPr>
                <w:rFonts w:cs="Arial"/>
                <w:sz w:val="20"/>
                <w:lang w:val="en-US"/>
              </w:rPr>
              <w:t>Threatened</w:t>
            </w:r>
          </w:p>
        </w:tc>
        <w:tc>
          <w:tcPr>
            <w:tcW w:w="1440" w:type="dxa"/>
            <w:tcBorders>
              <w:top w:val="nil"/>
              <w:left w:val="nil"/>
              <w:bottom w:val="nil"/>
              <w:right w:val="nil"/>
            </w:tcBorders>
            <w:shd w:val="clear" w:color="auto" w:fill="auto"/>
            <w:tcPrChange w:id="111" w:author="Bailey, Colin (DFO/MPO)" w:date="2024-11-18T12:21:00Z">
              <w:tcPr>
                <w:tcW w:w="1440" w:type="dxa"/>
                <w:tcBorders>
                  <w:top w:val="nil"/>
                  <w:left w:val="nil"/>
                  <w:bottom w:val="nil"/>
                  <w:right w:val="nil"/>
                </w:tcBorders>
                <w:shd w:val="clear" w:color="auto" w:fill="auto"/>
              </w:tcPr>
            </w:tcPrChange>
          </w:tcPr>
          <w:p w14:paraId="7E3E15F3" w14:textId="77777777" w:rsidR="009E40CD" w:rsidRPr="002B5F3E" w:rsidRDefault="009E40CD" w:rsidP="00A7396A">
            <w:pPr>
              <w:textAlignment w:val="baseline"/>
              <w:rPr>
                <w:rFonts w:cs="Arial"/>
                <w:sz w:val="20"/>
              </w:rPr>
            </w:pPr>
            <w:r>
              <w:rPr>
                <w:rFonts w:cs="Arial"/>
                <w:sz w:val="20"/>
              </w:rPr>
              <w:t>Green, high confidence</w:t>
            </w:r>
          </w:p>
        </w:tc>
      </w:tr>
      <w:tr w:rsidR="009E40CD" w:rsidRPr="002B5F3E" w14:paraId="0A083DC0" w14:textId="77777777" w:rsidTr="00C411AC">
        <w:trPr>
          <w:trHeight w:val="300"/>
          <w:trPrChange w:id="112" w:author="Bailey, Colin (DFO/MPO)" w:date="2024-11-18T12:21:00Z">
            <w:trPr>
              <w:trHeight w:val="300"/>
            </w:trPr>
          </w:trPrChange>
        </w:trPr>
        <w:tc>
          <w:tcPr>
            <w:tcW w:w="1620" w:type="dxa"/>
            <w:tcBorders>
              <w:top w:val="nil"/>
              <w:left w:val="nil"/>
              <w:bottom w:val="nil"/>
              <w:right w:val="nil"/>
            </w:tcBorders>
            <w:shd w:val="clear" w:color="auto" w:fill="auto"/>
            <w:tcPrChange w:id="113" w:author="Bailey, Colin (DFO/MPO)" w:date="2024-11-18T12:21:00Z">
              <w:tcPr>
                <w:tcW w:w="1620" w:type="dxa"/>
                <w:tcBorders>
                  <w:top w:val="nil"/>
                  <w:left w:val="nil"/>
                  <w:bottom w:val="nil"/>
                  <w:right w:val="nil"/>
                </w:tcBorders>
                <w:shd w:val="clear" w:color="auto" w:fill="auto"/>
              </w:tcPr>
            </w:tcPrChange>
          </w:tcPr>
          <w:p w14:paraId="7189D9F1" w14:textId="77777777" w:rsidR="009E40CD" w:rsidRPr="002B5F3E" w:rsidRDefault="009E40CD" w:rsidP="00A7396A">
            <w:pPr>
              <w:textAlignment w:val="baseline"/>
              <w:rPr>
                <w:rFonts w:cs="Arial"/>
                <w:sz w:val="20"/>
              </w:rPr>
            </w:pPr>
            <w:r w:rsidRPr="002B5F3E">
              <w:rPr>
                <w:rFonts w:cs="Arial"/>
                <w:sz w:val="20"/>
              </w:rPr>
              <w:t>North Thompson</w:t>
            </w:r>
          </w:p>
        </w:tc>
        <w:tc>
          <w:tcPr>
            <w:tcW w:w="1350" w:type="dxa"/>
            <w:tcBorders>
              <w:top w:val="nil"/>
              <w:left w:val="nil"/>
              <w:bottom w:val="nil"/>
              <w:right w:val="nil"/>
            </w:tcBorders>
            <w:shd w:val="clear" w:color="auto" w:fill="auto"/>
            <w:tcPrChange w:id="114" w:author="Bailey, Colin (DFO/MPO)" w:date="2024-11-18T12:21:00Z">
              <w:tcPr>
                <w:tcW w:w="1350" w:type="dxa"/>
                <w:tcBorders>
                  <w:top w:val="nil"/>
                  <w:left w:val="nil"/>
                  <w:bottom w:val="nil"/>
                  <w:right w:val="nil"/>
                </w:tcBorders>
                <w:shd w:val="clear" w:color="auto" w:fill="auto"/>
              </w:tcPr>
            </w:tcPrChange>
          </w:tcPr>
          <w:p w14:paraId="507AE87D" w14:textId="77777777" w:rsidR="009E40CD" w:rsidRPr="002B5F3E" w:rsidRDefault="009E40CD" w:rsidP="00A7396A">
            <w:pPr>
              <w:textAlignment w:val="baseline"/>
              <w:rPr>
                <w:rFonts w:cs="Arial"/>
                <w:sz w:val="20"/>
              </w:rPr>
            </w:pPr>
            <w:r>
              <w:rPr>
                <w:rFonts w:cs="Arial"/>
                <w:sz w:val="20"/>
              </w:rPr>
              <w:t>n</w:t>
            </w:r>
            <w:r w:rsidRPr="002B5F3E">
              <w:rPr>
                <w:rFonts w:cs="Arial"/>
                <w:sz w:val="20"/>
              </w:rPr>
              <w:t>one</w:t>
            </w:r>
          </w:p>
        </w:tc>
        <w:tc>
          <w:tcPr>
            <w:tcW w:w="810" w:type="dxa"/>
            <w:tcBorders>
              <w:top w:val="nil"/>
              <w:left w:val="nil"/>
              <w:bottom w:val="nil"/>
              <w:right w:val="nil"/>
            </w:tcBorders>
            <w:tcPrChange w:id="115" w:author="Bailey, Colin (DFO/MPO)" w:date="2024-11-18T12:21:00Z">
              <w:tcPr>
                <w:tcW w:w="810" w:type="dxa"/>
                <w:tcBorders>
                  <w:top w:val="nil"/>
                  <w:left w:val="nil"/>
                  <w:bottom w:val="nil"/>
                  <w:right w:val="nil"/>
                </w:tcBorders>
              </w:tcPr>
            </w:tcPrChange>
          </w:tcPr>
          <w:p w14:paraId="1635D9A8" w14:textId="77777777" w:rsidR="009E40CD" w:rsidRPr="002B5F3E" w:rsidRDefault="009E40CD" w:rsidP="00A7396A">
            <w:pPr>
              <w:textAlignment w:val="baseline"/>
              <w:rPr>
                <w:rFonts w:cs="Arial"/>
                <w:sz w:val="20"/>
              </w:rPr>
            </w:pPr>
            <w:r>
              <w:rPr>
                <w:rFonts w:cs="Arial"/>
                <w:sz w:val="20"/>
              </w:rPr>
              <w:t>CO-9</w:t>
            </w:r>
          </w:p>
        </w:tc>
        <w:tc>
          <w:tcPr>
            <w:tcW w:w="1620" w:type="dxa"/>
            <w:tcBorders>
              <w:top w:val="nil"/>
              <w:left w:val="nil"/>
              <w:bottom w:val="nil"/>
              <w:right w:val="nil"/>
            </w:tcBorders>
            <w:shd w:val="clear" w:color="auto" w:fill="auto"/>
            <w:tcPrChange w:id="116" w:author="Bailey, Colin (DFO/MPO)" w:date="2024-11-18T12:21:00Z">
              <w:tcPr>
                <w:tcW w:w="1350" w:type="dxa"/>
                <w:tcBorders>
                  <w:top w:val="nil"/>
                  <w:left w:val="nil"/>
                  <w:bottom w:val="nil"/>
                  <w:right w:val="nil"/>
                </w:tcBorders>
                <w:shd w:val="clear" w:color="auto" w:fill="auto"/>
              </w:tcPr>
            </w:tcPrChange>
          </w:tcPr>
          <w:p w14:paraId="2AEBB822" w14:textId="4B1DD985" w:rsidR="009E40CD" w:rsidRPr="002B5F3E" w:rsidRDefault="00C411AC" w:rsidP="00A7396A">
            <w:pPr>
              <w:textAlignment w:val="baseline"/>
              <w:rPr>
                <w:rFonts w:cs="Arial"/>
                <w:sz w:val="20"/>
              </w:rPr>
            </w:pPr>
            <w:ins w:id="117" w:author="Bailey, Colin (DFO/MPO)" w:date="2024-11-18T12:21:00Z">
              <w:r>
                <w:rPr>
                  <w:rFonts w:cs="Arial"/>
                  <w:sz w:val="20"/>
                </w:rPr>
                <w:t>North Thompson</w:t>
              </w:r>
            </w:ins>
            <w:del w:id="118" w:author="Bailey, Colin (DFO/MPO)" w:date="2024-11-18T12:21:00Z">
              <w:r w:rsidR="009E40CD" w:rsidRPr="002B5F3E" w:rsidDel="00C411AC">
                <w:rPr>
                  <w:rFonts w:cs="Arial"/>
                  <w:sz w:val="20"/>
                </w:rPr>
                <w:delText>Interior Fraser</w:delText>
              </w:r>
            </w:del>
            <w:r w:rsidR="009E40CD" w:rsidRPr="002B5F3E">
              <w:rPr>
                <w:rFonts w:cs="Arial"/>
                <w:sz w:val="20"/>
              </w:rPr>
              <w:t xml:space="preserve"> </w:t>
            </w:r>
          </w:p>
        </w:tc>
        <w:tc>
          <w:tcPr>
            <w:tcW w:w="1260" w:type="dxa"/>
            <w:tcBorders>
              <w:top w:val="nil"/>
              <w:left w:val="nil"/>
              <w:bottom w:val="nil"/>
              <w:right w:val="nil"/>
            </w:tcBorders>
            <w:shd w:val="clear" w:color="auto" w:fill="auto"/>
            <w:tcPrChange w:id="119" w:author="Bailey, Colin (DFO/MPO)" w:date="2024-11-18T12:21:00Z">
              <w:tcPr>
                <w:tcW w:w="1530" w:type="dxa"/>
                <w:tcBorders>
                  <w:top w:val="nil"/>
                  <w:left w:val="nil"/>
                  <w:bottom w:val="nil"/>
                  <w:right w:val="nil"/>
                </w:tcBorders>
                <w:shd w:val="clear" w:color="auto" w:fill="auto"/>
              </w:tcPr>
            </w:tcPrChange>
          </w:tcPr>
          <w:p w14:paraId="3003A960" w14:textId="77777777" w:rsidR="009E40CD" w:rsidRPr="002B5F3E" w:rsidRDefault="009E40CD" w:rsidP="00A7396A">
            <w:pPr>
              <w:textAlignment w:val="baseline"/>
              <w:rPr>
                <w:rFonts w:cs="Arial"/>
                <w:sz w:val="20"/>
              </w:rPr>
            </w:pPr>
            <w:r>
              <w:rPr>
                <w:rFonts w:cs="Arial"/>
                <w:sz w:val="20"/>
              </w:rPr>
              <w:t>Amber/green</w:t>
            </w:r>
          </w:p>
        </w:tc>
        <w:tc>
          <w:tcPr>
            <w:tcW w:w="1170" w:type="dxa"/>
            <w:tcBorders>
              <w:top w:val="nil"/>
              <w:left w:val="nil"/>
              <w:bottom w:val="nil"/>
              <w:right w:val="nil"/>
            </w:tcBorders>
            <w:shd w:val="clear" w:color="auto" w:fill="auto"/>
            <w:tcPrChange w:id="120" w:author="Bailey, Colin (DFO/MPO)" w:date="2024-11-18T12:21:00Z">
              <w:tcPr>
                <w:tcW w:w="1170" w:type="dxa"/>
                <w:tcBorders>
                  <w:top w:val="nil"/>
                  <w:left w:val="nil"/>
                  <w:bottom w:val="nil"/>
                  <w:right w:val="nil"/>
                </w:tcBorders>
                <w:shd w:val="clear" w:color="auto" w:fill="auto"/>
              </w:tcPr>
            </w:tcPrChange>
          </w:tcPr>
          <w:p w14:paraId="1785841F" w14:textId="77777777" w:rsidR="009E40CD" w:rsidRPr="002B5F3E" w:rsidRDefault="009E40CD" w:rsidP="00A7396A">
            <w:pPr>
              <w:textAlignment w:val="baseline"/>
              <w:rPr>
                <w:rFonts w:cs="Arial"/>
                <w:sz w:val="20"/>
                <w:lang w:val="en-US"/>
              </w:rPr>
            </w:pPr>
            <w:r>
              <w:rPr>
                <w:rFonts w:cs="Arial"/>
                <w:sz w:val="20"/>
                <w:lang w:val="en-US"/>
              </w:rPr>
              <w:t>Threatened</w:t>
            </w:r>
          </w:p>
        </w:tc>
        <w:tc>
          <w:tcPr>
            <w:tcW w:w="1440" w:type="dxa"/>
            <w:tcBorders>
              <w:top w:val="nil"/>
              <w:left w:val="nil"/>
              <w:bottom w:val="nil"/>
              <w:right w:val="nil"/>
            </w:tcBorders>
            <w:shd w:val="clear" w:color="auto" w:fill="auto"/>
            <w:tcPrChange w:id="121" w:author="Bailey, Colin (DFO/MPO)" w:date="2024-11-18T12:21:00Z">
              <w:tcPr>
                <w:tcW w:w="1440" w:type="dxa"/>
                <w:tcBorders>
                  <w:top w:val="nil"/>
                  <w:left w:val="nil"/>
                  <w:bottom w:val="nil"/>
                  <w:right w:val="nil"/>
                </w:tcBorders>
                <w:shd w:val="clear" w:color="auto" w:fill="auto"/>
              </w:tcPr>
            </w:tcPrChange>
          </w:tcPr>
          <w:p w14:paraId="782A4E3C" w14:textId="77777777" w:rsidR="009E40CD" w:rsidRPr="002B5F3E" w:rsidRDefault="009E40CD" w:rsidP="00A7396A">
            <w:pPr>
              <w:textAlignment w:val="baseline"/>
              <w:rPr>
                <w:rFonts w:cs="Arial"/>
                <w:sz w:val="20"/>
              </w:rPr>
            </w:pPr>
            <w:r>
              <w:rPr>
                <w:rFonts w:cs="Arial"/>
                <w:sz w:val="20"/>
              </w:rPr>
              <w:t>Green, high confidence</w:t>
            </w:r>
          </w:p>
        </w:tc>
      </w:tr>
      <w:tr w:rsidR="009E40CD" w:rsidRPr="002B5F3E" w14:paraId="5D04AA57" w14:textId="77777777" w:rsidTr="00C411AC">
        <w:trPr>
          <w:trHeight w:val="300"/>
          <w:trPrChange w:id="122" w:author="Bailey, Colin (DFO/MPO)" w:date="2024-11-18T12:21:00Z">
            <w:trPr>
              <w:trHeight w:val="300"/>
            </w:trPr>
          </w:trPrChange>
        </w:trPr>
        <w:tc>
          <w:tcPr>
            <w:tcW w:w="1620" w:type="dxa"/>
            <w:tcBorders>
              <w:top w:val="nil"/>
              <w:left w:val="nil"/>
              <w:bottom w:val="single" w:sz="12" w:space="0" w:color="000000"/>
              <w:right w:val="nil"/>
            </w:tcBorders>
            <w:shd w:val="clear" w:color="auto" w:fill="auto"/>
            <w:tcPrChange w:id="123" w:author="Bailey, Colin (DFO/MPO)" w:date="2024-11-18T12:21:00Z">
              <w:tcPr>
                <w:tcW w:w="1620" w:type="dxa"/>
                <w:tcBorders>
                  <w:top w:val="nil"/>
                  <w:left w:val="nil"/>
                  <w:bottom w:val="single" w:sz="12" w:space="0" w:color="000000"/>
                  <w:right w:val="nil"/>
                </w:tcBorders>
                <w:shd w:val="clear" w:color="auto" w:fill="auto"/>
              </w:tcPr>
            </w:tcPrChange>
          </w:tcPr>
          <w:p w14:paraId="79359C3A" w14:textId="77777777" w:rsidR="009E40CD" w:rsidRPr="002B5F3E" w:rsidRDefault="009E40CD" w:rsidP="00A7396A">
            <w:pPr>
              <w:textAlignment w:val="baseline"/>
              <w:rPr>
                <w:rFonts w:cs="Arial"/>
                <w:sz w:val="20"/>
              </w:rPr>
            </w:pPr>
            <w:r>
              <w:rPr>
                <w:rFonts w:cs="Arial"/>
                <w:sz w:val="20"/>
              </w:rPr>
              <w:t>South Thompson</w:t>
            </w:r>
          </w:p>
        </w:tc>
        <w:tc>
          <w:tcPr>
            <w:tcW w:w="1350" w:type="dxa"/>
            <w:tcBorders>
              <w:top w:val="nil"/>
              <w:left w:val="nil"/>
              <w:bottom w:val="single" w:sz="12" w:space="0" w:color="000000"/>
              <w:right w:val="nil"/>
            </w:tcBorders>
            <w:shd w:val="clear" w:color="auto" w:fill="auto"/>
            <w:tcPrChange w:id="124" w:author="Bailey, Colin (DFO/MPO)" w:date="2024-11-18T12:21:00Z">
              <w:tcPr>
                <w:tcW w:w="1350" w:type="dxa"/>
                <w:tcBorders>
                  <w:top w:val="nil"/>
                  <w:left w:val="nil"/>
                  <w:bottom w:val="single" w:sz="12" w:space="0" w:color="000000"/>
                  <w:right w:val="nil"/>
                </w:tcBorders>
                <w:shd w:val="clear" w:color="auto" w:fill="auto"/>
              </w:tcPr>
            </w:tcPrChange>
          </w:tcPr>
          <w:p w14:paraId="18B76717" w14:textId="77777777" w:rsidR="009E40CD" w:rsidRPr="002B5F3E" w:rsidRDefault="009E40CD" w:rsidP="00A7396A">
            <w:pPr>
              <w:textAlignment w:val="baseline"/>
              <w:rPr>
                <w:rFonts w:cs="Arial"/>
                <w:sz w:val="20"/>
              </w:rPr>
            </w:pPr>
            <w:r>
              <w:rPr>
                <w:rFonts w:cs="Arial"/>
                <w:sz w:val="20"/>
              </w:rPr>
              <w:t>Salmon, Eagle Rivers</w:t>
            </w:r>
          </w:p>
        </w:tc>
        <w:tc>
          <w:tcPr>
            <w:tcW w:w="810" w:type="dxa"/>
            <w:tcBorders>
              <w:top w:val="nil"/>
              <w:left w:val="nil"/>
              <w:bottom w:val="single" w:sz="12" w:space="0" w:color="000000"/>
              <w:right w:val="nil"/>
            </w:tcBorders>
            <w:tcPrChange w:id="125" w:author="Bailey, Colin (DFO/MPO)" w:date="2024-11-18T12:21:00Z">
              <w:tcPr>
                <w:tcW w:w="810" w:type="dxa"/>
                <w:tcBorders>
                  <w:top w:val="nil"/>
                  <w:left w:val="nil"/>
                  <w:bottom w:val="single" w:sz="12" w:space="0" w:color="000000"/>
                  <w:right w:val="nil"/>
                </w:tcBorders>
              </w:tcPr>
            </w:tcPrChange>
          </w:tcPr>
          <w:p w14:paraId="4EFAA74F" w14:textId="77777777" w:rsidR="009E40CD" w:rsidRDefault="009E40CD" w:rsidP="00A7396A">
            <w:pPr>
              <w:textAlignment w:val="baseline"/>
              <w:rPr>
                <w:rFonts w:cs="Arial"/>
                <w:sz w:val="20"/>
              </w:rPr>
            </w:pPr>
            <w:r>
              <w:rPr>
                <w:rFonts w:cs="Arial"/>
                <w:sz w:val="20"/>
              </w:rPr>
              <w:t>CO-8</w:t>
            </w:r>
          </w:p>
        </w:tc>
        <w:tc>
          <w:tcPr>
            <w:tcW w:w="1620" w:type="dxa"/>
            <w:tcBorders>
              <w:top w:val="nil"/>
              <w:left w:val="nil"/>
              <w:bottom w:val="single" w:sz="12" w:space="0" w:color="000000"/>
              <w:right w:val="nil"/>
            </w:tcBorders>
            <w:shd w:val="clear" w:color="auto" w:fill="auto"/>
            <w:tcPrChange w:id="126" w:author="Bailey, Colin (DFO/MPO)" w:date="2024-11-18T12:21:00Z">
              <w:tcPr>
                <w:tcW w:w="1350" w:type="dxa"/>
                <w:tcBorders>
                  <w:top w:val="nil"/>
                  <w:left w:val="nil"/>
                  <w:bottom w:val="single" w:sz="12" w:space="0" w:color="000000"/>
                  <w:right w:val="nil"/>
                </w:tcBorders>
                <w:shd w:val="clear" w:color="auto" w:fill="auto"/>
              </w:tcPr>
            </w:tcPrChange>
          </w:tcPr>
          <w:p w14:paraId="00F16642" w14:textId="2F8D1718" w:rsidR="009E40CD" w:rsidRPr="002B5F3E" w:rsidRDefault="00C411AC" w:rsidP="00A7396A">
            <w:pPr>
              <w:textAlignment w:val="baseline"/>
              <w:rPr>
                <w:rFonts w:cs="Arial"/>
                <w:sz w:val="20"/>
              </w:rPr>
            </w:pPr>
            <w:ins w:id="127" w:author="Bailey, Colin (DFO/MPO)" w:date="2024-11-18T12:21:00Z">
              <w:r>
                <w:rPr>
                  <w:rFonts w:cs="Arial"/>
                  <w:sz w:val="20"/>
                </w:rPr>
                <w:t>South Thompson</w:t>
              </w:r>
            </w:ins>
            <w:del w:id="128" w:author="Bailey, Colin (DFO/MPO)" w:date="2024-11-18T12:21:00Z">
              <w:r w:rsidR="009E40CD" w:rsidDel="00C411AC">
                <w:rPr>
                  <w:rFonts w:cs="Arial"/>
                  <w:sz w:val="20"/>
                </w:rPr>
                <w:delText xml:space="preserve">Interior Fraser </w:delText>
              </w:r>
            </w:del>
          </w:p>
        </w:tc>
        <w:tc>
          <w:tcPr>
            <w:tcW w:w="1260" w:type="dxa"/>
            <w:tcBorders>
              <w:top w:val="nil"/>
              <w:left w:val="nil"/>
              <w:bottom w:val="single" w:sz="12" w:space="0" w:color="000000"/>
              <w:right w:val="nil"/>
            </w:tcBorders>
            <w:shd w:val="clear" w:color="auto" w:fill="auto"/>
            <w:tcPrChange w:id="129" w:author="Bailey, Colin (DFO/MPO)" w:date="2024-11-18T12:21:00Z">
              <w:tcPr>
                <w:tcW w:w="1530" w:type="dxa"/>
                <w:tcBorders>
                  <w:top w:val="nil"/>
                  <w:left w:val="nil"/>
                  <w:bottom w:val="single" w:sz="12" w:space="0" w:color="000000"/>
                  <w:right w:val="nil"/>
                </w:tcBorders>
                <w:shd w:val="clear" w:color="auto" w:fill="auto"/>
              </w:tcPr>
            </w:tcPrChange>
          </w:tcPr>
          <w:p w14:paraId="47EC9C50" w14:textId="77777777" w:rsidR="009E40CD" w:rsidRPr="002B5F3E" w:rsidRDefault="009E40CD" w:rsidP="00A7396A">
            <w:pPr>
              <w:textAlignment w:val="baseline"/>
              <w:rPr>
                <w:rFonts w:cs="Arial"/>
                <w:sz w:val="20"/>
              </w:rPr>
            </w:pPr>
            <w:r>
              <w:rPr>
                <w:rFonts w:cs="Arial"/>
                <w:sz w:val="20"/>
              </w:rPr>
              <w:t>Amber</w:t>
            </w:r>
          </w:p>
        </w:tc>
        <w:tc>
          <w:tcPr>
            <w:tcW w:w="1170" w:type="dxa"/>
            <w:tcBorders>
              <w:top w:val="nil"/>
              <w:left w:val="nil"/>
              <w:bottom w:val="single" w:sz="12" w:space="0" w:color="000000"/>
              <w:right w:val="nil"/>
            </w:tcBorders>
            <w:shd w:val="clear" w:color="auto" w:fill="auto"/>
            <w:tcPrChange w:id="130" w:author="Bailey, Colin (DFO/MPO)" w:date="2024-11-18T12:21:00Z">
              <w:tcPr>
                <w:tcW w:w="1170" w:type="dxa"/>
                <w:tcBorders>
                  <w:top w:val="nil"/>
                  <w:left w:val="nil"/>
                  <w:bottom w:val="single" w:sz="12" w:space="0" w:color="000000"/>
                  <w:right w:val="nil"/>
                </w:tcBorders>
                <w:shd w:val="clear" w:color="auto" w:fill="auto"/>
              </w:tcPr>
            </w:tcPrChange>
          </w:tcPr>
          <w:p w14:paraId="5B357497" w14:textId="77777777" w:rsidR="009E40CD" w:rsidRPr="002B5F3E" w:rsidRDefault="009E40CD" w:rsidP="00A7396A">
            <w:pPr>
              <w:textAlignment w:val="baseline"/>
              <w:rPr>
                <w:rFonts w:cs="Arial"/>
                <w:sz w:val="20"/>
                <w:lang w:val="en-US"/>
              </w:rPr>
            </w:pPr>
            <w:r>
              <w:rPr>
                <w:rFonts w:cs="Arial"/>
                <w:sz w:val="20"/>
                <w:lang w:val="en-US"/>
              </w:rPr>
              <w:t>Threatened</w:t>
            </w:r>
          </w:p>
        </w:tc>
        <w:tc>
          <w:tcPr>
            <w:tcW w:w="1440" w:type="dxa"/>
            <w:tcBorders>
              <w:top w:val="nil"/>
              <w:left w:val="nil"/>
              <w:bottom w:val="single" w:sz="12" w:space="0" w:color="000000"/>
              <w:right w:val="nil"/>
            </w:tcBorders>
            <w:shd w:val="clear" w:color="auto" w:fill="auto"/>
            <w:tcPrChange w:id="131" w:author="Bailey, Colin (DFO/MPO)" w:date="2024-11-18T12:21:00Z">
              <w:tcPr>
                <w:tcW w:w="1440" w:type="dxa"/>
                <w:tcBorders>
                  <w:top w:val="nil"/>
                  <w:left w:val="nil"/>
                  <w:bottom w:val="single" w:sz="12" w:space="0" w:color="000000"/>
                  <w:right w:val="nil"/>
                </w:tcBorders>
                <w:shd w:val="clear" w:color="auto" w:fill="auto"/>
              </w:tcPr>
            </w:tcPrChange>
          </w:tcPr>
          <w:p w14:paraId="2CC6ADC2" w14:textId="77777777" w:rsidR="009E40CD" w:rsidRDefault="009E40CD" w:rsidP="00A7396A">
            <w:pPr>
              <w:textAlignment w:val="baseline"/>
              <w:rPr>
                <w:rFonts w:cs="Arial"/>
                <w:sz w:val="20"/>
              </w:rPr>
            </w:pPr>
            <w:r>
              <w:rPr>
                <w:rFonts w:cs="Arial"/>
                <w:sz w:val="20"/>
              </w:rPr>
              <w:t>Green, high confidence</w:t>
            </w:r>
          </w:p>
        </w:tc>
      </w:tr>
    </w:tbl>
    <w:p w14:paraId="680682B5" w14:textId="61AE9CB1" w:rsidR="009E40CD" w:rsidRPr="006B6F4F" w:rsidRDefault="00C411AC">
      <w:pPr>
        <w:pStyle w:val="NoSpacing"/>
        <w:rPr>
          <w:lang w:val="fr-FR"/>
          <w:rPrChange w:id="132" w:author="Bailey, Colin (DFO/MPO)" w:date="2024-12-05T13:03:00Z">
            <w:rPr/>
          </w:rPrChange>
        </w:rPr>
        <w:pPrChange w:id="133" w:author="Bailey, Colin (DFO/MPO)" w:date="2024-11-18T12:23:00Z">
          <w:pPr>
            <w:pStyle w:val="BodyText"/>
          </w:pPr>
        </w:pPrChange>
      </w:pPr>
      <w:ins w:id="134" w:author="Bailey, Colin (DFO/MPO)" w:date="2024-11-18T12:22:00Z">
        <w:r w:rsidRPr="006B6F4F">
          <w:rPr>
            <w:lang w:val="fr-FR"/>
            <w:rPrChange w:id="135" w:author="Bailey, Colin (DFO/MPO)" w:date="2024-12-05T13:03:00Z">
              <w:rPr/>
            </w:rPrChange>
          </w:rPr>
          <w:t>*</w:t>
        </w:r>
      </w:ins>
      <w:ins w:id="136" w:author="Bailey, Colin (DFO/MPO)" w:date="2024-12-05T13:02:00Z">
        <w:r w:rsidR="006B6F4F" w:rsidRPr="006B6F4F">
          <w:rPr>
            <w:lang w:val="fr-FR"/>
            <w:rPrChange w:id="137" w:author="Bailey, Colin (DFO/MPO)" w:date="2024-12-05T13:03:00Z">
              <w:rPr/>
            </w:rPrChange>
          </w:rPr>
          <w:t xml:space="preserve">CWT = </w:t>
        </w:r>
      </w:ins>
      <w:ins w:id="138" w:author="Bailey, Colin (DFO/MPO)" w:date="2024-12-05T13:03:00Z">
        <w:r w:rsidR="006B6F4F" w:rsidRPr="006B6F4F">
          <w:rPr>
            <w:lang w:val="fr-FR"/>
            <w:rPrChange w:id="139" w:author="Bailey, Colin (DFO/MPO)" w:date="2024-12-05T13:03:00Z">
              <w:rPr/>
            </w:rPrChange>
          </w:rPr>
          <w:t>Coded Wire T</w:t>
        </w:r>
        <w:r w:rsidR="006B6F4F">
          <w:rPr>
            <w:lang w:val="fr-FR"/>
          </w:rPr>
          <w:t>ag</w:t>
        </w:r>
      </w:ins>
    </w:p>
    <w:p w14:paraId="36F01570" w14:textId="4F37F9D1" w:rsidR="00AA3B35" w:rsidRDefault="00AA3B35" w:rsidP="00AA3B35">
      <w:pPr>
        <w:pStyle w:val="NormalWeb"/>
      </w:pPr>
      <w:r>
        <w:rPr>
          <w:noProof/>
        </w:rPr>
        <w:drawing>
          <wp:inline distT="0" distB="0" distL="0" distR="0" wp14:anchorId="63B3AB05" wp14:editId="280DAE98">
            <wp:extent cx="5943600" cy="5200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1BBB20C2" w14:textId="5F2D8512" w:rsidR="006C261A" w:rsidRPr="006C261A" w:rsidRDefault="1952E96B" w:rsidP="0022794E">
      <w:pPr>
        <w:pStyle w:val="Caption-Figure"/>
      </w:pPr>
      <w:r w:rsidRPr="00F066BE">
        <w:lastRenderedPageBreak/>
        <w:t>Figure</w:t>
      </w:r>
      <w:r w:rsidRPr="2D6FAF62">
        <w:rPr>
          <w:b/>
          <w:bCs/>
        </w:rPr>
        <w:t xml:space="preserve"> 1.</w:t>
      </w:r>
      <w:r>
        <w:t xml:space="preserve"> </w:t>
      </w:r>
      <w:r w:rsidR="0B6BF443">
        <w:t>Delineatio</w:t>
      </w:r>
      <w:r w:rsidR="185AEC06">
        <w:t>n</w:t>
      </w:r>
      <w:r w:rsidR="0B6BF443">
        <w:t xml:space="preserve"> of Interior Fraser Coho conservation units</w:t>
      </w:r>
      <w:r w:rsidR="315B8960">
        <w:t xml:space="preserve"> (CUs)</w:t>
      </w:r>
      <w:r w:rsidR="0B6BF443">
        <w:t xml:space="preserve">. </w:t>
      </w:r>
      <w:r w:rsidR="2FFD5E89">
        <w:t>Interior Fraser Coho spawn in areas upstream of Hell’s Ga</w:t>
      </w:r>
      <w:r w:rsidR="0636A5D7">
        <w:t xml:space="preserve">te and are widely distributed throughout the watershed. </w:t>
      </w:r>
      <w:r w:rsidR="3A162CB3">
        <w:t>Conservation units include</w:t>
      </w:r>
      <w:r w:rsidR="185AEC06">
        <w:t xml:space="preserve"> Fraser Canyon</w:t>
      </w:r>
      <w:r w:rsidR="4FCDC24C">
        <w:t>, Middle Fraser, Lower Thompson, North Thompson, and South Thompson</w:t>
      </w:r>
      <w:r w:rsidR="140B453C">
        <w:t>.</w:t>
      </w:r>
      <w:r w:rsidR="4817C083">
        <w:t xml:space="preserve"> There are 1-3 subpopulations within each CU</w:t>
      </w:r>
      <w:r w:rsidR="001D0458">
        <w:t xml:space="preserve"> for a total of 11</w:t>
      </w:r>
      <w:r w:rsidR="00794660">
        <w:t xml:space="preserve">: </w:t>
      </w:r>
      <w:r w:rsidR="4817C083">
        <w:t>The S</w:t>
      </w:r>
      <w:r w:rsidR="00794660">
        <w:t>outh Thompson CU</w:t>
      </w:r>
      <w:r w:rsidR="4817C083">
        <w:t xml:space="preserve"> includes the Adams River, Shuswap Lake/Tributaries, and Middle/Lower Shuswap subpopulations. The N</w:t>
      </w:r>
      <w:r w:rsidR="00794660">
        <w:t xml:space="preserve">orth </w:t>
      </w:r>
      <w:r w:rsidR="4817C083">
        <w:t>T</w:t>
      </w:r>
      <w:r w:rsidR="00794660">
        <w:t>hompson</w:t>
      </w:r>
      <w:r w:rsidR="4817C083">
        <w:t xml:space="preserve"> CU includes the Lower N</w:t>
      </w:r>
      <w:r w:rsidR="000A48EA">
        <w:t>orth Thompson</w:t>
      </w:r>
      <w:r w:rsidR="4817C083">
        <w:t>, Middle N</w:t>
      </w:r>
      <w:r w:rsidR="000A48EA">
        <w:t xml:space="preserve">orth </w:t>
      </w:r>
      <w:r w:rsidR="4817C083">
        <w:t>T</w:t>
      </w:r>
      <w:r w:rsidR="000A48EA">
        <w:t>hompson</w:t>
      </w:r>
      <w:r w:rsidR="4817C083">
        <w:t>, and Upper N</w:t>
      </w:r>
      <w:r w:rsidR="000A48EA">
        <w:t xml:space="preserve">orth </w:t>
      </w:r>
      <w:r w:rsidR="4817C083">
        <w:t>T</w:t>
      </w:r>
      <w:r w:rsidR="000A48EA">
        <w:t>hompson</w:t>
      </w:r>
      <w:r w:rsidR="4817C083">
        <w:t xml:space="preserve"> subpopulations. The L</w:t>
      </w:r>
      <w:r w:rsidR="000A48EA">
        <w:t xml:space="preserve">ower </w:t>
      </w:r>
      <w:r w:rsidR="4817C083">
        <w:t>T</w:t>
      </w:r>
      <w:r w:rsidR="000A48EA">
        <w:t>hompson</w:t>
      </w:r>
      <w:r w:rsidR="4817C083">
        <w:t xml:space="preserve"> CU includes the Lower Thompson and Nicola subpopulations. The F</w:t>
      </w:r>
      <w:r w:rsidR="000A48EA">
        <w:t xml:space="preserve">raser </w:t>
      </w:r>
      <w:r w:rsidR="4817C083">
        <w:t>C</w:t>
      </w:r>
      <w:r w:rsidR="000A48EA">
        <w:t>anyon</w:t>
      </w:r>
      <w:r w:rsidR="4817C083">
        <w:t xml:space="preserve"> CU is only 1 subpopulation </w:t>
      </w:r>
      <w:r w:rsidR="4437F2C1">
        <w:t>with</w:t>
      </w:r>
      <w:r w:rsidR="4817C083">
        <w:t>in Interior Fraser Coho, which is above Hells Gate. The M</w:t>
      </w:r>
      <w:r w:rsidR="000A48EA">
        <w:t xml:space="preserve">iddle </w:t>
      </w:r>
      <w:r w:rsidR="4817C083">
        <w:t>F</w:t>
      </w:r>
      <w:r w:rsidR="000A48EA">
        <w:t>raser</w:t>
      </w:r>
      <w:r w:rsidR="4817C083">
        <w:t xml:space="preserve"> CU includes the Lower Middle Fraser and Upper Middle Fraser subpopulations.</w:t>
      </w:r>
    </w:p>
    <w:p w14:paraId="458E56BE" w14:textId="77777777" w:rsidR="00E13982" w:rsidRDefault="00E13982" w:rsidP="00F7012F">
      <w:pPr>
        <w:pStyle w:val="Heading3"/>
      </w:pPr>
    </w:p>
    <w:p w14:paraId="5198E5A1" w14:textId="433AE5CA" w:rsidR="00545297" w:rsidRPr="00543275" w:rsidRDefault="00545297" w:rsidP="00F7012F">
      <w:pPr>
        <w:pStyle w:val="Heading3"/>
      </w:pPr>
      <w:r w:rsidRPr="00543275">
        <w:t>Reference Points</w:t>
      </w:r>
    </w:p>
    <w:p w14:paraId="158787B8" w14:textId="1A72AE5C" w:rsidR="00AF11EB" w:rsidRDefault="00C30CA9" w:rsidP="00FA5A79">
      <w:pPr>
        <w:pStyle w:val="BodyText"/>
      </w:pPr>
      <w:r>
        <w:t xml:space="preserve">A </w:t>
      </w:r>
      <w:r w:rsidR="003A5E17">
        <w:t>CU status-based</w:t>
      </w:r>
      <w:r w:rsidR="009C53B3">
        <w:t xml:space="preserve"> </w:t>
      </w:r>
      <w:r w:rsidR="00122D7B">
        <w:t xml:space="preserve">LRP </w:t>
      </w:r>
      <w:r w:rsidR="009C53B3">
        <w:t>ha</w:t>
      </w:r>
      <w:r>
        <w:t>s</w:t>
      </w:r>
      <w:r w:rsidR="009C53B3">
        <w:t xml:space="preserve"> been </w:t>
      </w:r>
      <w:r w:rsidR="00DA6B08">
        <w:t>defined</w:t>
      </w:r>
      <w:r w:rsidR="009C53B3">
        <w:t xml:space="preserve"> for IFC</w:t>
      </w:r>
      <w:r w:rsidR="008306FA">
        <w:t xml:space="preserve"> </w:t>
      </w:r>
      <w:r w:rsidR="79CAFCBB">
        <w:t xml:space="preserve">based on the recommendations from </w:t>
      </w:r>
      <w:sdt>
        <w:sdtPr>
          <w:rPr>
            <w:color w:val="000000"/>
          </w:rPr>
          <w:tag w:val="MENDELEY_CITATION_v3_eyJjaXRhdGlvbklEIjoiTUVOREVMRVlfQ0lUQVRJT05fMzNlNWJjNTUtOWRkMS00ZDk5LTllZTktOTVjNmIxMDYyM2Y5IiwicHJvcGVydGllcyI6eyJub3RlSW5kZXgiOjB9LCJpc0VkaXRlZCI6ZmFsc2UsIm1hbnVhbE92ZXJyaWRlIjp7ImlzTWFudWFsbHlPdmVycmlkZGVuIjpmYWxzZSwiY2l0ZXByb2NUZXh0IjoiKEhvbHQgZXQgYWwuIDIwMjNiKSIsIm1hbnVhbE92ZXJyaWRlVGV4dCI6IiJ9LCJjaXRhdGlvbkl0ZW1zIjpb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1dfQ=="/>
          <w:id w:val="444665365"/>
          <w:placeholder>
            <w:docPart w:val="DefaultPlaceholder_-1854013440"/>
          </w:placeholder>
        </w:sdtPr>
        <w:sdtContent>
          <w:r w:rsidR="00A27EED" w:rsidRPr="00A27EED">
            <w:rPr>
              <w:color w:val="000000"/>
            </w:rPr>
            <w:t>(Holt et al. 2023b)</w:t>
          </w:r>
        </w:sdtContent>
      </w:sdt>
      <w:r w:rsidR="79CAFCBB">
        <w:t>. Th</w:t>
      </w:r>
      <w:r w:rsidR="3BBE33BF">
        <w:t>e CU status-based LRP was rec</w:t>
      </w:r>
      <w:r w:rsidR="0190C4CD">
        <w:t>o</w:t>
      </w:r>
      <w:r w:rsidR="3BBE33BF">
        <w:t xml:space="preserve">mmended to reconcile the scale mismatch between the major stocks </w:t>
      </w:r>
      <w:r w:rsidR="0991BA98">
        <w:t>(SMUs)</w:t>
      </w:r>
      <w:r w:rsidR="3BBE33BF">
        <w:t xml:space="preserve"> </w:t>
      </w:r>
      <w:r w:rsidR="5454C4AA">
        <w:t xml:space="preserve">referenced in the </w:t>
      </w:r>
      <w:r w:rsidR="00BF2B17" w:rsidRPr="1B5A3C57">
        <w:rPr>
          <w:i/>
          <w:iCs/>
        </w:rPr>
        <w:t>Fish</w:t>
      </w:r>
      <w:r w:rsidR="00BF2B17" w:rsidRPr="006F0BE8">
        <w:rPr>
          <w:i/>
          <w:iCs/>
        </w:rPr>
        <w:t xml:space="preserve"> Stock Provisions</w:t>
      </w:r>
      <w:r w:rsidR="00BF2B17">
        <w:t xml:space="preserve"> </w:t>
      </w:r>
      <w:r w:rsidR="66973BFB">
        <w:t xml:space="preserve">and the Wild Salmon Policy </w:t>
      </w:r>
      <w:sdt>
        <w:sdtPr>
          <w:rPr>
            <w:color w:val="000000"/>
          </w:rPr>
          <w:tag w:val="MENDELEY_CITATION_v3_eyJjaXRhdGlvbklEIjoiTUVOREVMRVlfQ0lUQVRJT05fZTJkMWVmYmQtMzU0NC00YmU1LThmOTQtYWMyN2Q1ZjBjMTQ4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V9XX0="/>
          <w:id w:val="-504594865"/>
          <w:placeholder>
            <w:docPart w:val="DefaultPlaceholder_-1854013440"/>
          </w:placeholder>
        </w:sdtPr>
        <w:sdtContent>
          <w:r w:rsidR="00A27EED" w:rsidRPr="00A27EED">
            <w:rPr>
              <w:color w:val="000000"/>
            </w:rPr>
            <w:t>(DFO 2015a)</w:t>
          </w:r>
        </w:sdtContent>
      </w:sdt>
      <w:r w:rsidR="6A7DB86E">
        <w:t xml:space="preserve"> </w:t>
      </w:r>
      <w:r w:rsidR="1620C203">
        <w:t>recommendation to manage populations at the CU scale.</w:t>
      </w:r>
      <w:r w:rsidR="00F12E9F">
        <w:t xml:space="preserve"> </w:t>
      </w:r>
    </w:p>
    <w:p w14:paraId="6CF55D56" w14:textId="05EF4081" w:rsidR="001D6B8C" w:rsidRDefault="00F453AC" w:rsidP="00FA5A79">
      <w:pPr>
        <w:pStyle w:val="BodyText"/>
      </w:pPr>
      <w:r>
        <w:t xml:space="preserve">To provide </w:t>
      </w:r>
      <w:r w:rsidR="00AF11EB">
        <w:t>information</w:t>
      </w:r>
      <w:r>
        <w:t xml:space="preserve"> relevant to the scale of fisheries management</w:t>
      </w:r>
      <w:r w:rsidR="00FE1169">
        <w:t xml:space="preserve"> (i.e., </w:t>
      </w:r>
      <w:r w:rsidR="00CE2A88">
        <w:t>e</w:t>
      </w:r>
      <w:r w:rsidR="001D5D3B">
        <w:t>scapement targets at</w:t>
      </w:r>
      <w:r w:rsidR="00FE1169">
        <w:t xml:space="preserve"> </w:t>
      </w:r>
      <w:r w:rsidR="00986B55">
        <w:t xml:space="preserve">the </w:t>
      </w:r>
      <w:r w:rsidR="00FE1169">
        <w:t xml:space="preserve">SMU scale), </w:t>
      </w:r>
      <w:r w:rsidR="00472DDE">
        <w:t>aggregate SMU FRP-Ls</w:t>
      </w:r>
      <w:r w:rsidR="0009670C">
        <w:t xml:space="preserve"> </w:t>
      </w:r>
      <w:r w:rsidR="008317FB">
        <w:t xml:space="preserve">(Table 2) </w:t>
      </w:r>
      <w:r w:rsidR="00D52F54">
        <w:t xml:space="preserve">representing aggregate abundances with </w:t>
      </w:r>
      <w:r w:rsidR="005F6A15">
        <w:t>66% and 90% probabilities of all CUs being above their lower benchmarks (</w:t>
      </w:r>
      <w:r w:rsidR="006D1646">
        <w:t>S</w:t>
      </w:r>
      <w:r w:rsidR="005F6A15" w:rsidRPr="00F066BE">
        <w:rPr>
          <w:vertAlign w:val="subscript"/>
        </w:rPr>
        <w:t>gen</w:t>
      </w:r>
      <w:r w:rsidR="005F6A15">
        <w:t xml:space="preserve">, Table 3) </w:t>
      </w:r>
      <w:r w:rsidR="00986B55">
        <w:t xml:space="preserve">were adopted from K. Holt et al. </w:t>
      </w:r>
      <w:sdt>
        <w:sdtPr>
          <w:rPr>
            <w:color w:val="000000"/>
          </w:rPr>
          <w:tag w:val="MENDELEY_CITATION_v3_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"/>
          <w:id w:val="-121385830"/>
          <w:placeholder>
            <w:docPart w:val="DefaultPlaceholder_-1854013440"/>
          </w:placeholder>
        </w:sdtPr>
        <w:sdtContent>
          <w:r w:rsidR="00A27EED" w:rsidRPr="00A27EED">
            <w:rPr>
              <w:color w:val="000000"/>
            </w:rPr>
            <w:t>(2023)</w:t>
          </w:r>
        </w:sdtContent>
      </w:sdt>
      <w:r w:rsidR="00062131" w:rsidRPr="00B22F66">
        <w:rPr>
          <w:color w:val="000000"/>
        </w:rPr>
        <w:t>. Briefly, these targets are based on</w:t>
      </w:r>
      <w:r w:rsidR="00062131">
        <w:rPr>
          <w:color w:val="000000"/>
        </w:rPr>
        <w:t xml:space="preserve"> logistic regression analysis </w:t>
      </w:r>
      <w:r w:rsidR="006769EF">
        <w:rPr>
          <w:color w:val="000000"/>
        </w:rPr>
        <w:t>where success is defined as all CUs escaping spawner abundances greater than or equal to their lower benchmarks (</w:t>
      </w:r>
      <w:r w:rsidR="00485A20">
        <w:rPr>
          <w:color w:val="000000"/>
        </w:rPr>
        <w:t xml:space="preserve">CU-specific </w:t>
      </w:r>
      <w:r w:rsidR="006769EF">
        <w:rPr>
          <w:color w:val="000000"/>
        </w:rPr>
        <w:t>S</w:t>
      </w:r>
      <w:r w:rsidR="006769EF">
        <w:rPr>
          <w:color w:val="000000"/>
          <w:vertAlign w:val="subscript"/>
        </w:rPr>
        <w:t>gen</w:t>
      </w:r>
      <w:r w:rsidR="006769EF">
        <w:rPr>
          <w:color w:val="000000"/>
        </w:rPr>
        <w:t xml:space="preserve">; </w:t>
      </w:r>
      <w:sdt>
        <w:sdtPr>
          <w:rPr>
            <w:color w:val="000000"/>
          </w:rPr>
          <w:tag w:val="MENDELEY_CITATION_v3_eyJjaXRhdGlvbklEIjoiTUVOREVMRVlfQ0lUQVRJT05fZTJlNjRjZDktYjkyZC00ZjdmLTlmNDgtNGQxMGQzYzEzMTY3IiwicHJvcGVydGllcyI6eyJub3RlSW5kZXgiOjB9LCJpc0VkaXRlZCI6ZmFsc2UsIm1hbnVhbE92ZXJyaWRlIjp7ImlzTWFudWFsbHlPdmVycmlkZGVuIjp0cnVlLCJjaXRlcHJvY1RleHQiOiIoSG9sdCBldCBhbC4gMjAyM2IpIiwibWFudWFsT3ZlcnJpZGVUZXh0Ijoic2VlIEsuIEhvbHQgZXQgYWwuLCAyMDIzIGZvciBkZXRhaWxzKSJ9LCJjaXRhdGlvbkl0ZW1zIjpb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1dfQ=="/>
          <w:id w:val="687719714"/>
          <w:placeholder>
            <w:docPart w:val="DefaultPlaceholder_-1854013440"/>
          </w:placeholder>
        </w:sdtPr>
        <w:sdtContent>
          <w:r w:rsidR="00A27EED" w:rsidRPr="00A27EED">
            <w:rPr>
              <w:color w:val="000000"/>
            </w:rPr>
            <w:t>see K. Holt et al., 2023 for details)</w:t>
          </w:r>
        </w:sdtContent>
      </w:sdt>
      <w:r w:rsidR="00485A20">
        <w:rPr>
          <w:color w:val="000000"/>
        </w:rPr>
        <w:t>.</w:t>
      </w:r>
    </w:p>
    <w:p w14:paraId="6E12AF67" w14:textId="22D2F36A" w:rsidR="007D45F5" w:rsidRDefault="00232EA9" w:rsidP="00FA5A79">
      <w:pPr>
        <w:pStyle w:val="BodyText"/>
      </w:pPr>
      <w:r>
        <w:t>CU</w:t>
      </w:r>
      <w:r w:rsidR="00662581">
        <w:t xml:space="preserve">-specific </w:t>
      </w:r>
      <w:r w:rsidR="5F480113">
        <w:t>Removal Reference points (RR)</w:t>
      </w:r>
      <w:r w:rsidR="2B018AC9">
        <w:t xml:space="preserve"> </w:t>
      </w:r>
      <w:r w:rsidR="5BAF3839">
        <w:t>and Upper Benchmarks (80% o</w:t>
      </w:r>
      <w:r w:rsidR="6407BB18">
        <w:t>f</w:t>
      </w:r>
      <w:r w:rsidR="5BAF3839">
        <w:t xml:space="preserve"> </w:t>
      </w:r>
      <w:r w:rsidR="7D647652" w:rsidRPr="6A73FB53">
        <w:rPr>
          <w:rFonts w:cs="Arial"/>
          <w:sz w:val="20"/>
        </w:rPr>
        <w:t>S</w:t>
      </w:r>
      <w:r w:rsidR="7D647652" w:rsidRPr="6A73FB53">
        <w:rPr>
          <w:rFonts w:cs="Arial"/>
          <w:sz w:val="20"/>
          <w:vertAlign w:val="subscript"/>
        </w:rPr>
        <w:t>MSY</w:t>
      </w:r>
      <w:r w:rsidR="40C2EE2B">
        <w:t xml:space="preserve">) </w:t>
      </w:r>
      <w:r w:rsidR="2B018AC9">
        <w:t>are</w:t>
      </w:r>
      <w:r w:rsidR="00620DDF">
        <w:t xml:space="preserve"> described in Table 2</w:t>
      </w:r>
      <w:r w:rsidR="2B018AC9">
        <w:t xml:space="preserve"> </w:t>
      </w:r>
      <w:r w:rsidR="00620DDF">
        <w:t>and provided</w:t>
      </w:r>
      <w:r w:rsidR="2B018AC9">
        <w:t xml:space="preserve"> in Table </w:t>
      </w:r>
      <w:r w:rsidR="0072797A">
        <w:t>3</w:t>
      </w:r>
      <w:r w:rsidR="2B018AC9">
        <w:t>.</w:t>
      </w:r>
    </w:p>
    <w:p w14:paraId="456EEE18" w14:textId="245811AB" w:rsidR="009C53B3" w:rsidRPr="003145C2" w:rsidRDefault="009C53B3" w:rsidP="00886B8A">
      <w:pPr>
        <w:pStyle w:val="Caption-Table"/>
      </w:pPr>
      <w:r w:rsidRPr="003145C2">
        <w:rPr>
          <w:b/>
          <w:bCs/>
        </w:rPr>
        <w:t xml:space="preserve">Table </w:t>
      </w:r>
      <w:r w:rsidR="00BF6354">
        <w:rPr>
          <w:b/>
          <w:bCs/>
        </w:rPr>
        <w:t>2</w:t>
      </w:r>
      <w:r>
        <w:rPr>
          <w:b/>
          <w:bCs/>
        </w:rPr>
        <w:t>.</w:t>
      </w:r>
      <w:r w:rsidRPr="003145C2">
        <w:rPr>
          <w:b/>
          <w:bCs/>
        </w:rPr>
        <w:t xml:space="preserve"> </w:t>
      </w:r>
      <w:r>
        <w:t xml:space="preserve">Interior Fraser </w:t>
      </w:r>
      <w:r w:rsidR="008E54D8">
        <w:t xml:space="preserve">River </w:t>
      </w:r>
      <w:r>
        <w:t>Coho</w:t>
      </w:r>
      <w:r w:rsidRPr="003145C2">
        <w:t xml:space="preserve"> reference points</w:t>
      </w:r>
      <w:r w:rsidR="008E54D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2075"/>
        <w:gridCol w:w="3505"/>
        <w:gridCol w:w="1885"/>
      </w:tblGrid>
      <w:tr w:rsidR="009C53B3" w:rsidRPr="000A50E7" w14:paraId="1B38F088" w14:textId="77777777" w:rsidTr="1ACE7AC8">
        <w:tc>
          <w:tcPr>
            <w:tcW w:w="1885" w:type="dxa"/>
            <w:tcBorders>
              <w:top w:val="single" w:sz="4" w:space="0" w:color="auto"/>
              <w:bottom w:val="single" w:sz="4" w:space="0" w:color="auto"/>
            </w:tcBorders>
            <w:vAlign w:val="center"/>
          </w:tcPr>
          <w:p w14:paraId="4BB0D7EC" w14:textId="25030D4F" w:rsidR="009C53B3" w:rsidRPr="000A50E7" w:rsidRDefault="00934DE6" w:rsidP="000E187E">
            <w:pPr>
              <w:pStyle w:val="Context-Heading"/>
              <w:spacing w:after="0"/>
              <w:rPr>
                <w:sz w:val="20"/>
                <w:szCs w:val="20"/>
              </w:rPr>
            </w:pPr>
            <w:r w:rsidRPr="000A50E7">
              <w:rPr>
                <w:sz w:val="20"/>
                <w:szCs w:val="20"/>
              </w:rPr>
              <w:t>Reference Point</w:t>
            </w:r>
          </w:p>
        </w:tc>
        <w:tc>
          <w:tcPr>
            <w:tcW w:w="2075" w:type="dxa"/>
            <w:tcBorders>
              <w:top w:val="single" w:sz="4" w:space="0" w:color="auto"/>
              <w:bottom w:val="single" w:sz="4" w:space="0" w:color="auto"/>
            </w:tcBorders>
            <w:vAlign w:val="center"/>
          </w:tcPr>
          <w:p w14:paraId="5A586455" w14:textId="77777777" w:rsidR="009C53B3" w:rsidRPr="000A50E7" w:rsidRDefault="009C53B3" w:rsidP="000E187E">
            <w:pPr>
              <w:pStyle w:val="BodyText"/>
              <w:spacing w:after="0"/>
              <w:rPr>
                <w:rFonts w:cs="Arial"/>
                <w:b/>
                <w:bCs/>
                <w:sz w:val="20"/>
              </w:rPr>
            </w:pPr>
            <w:r w:rsidRPr="000A50E7">
              <w:rPr>
                <w:rFonts w:cs="Arial"/>
                <w:b/>
                <w:bCs/>
                <w:sz w:val="20"/>
              </w:rPr>
              <w:t>Value</w:t>
            </w:r>
          </w:p>
        </w:tc>
        <w:tc>
          <w:tcPr>
            <w:tcW w:w="3505" w:type="dxa"/>
            <w:tcBorders>
              <w:top w:val="single" w:sz="4" w:space="0" w:color="auto"/>
              <w:bottom w:val="single" w:sz="4" w:space="0" w:color="auto"/>
            </w:tcBorders>
            <w:vAlign w:val="center"/>
          </w:tcPr>
          <w:p w14:paraId="0C0DE46D" w14:textId="77777777" w:rsidR="009C53B3" w:rsidRPr="000A50E7" w:rsidRDefault="009C53B3" w:rsidP="000E187E">
            <w:pPr>
              <w:pStyle w:val="BodyText"/>
              <w:spacing w:after="0"/>
              <w:rPr>
                <w:rFonts w:cs="Arial"/>
                <w:b/>
                <w:bCs/>
                <w:sz w:val="20"/>
              </w:rPr>
            </w:pPr>
            <w:r w:rsidRPr="000A50E7">
              <w:rPr>
                <w:rFonts w:cs="Arial"/>
                <w:b/>
                <w:bCs/>
                <w:sz w:val="20"/>
              </w:rPr>
              <w:t xml:space="preserve">Description </w:t>
            </w:r>
          </w:p>
        </w:tc>
        <w:tc>
          <w:tcPr>
            <w:tcW w:w="1885" w:type="dxa"/>
            <w:tcBorders>
              <w:top w:val="single" w:sz="4" w:space="0" w:color="auto"/>
              <w:bottom w:val="single" w:sz="4" w:space="0" w:color="auto"/>
            </w:tcBorders>
            <w:vAlign w:val="center"/>
          </w:tcPr>
          <w:p w14:paraId="0C00F162" w14:textId="77777777" w:rsidR="009C53B3" w:rsidRPr="000A50E7" w:rsidRDefault="009C53B3" w:rsidP="000E187E">
            <w:pPr>
              <w:pStyle w:val="BodyText"/>
              <w:spacing w:after="0"/>
              <w:rPr>
                <w:rFonts w:cs="Arial"/>
                <w:b/>
                <w:bCs/>
                <w:sz w:val="20"/>
              </w:rPr>
            </w:pPr>
            <w:r w:rsidRPr="000A50E7">
              <w:rPr>
                <w:rFonts w:cs="Arial"/>
                <w:b/>
                <w:bCs/>
                <w:sz w:val="20"/>
              </w:rPr>
              <w:t xml:space="preserve">Reference </w:t>
            </w:r>
          </w:p>
        </w:tc>
      </w:tr>
      <w:tr w:rsidR="009C53B3" w:rsidRPr="00CF24D9" w14:paraId="43A4E2DA" w14:textId="77777777" w:rsidTr="1ACE7AC8">
        <w:tc>
          <w:tcPr>
            <w:tcW w:w="1885" w:type="dxa"/>
            <w:tcBorders>
              <w:top w:val="single" w:sz="4" w:space="0" w:color="auto"/>
              <w:bottom w:val="single" w:sz="4" w:space="0" w:color="auto"/>
            </w:tcBorders>
          </w:tcPr>
          <w:p w14:paraId="72704029" w14:textId="11C665FE" w:rsidR="009C53B3" w:rsidRPr="000A50E7" w:rsidRDefault="00723C2B" w:rsidP="000E187E">
            <w:pPr>
              <w:pStyle w:val="BodyText"/>
              <w:spacing w:after="0"/>
              <w:rPr>
                <w:rFonts w:cs="Arial"/>
                <w:sz w:val="20"/>
              </w:rPr>
            </w:pPr>
            <w:r w:rsidRPr="000A50E7">
              <w:rPr>
                <w:rFonts w:cs="Arial"/>
                <w:sz w:val="20"/>
              </w:rPr>
              <w:t xml:space="preserve">CU status-based </w:t>
            </w:r>
            <w:r w:rsidR="007C3A8C" w:rsidRPr="000A50E7">
              <w:rPr>
                <w:rFonts w:cs="Arial"/>
                <w:sz w:val="20"/>
              </w:rPr>
              <w:t>Limit Reference Point (LRP)</w:t>
            </w:r>
          </w:p>
        </w:tc>
        <w:tc>
          <w:tcPr>
            <w:tcW w:w="2075" w:type="dxa"/>
            <w:tcBorders>
              <w:top w:val="single" w:sz="4" w:space="0" w:color="auto"/>
              <w:bottom w:val="single" w:sz="4" w:space="0" w:color="auto"/>
            </w:tcBorders>
          </w:tcPr>
          <w:p w14:paraId="575A4BEB" w14:textId="36CFDFD2" w:rsidR="009C53B3" w:rsidRPr="000A50E7" w:rsidRDefault="00723C2B" w:rsidP="000E187E">
            <w:pPr>
              <w:pStyle w:val="BodyText"/>
              <w:spacing w:after="0"/>
              <w:rPr>
                <w:rFonts w:cs="Arial"/>
                <w:sz w:val="20"/>
              </w:rPr>
            </w:pPr>
            <w:r w:rsidRPr="000A50E7">
              <w:rPr>
                <w:rFonts w:cs="Arial"/>
                <w:sz w:val="20"/>
              </w:rPr>
              <w:t xml:space="preserve">100% of </w:t>
            </w:r>
            <w:r w:rsidR="009C53B3" w:rsidRPr="000A50E7">
              <w:rPr>
                <w:rFonts w:cs="Arial"/>
                <w:sz w:val="20"/>
              </w:rPr>
              <w:t xml:space="preserve">CUs </w:t>
            </w:r>
            <w:r w:rsidRPr="000A50E7">
              <w:rPr>
                <w:rFonts w:cs="Arial"/>
                <w:sz w:val="20"/>
              </w:rPr>
              <w:t>within an SMU have WSP status estimates above red.</w:t>
            </w:r>
          </w:p>
        </w:tc>
        <w:tc>
          <w:tcPr>
            <w:tcW w:w="3505" w:type="dxa"/>
            <w:tcBorders>
              <w:top w:val="single" w:sz="4" w:space="0" w:color="auto"/>
              <w:bottom w:val="single" w:sz="4" w:space="0" w:color="auto"/>
            </w:tcBorders>
          </w:tcPr>
          <w:p w14:paraId="3E1F6D48" w14:textId="670C14A6" w:rsidR="009C53B3" w:rsidRPr="000A50E7" w:rsidRDefault="002E203A" w:rsidP="000E187E">
            <w:pPr>
              <w:pStyle w:val="BodyText"/>
              <w:spacing w:after="0"/>
              <w:rPr>
                <w:rFonts w:cs="Arial"/>
                <w:sz w:val="20"/>
              </w:rPr>
            </w:pPr>
            <w:r w:rsidRPr="000A50E7">
              <w:rPr>
                <w:rFonts w:cs="Arial"/>
                <w:sz w:val="20"/>
              </w:rPr>
              <w:t xml:space="preserve">CU status-based LRPs use the proportion of CUs within an SMU that are above the WSP </w:t>
            </w:r>
            <w:r w:rsidR="00934DE6" w:rsidRPr="000A50E7">
              <w:rPr>
                <w:rFonts w:cs="Arial"/>
                <w:sz w:val="20"/>
              </w:rPr>
              <w:t>‘R</w:t>
            </w:r>
            <w:r w:rsidRPr="000A50E7">
              <w:rPr>
                <w:rFonts w:cs="Arial"/>
                <w:sz w:val="20"/>
              </w:rPr>
              <w:t>ed</w:t>
            </w:r>
            <w:r w:rsidR="00934DE6" w:rsidRPr="000A50E7">
              <w:rPr>
                <w:rFonts w:cs="Arial"/>
                <w:sz w:val="20"/>
              </w:rPr>
              <w:t>’</w:t>
            </w:r>
            <w:r w:rsidRPr="000A50E7">
              <w:rPr>
                <w:rFonts w:cs="Arial"/>
                <w:sz w:val="20"/>
              </w:rPr>
              <w:t xml:space="preserve"> zone. </w:t>
            </w:r>
            <w:r w:rsidR="008E54D8" w:rsidRPr="000A50E7">
              <w:rPr>
                <w:rFonts w:cs="Arial"/>
                <w:sz w:val="20"/>
              </w:rPr>
              <w:t xml:space="preserve">(Appendix </w:t>
            </w:r>
            <w:r w:rsidR="004B2E40" w:rsidRPr="000A50E7">
              <w:rPr>
                <w:rFonts w:cs="Arial"/>
                <w:sz w:val="20"/>
              </w:rPr>
              <w:t>2</w:t>
            </w:r>
            <w:r w:rsidR="008E54D8" w:rsidRPr="000A50E7">
              <w:rPr>
                <w:rFonts w:cs="Arial"/>
                <w:sz w:val="20"/>
              </w:rPr>
              <w:t>)</w:t>
            </w:r>
          </w:p>
        </w:tc>
        <w:tc>
          <w:tcPr>
            <w:tcW w:w="1885" w:type="dxa"/>
            <w:tcBorders>
              <w:top w:val="single" w:sz="4" w:space="0" w:color="auto"/>
              <w:bottom w:val="single" w:sz="4" w:space="0" w:color="auto"/>
            </w:tcBorders>
          </w:tcPr>
          <w:p w14:paraId="56B0471C" w14:textId="0B820820" w:rsidR="008E54D8" w:rsidRPr="00F066BE" w:rsidRDefault="00000000" w:rsidP="000E187E">
            <w:pPr>
              <w:pStyle w:val="BodyText"/>
              <w:spacing w:after="0"/>
              <w:rPr>
                <w:rFonts w:cs="Arial"/>
                <w:sz w:val="20"/>
                <w:lang w:val="fr-CA"/>
              </w:rPr>
            </w:pPr>
            <w:sdt>
              <w:sdtPr>
                <w:rPr>
                  <w:rFonts w:cs="Arial"/>
                  <w:color w:val="000000"/>
                  <w:sz w:val="20"/>
                  <w:lang w:val="fr-CA"/>
                </w:rPr>
                <w:tag w:val="MENDELEY_CITATION_v3_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"/>
                <w:id w:val="-1231236152"/>
                <w:placeholder>
                  <w:docPart w:val="DefaultPlaceholder_-1854013440"/>
                </w:placeholder>
              </w:sdtPr>
              <w:sdtContent>
                <w:r w:rsidR="00A27EED" w:rsidRPr="00A27EED">
                  <w:rPr>
                    <w:rFonts w:cs="Arial"/>
                    <w:color w:val="000000"/>
                    <w:sz w:val="20"/>
                    <w:lang w:val="fr-CA"/>
                  </w:rPr>
                  <w:t>DFO, 2024; C. A. Holt et al., 2023; K. Holt et al., 2023</w:t>
                </w:r>
              </w:sdtContent>
            </w:sdt>
          </w:p>
        </w:tc>
      </w:tr>
      <w:tr w:rsidR="00E05164" w:rsidRPr="000A50E7" w14:paraId="517119D5" w14:textId="77777777" w:rsidTr="1ACE7AC8">
        <w:tc>
          <w:tcPr>
            <w:tcW w:w="1885" w:type="dxa"/>
            <w:tcBorders>
              <w:top w:val="single" w:sz="4" w:space="0" w:color="auto"/>
              <w:bottom w:val="single" w:sz="4" w:space="0" w:color="auto"/>
            </w:tcBorders>
          </w:tcPr>
          <w:p w14:paraId="30EB0C80" w14:textId="51B720AA" w:rsidR="00E05164" w:rsidRPr="000A50E7" w:rsidRDefault="00B10700" w:rsidP="000E187E">
            <w:pPr>
              <w:pStyle w:val="BodyText"/>
              <w:spacing w:after="0"/>
              <w:rPr>
                <w:rFonts w:cs="Arial"/>
                <w:sz w:val="20"/>
              </w:rPr>
            </w:pPr>
            <w:r>
              <w:rPr>
                <w:rFonts w:cs="Arial"/>
                <w:sz w:val="20"/>
              </w:rPr>
              <w:t>Fisheries Reference Point-Low (FRP-L)</w:t>
            </w:r>
          </w:p>
        </w:tc>
        <w:tc>
          <w:tcPr>
            <w:tcW w:w="2075" w:type="dxa"/>
            <w:tcBorders>
              <w:top w:val="single" w:sz="4" w:space="0" w:color="auto"/>
              <w:bottom w:val="single" w:sz="4" w:space="0" w:color="auto"/>
            </w:tcBorders>
          </w:tcPr>
          <w:p w14:paraId="444B4CE3" w14:textId="4A829FC8" w:rsidR="00206F53" w:rsidRPr="000A50E7" w:rsidRDefault="00206F53" w:rsidP="000E187E">
            <w:pPr>
              <w:pStyle w:val="BodyText"/>
              <w:spacing w:after="0"/>
              <w:rPr>
                <w:rFonts w:cs="Arial"/>
                <w:sz w:val="20"/>
              </w:rPr>
            </w:pPr>
            <w:r>
              <w:rPr>
                <w:rFonts w:cs="Arial"/>
                <w:sz w:val="20"/>
              </w:rPr>
              <w:t xml:space="preserve">Aggregate </w:t>
            </w:r>
            <w:r w:rsidR="00D961DF">
              <w:rPr>
                <w:rFonts w:cs="Arial"/>
                <w:sz w:val="20"/>
              </w:rPr>
              <w:t>spawner abundance of 33,500 or 65,300</w:t>
            </w:r>
          </w:p>
        </w:tc>
        <w:tc>
          <w:tcPr>
            <w:tcW w:w="3505" w:type="dxa"/>
            <w:tcBorders>
              <w:top w:val="single" w:sz="4" w:space="0" w:color="auto"/>
              <w:bottom w:val="single" w:sz="4" w:space="0" w:color="auto"/>
            </w:tcBorders>
          </w:tcPr>
          <w:p w14:paraId="17D177C2" w14:textId="3FA027B5" w:rsidR="00E05164" w:rsidRPr="00964316" w:rsidRDefault="00D961DF" w:rsidP="000E187E">
            <w:pPr>
              <w:pStyle w:val="BodyText"/>
              <w:spacing w:after="0"/>
              <w:rPr>
                <w:rFonts w:cs="Arial"/>
                <w:sz w:val="20"/>
              </w:rPr>
            </w:pPr>
            <w:r>
              <w:rPr>
                <w:rFonts w:cs="Arial"/>
                <w:sz w:val="20"/>
              </w:rPr>
              <w:t xml:space="preserve">Aggregate spawner abundances at which the probability of all CUs </w:t>
            </w:r>
            <w:r w:rsidR="00964316">
              <w:rPr>
                <w:rFonts w:cs="Arial"/>
                <w:sz w:val="20"/>
              </w:rPr>
              <w:t>exceeding their lower benchmarks (S</w:t>
            </w:r>
            <w:r w:rsidR="00964316">
              <w:rPr>
                <w:rFonts w:cs="Arial"/>
                <w:sz w:val="20"/>
                <w:vertAlign w:val="subscript"/>
              </w:rPr>
              <w:t>gen</w:t>
            </w:r>
            <w:r w:rsidR="00964316">
              <w:rPr>
                <w:rFonts w:cs="Arial"/>
                <w:sz w:val="20"/>
              </w:rPr>
              <w:t>) is 66% or 90%, respectively</w:t>
            </w:r>
          </w:p>
        </w:tc>
        <w:sdt>
          <w:sdtPr>
            <w:rPr>
              <w:rFonts w:cs="Arial"/>
              <w:color w:val="000000"/>
              <w:sz w:val="20"/>
            </w:rPr>
            <w:tag w:val="MENDELEY_CITATION_v3_eyJjaXRhdGlvbklEIjoiTUVOREVMRVlfQ0lUQVRJT05fNzNjNGE0Y2ItMzU4ZC00NjViLWExZTEtMjg5MDUwY2Y0YTA0IiwicHJvcGVydGllcyI6eyJub3RlSW5kZXgiOjB9LCJpc0VkaXRlZCI6ZmFsc2UsIm1hbnVhbE92ZXJyaWRlIjp7ImlzTWFudWFsbHlPdmVycmlkZGVuIjp0cnVlLCJjaXRlcHJvY1RleHQiOiIoSG9sdCBldCBhbC4gMjAyM2IpIiwibWFudWFsT3ZlcnJpZGVUZXh0IjoiVGFibGUgNiBpbiBLLiBIb2x0IGV0IGFsLiwgMjAyMyJ9LCJjaXRhdGlvbkl0ZW1zIjpb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1dfQ=="/>
            <w:id w:val="1716618853"/>
            <w:placeholder>
              <w:docPart w:val="DefaultPlaceholder_-1854013440"/>
            </w:placeholder>
          </w:sdtPr>
          <w:sdtContent>
            <w:tc>
              <w:tcPr>
                <w:tcW w:w="1885" w:type="dxa"/>
                <w:tcBorders>
                  <w:top w:val="single" w:sz="4" w:space="0" w:color="auto"/>
                  <w:bottom w:val="single" w:sz="4" w:space="0" w:color="auto"/>
                </w:tcBorders>
              </w:tcPr>
              <w:p w14:paraId="59EC1867" w14:textId="33707E45" w:rsidR="00E05164" w:rsidRPr="000A50E7" w:rsidRDefault="00A27EED" w:rsidP="000E187E">
                <w:pPr>
                  <w:pStyle w:val="BodyText"/>
                  <w:spacing w:after="0"/>
                  <w:rPr>
                    <w:rFonts w:cs="Arial"/>
                    <w:sz w:val="20"/>
                  </w:rPr>
                </w:pPr>
                <w:r w:rsidRPr="00A27EED">
                  <w:rPr>
                    <w:rFonts w:cs="Arial"/>
                    <w:color w:val="000000"/>
                    <w:sz w:val="20"/>
                  </w:rPr>
                  <w:t>Table 6 in K. Holt et al., 2023</w:t>
                </w:r>
              </w:p>
            </w:tc>
          </w:sdtContent>
        </w:sdt>
      </w:tr>
      <w:tr w:rsidR="009C53B3" w:rsidRPr="000A50E7" w14:paraId="21048200" w14:textId="77777777" w:rsidTr="1ACE7AC8">
        <w:tc>
          <w:tcPr>
            <w:tcW w:w="1885" w:type="dxa"/>
            <w:tcBorders>
              <w:top w:val="single" w:sz="4" w:space="0" w:color="auto"/>
              <w:bottom w:val="single" w:sz="4" w:space="0" w:color="auto"/>
            </w:tcBorders>
          </w:tcPr>
          <w:p w14:paraId="279F8B54" w14:textId="77777777" w:rsidR="009C53B3" w:rsidRPr="000A50E7" w:rsidRDefault="009C53B3" w:rsidP="000E187E">
            <w:pPr>
              <w:pStyle w:val="BodyText"/>
              <w:spacing w:after="0"/>
              <w:rPr>
                <w:rFonts w:cs="Arial"/>
                <w:sz w:val="20"/>
              </w:rPr>
            </w:pPr>
            <w:r w:rsidRPr="000A50E7">
              <w:rPr>
                <w:rFonts w:cs="Arial"/>
                <w:sz w:val="20"/>
              </w:rPr>
              <w:t>Upper Stock Reference (USR)</w:t>
            </w:r>
          </w:p>
        </w:tc>
        <w:tc>
          <w:tcPr>
            <w:tcW w:w="2075" w:type="dxa"/>
            <w:tcBorders>
              <w:top w:val="single" w:sz="4" w:space="0" w:color="auto"/>
              <w:bottom w:val="single" w:sz="4" w:space="0" w:color="auto"/>
            </w:tcBorders>
          </w:tcPr>
          <w:p w14:paraId="2EB0EFF5" w14:textId="13B15A2D" w:rsidR="009C53B3" w:rsidRPr="000A50E7" w:rsidRDefault="007C3A8C" w:rsidP="000E187E">
            <w:pPr>
              <w:pStyle w:val="BodyText"/>
              <w:spacing w:after="0"/>
              <w:rPr>
                <w:rFonts w:cs="Arial"/>
                <w:sz w:val="20"/>
              </w:rPr>
            </w:pPr>
            <w:r w:rsidRPr="000A50E7">
              <w:rPr>
                <w:rFonts w:cs="Arial"/>
                <w:sz w:val="20"/>
              </w:rPr>
              <w:t>80%</w:t>
            </w:r>
            <w:r w:rsidR="000A50E7">
              <w:rPr>
                <w:rFonts w:cs="Arial"/>
                <w:sz w:val="20"/>
              </w:rPr>
              <w:t xml:space="preserve"> </w:t>
            </w:r>
            <w:r w:rsidR="009C53B3" w:rsidRPr="000A50E7">
              <w:rPr>
                <w:rFonts w:cs="Arial"/>
                <w:sz w:val="20"/>
              </w:rPr>
              <w:t>S</w:t>
            </w:r>
            <w:r w:rsidR="009C53B3" w:rsidRPr="000A50E7">
              <w:rPr>
                <w:rFonts w:cs="Arial"/>
                <w:sz w:val="20"/>
                <w:vertAlign w:val="subscript"/>
              </w:rPr>
              <w:t>MSY</w:t>
            </w:r>
            <w:r w:rsidR="009A0943" w:rsidRPr="000A50E7">
              <w:rPr>
                <w:rFonts w:cs="Arial"/>
                <w:sz w:val="20"/>
                <w:vertAlign w:val="subscript"/>
              </w:rPr>
              <w:t xml:space="preserve"> </w:t>
            </w:r>
            <w:r w:rsidR="00582D86" w:rsidRPr="003C067C">
              <w:rPr>
                <w:rFonts w:cs="Arial"/>
                <w:sz w:val="20"/>
              </w:rPr>
              <w:t xml:space="preserve">(See Table </w:t>
            </w:r>
            <w:r w:rsidR="00BF1B86">
              <w:rPr>
                <w:rFonts w:cs="Arial"/>
                <w:sz w:val="20"/>
              </w:rPr>
              <w:t>3</w:t>
            </w:r>
            <w:r w:rsidR="00582D86" w:rsidRPr="003C067C">
              <w:rPr>
                <w:rFonts w:cs="Arial"/>
                <w:sz w:val="20"/>
              </w:rPr>
              <w:t>)</w:t>
            </w:r>
          </w:p>
        </w:tc>
        <w:tc>
          <w:tcPr>
            <w:tcW w:w="3505" w:type="dxa"/>
            <w:tcBorders>
              <w:top w:val="single" w:sz="4" w:space="0" w:color="auto"/>
              <w:bottom w:val="single" w:sz="4" w:space="0" w:color="auto"/>
            </w:tcBorders>
          </w:tcPr>
          <w:p w14:paraId="54F246B2" w14:textId="09B8A175" w:rsidR="009C53B3" w:rsidRPr="000A50E7" w:rsidRDefault="009A0943" w:rsidP="000E187E">
            <w:pPr>
              <w:pStyle w:val="BodyText"/>
              <w:spacing w:after="0"/>
              <w:rPr>
                <w:rFonts w:cs="Arial"/>
                <w:sz w:val="20"/>
              </w:rPr>
            </w:pPr>
            <w:r w:rsidRPr="000A50E7">
              <w:rPr>
                <w:rFonts w:cs="Arial"/>
                <w:sz w:val="20"/>
              </w:rPr>
              <w:t xml:space="preserve">Candidate USR; </w:t>
            </w:r>
            <w:r w:rsidR="007C3A8C" w:rsidRPr="000A50E7">
              <w:rPr>
                <w:rFonts w:cs="Arial"/>
                <w:sz w:val="20"/>
              </w:rPr>
              <w:t xml:space="preserve">80% of </w:t>
            </w:r>
            <w:r w:rsidR="001B2DD4">
              <w:rPr>
                <w:rFonts w:cs="Arial"/>
                <w:sz w:val="20"/>
              </w:rPr>
              <w:t>CU</w:t>
            </w:r>
            <w:r w:rsidR="007C3A8C" w:rsidRPr="000A50E7">
              <w:rPr>
                <w:rFonts w:cs="Arial"/>
                <w:sz w:val="20"/>
              </w:rPr>
              <w:t xml:space="preserve"> </w:t>
            </w:r>
            <w:r w:rsidR="000A50E7">
              <w:rPr>
                <w:rFonts w:cs="Arial"/>
                <w:sz w:val="20"/>
              </w:rPr>
              <w:t>natural</w:t>
            </w:r>
            <w:r w:rsidR="007C3A8C" w:rsidRPr="000A50E7">
              <w:rPr>
                <w:rFonts w:cs="Arial"/>
                <w:sz w:val="20"/>
              </w:rPr>
              <w:t xml:space="preserve"> </w:t>
            </w:r>
            <w:r w:rsidR="00632ADA" w:rsidRPr="000A50E7">
              <w:rPr>
                <w:rFonts w:cs="Arial"/>
                <w:sz w:val="20"/>
              </w:rPr>
              <w:t>spawner</w:t>
            </w:r>
            <w:r w:rsidR="007C3A8C" w:rsidRPr="000A50E7">
              <w:rPr>
                <w:rFonts w:cs="Arial"/>
                <w:sz w:val="20"/>
              </w:rPr>
              <w:t xml:space="preserve"> abundance (S) at </w:t>
            </w:r>
            <w:r w:rsidRPr="000A50E7">
              <w:rPr>
                <w:rFonts w:cs="Arial"/>
                <w:sz w:val="20"/>
              </w:rPr>
              <w:t>Maximum Sustainable Yield (</w:t>
            </w:r>
            <w:r w:rsidR="007C3A8C" w:rsidRPr="000A50E7">
              <w:rPr>
                <w:rFonts w:cs="Arial"/>
                <w:sz w:val="20"/>
              </w:rPr>
              <w:t>MSY</w:t>
            </w:r>
            <w:r w:rsidRPr="000A50E7">
              <w:rPr>
                <w:rFonts w:cs="Arial"/>
                <w:sz w:val="20"/>
              </w:rPr>
              <w:t>)</w:t>
            </w:r>
            <w:r w:rsidR="007C3A8C" w:rsidRPr="000A50E7">
              <w:rPr>
                <w:rFonts w:cs="Arial"/>
                <w:sz w:val="20"/>
              </w:rPr>
              <w:t xml:space="preserve">. </w:t>
            </w:r>
          </w:p>
        </w:tc>
        <w:tc>
          <w:tcPr>
            <w:tcW w:w="1885" w:type="dxa"/>
            <w:tcBorders>
              <w:top w:val="single" w:sz="4" w:space="0" w:color="auto"/>
              <w:bottom w:val="single" w:sz="4" w:space="0" w:color="auto"/>
            </w:tcBorders>
          </w:tcPr>
          <w:p w14:paraId="6D8EF972" w14:textId="25B3E693" w:rsidR="009C53B3" w:rsidRPr="000A50E7" w:rsidRDefault="00000000" w:rsidP="000E187E">
            <w:pPr>
              <w:pStyle w:val="BodyText"/>
              <w:spacing w:after="0"/>
              <w:rPr>
                <w:rFonts w:cs="Arial"/>
                <w:sz w:val="20"/>
              </w:rPr>
            </w:pPr>
            <w:sdt>
              <w:sdtPr>
                <w:rPr>
                  <w:rFonts w:cs="Arial"/>
                  <w:color w:val="000000"/>
                  <w:sz w:val="20"/>
                </w:rPr>
                <w:tag w:val="MENDELEY_CITATION_v3_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"/>
                <w:id w:val="1381444793"/>
                <w:placeholder>
                  <w:docPart w:val="DefaultPlaceholder_-1854013440"/>
                </w:placeholder>
              </w:sdtPr>
              <w:sdtContent>
                <w:r w:rsidR="00A27EED" w:rsidRPr="00A27EED">
                  <w:rPr>
                    <w:rFonts w:cs="Arial"/>
                    <w:color w:val="000000"/>
                    <w:sz w:val="20"/>
                  </w:rPr>
                  <w:t>C. A. Holt, 2009</w:t>
                </w:r>
              </w:sdtContent>
            </w:sdt>
          </w:p>
        </w:tc>
      </w:tr>
      <w:tr w:rsidR="009C53B3" w:rsidRPr="000A50E7" w14:paraId="13D0430A" w14:textId="77777777" w:rsidTr="1ACE7AC8">
        <w:tc>
          <w:tcPr>
            <w:tcW w:w="1885" w:type="dxa"/>
            <w:tcBorders>
              <w:top w:val="single" w:sz="4" w:space="0" w:color="auto"/>
              <w:bottom w:val="single" w:sz="4" w:space="0" w:color="auto"/>
            </w:tcBorders>
          </w:tcPr>
          <w:p w14:paraId="44FC0FF1" w14:textId="77777777" w:rsidR="009C53B3" w:rsidRPr="000A50E7" w:rsidRDefault="009C53B3" w:rsidP="000E187E">
            <w:pPr>
              <w:pStyle w:val="BodyText"/>
              <w:spacing w:after="0"/>
              <w:rPr>
                <w:rFonts w:cs="Arial"/>
                <w:sz w:val="20"/>
              </w:rPr>
            </w:pPr>
            <w:r w:rsidRPr="000A50E7">
              <w:rPr>
                <w:rFonts w:cs="Arial"/>
                <w:sz w:val="20"/>
              </w:rPr>
              <w:t>Removal Reference (RR)</w:t>
            </w:r>
          </w:p>
        </w:tc>
        <w:tc>
          <w:tcPr>
            <w:tcW w:w="2075" w:type="dxa"/>
            <w:tcBorders>
              <w:top w:val="single" w:sz="4" w:space="0" w:color="auto"/>
              <w:bottom w:val="single" w:sz="4" w:space="0" w:color="auto"/>
            </w:tcBorders>
          </w:tcPr>
          <w:p w14:paraId="14FC7781" w14:textId="04CA7FAC" w:rsidR="009C53B3" w:rsidRPr="000A50E7" w:rsidRDefault="00D64897" w:rsidP="000E187E">
            <w:pPr>
              <w:pStyle w:val="BodyText"/>
              <w:spacing w:after="0"/>
              <w:rPr>
                <w:rFonts w:cs="Arial"/>
                <w:sz w:val="20"/>
              </w:rPr>
            </w:pPr>
            <w:r w:rsidRPr="000A50E7">
              <w:rPr>
                <w:rFonts w:cs="Arial"/>
                <w:sz w:val="20"/>
              </w:rPr>
              <w:t>U</w:t>
            </w:r>
            <w:r w:rsidRPr="000A50E7">
              <w:rPr>
                <w:rFonts w:cs="Arial"/>
                <w:sz w:val="20"/>
                <w:vertAlign w:val="subscript"/>
              </w:rPr>
              <w:t>MSY</w:t>
            </w:r>
            <w:r w:rsidR="00582D86" w:rsidRPr="000A50E7">
              <w:rPr>
                <w:rFonts w:cs="Arial"/>
                <w:sz w:val="20"/>
                <w:vertAlign w:val="subscript"/>
              </w:rPr>
              <w:t xml:space="preserve"> </w:t>
            </w:r>
            <w:r w:rsidR="00582D86" w:rsidRPr="000A50E7">
              <w:rPr>
                <w:rFonts w:cs="Arial"/>
                <w:sz w:val="20"/>
              </w:rPr>
              <w:t xml:space="preserve">(See Table </w:t>
            </w:r>
            <w:r w:rsidR="00BF1B86">
              <w:rPr>
                <w:rFonts w:cs="Arial"/>
                <w:sz w:val="20"/>
              </w:rPr>
              <w:t>3</w:t>
            </w:r>
            <w:r w:rsidR="00582D86" w:rsidRPr="000A50E7">
              <w:rPr>
                <w:rFonts w:cs="Arial"/>
                <w:sz w:val="20"/>
              </w:rPr>
              <w:t>)</w:t>
            </w:r>
          </w:p>
        </w:tc>
        <w:tc>
          <w:tcPr>
            <w:tcW w:w="3505" w:type="dxa"/>
            <w:tcBorders>
              <w:top w:val="single" w:sz="4" w:space="0" w:color="auto"/>
              <w:bottom w:val="single" w:sz="4" w:space="0" w:color="auto"/>
            </w:tcBorders>
          </w:tcPr>
          <w:p w14:paraId="3481595E" w14:textId="1B02FB68" w:rsidR="009C53B3" w:rsidRPr="000A50E7" w:rsidRDefault="5D1D8D1F" w:rsidP="1ACE7AC8">
            <w:pPr>
              <w:pStyle w:val="BodyText"/>
              <w:spacing w:after="0"/>
              <w:rPr>
                <w:rFonts w:cs="Arial"/>
                <w:sz w:val="20"/>
              </w:rPr>
            </w:pPr>
            <w:r w:rsidRPr="1ACE7AC8">
              <w:rPr>
                <w:rFonts w:cs="Arial"/>
                <w:sz w:val="20"/>
              </w:rPr>
              <w:t xml:space="preserve">Candidate RR; </w:t>
            </w:r>
            <w:r w:rsidR="33305CD5" w:rsidRPr="1ACE7AC8">
              <w:rPr>
                <w:rFonts w:cs="Arial"/>
                <w:sz w:val="20"/>
              </w:rPr>
              <w:t>Discrete fishing mortality (U) that will produce Maximum Sustainable Yield (MSY)</w:t>
            </w:r>
            <w:r w:rsidR="69BC13D0" w:rsidRPr="1ACE7AC8">
              <w:rPr>
                <w:rFonts w:cs="Arial"/>
                <w:sz w:val="20"/>
              </w:rPr>
              <w:t xml:space="preserve"> under </w:t>
            </w:r>
            <w:r w:rsidR="005E35D9">
              <w:rPr>
                <w:rFonts w:cs="Arial"/>
                <w:sz w:val="20"/>
              </w:rPr>
              <w:t>equilibrium</w:t>
            </w:r>
            <w:r w:rsidR="00D365B5">
              <w:rPr>
                <w:rFonts w:cs="Arial"/>
                <w:sz w:val="20"/>
              </w:rPr>
              <w:t xml:space="preserve"> </w:t>
            </w:r>
            <w:r w:rsidR="69BC13D0" w:rsidRPr="1ACE7AC8">
              <w:rPr>
                <w:rFonts w:cs="Arial"/>
                <w:sz w:val="20"/>
              </w:rPr>
              <w:t>conditions.</w:t>
            </w:r>
            <w:r w:rsidR="00FF487A">
              <w:rPr>
                <w:rFonts w:cs="Arial"/>
                <w:sz w:val="20"/>
              </w:rPr>
              <w:t xml:space="preserve"> Note that this value is the lowest CU-specific </w:t>
            </w:r>
            <w:r w:rsidR="005E35D9">
              <w:rPr>
                <w:rFonts w:cs="Arial"/>
                <w:sz w:val="20"/>
              </w:rPr>
              <w:t>U</w:t>
            </w:r>
            <w:r w:rsidR="005E35D9" w:rsidRPr="00F066BE">
              <w:rPr>
                <w:rFonts w:cs="Arial"/>
                <w:sz w:val="20"/>
                <w:vertAlign w:val="subscript"/>
              </w:rPr>
              <w:t>msy</w:t>
            </w:r>
            <w:r w:rsidR="005E35D9">
              <w:rPr>
                <w:rFonts w:cs="Arial"/>
                <w:sz w:val="20"/>
              </w:rPr>
              <w:t xml:space="preserve"> value.</w:t>
            </w:r>
          </w:p>
        </w:tc>
        <w:sdt>
          <w:sdtPr>
            <w:rPr>
              <w:rFonts w:cs="Arial"/>
              <w:color w:val="000000"/>
              <w:sz w:val="20"/>
            </w:rPr>
            <w:tag w:val="MENDELEY_CITATION_v3_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"/>
            <w:id w:val="77876715"/>
            <w:placeholder>
              <w:docPart w:val="DefaultPlaceholder_-1854013440"/>
            </w:placeholder>
          </w:sdtPr>
          <w:sdtContent>
            <w:tc>
              <w:tcPr>
                <w:tcW w:w="1885" w:type="dxa"/>
                <w:tcBorders>
                  <w:top w:val="single" w:sz="4" w:space="0" w:color="auto"/>
                  <w:bottom w:val="single" w:sz="4" w:space="0" w:color="auto"/>
                </w:tcBorders>
              </w:tcPr>
              <w:p w14:paraId="614E4C41" w14:textId="66C3836D" w:rsidR="009C53B3" w:rsidRPr="000A50E7" w:rsidRDefault="00A27EED" w:rsidP="000E187E">
                <w:pPr>
                  <w:pStyle w:val="BodyText"/>
                  <w:spacing w:after="0"/>
                  <w:rPr>
                    <w:rFonts w:cs="Arial"/>
                    <w:sz w:val="20"/>
                  </w:rPr>
                </w:pPr>
                <w:r w:rsidRPr="00A27EED">
                  <w:rPr>
                    <w:color w:val="000000"/>
                    <w:sz w:val="20"/>
                  </w:rPr>
                  <w:t>Hawkshaw &amp; Walters, 2015</w:t>
                </w:r>
              </w:p>
            </w:tc>
          </w:sdtContent>
        </w:sdt>
      </w:tr>
      <w:tr w:rsidR="007C3A8C" w:rsidRPr="000A50E7" w14:paraId="5AD323EF" w14:textId="77777777" w:rsidTr="1ACE7AC8">
        <w:tc>
          <w:tcPr>
            <w:tcW w:w="1885" w:type="dxa"/>
            <w:tcBorders>
              <w:top w:val="single" w:sz="4" w:space="0" w:color="auto"/>
              <w:bottom w:val="single" w:sz="4" w:space="0" w:color="auto"/>
            </w:tcBorders>
          </w:tcPr>
          <w:p w14:paraId="37A89FEA" w14:textId="77777777" w:rsidR="007C3A8C" w:rsidRPr="000A50E7" w:rsidRDefault="007C3A8C" w:rsidP="000E187E">
            <w:pPr>
              <w:pStyle w:val="BodyText"/>
              <w:spacing w:after="0"/>
              <w:rPr>
                <w:rFonts w:cs="Arial"/>
                <w:sz w:val="20"/>
              </w:rPr>
            </w:pPr>
            <w:r w:rsidRPr="000A50E7">
              <w:rPr>
                <w:rFonts w:cs="Arial"/>
                <w:sz w:val="20"/>
              </w:rPr>
              <w:t>Target Reference Point (TRP)</w:t>
            </w:r>
          </w:p>
        </w:tc>
        <w:tc>
          <w:tcPr>
            <w:tcW w:w="2075" w:type="dxa"/>
            <w:tcBorders>
              <w:top w:val="single" w:sz="4" w:space="0" w:color="auto"/>
              <w:bottom w:val="single" w:sz="4" w:space="0" w:color="auto"/>
            </w:tcBorders>
          </w:tcPr>
          <w:p w14:paraId="5B0BA035" w14:textId="31D0DF08" w:rsidR="007C3A8C" w:rsidRPr="000A50E7" w:rsidRDefault="000A50E7" w:rsidP="000E187E">
            <w:pPr>
              <w:pStyle w:val="BodyText"/>
              <w:spacing w:after="0"/>
              <w:rPr>
                <w:rFonts w:cs="Arial"/>
                <w:sz w:val="20"/>
              </w:rPr>
            </w:pPr>
            <w:r w:rsidRPr="000A50E7">
              <w:rPr>
                <w:rFonts w:cs="Arial"/>
                <w:sz w:val="20"/>
              </w:rPr>
              <w:t>80%</w:t>
            </w:r>
            <w:r>
              <w:rPr>
                <w:rFonts w:cs="Arial"/>
                <w:sz w:val="20"/>
              </w:rPr>
              <w:t xml:space="preserve"> </w:t>
            </w:r>
            <w:r w:rsidRPr="000A50E7">
              <w:rPr>
                <w:rFonts w:cs="Arial"/>
                <w:sz w:val="20"/>
              </w:rPr>
              <w:t>S</w:t>
            </w:r>
            <w:r w:rsidRPr="000A50E7">
              <w:rPr>
                <w:rFonts w:cs="Arial"/>
                <w:sz w:val="20"/>
                <w:vertAlign w:val="subscript"/>
              </w:rPr>
              <w:t xml:space="preserve">MSY </w:t>
            </w:r>
            <w:r w:rsidRPr="003C067C">
              <w:rPr>
                <w:rFonts w:cs="Arial"/>
                <w:sz w:val="20"/>
              </w:rPr>
              <w:t xml:space="preserve">(See Table </w:t>
            </w:r>
            <w:r w:rsidR="00BF1B86">
              <w:rPr>
                <w:rFonts w:cs="Arial"/>
                <w:sz w:val="20"/>
              </w:rPr>
              <w:t>3</w:t>
            </w:r>
            <w:r w:rsidRPr="003C067C">
              <w:rPr>
                <w:rFonts w:cs="Arial"/>
                <w:sz w:val="20"/>
              </w:rPr>
              <w:t>)</w:t>
            </w:r>
          </w:p>
        </w:tc>
        <w:tc>
          <w:tcPr>
            <w:tcW w:w="3505" w:type="dxa"/>
            <w:tcBorders>
              <w:top w:val="single" w:sz="4" w:space="0" w:color="auto"/>
              <w:bottom w:val="single" w:sz="4" w:space="0" w:color="auto"/>
            </w:tcBorders>
          </w:tcPr>
          <w:p w14:paraId="680E070A" w14:textId="41123342" w:rsidR="007C3A8C" w:rsidRPr="000A50E7" w:rsidRDefault="009A0943" w:rsidP="000E187E">
            <w:pPr>
              <w:pStyle w:val="BodyText"/>
              <w:spacing w:after="0"/>
              <w:rPr>
                <w:rFonts w:cs="Arial"/>
                <w:sz w:val="20"/>
              </w:rPr>
            </w:pPr>
            <w:r w:rsidRPr="000A50E7">
              <w:rPr>
                <w:rFonts w:cs="Arial"/>
                <w:sz w:val="20"/>
              </w:rPr>
              <w:t xml:space="preserve">Candidate TRP; 80% of </w:t>
            </w:r>
            <w:r w:rsidR="001B2DD4">
              <w:rPr>
                <w:rFonts w:cs="Arial"/>
                <w:sz w:val="20"/>
              </w:rPr>
              <w:t>CU</w:t>
            </w:r>
            <w:r w:rsidRPr="000A50E7">
              <w:rPr>
                <w:rFonts w:cs="Arial"/>
                <w:sz w:val="20"/>
              </w:rPr>
              <w:t xml:space="preserve"> </w:t>
            </w:r>
            <w:r w:rsidR="000A50E7">
              <w:rPr>
                <w:rFonts w:cs="Arial"/>
                <w:sz w:val="20"/>
              </w:rPr>
              <w:t>natural</w:t>
            </w:r>
            <w:r w:rsidRPr="000A50E7">
              <w:rPr>
                <w:rFonts w:cs="Arial"/>
                <w:sz w:val="20"/>
              </w:rPr>
              <w:t xml:space="preserve"> spawner abundance (S) at Maximum Sustainable Yield (MSY).</w:t>
            </w:r>
          </w:p>
        </w:tc>
        <w:tc>
          <w:tcPr>
            <w:tcW w:w="1885" w:type="dxa"/>
            <w:tcBorders>
              <w:top w:val="single" w:sz="4" w:space="0" w:color="auto"/>
              <w:bottom w:val="single" w:sz="4" w:space="0" w:color="auto"/>
            </w:tcBorders>
          </w:tcPr>
          <w:p w14:paraId="7D30F926" w14:textId="3833038C" w:rsidR="007C3A8C" w:rsidRPr="000A50E7" w:rsidRDefault="00000000" w:rsidP="000E187E">
            <w:pPr>
              <w:pStyle w:val="BodyText"/>
              <w:spacing w:after="0"/>
              <w:rPr>
                <w:rFonts w:cs="Arial"/>
                <w:sz w:val="20"/>
              </w:rPr>
            </w:pPr>
            <w:sdt>
              <w:sdtPr>
                <w:rPr>
                  <w:rFonts w:cs="Arial"/>
                  <w:color w:val="000000"/>
                  <w:sz w:val="20"/>
                </w:rPr>
                <w:tag w:val="MENDELEY_CITATION_v3_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"/>
                <w:id w:val="-109908056"/>
                <w:placeholder>
                  <w:docPart w:val="DefaultPlaceholder_-1854013440"/>
                </w:placeholder>
              </w:sdtPr>
              <w:sdtContent>
                <w:r w:rsidR="00A27EED" w:rsidRPr="00A27EED">
                  <w:rPr>
                    <w:rFonts w:cs="Arial"/>
                    <w:color w:val="000000"/>
                    <w:sz w:val="20"/>
                  </w:rPr>
                  <w:t>C. A. Holt, 2009</w:t>
                </w:r>
              </w:sdtContent>
            </w:sdt>
          </w:p>
        </w:tc>
      </w:tr>
    </w:tbl>
    <w:p w14:paraId="56CE6FD8" w14:textId="30F69D09" w:rsidR="00A21622" w:rsidRDefault="7BB728C0" w:rsidP="00C84A9A">
      <w:pPr>
        <w:pStyle w:val="Heading4"/>
      </w:pPr>
      <w:bookmarkStart w:id="140" w:name="_Hlk150252237"/>
      <w:r>
        <w:lastRenderedPageBreak/>
        <w:t>Other Stock Reference Points</w:t>
      </w:r>
    </w:p>
    <w:p w14:paraId="6AB2EC00" w14:textId="7F788F4D" w:rsidR="004606C0" w:rsidRPr="0095522D" w:rsidRDefault="004606C0" w:rsidP="004579D2">
      <w:pPr>
        <w:pStyle w:val="BodyText"/>
        <w:rPr>
          <w:b/>
          <w:bCs/>
        </w:rPr>
      </w:pPr>
      <w:r w:rsidRPr="000A50E7">
        <w:rPr>
          <w:b/>
          <w:bCs/>
          <w:i/>
          <w:iCs/>
        </w:rPr>
        <w:t>Wild Salmon Policy</w:t>
      </w:r>
      <w:r w:rsidR="0002167C" w:rsidRPr="0095522D">
        <w:rPr>
          <w:b/>
          <w:bCs/>
        </w:rPr>
        <w:t xml:space="preserve"> (WSP)</w:t>
      </w:r>
      <w:r w:rsidRPr="0095522D">
        <w:rPr>
          <w:b/>
          <w:bCs/>
        </w:rPr>
        <w:t xml:space="preserve"> Biological Benchmarks</w:t>
      </w:r>
      <w:r w:rsidR="004579D2" w:rsidRPr="0095522D">
        <w:rPr>
          <w:b/>
          <w:bCs/>
        </w:rPr>
        <w:t>:</w:t>
      </w:r>
      <w:r w:rsidR="00B60180" w:rsidRPr="0095522D">
        <w:t xml:space="preserve"> Under the WSP, Pacific Salmon </w:t>
      </w:r>
      <w:r w:rsidR="00021826" w:rsidRPr="0095522D">
        <w:t>CUs are assigned statuses of ‘Green’, ‘Amber’, or ‘Red’, delineated by</w:t>
      </w:r>
      <w:r w:rsidR="00B60180" w:rsidRPr="0095522D">
        <w:t xml:space="preserve"> upper and lower abundance-based benchmarks </w:t>
      </w:r>
      <w:r w:rsidRPr="0095522D">
        <w:t>(</w:t>
      </w:r>
      <w:r w:rsidR="00EE40BF" w:rsidRPr="0095522D">
        <w:t>DFO</w:t>
      </w:r>
      <w:r w:rsidRPr="0095522D">
        <w:t xml:space="preserve"> 2005</w:t>
      </w:r>
      <w:r w:rsidR="00021826" w:rsidRPr="0095522D">
        <w:t>; 2015; Holt et al. 2009</w:t>
      </w:r>
      <w:r w:rsidR="00CC26C2">
        <w:t xml:space="preserve">; Table </w:t>
      </w:r>
      <w:r w:rsidR="00BF1B86">
        <w:t>3</w:t>
      </w:r>
      <w:r w:rsidRPr="0095522D">
        <w:t xml:space="preserve">). </w:t>
      </w:r>
      <w:r w:rsidR="00A91453">
        <w:t xml:space="preserve">The values shown below were produced by </w:t>
      </w:r>
      <w:r w:rsidR="008D7A40">
        <w:t>rebuilding</w:t>
      </w:r>
      <w:r w:rsidR="00A91453">
        <w:t xml:space="preserve"> the</w:t>
      </w:r>
      <w:r w:rsidR="008D7A40">
        <w:t xml:space="preserve"> stock-recruit</w:t>
      </w:r>
      <w:r w:rsidR="00A91453">
        <w:t xml:space="preserve"> analysis from </w:t>
      </w:r>
      <w:r w:rsidR="003C62C6">
        <w:t xml:space="preserve">K. </w:t>
      </w:r>
      <w:r w:rsidR="00A91453">
        <w:t>Holt et al.</w:t>
      </w:r>
      <w:r w:rsidR="003C62C6">
        <w:t xml:space="preserve"> </w:t>
      </w:r>
      <w:sdt>
        <w:sdtPr>
          <w:rPr>
            <w:color w:val="000000"/>
          </w:rPr>
          <w:tag w:val="MENDELEY_CITATION_v3_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"/>
          <w:id w:val="1498691379"/>
          <w:placeholder>
            <w:docPart w:val="DefaultPlaceholder_-1854013440"/>
          </w:placeholder>
        </w:sdtPr>
        <w:sdtContent>
          <w:r w:rsidR="00A27EED" w:rsidRPr="00A27EED">
            <w:rPr>
              <w:color w:val="000000"/>
            </w:rPr>
            <w:t>(2023)</w:t>
          </w:r>
        </w:sdtContent>
      </w:sdt>
      <w:r w:rsidR="00A91453">
        <w:t xml:space="preserve"> in </w:t>
      </w:r>
      <w:r w:rsidR="008D7A40">
        <w:t xml:space="preserve">R and </w:t>
      </w:r>
      <w:r w:rsidR="00A91453">
        <w:t>Stan</w:t>
      </w:r>
      <w:r w:rsidR="00334CDE">
        <w:t xml:space="preserve"> </w:t>
      </w:r>
      <w:sdt>
        <w:sdtPr>
          <w:rPr>
            <w:color w:val="000000"/>
          </w:rPr>
          <w:tag w:val="MENDELEY_CITATION_v3_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"/>
          <w:id w:val="-1450850309"/>
          <w:placeholder>
            <w:docPart w:val="DefaultPlaceholder_-1854013440"/>
          </w:placeholder>
        </w:sdtPr>
        <w:sdtContent>
          <w:r w:rsidR="00A27EED" w:rsidRPr="00A27EED">
            <w:rPr>
              <w:color w:val="000000"/>
            </w:rPr>
            <w:t>(Bailey 2024)</w:t>
          </w:r>
        </w:sdtContent>
      </w:sdt>
      <w:r w:rsidR="008D7A40">
        <w:t>.</w:t>
      </w:r>
    </w:p>
    <w:p w14:paraId="6D14B947" w14:textId="592416C3" w:rsidR="004606C0" w:rsidRDefault="004606C0" w:rsidP="00642706">
      <w:pPr>
        <w:pStyle w:val="Caption-Table"/>
      </w:pPr>
      <w:r w:rsidRPr="00642706">
        <w:rPr>
          <w:b/>
          <w:bCs/>
        </w:rPr>
        <w:t xml:space="preserve">Table </w:t>
      </w:r>
      <w:r w:rsidR="00BF1B86">
        <w:rPr>
          <w:b/>
          <w:bCs/>
        </w:rPr>
        <w:t>3</w:t>
      </w:r>
      <w:r w:rsidRPr="00642706">
        <w:rPr>
          <w:b/>
          <w:bCs/>
        </w:rPr>
        <w:t>.</w:t>
      </w:r>
      <w:r w:rsidRPr="00642706">
        <w:t xml:space="preserve"> </w:t>
      </w:r>
      <w:r w:rsidR="000A50E7">
        <w:t>Interior Fraser Coho c</w:t>
      </w:r>
      <w:r w:rsidR="00582D86" w:rsidRPr="00642706">
        <w:t xml:space="preserve">onservation </w:t>
      </w:r>
      <w:r w:rsidR="00BD23E4" w:rsidRPr="00642706">
        <w:t>u</w:t>
      </w:r>
      <w:r w:rsidR="00582D86" w:rsidRPr="00642706">
        <w:t>nit</w:t>
      </w:r>
      <w:r w:rsidR="000A50E7">
        <w:t xml:space="preserve"> (CU) </w:t>
      </w:r>
      <w:r w:rsidR="00582D86" w:rsidRPr="00642706">
        <w:t xml:space="preserve">specific </w:t>
      </w:r>
      <w:r w:rsidR="004D3F09" w:rsidRPr="00642706">
        <w:t xml:space="preserve">abundance-based benchmarks </w:t>
      </w:r>
      <w:r w:rsidR="00582D86" w:rsidRPr="00642706">
        <w:t xml:space="preserve">and reference points with </w:t>
      </w:r>
      <w:r w:rsidR="004D3F09" w:rsidRPr="00642706">
        <w:t xml:space="preserve">credible </w:t>
      </w:r>
      <w:r w:rsidR="00A85E48">
        <w:t>intervals</w:t>
      </w:r>
      <w:r w:rsidR="004D3F09" w:rsidRPr="00642706">
        <w:t xml:space="preserve">. </w:t>
      </w:r>
    </w:p>
    <w:tbl>
      <w:tblPr>
        <w:tblStyle w:val="TableGrid"/>
        <w:tblW w:w="0" w:type="auto"/>
        <w:jc w:val="center"/>
        <w:tblLayout w:type="fixed"/>
        <w:tblLook w:val="04A0" w:firstRow="1" w:lastRow="0" w:firstColumn="1" w:lastColumn="0" w:noHBand="0" w:noVBand="1"/>
        <w:tblPrChange w:id="141" w:author="Bailey, Colin (DFO/MPO)" w:date="2024-12-06T12:17:00Z">
          <w:tblPr>
            <w:tblStyle w:val="TableGrid"/>
            <w:tblW w:w="0" w:type="auto"/>
            <w:jc w:val="center"/>
            <w:tblLayout w:type="fixed"/>
            <w:tblLook w:val="04A0" w:firstRow="1" w:lastRow="0" w:firstColumn="1" w:lastColumn="0" w:noHBand="0" w:noVBand="1"/>
          </w:tblPr>
        </w:tblPrChange>
      </w:tblPr>
      <w:tblGrid>
        <w:gridCol w:w="1795"/>
        <w:gridCol w:w="1321"/>
        <w:gridCol w:w="754"/>
        <w:gridCol w:w="990"/>
        <w:gridCol w:w="900"/>
        <w:gridCol w:w="1080"/>
        <w:tblGridChange w:id="142">
          <w:tblGrid>
            <w:gridCol w:w="1795"/>
            <w:gridCol w:w="1321"/>
            <w:gridCol w:w="754"/>
            <w:gridCol w:w="990"/>
            <w:gridCol w:w="558"/>
            <w:gridCol w:w="1151"/>
            <w:gridCol w:w="1151"/>
          </w:tblGrid>
        </w:tblGridChange>
      </w:tblGrid>
      <w:tr w:rsidR="006421F7" w:rsidRPr="00ED2775" w14:paraId="437D42ED" w14:textId="77777777" w:rsidTr="006421F7">
        <w:trPr>
          <w:jc w:val="center"/>
          <w:trPrChange w:id="143" w:author="Bailey, Colin (DFO/MPO)" w:date="2024-12-06T12:17:00Z">
            <w:trPr>
              <w:jc w:val="center"/>
            </w:trPr>
          </w:trPrChange>
        </w:trPr>
        <w:tc>
          <w:tcPr>
            <w:tcW w:w="1795" w:type="dxa"/>
            <w:tcBorders>
              <w:top w:val="single" w:sz="4" w:space="0" w:color="auto"/>
              <w:left w:val="nil"/>
              <w:bottom w:val="single" w:sz="12" w:space="0" w:color="auto"/>
              <w:right w:val="nil"/>
            </w:tcBorders>
            <w:tcPrChange w:id="144" w:author="Bailey, Colin (DFO/MPO)" w:date="2024-12-06T12:17:00Z">
              <w:tcPr>
                <w:tcW w:w="1795" w:type="dxa"/>
                <w:tcBorders>
                  <w:top w:val="single" w:sz="4" w:space="0" w:color="auto"/>
                  <w:left w:val="nil"/>
                  <w:bottom w:val="single" w:sz="12" w:space="0" w:color="auto"/>
                  <w:right w:val="nil"/>
                </w:tcBorders>
              </w:tcPr>
            </w:tcPrChange>
          </w:tcPr>
          <w:p w14:paraId="6B902627" w14:textId="08104162" w:rsidR="00ED2775" w:rsidRPr="00F066BE" w:rsidRDefault="00ED2775" w:rsidP="00F066BE">
            <w:pPr>
              <w:pStyle w:val="BodyText"/>
              <w:rPr>
                <w:b/>
                <w:bCs/>
              </w:rPr>
            </w:pPr>
            <w:r w:rsidRPr="00F066BE">
              <w:rPr>
                <w:b/>
                <w:bCs/>
                <w:sz w:val="20"/>
              </w:rPr>
              <w:t>CU</w:t>
            </w:r>
          </w:p>
        </w:tc>
        <w:tc>
          <w:tcPr>
            <w:tcW w:w="1321" w:type="dxa"/>
            <w:tcBorders>
              <w:top w:val="single" w:sz="4" w:space="0" w:color="auto"/>
              <w:left w:val="nil"/>
              <w:bottom w:val="single" w:sz="12" w:space="0" w:color="auto"/>
              <w:right w:val="nil"/>
            </w:tcBorders>
            <w:tcPrChange w:id="145" w:author="Bailey, Colin (DFO/MPO)" w:date="2024-12-06T12:17:00Z">
              <w:tcPr>
                <w:tcW w:w="1321" w:type="dxa"/>
                <w:tcBorders>
                  <w:top w:val="single" w:sz="4" w:space="0" w:color="auto"/>
                  <w:left w:val="nil"/>
                  <w:bottom w:val="single" w:sz="12" w:space="0" w:color="auto"/>
                  <w:right w:val="nil"/>
                </w:tcBorders>
              </w:tcPr>
            </w:tcPrChange>
          </w:tcPr>
          <w:p w14:paraId="1414875A" w14:textId="031D1E7E" w:rsidR="00ED2775" w:rsidRPr="00F066BE" w:rsidRDefault="00ED2775" w:rsidP="00F066BE">
            <w:pPr>
              <w:pStyle w:val="BodyText"/>
              <w:rPr>
                <w:b/>
                <w:bCs/>
              </w:rPr>
            </w:pPr>
            <w:r w:rsidRPr="00F066BE">
              <w:rPr>
                <w:b/>
                <w:bCs/>
                <w:sz w:val="20"/>
              </w:rPr>
              <w:t>Benchmark</w:t>
            </w:r>
          </w:p>
        </w:tc>
        <w:tc>
          <w:tcPr>
            <w:tcW w:w="754" w:type="dxa"/>
            <w:tcBorders>
              <w:top w:val="single" w:sz="4" w:space="0" w:color="auto"/>
              <w:left w:val="nil"/>
              <w:bottom w:val="single" w:sz="12" w:space="0" w:color="auto"/>
              <w:right w:val="nil"/>
            </w:tcBorders>
            <w:tcPrChange w:id="146" w:author="Bailey, Colin (DFO/MPO)" w:date="2024-12-06T12:17:00Z">
              <w:tcPr>
                <w:tcW w:w="754" w:type="dxa"/>
                <w:tcBorders>
                  <w:top w:val="single" w:sz="4" w:space="0" w:color="auto"/>
                  <w:left w:val="nil"/>
                  <w:bottom w:val="single" w:sz="12" w:space="0" w:color="auto"/>
                  <w:right w:val="nil"/>
                </w:tcBorders>
              </w:tcPr>
            </w:tcPrChange>
          </w:tcPr>
          <w:p w14:paraId="729951CC" w14:textId="78F6E000" w:rsidR="00ED2775" w:rsidRPr="00F066BE" w:rsidRDefault="00ED2775" w:rsidP="00F066BE">
            <w:pPr>
              <w:pStyle w:val="BodyText"/>
              <w:rPr>
                <w:b/>
                <w:bCs/>
              </w:rPr>
            </w:pPr>
            <w:r w:rsidRPr="00F066BE">
              <w:rPr>
                <w:b/>
                <w:bCs/>
                <w:sz w:val="20"/>
              </w:rPr>
              <w:t>Mean</w:t>
            </w:r>
          </w:p>
        </w:tc>
        <w:tc>
          <w:tcPr>
            <w:tcW w:w="990" w:type="dxa"/>
            <w:tcBorders>
              <w:top w:val="single" w:sz="4" w:space="0" w:color="auto"/>
              <w:left w:val="nil"/>
              <w:bottom w:val="single" w:sz="12" w:space="0" w:color="auto"/>
              <w:right w:val="nil"/>
            </w:tcBorders>
            <w:tcPrChange w:id="147" w:author="Bailey, Colin (DFO/MPO)" w:date="2024-12-06T12:17:00Z">
              <w:tcPr>
                <w:tcW w:w="990" w:type="dxa"/>
                <w:tcBorders>
                  <w:top w:val="single" w:sz="4" w:space="0" w:color="auto"/>
                  <w:left w:val="nil"/>
                  <w:bottom w:val="single" w:sz="12" w:space="0" w:color="auto"/>
                  <w:right w:val="nil"/>
                </w:tcBorders>
              </w:tcPr>
            </w:tcPrChange>
          </w:tcPr>
          <w:p w14:paraId="7EE3F199" w14:textId="123AB4C0" w:rsidR="00ED2775" w:rsidRPr="00F066BE" w:rsidRDefault="00CD0E55" w:rsidP="00F066BE">
            <w:pPr>
              <w:pStyle w:val="BodyText"/>
              <w:rPr>
                <w:b/>
                <w:bCs/>
              </w:rPr>
            </w:pPr>
            <w:r w:rsidRPr="00F066BE">
              <w:rPr>
                <w:b/>
                <w:bCs/>
                <w:sz w:val="20"/>
              </w:rPr>
              <w:t>2.5% CI</w:t>
            </w:r>
          </w:p>
        </w:tc>
        <w:tc>
          <w:tcPr>
            <w:tcW w:w="900" w:type="dxa"/>
            <w:tcBorders>
              <w:top w:val="single" w:sz="4" w:space="0" w:color="auto"/>
              <w:left w:val="nil"/>
              <w:bottom w:val="single" w:sz="12" w:space="0" w:color="auto"/>
              <w:right w:val="nil"/>
            </w:tcBorders>
            <w:tcPrChange w:id="148" w:author="Bailey, Colin (DFO/MPO)" w:date="2024-12-06T12:17:00Z">
              <w:tcPr>
                <w:tcW w:w="1709" w:type="dxa"/>
                <w:gridSpan w:val="2"/>
                <w:tcBorders>
                  <w:top w:val="single" w:sz="4" w:space="0" w:color="auto"/>
                  <w:left w:val="nil"/>
                  <w:bottom w:val="single" w:sz="12" w:space="0" w:color="auto"/>
                  <w:right w:val="nil"/>
                </w:tcBorders>
              </w:tcPr>
            </w:tcPrChange>
          </w:tcPr>
          <w:p w14:paraId="09B86968" w14:textId="1EDC9C05" w:rsidR="00ED2775" w:rsidRPr="00F066BE" w:rsidRDefault="00CD0E55" w:rsidP="00F066BE">
            <w:pPr>
              <w:pStyle w:val="BodyText"/>
              <w:rPr>
                <w:b/>
                <w:bCs/>
              </w:rPr>
            </w:pPr>
            <w:r w:rsidRPr="00F066BE">
              <w:rPr>
                <w:b/>
                <w:bCs/>
                <w:sz w:val="20"/>
              </w:rPr>
              <w:t>50% CI</w:t>
            </w:r>
          </w:p>
        </w:tc>
        <w:tc>
          <w:tcPr>
            <w:tcW w:w="1080" w:type="dxa"/>
            <w:tcBorders>
              <w:top w:val="single" w:sz="4" w:space="0" w:color="auto"/>
              <w:left w:val="nil"/>
              <w:bottom w:val="single" w:sz="12" w:space="0" w:color="auto"/>
              <w:right w:val="nil"/>
            </w:tcBorders>
            <w:tcPrChange w:id="149" w:author="Bailey, Colin (DFO/MPO)" w:date="2024-12-06T12:17:00Z">
              <w:tcPr>
                <w:tcW w:w="1151" w:type="dxa"/>
                <w:tcBorders>
                  <w:top w:val="single" w:sz="4" w:space="0" w:color="auto"/>
                  <w:left w:val="nil"/>
                  <w:bottom w:val="single" w:sz="12" w:space="0" w:color="auto"/>
                  <w:right w:val="nil"/>
                </w:tcBorders>
              </w:tcPr>
            </w:tcPrChange>
          </w:tcPr>
          <w:p w14:paraId="02B060C6" w14:textId="1C2230C4" w:rsidR="00ED2775" w:rsidRPr="00F066BE" w:rsidRDefault="00CD0E55" w:rsidP="00F066BE">
            <w:pPr>
              <w:pStyle w:val="BodyText"/>
              <w:rPr>
                <w:b/>
                <w:bCs/>
              </w:rPr>
            </w:pPr>
            <w:r w:rsidRPr="00F066BE">
              <w:rPr>
                <w:b/>
                <w:bCs/>
                <w:sz w:val="20"/>
              </w:rPr>
              <w:t>97.5% CI</w:t>
            </w:r>
          </w:p>
        </w:tc>
      </w:tr>
      <w:tr w:rsidR="006421F7" w:rsidRPr="00ED2775" w14:paraId="004A749B" w14:textId="77777777" w:rsidTr="006421F7">
        <w:trPr>
          <w:jc w:val="center"/>
          <w:trPrChange w:id="150" w:author="Bailey, Colin (DFO/MPO)" w:date="2024-12-06T12:17:00Z">
            <w:trPr>
              <w:jc w:val="center"/>
            </w:trPr>
          </w:trPrChange>
        </w:trPr>
        <w:tc>
          <w:tcPr>
            <w:tcW w:w="1795" w:type="dxa"/>
            <w:tcBorders>
              <w:top w:val="single" w:sz="12" w:space="0" w:color="auto"/>
              <w:left w:val="nil"/>
              <w:bottom w:val="nil"/>
              <w:right w:val="nil"/>
            </w:tcBorders>
            <w:vAlign w:val="bottom"/>
            <w:tcPrChange w:id="151" w:author="Bailey, Colin (DFO/MPO)" w:date="2024-12-06T12:17:00Z">
              <w:tcPr>
                <w:tcW w:w="1795" w:type="dxa"/>
                <w:tcBorders>
                  <w:top w:val="single" w:sz="12" w:space="0" w:color="auto"/>
                  <w:left w:val="nil"/>
                  <w:bottom w:val="nil"/>
                  <w:right w:val="nil"/>
                </w:tcBorders>
                <w:vAlign w:val="bottom"/>
              </w:tcPr>
            </w:tcPrChange>
          </w:tcPr>
          <w:p w14:paraId="377D6461" w14:textId="3CD0A87D" w:rsidR="00D66EAF" w:rsidRPr="002F3FC8" w:rsidRDefault="00D66EAF" w:rsidP="00D66EAF">
            <w:pPr>
              <w:pStyle w:val="BodyText"/>
            </w:pPr>
            <w:r>
              <w:rPr>
                <w:sz w:val="20"/>
              </w:rPr>
              <w:t>Fraser Canyon</w:t>
            </w:r>
          </w:p>
        </w:tc>
        <w:tc>
          <w:tcPr>
            <w:tcW w:w="1321" w:type="dxa"/>
            <w:tcBorders>
              <w:top w:val="single" w:sz="12" w:space="0" w:color="auto"/>
              <w:left w:val="nil"/>
              <w:bottom w:val="nil"/>
              <w:right w:val="nil"/>
            </w:tcBorders>
            <w:vAlign w:val="bottom"/>
            <w:tcPrChange w:id="152" w:author="Bailey, Colin (DFO/MPO)" w:date="2024-12-06T12:17:00Z">
              <w:tcPr>
                <w:tcW w:w="1321" w:type="dxa"/>
                <w:tcBorders>
                  <w:top w:val="single" w:sz="12" w:space="0" w:color="auto"/>
                  <w:left w:val="nil"/>
                  <w:bottom w:val="nil"/>
                  <w:right w:val="nil"/>
                </w:tcBorders>
                <w:vAlign w:val="bottom"/>
              </w:tcPr>
            </w:tcPrChange>
          </w:tcPr>
          <w:p w14:paraId="6080A564" w14:textId="4CA985E3" w:rsidR="00D66EAF" w:rsidRPr="002F3FC8" w:rsidRDefault="00D66EAF" w:rsidP="00D66EAF">
            <w:pPr>
              <w:pStyle w:val="BodyText"/>
            </w:pPr>
            <w:r w:rsidRPr="00F80502">
              <w:rPr>
                <w:rFonts w:cs="Arial"/>
                <w:color w:val="000000"/>
                <w:sz w:val="20"/>
              </w:rPr>
              <w:t>S</w:t>
            </w:r>
            <w:r w:rsidRPr="00F80502">
              <w:rPr>
                <w:rFonts w:cs="Arial"/>
                <w:color w:val="000000"/>
                <w:sz w:val="20"/>
                <w:vertAlign w:val="subscript"/>
              </w:rPr>
              <w:t>gen</w:t>
            </w:r>
          </w:p>
        </w:tc>
        <w:tc>
          <w:tcPr>
            <w:tcW w:w="754" w:type="dxa"/>
            <w:tcBorders>
              <w:top w:val="single" w:sz="12" w:space="0" w:color="auto"/>
              <w:left w:val="nil"/>
              <w:bottom w:val="nil"/>
              <w:right w:val="nil"/>
            </w:tcBorders>
            <w:vAlign w:val="bottom"/>
            <w:tcPrChange w:id="153" w:author="Bailey, Colin (DFO/MPO)" w:date="2024-12-06T12:17:00Z">
              <w:tcPr>
                <w:tcW w:w="754" w:type="dxa"/>
                <w:tcBorders>
                  <w:top w:val="single" w:sz="12" w:space="0" w:color="auto"/>
                  <w:left w:val="nil"/>
                  <w:bottom w:val="nil"/>
                  <w:right w:val="nil"/>
                </w:tcBorders>
                <w:vAlign w:val="bottom"/>
              </w:tcPr>
            </w:tcPrChange>
          </w:tcPr>
          <w:p w14:paraId="4255EA75" w14:textId="478B7EA3" w:rsidR="00D66EAF" w:rsidRPr="002F3FC8" w:rsidRDefault="00D66EAF" w:rsidP="00D66EAF">
            <w:pPr>
              <w:pStyle w:val="BodyText"/>
              <w:jc w:val="right"/>
            </w:pPr>
            <w:r>
              <w:rPr>
                <w:rFonts w:cs="Arial"/>
                <w:color w:val="000000" w:themeColor="text1"/>
                <w:sz w:val="20"/>
              </w:rPr>
              <w:t>35</w:t>
            </w:r>
            <w:ins w:id="154" w:author="Bailey, Colin (DFO/MPO)" w:date="2024-12-06T12:06:00Z">
              <w:r>
                <w:rPr>
                  <w:rFonts w:cs="Arial"/>
                  <w:color w:val="000000" w:themeColor="text1"/>
                  <w:sz w:val="20"/>
                </w:rPr>
                <w:t>4</w:t>
              </w:r>
            </w:ins>
            <w:del w:id="155" w:author="Bailey, Colin (DFO/MPO)" w:date="2024-12-06T12:06:00Z">
              <w:r w:rsidDel="00D66EAF">
                <w:rPr>
                  <w:rFonts w:cs="Arial"/>
                  <w:color w:val="000000" w:themeColor="text1"/>
                  <w:sz w:val="20"/>
                </w:rPr>
                <w:delText>5</w:delText>
              </w:r>
            </w:del>
          </w:p>
        </w:tc>
        <w:tc>
          <w:tcPr>
            <w:tcW w:w="990" w:type="dxa"/>
            <w:tcBorders>
              <w:top w:val="single" w:sz="12" w:space="0" w:color="auto"/>
              <w:left w:val="nil"/>
              <w:bottom w:val="nil"/>
              <w:right w:val="nil"/>
            </w:tcBorders>
            <w:tcPrChange w:id="156" w:author="Bailey, Colin (DFO/MPO)" w:date="2024-12-06T12:17:00Z">
              <w:tcPr>
                <w:tcW w:w="1548" w:type="dxa"/>
                <w:gridSpan w:val="2"/>
                <w:tcBorders>
                  <w:top w:val="single" w:sz="12" w:space="0" w:color="auto"/>
                  <w:left w:val="nil"/>
                  <w:bottom w:val="nil"/>
                  <w:right w:val="nil"/>
                </w:tcBorders>
              </w:tcPr>
            </w:tcPrChange>
          </w:tcPr>
          <w:p w14:paraId="75107161" w14:textId="0F92F707" w:rsidR="00D66EAF" w:rsidRPr="002F3FC8" w:rsidRDefault="00D66EAF" w:rsidP="00D66EAF">
            <w:pPr>
              <w:pStyle w:val="BodyText"/>
              <w:jc w:val="right"/>
            </w:pPr>
            <w:ins w:id="157" w:author="Bailey, Colin (DFO/MPO)" w:date="2024-12-06T12:09:00Z">
              <w:r w:rsidRPr="00C62084">
                <w:t>139</w:t>
              </w:r>
            </w:ins>
            <w:del w:id="158" w:author="Bailey, Colin (DFO/MPO)" w:date="2024-12-06T12:09:00Z">
              <w:r w:rsidDel="001A36A5">
                <w:rPr>
                  <w:rFonts w:cs="Arial"/>
                  <w:color w:val="000000" w:themeColor="text1"/>
                  <w:sz w:val="20"/>
                </w:rPr>
                <w:delText>140</w:delText>
              </w:r>
            </w:del>
          </w:p>
        </w:tc>
        <w:tc>
          <w:tcPr>
            <w:tcW w:w="900" w:type="dxa"/>
            <w:tcBorders>
              <w:top w:val="single" w:sz="12" w:space="0" w:color="auto"/>
              <w:left w:val="nil"/>
              <w:bottom w:val="nil"/>
              <w:right w:val="nil"/>
            </w:tcBorders>
            <w:tcPrChange w:id="159" w:author="Bailey, Colin (DFO/MPO)" w:date="2024-12-06T12:17:00Z">
              <w:tcPr>
                <w:tcW w:w="1151" w:type="dxa"/>
                <w:tcBorders>
                  <w:top w:val="single" w:sz="12" w:space="0" w:color="auto"/>
                  <w:left w:val="nil"/>
                  <w:bottom w:val="nil"/>
                  <w:right w:val="nil"/>
                </w:tcBorders>
              </w:tcPr>
            </w:tcPrChange>
          </w:tcPr>
          <w:p w14:paraId="12DA7F24" w14:textId="00C5A219" w:rsidR="00D66EAF" w:rsidRPr="002F3FC8" w:rsidRDefault="00D66EAF" w:rsidP="00D66EAF">
            <w:pPr>
              <w:pStyle w:val="BodyText"/>
              <w:jc w:val="right"/>
            </w:pPr>
            <w:ins w:id="160" w:author="Bailey, Colin (DFO/MPO)" w:date="2024-12-06T12:09:00Z">
              <w:r w:rsidRPr="00C62084">
                <w:t>319</w:t>
              </w:r>
            </w:ins>
            <w:del w:id="161" w:author="Bailey, Colin (DFO/MPO)" w:date="2024-12-06T12:09:00Z">
              <w:r w:rsidDel="001A36A5">
                <w:rPr>
                  <w:rFonts w:cs="Arial"/>
                  <w:b/>
                  <w:bCs/>
                  <w:color w:val="000000" w:themeColor="text1"/>
                  <w:sz w:val="20"/>
                </w:rPr>
                <w:delText>321</w:delText>
              </w:r>
            </w:del>
          </w:p>
        </w:tc>
        <w:tc>
          <w:tcPr>
            <w:tcW w:w="1080" w:type="dxa"/>
            <w:tcBorders>
              <w:top w:val="single" w:sz="12" w:space="0" w:color="auto"/>
              <w:left w:val="nil"/>
              <w:bottom w:val="nil"/>
              <w:right w:val="nil"/>
            </w:tcBorders>
            <w:tcPrChange w:id="162" w:author="Bailey, Colin (DFO/MPO)" w:date="2024-12-06T12:17:00Z">
              <w:tcPr>
                <w:tcW w:w="1151" w:type="dxa"/>
                <w:tcBorders>
                  <w:top w:val="single" w:sz="12" w:space="0" w:color="auto"/>
                  <w:left w:val="nil"/>
                  <w:bottom w:val="nil"/>
                  <w:right w:val="nil"/>
                </w:tcBorders>
              </w:tcPr>
            </w:tcPrChange>
          </w:tcPr>
          <w:p w14:paraId="634C46F1" w14:textId="4619D6B2" w:rsidR="00D66EAF" w:rsidRPr="002F3FC8" w:rsidRDefault="00D66EAF" w:rsidP="00D66EAF">
            <w:pPr>
              <w:pStyle w:val="BodyText"/>
              <w:jc w:val="right"/>
            </w:pPr>
            <w:ins w:id="163" w:author="Bailey, Colin (DFO/MPO)" w:date="2024-12-06T12:09:00Z">
              <w:r w:rsidRPr="00C62084">
                <w:t>76</w:t>
              </w:r>
              <w:r>
                <w:t>6</w:t>
              </w:r>
            </w:ins>
            <w:del w:id="164" w:author="Bailey, Colin (DFO/MPO)" w:date="2024-12-06T12:09:00Z">
              <w:r w:rsidDel="001A36A5">
                <w:rPr>
                  <w:rFonts w:cs="Arial"/>
                  <w:color w:val="000000" w:themeColor="text1"/>
                  <w:sz w:val="20"/>
                </w:rPr>
                <w:delText>767</w:delText>
              </w:r>
            </w:del>
          </w:p>
        </w:tc>
      </w:tr>
      <w:tr w:rsidR="006421F7" w:rsidRPr="00ED2775" w14:paraId="096400DA" w14:textId="77777777" w:rsidTr="006421F7">
        <w:trPr>
          <w:jc w:val="center"/>
          <w:trPrChange w:id="165" w:author="Bailey, Colin (DFO/MPO)" w:date="2024-12-06T12:17:00Z">
            <w:trPr>
              <w:jc w:val="center"/>
            </w:trPr>
          </w:trPrChange>
        </w:trPr>
        <w:tc>
          <w:tcPr>
            <w:tcW w:w="1795" w:type="dxa"/>
            <w:tcBorders>
              <w:top w:val="nil"/>
              <w:left w:val="nil"/>
              <w:bottom w:val="nil"/>
              <w:right w:val="nil"/>
            </w:tcBorders>
            <w:vAlign w:val="bottom"/>
            <w:tcPrChange w:id="166" w:author="Bailey, Colin (DFO/MPO)" w:date="2024-12-06T12:17:00Z">
              <w:tcPr>
                <w:tcW w:w="1795" w:type="dxa"/>
                <w:tcBorders>
                  <w:top w:val="nil"/>
                  <w:left w:val="nil"/>
                  <w:bottom w:val="nil"/>
                  <w:right w:val="nil"/>
                </w:tcBorders>
                <w:vAlign w:val="bottom"/>
              </w:tcPr>
            </w:tcPrChange>
          </w:tcPr>
          <w:p w14:paraId="436804BF" w14:textId="5B59C7F8" w:rsidR="00D66EAF" w:rsidRPr="002F3FC8" w:rsidRDefault="00D66EAF" w:rsidP="00D66EAF">
            <w:pPr>
              <w:pStyle w:val="BodyText"/>
            </w:pPr>
            <w:r>
              <w:rPr>
                <w:sz w:val="20"/>
              </w:rPr>
              <w:t>Fraser Canyon</w:t>
            </w:r>
          </w:p>
        </w:tc>
        <w:tc>
          <w:tcPr>
            <w:tcW w:w="1321" w:type="dxa"/>
            <w:tcBorders>
              <w:top w:val="nil"/>
              <w:left w:val="nil"/>
              <w:bottom w:val="nil"/>
              <w:right w:val="nil"/>
            </w:tcBorders>
            <w:vAlign w:val="bottom"/>
            <w:tcPrChange w:id="167" w:author="Bailey, Colin (DFO/MPO)" w:date="2024-12-06T12:17:00Z">
              <w:tcPr>
                <w:tcW w:w="1321" w:type="dxa"/>
                <w:tcBorders>
                  <w:top w:val="nil"/>
                  <w:left w:val="nil"/>
                  <w:bottom w:val="nil"/>
                  <w:right w:val="nil"/>
                </w:tcBorders>
                <w:vAlign w:val="bottom"/>
              </w:tcPr>
            </w:tcPrChange>
          </w:tcPr>
          <w:p w14:paraId="088AF433" w14:textId="1E822BA2" w:rsidR="00D66EAF" w:rsidRPr="002F3FC8" w:rsidRDefault="00D66EAF" w:rsidP="00D66EAF">
            <w:pPr>
              <w:pStyle w:val="BodyText"/>
            </w:pPr>
            <w:r w:rsidRPr="00F80502">
              <w:rPr>
                <w:rFonts w:cs="Arial"/>
                <w:color w:val="000000"/>
                <w:sz w:val="20"/>
              </w:rPr>
              <w:t>80%</w:t>
            </w:r>
            <w:r w:rsidRPr="00A61C50">
              <w:rPr>
                <w:rFonts w:cs="Arial"/>
                <w:color w:val="000000"/>
                <w:sz w:val="20"/>
              </w:rPr>
              <w:t xml:space="preserve"> </w:t>
            </w:r>
            <w:r w:rsidRPr="00F80502">
              <w:rPr>
                <w:rFonts w:cs="Arial"/>
                <w:color w:val="000000"/>
                <w:sz w:val="20"/>
              </w:rPr>
              <w:t>S</w:t>
            </w:r>
            <w:r w:rsidRPr="00A61C50">
              <w:rPr>
                <w:rFonts w:cs="Arial"/>
                <w:color w:val="000000"/>
                <w:sz w:val="20"/>
                <w:vertAlign w:val="subscript"/>
              </w:rPr>
              <w:t>MSY</w:t>
            </w:r>
          </w:p>
        </w:tc>
        <w:tc>
          <w:tcPr>
            <w:tcW w:w="754" w:type="dxa"/>
            <w:tcBorders>
              <w:top w:val="nil"/>
              <w:left w:val="nil"/>
              <w:bottom w:val="nil"/>
              <w:right w:val="nil"/>
            </w:tcBorders>
            <w:tcPrChange w:id="168" w:author="Bailey, Colin (DFO/MPO)" w:date="2024-12-06T12:17:00Z">
              <w:tcPr>
                <w:tcW w:w="754" w:type="dxa"/>
                <w:tcBorders>
                  <w:top w:val="nil"/>
                  <w:left w:val="nil"/>
                  <w:bottom w:val="nil"/>
                  <w:right w:val="nil"/>
                </w:tcBorders>
              </w:tcPr>
            </w:tcPrChange>
          </w:tcPr>
          <w:p w14:paraId="55C6FE1A" w14:textId="3345A7F7" w:rsidR="00D66EAF" w:rsidRPr="002F3FC8" w:rsidRDefault="00D66EAF" w:rsidP="00D66EAF">
            <w:pPr>
              <w:pStyle w:val="BodyText"/>
              <w:jc w:val="right"/>
            </w:pPr>
            <w:ins w:id="169" w:author="Bailey, Colin (DFO/MPO)" w:date="2024-12-06T12:11:00Z">
              <w:r w:rsidRPr="00702DFD">
                <w:t>1108</w:t>
              </w:r>
            </w:ins>
            <w:del w:id="170" w:author="Bailey, Colin (DFO/MPO)" w:date="2024-12-06T12:11:00Z">
              <w:r w:rsidRPr="12283F5C" w:rsidDel="006C2012">
                <w:rPr>
                  <w:rFonts w:cs="Arial"/>
                  <w:color w:val="000000" w:themeColor="text1"/>
                  <w:sz w:val="20"/>
                </w:rPr>
                <w:delText>11</w:delText>
              </w:r>
              <w:r w:rsidDel="006C2012">
                <w:rPr>
                  <w:rFonts w:cs="Arial"/>
                  <w:color w:val="000000" w:themeColor="text1"/>
                  <w:sz w:val="20"/>
                </w:rPr>
                <w:delText>40</w:delText>
              </w:r>
            </w:del>
          </w:p>
        </w:tc>
        <w:tc>
          <w:tcPr>
            <w:tcW w:w="990" w:type="dxa"/>
            <w:tcBorders>
              <w:top w:val="nil"/>
              <w:left w:val="nil"/>
              <w:bottom w:val="nil"/>
              <w:right w:val="nil"/>
            </w:tcBorders>
            <w:tcPrChange w:id="171" w:author="Bailey, Colin (DFO/MPO)" w:date="2024-12-06T12:17:00Z">
              <w:tcPr>
                <w:tcW w:w="1548" w:type="dxa"/>
                <w:gridSpan w:val="2"/>
                <w:tcBorders>
                  <w:top w:val="nil"/>
                  <w:left w:val="nil"/>
                  <w:bottom w:val="nil"/>
                  <w:right w:val="nil"/>
                </w:tcBorders>
              </w:tcPr>
            </w:tcPrChange>
          </w:tcPr>
          <w:p w14:paraId="4E0F006A" w14:textId="5DD94DD6" w:rsidR="00D66EAF" w:rsidRPr="002F3FC8" w:rsidRDefault="00D66EAF" w:rsidP="00D66EAF">
            <w:pPr>
              <w:pStyle w:val="BodyText"/>
              <w:jc w:val="right"/>
            </w:pPr>
            <w:ins w:id="172" w:author="Bailey, Colin (DFO/MPO)" w:date="2024-12-06T12:11:00Z">
              <w:r w:rsidRPr="00702DFD">
                <w:t>91</w:t>
              </w:r>
              <w:r>
                <w:t>1</w:t>
              </w:r>
            </w:ins>
            <w:del w:id="173" w:author="Bailey, Colin (DFO/MPO)" w:date="2024-12-06T12:11:00Z">
              <w:r w:rsidDel="006C2012">
                <w:rPr>
                  <w:rFonts w:cs="Arial"/>
                  <w:color w:val="000000" w:themeColor="text1"/>
                  <w:sz w:val="20"/>
                </w:rPr>
                <w:delText>926</w:delText>
              </w:r>
            </w:del>
          </w:p>
        </w:tc>
        <w:tc>
          <w:tcPr>
            <w:tcW w:w="900" w:type="dxa"/>
            <w:tcBorders>
              <w:top w:val="nil"/>
              <w:left w:val="nil"/>
              <w:bottom w:val="nil"/>
              <w:right w:val="nil"/>
            </w:tcBorders>
            <w:tcPrChange w:id="174" w:author="Bailey, Colin (DFO/MPO)" w:date="2024-12-06T12:17:00Z">
              <w:tcPr>
                <w:tcW w:w="1151" w:type="dxa"/>
                <w:tcBorders>
                  <w:top w:val="nil"/>
                  <w:left w:val="nil"/>
                  <w:bottom w:val="nil"/>
                  <w:right w:val="nil"/>
                </w:tcBorders>
              </w:tcPr>
            </w:tcPrChange>
          </w:tcPr>
          <w:p w14:paraId="308FBB99" w14:textId="72E0D86F" w:rsidR="00D66EAF" w:rsidRPr="002F3FC8" w:rsidRDefault="00D66EAF" w:rsidP="00D66EAF">
            <w:pPr>
              <w:pStyle w:val="BodyText"/>
              <w:jc w:val="right"/>
            </w:pPr>
            <w:ins w:id="175" w:author="Bailey, Colin (DFO/MPO)" w:date="2024-12-06T12:11:00Z">
              <w:r w:rsidRPr="00702DFD">
                <w:t>109</w:t>
              </w:r>
              <w:r>
                <w:t>3</w:t>
              </w:r>
            </w:ins>
            <w:del w:id="176" w:author="Bailey, Colin (DFO/MPO)" w:date="2024-12-06T12:11:00Z">
              <w:r w:rsidDel="006C2012">
                <w:rPr>
                  <w:rFonts w:cs="Arial"/>
                  <w:b/>
                  <w:bCs/>
                  <w:color w:val="000000" w:themeColor="text1"/>
                  <w:sz w:val="20"/>
                </w:rPr>
                <w:delText>1117</w:delText>
              </w:r>
            </w:del>
          </w:p>
        </w:tc>
        <w:tc>
          <w:tcPr>
            <w:tcW w:w="1080" w:type="dxa"/>
            <w:tcBorders>
              <w:top w:val="nil"/>
              <w:left w:val="nil"/>
              <w:bottom w:val="nil"/>
              <w:right w:val="nil"/>
            </w:tcBorders>
            <w:tcPrChange w:id="177" w:author="Bailey, Colin (DFO/MPO)" w:date="2024-12-06T12:17:00Z">
              <w:tcPr>
                <w:tcW w:w="1151" w:type="dxa"/>
                <w:tcBorders>
                  <w:top w:val="nil"/>
                  <w:left w:val="nil"/>
                  <w:bottom w:val="nil"/>
                  <w:right w:val="nil"/>
                </w:tcBorders>
              </w:tcPr>
            </w:tcPrChange>
          </w:tcPr>
          <w:p w14:paraId="151CB54D" w14:textId="741AB211" w:rsidR="00D66EAF" w:rsidRPr="002F3FC8" w:rsidRDefault="00D66EAF" w:rsidP="00D66EAF">
            <w:pPr>
              <w:pStyle w:val="BodyText"/>
              <w:jc w:val="right"/>
            </w:pPr>
            <w:ins w:id="178" w:author="Bailey, Colin (DFO/MPO)" w:date="2024-12-06T12:11:00Z">
              <w:r w:rsidRPr="00702DFD">
                <w:t>1396</w:t>
              </w:r>
            </w:ins>
            <w:del w:id="179" w:author="Bailey, Colin (DFO/MPO)" w:date="2024-12-06T12:11:00Z">
              <w:r w:rsidDel="006C2012">
                <w:rPr>
                  <w:rFonts w:cs="Arial"/>
                  <w:color w:val="000000" w:themeColor="text1"/>
                  <w:sz w:val="20"/>
                </w:rPr>
                <w:delText>1499</w:delText>
              </w:r>
            </w:del>
          </w:p>
        </w:tc>
      </w:tr>
      <w:tr w:rsidR="006421F7" w:rsidRPr="00ED2775" w14:paraId="011F2762" w14:textId="77777777" w:rsidTr="006421F7">
        <w:trPr>
          <w:jc w:val="center"/>
          <w:trPrChange w:id="180" w:author="Bailey, Colin (DFO/MPO)" w:date="2024-12-06T12:17:00Z">
            <w:trPr>
              <w:jc w:val="center"/>
            </w:trPr>
          </w:trPrChange>
        </w:trPr>
        <w:tc>
          <w:tcPr>
            <w:tcW w:w="1795" w:type="dxa"/>
            <w:tcBorders>
              <w:top w:val="nil"/>
              <w:left w:val="nil"/>
              <w:bottom w:val="nil"/>
              <w:right w:val="nil"/>
            </w:tcBorders>
            <w:vAlign w:val="bottom"/>
            <w:tcPrChange w:id="181" w:author="Bailey, Colin (DFO/MPO)" w:date="2024-12-06T12:17:00Z">
              <w:tcPr>
                <w:tcW w:w="1795" w:type="dxa"/>
                <w:tcBorders>
                  <w:top w:val="nil"/>
                  <w:left w:val="nil"/>
                  <w:bottom w:val="nil"/>
                  <w:right w:val="nil"/>
                </w:tcBorders>
                <w:vAlign w:val="bottom"/>
              </w:tcPr>
            </w:tcPrChange>
          </w:tcPr>
          <w:p w14:paraId="5C814F4F" w14:textId="7050701A" w:rsidR="00D66EAF" w:rsidRPr="002F3FC8" w:rsidRDefault="00D66EAF" w:rsidP="00D66EAF">
            <w:pPr>
              <w:pStyle w:val="BodyText"/>
            </w:pPr>
            <w:r>
              <w:rPr>
                <w:sz w:val="20"/>
              </w:rPr>
              <w:t>Fraser Canyon</w:t>
            </w:r>
          </w:p>
        </w:tc>
        <w:tc>
          <w:tcPr>
            <w:tcW w:w="1321" w:type="dxa"/>
            <w:tcBorders>
              <w:top w:val="nil"/>
              <w:left w:val="nil"/>
              <w:bottom w:val="nil"/>
              <w:right w:val="nil"/>
            </w:tcBorders>
            <w:vAlign w:val="bottom"/>
            <w:tcPrChange w:id="182" w:author="Bailey, Colin (DFO/MPO)" w:date="2024-12-06T12:17:00Z">
              <w:tcPr>
                <w:tcW w:w="1321" w:type="dxa"/>
                <w:tcBorders>
                  <w:top w:val="nil"/>
                  <w:left w:val="nil"/>
                  <w:bottom w:val="nil"/>
                  <w:right w:val="nil"/>
                </w:tcBorders>
                <w:vAlign w:val="bottom"/>
              </w:tcPr>
            </w:tcPrChange>
          </w:tcPr>
          <w:p w14:paraId="67CC78AA" w14:textId="02D0BB59" w:rsidR="00D66EAF" w:rsidRPr="002F3FC8" w:rsidRDefault="00D66EAF" w:rsidP="00D66EAF">
            <w:pPr>
              <w:pStyle w:val="BodyText"/>
            </w:pPr>
            <w:r w:rsidRPr="00F80502">
              <w:rPr>
                <w:rFonts w:cs="Arial"/>
                <w:color w:val="000000"/>
                <w:sz w:val="20"/>
              </w:rPr>
              <w:t>U</w:t>
            </w:r>
            <w:r w:rsidRPr="00A61C50">
              <w:rPr>
                <w:rFonts w:cs="Arial"/>
                <w:color w:val="000000"/>
                <w:sz w:val="20"/>
                <w:vertAlign w:val="subscript"/>
              </w:rPr>
              <w:t>MSY</w:t>
            </w:r>
          </w:p>
        </w:tc>
        <w:tc>
          <w:tcPr>
            <w:tcW w:w="754" w:type="dxa"/>
            <w:tcBorders>
              <w:top w:val="nil"/>
              <w:left w:val="nil"/>
              <w:bottom w:val="nil"/>
              <w:right w:val="nil"/>
            </w:tcBorders>
            <w:tcPrChange w:id="183" w:author="Bailey, Colin (DFO/MPO)" w:date="2024-12-06T12:17:00Z">
              <w:tcPr>
                <w:tcW w:w="754" w:type="dxa"/>
                <w:tcBorders>
                  <w:top w:val="nil"/>
                  <w:left w:val="nil"/>
                  <w:bottom w:val="nil"/>
                  <w:right w:val="nil"/>
                </w:tcBorders>
              </w:tcPr>
            </w:tcPrChange>
          </w:tcPr>
          <w:p w14:paraId="2A3E1256" w14:textId="4C8BB372" w:rsidR="00D66EAF" w:rsidRPr="002F3FC8" w:rsidRDefault="00D66EAF" w:rsidP="00D66EAF">
            <w:pPr>
              <w:pStyle w:val="BodyText"/>
              <w:jc w:val="right"/>
            </w:pPr>
            <w:ins w:id="184" w:author="Bailey, Colin (DFO/MPO)" w:date="2024-12-06T12:14:00Z">
              <w:r w:rsidRPr="0064653B">
                <w:t>0.6</w:t>
              </w:r>
              <w:r>
                <w:t>3</w:t>
              </w:r>
            </w:ins>
            <w:del w:id="185" w:author="Bailey, Colin (DFO/MPO)" w:date="2024-12-06T12:14:00Z">
              <w:r w:rsidRPr="12283F5C" w:rsidDel="00440D56">
                <w:rPr>
                  <w:rFonts w:cs="Arial"/>
                  <w:color w:val="000000" w:themeColor="text1"/>
                  <w:sz w:val="20"/>
                </w:rPr>
                <w:delText>0.</w:delText>
              </w:r>
              <w:r w:rsidDel="00440D56">
                <w:rPr>
                  <w:rFonts w:cs="Arial"/>
                  <w:color w:val="000000" w:themeColor="text1"/>
                  <w:sz w:val="20"/>
                </w:rPr>
                <w:delText>62</w:delText>
              </w:r>
            </w:del>
          </w:p>
        </w:tc>
        <w:tc>
          <w:tcPr>
            <w:tcW w:w="990" w:type="dxa"/>
            <w:tcBorders>
              <w:top w:val="nil"/>
              <w:left w:val="nil"/>
              <w:bottom w:val="nil"/>
              <w:right w:val="nil"/>
            </w:tcBorders>
            <w:tcPrChange w:id="186" w:author="Bailey, Colin (DFO/MPO)" w:date="2024-12-06T12:17:00Z">
              <w:tcPr>
                <w:tcW w:w="1548" w:type="dxa"/>
                <w:gridSpan w:val="2"/>
                <w:tcBorders>
                  <w:top w:val="nil"/>
                  <w:left w:val="nil"/>
                  <w:bottom w:val="nil"/>
                  <w:right w:val="nil"/>
                </w:tcBorders>
              </w:tcPr>
            </w:tcPrChange>
          </w:tcPr>
          <w:p w14:paraId="2A523B65" w14:textId="127A850A" w:rsidR="00D66EAF" w:rsidRPr="002F3FC8" w:rsidRDefault="00D66EAF" w:rsidP="00D66EAF">
            <w:pPr>
              <w:pStyle w:val="BodyText"/>
              <w:jc w:val="right"/>
            </w:pPr>
            <w:ins w:id="187" w:author="Bailey, Colin (DFO/MPO)" w:date="2024-12-06T12:14:00Z">
              <w:r w:rsidRPr="0064653B">
                <w:t>0.42</w:t>
              </w:r>
            </w:ins>
            <w:del w:id="188" w:author="Bailey, Colin (DFO/MPO)" w:date="2024-12-06T12:14:00Z">
              <w:r w:rsidRPr="12283F5C" w:rsidDel="00440D56">
                <w:rPr>
                  <w:rFonts w:cs="Arial"/>
                  <w:color w:val="000000" w:themeColor="text1"/>
                  <w:sz w:val="20"/>
                </w:rPr>
                <w:delText>0.</w:delText>
              </w:r>
              <w:r w:rsidDel="00440D56">
                <w:rPr>
                  <w:rFonts w:cs="Arial"/>
                  <w:color w:val="000000" w:themeColor="text1"/>
                  <w:sz w:val="20"/>
                </w:rPr>
                <w:delText>41</w:delText>
              </w:r>
            </w:del>
          </w:p>
        </w:tc>
        <w:tc>
          <w:tcPr>
            <w:tcW w:w="900" w:type="dxa"/>
            <w:tcBorders>
              <w:top w:val="nil"/>
              <w:left w:val="nil"/>
              <w:bottom w:val="nil"/>
              <w:right w:val="nil"/>
            </w:tcBorders>
            <w:tcPrChange w:id="189" w:author="Bailey, Colin (DFO/MPO)" w:date="2024-12-06T12:17:00Z">
              <w:tcPr>
                <w:tcW w:w="1151" w:type="dxa"/>
                <w:tcBorders>
                  <w:top w:val="nil"/>
                  <w:left w:val="nil"/>
                  <w:bottom w:val="nil"/>
                  <w:right w:val="nil"/>
                </w:tcBorders>
              </w:tcPr>
            </w:tcPrChange>
          </w:tcPr>
          <w:p w14:paraId="2FBD567A" w14:textId="68A5126A" w:rsidR="00D66EAF" w:rsidRPr="002F3FC8" w:rsidRDefault="00D66EAF" w:rsidP="00D66EAF">
            <w:pPr>
              <w:pStyle w:val="BodyText"/>
              <w:jc w:val="right"/>
            </w:pPr>
            <w:ins w:id="190" w:author="Bailey, Colin (DFO/MPO)" w:date="2024-12-06T12:14:00Z">
              <w:r w:rsidRPr="0064653B">
                <w:t>0.6</w:t>
              </w:r>
            </w:ins>
            <w:ins w:id="191" w:author="Bailey, Colin (DFO/MPO)" w:date="2024-12-06T12:15:00Z">
              <w:r>
                <w:t>4</w:t>
              </w:r>
            </w:ins>
            <w:del w:id="192" w:author="Bailey, Colin (DFO/MPO)" w:date="2024-12-06T12:14:00Z">
              <w:r w:rsidRPr="12283F5C" w:rsidDel="00440D56">
                <w:rPr>
                  <w:rFonts w:cs="Arial"/>
                  <w:b/>
                  <w:bCs/>
                  <w:color w:val="000000" w:themeColor="text1"/>
                  <w:sz w:val="20"/>
                </w:rPr>
                <w:delText>0.6</w:delText>
              </w:r>
              <w:r w:rsidDel="00440D56">
                <w:rPr>
                  <w:rFonts w:cs="Arial"/>
                  <w:b/>
                  <w:bCs/>
                  <w:color w:val="000000" w:themeColor="text1"/>
                  <w:sz w:val="20"/>
                </w:rPr>
                <w:delText>3</w:delText>
              </w:r>
            </w:del>
          </w:p>
        </w:tc>
        <w:tc>
          <w:tcPr>
            <w:tcW w:w="1080" w:type="dxa"/>
            <w:tcBorders>
              <w:top w:val="nil"/>
              <w:left w:val="nil"/>
              <w:bottom w:val="nil"/>
              <w:right w:val="nil"/>
            </w:tcBorders>
            <w:tcPrChange w:id="193" w:author="Bailey, Colin (DFO/MPO)" w:date="2024-12-06T12:17:00Z">
              <w:tcPr>
                <w:tcW w:w="1151" w:type="dxa"/>
                <w:tcBorders>
                  <w:top w:val="nil"/>
                  <w:left w:val="nil"/>
                  <w:bottom w:val="nil"/>
                  <w:right w:val="nil"/>
                </w:tcBorders>
              </w:tcPr>
            </w:tcPrChange>
          </w:tcPr>
          <w:p w14:paraId="0DAB566C" w14:textId="6F6AB2FA" w:rsidR="00D66EAF" w:rsidRPr="002F3FC8" w:rsidRDefault="00D66EAF" w:rsidP="00D66EAF">
            <w:pPr>
              <w:pStyle w:val="BodyText"/>
              <w:jc w:val="right"/>
            </w:pPr>
            <w:ins w:id="194" w:author="Bailey, Colin (DFO/MPO)" w:date="2024-12-06T12:14:00Z">
              <w:r w:rsidRPr="0064653B">
                <w:t>0.78</w:t>
              </w:r>
            </w:ins>
            <w:del w:id="195" w:author="Bailey, Colin (DFO/MPO)" w:date="2024-12-06T12:14:00Z">
              <w:r w:rsidRPr="12283F5C" w:rsidDel="00440D56">
                <w:rPr>
                  <w:rFonts w:cs="Arial"/>
                  <w:color w:val="000000" w:themeColor="text1"/>
                  <w:sz w:val="20"/>
                </w:rPr>
                <w:delText>0.78</w:delText>
              </w:r>
            </w:del>
          </w:p>
        </w:tc>
      </w:tr>
      <w:tr w:rsidR="006421F7" w:rsidRPr="00ED2775" w14:paraId="646CC002" w14:textId="77777777" w:rsidTr="006421F7">
        <w:trPr>
          <w:jc w:val="center"/>
          <w:trPrChange w:id="196" w:author="Bailey, Colin (DFO/MPO)" w:date="2024-12-06T12:17:00Z">
            <w:trPr>
              <w:jc w:val="center"/>
            </w:trPr>
          </w:trPrChange>
        </w:trPr>
        <w:tc>
          <w:tcPr>
            <w:tcW w:w="1795" w:type="dxa"/>
            <w:tcBorders>
              <w:top w:val="nil"/>
              <w:left w:val="nil"/>
              <w:bottom w:val="nil"/>
              <w:right w:val="nil"/>
            </w:tcBorders>
            <w:vAlign w:val="bottom"/>
            <w:tcPrChange w:id="197" w:author="Bailey, Colin (DFO/MPO)" w:date="2024-12-06T12:17:00Z">
              <w:tcPr>
                <w:tcW w:w="1795" w:type="dxa"/>
                <w:tcBorders>
                  <w:top w:val="nil"/>
                  <w:left w:val="nil"/>
                  <w:bottom w:val="nil"/>
                  <w:right w:val="nil"/>
                </w:tcBorders>
                <w:vAlign w:val="bottom"/>
              </w:tcPr>
            </w:tcPrChange>
          </w:tcPr>
          <w:p w14:paraId="23368C48" w14:textId="4841DC4A" w:rsidR="00D66EAF" w:rsidRPr="002F3FC8" w:rsidRDefault="00D66EAF" w:rsidP="00D66EAF">
            <w:pPr>
              <w:pStyle w:val="BodyText"/>
            </w:pPr>
            <w:r>
              <w:rPr>
                <w:sz w:val="20"/>
              </w:rPr>
              <w:t>Lower Thompson</w:t>
            </w:r>
          </w:p>
        </w:tc>
        <w:tc>
          <w:tcPr>
            <w:tcW w:w="1321" w:type="dxa"/>
            <w:tcBorders>
              <w:top w:val="nil"/>
              <w:left w:val="nil"/>
              <w:bottom w:val="nil"/>
              <w:right w:val="nil"/>
            </w:tcBorders>
            <w:vAlign w:val="bottom"/>
            <w:tcPrChange w:id="198" w:author="Bailey, Colin (DFO/MPO)" w:date="2024-12-06T12:17:00Z">
              <w:tcPr>
                <w:tcW w:w="1321" w:type="dxa"/>
                <w:tcBorders>
                  <w:top w:val="nil"/>
                  <w:left w:val="nil"/>
                  <w:bottom w:val="nil"/>
                  <w:right w:val="nil"/>
                </w:tcBorders>
                <w:vAlign w:val="bottom"/>
              </w:tcPr>
            </w:tcPrChange>
          </w:tcPr>
          <w:p w14:paraId="7EB06A0A" w14:textId="1CB0027A" w:rsidR="00D66EAF" w:rsidRPr="002F3FC8" w:rsidRDefault="00D66EAF" w:rsidP="00D66EAF">
            <w:pPr>
              <w:pStyle w:val="BodyText"/>
            </w:pPr>
            <w:r w:rsidRPr="00F80502">
              <w:rPr>
                <w:rFonts w:cs="Arial"/>
                <w:color w:val="000000"/>
                <w:sz w:val="20"/>
              </w:rPr>
              <w:t>S</w:t>
            </w:r>
            <w:r w:rsidRPr="00F80502">
              <w:rPr>
                <w:rFonts w:cs="Arial"/>
                <w:color w:val="000000"/>
                <w:sz w:val="20"/>
                <w:vertAlign w:val="subscript"/>
              </w:rPr>
              <w:t>gen</w:t>
            </w:r>
          </w:p>
        </w:tc>
        <w:tc>
          <w:tcPr>
            <w:tcW w:w="754" w:type="dxa"/>
            <w:tcBorders>
              <w:top w:val="nil"/>
              <w:left w:val="nil"/>
              <w:bottom w:val="nil"/>
              <w:right w:val="nil"/>
            </w:tcBorders>
            <w:vAlign w:val="bottom"/>
            <w:tcPrChange w:id="199" w:author="Bailey, Colin (DFO/MPO)" w:date="2024-12-06T12:17:00Z">
              <w:tcPr>
                <w:tcW w:w="754" w:type="dxa"/>
                <w:tcBorders>
                  <w:top w:val="nil"/>
                  <w:left w:val="nil"/>
                  <w:bottom w:val="nil"/>
                  <w:right w:val="nil"/>
                </w:tcBorders>
                <w:vAlign w:val="bottom"/>
              </w:tcPr>
            </w:tcPrChange>
          </w:tcPr>
          <w:p w14:paraId="50E0FCB4" w14:textId="6AA83994" w:rsidR="00D66EAF" w:rsidRPr="002F3FC8" w:rsidRDefault="00D66EAF" w:rsidP="00D66EAF">
            <w:pPr>
              <w:pStyle w:val="BodyText"/>
              <w:jc w:val="right"/>
            </w:pPr>
            <w:r w:rsidRPr="12283F5C">
              <w:rPr>
                <w:rFonts w:cs="Arial"/>
                <w:color w:val="000000" w:themeColor="text1"/>
                <w:sz w:val="20"/>
              </w:rPr>
              <w:t>2</w:t>
            </w:r>
            <w:ins w:id="200" w:author="Bailey, Colin (DFO/MPO)" w:date="2024-12-06T12:07:00Z">
              <w:r>
                <w:rPr>
                  <w:rFonts w:cs="Arial"/>
                  <w:color w:val="000000" w:themeColor="text1"/>
                  <w:sz w:val="20"/>
                </w:rPr>
                <w:t>7</w:t>
              </w:r>
              <w:r>
                <w:rPr>
                  <w:color w:val="000000" w:themeColor="text1"/>
                  <w:sz w:val="20"/>
                </w:rPr>
                <w:t>09</w:t>
              </w:r>
            </w:ins>
            <w:del w:id="201" w:author="Bailey, Colin (DFO/MPO)" w:date="2024-12-06T12:07:00Z">
              <w:r w:rsidDel="00D66EAF">
                <w:rPr>
                  <w:rFonts w:cs="Arial"/>
                  <w:color w:val="000000" w:themeColor="text1"/>
                  <w:sz w:val="20"/>
                </w:rPr>
                <w:delText>828</w:delText>
              </w:r>
            </w:del>
          </w:p>
        </w:tc>
        <w:tc>
          <w:tcPr>
            <w:tcW w:w="990" w:type="dxa"/>
            <w:tcBorders>
              <w:top w:val="nil"/>
              <w:left w:val="nil"/>
              <w:bottom w:val="nil"/>
              <w:right w:val="nil"/>
            </w:tcBorders>
            <w:tcPrChange w:id="202" w:author="Bailey, Colin (DFO/MPO)" w:date="2024-12-06T12:17:00Z">
              <w:tcPr>
                <w:tcW w:w="1548" w:type="dxa"/>
                <w:gridSpan w:val="2"/>
                <w:tcBorders>
                  <w:top w:val="nil"/>
                  <w:left w:val="nil"/>
                  <w:bottom w:val="nil"/>
                  <w:right w:val="nil"/>
                </w:tcBorders>
              </w:tcPr>
            </w:tcPrChange>
          </w:tcPr>
          <w:p w14:paraId="624B5962" w14:textId="2750B1C9" w:rsidR="00D66EAF" w:rsidRPr="002F3FC8" w:rsidRDefault="00D66EAF" w:rsidP="00D66EAF">
            <w:pPr>
              <w:pStyle w:val="BodyText"/>
              <w:jc w:val="right"/>
            </w:pPr>
            <w:ins w:id="203" w:author="Bailey, Colin (DFO/MPO)" w:date="2024-12-06T12:09:00Z">
              <w:r w:rsidRPr="005D57C4">
                <w:t>117</w:t>
              </w:r>
              <w:r>
                <w:t>8</w:t>
              </w:r>
            </w:ins>
            <w:del w:id="204" w:author="Bailey, Colin (DFO/MPO)" w:date="2024-12-06T12:09:00Z">
              <w:r w:rsidDel="00917FB9">
                <w:rPr>
                  <w:rFonts w:cs="Arial"/>
                  <w:color w:val="000000" w:themeColor="text1"/>
                  <w:sz w:val="20"/>
                </w:rPr>
                <w:delText>1203</w:delText>
              </w:r>
            </w:del>
          </w:p>
        </w:tc>
        <w:tc>
          <w:tcPr>
            <w:tcW w:w="900" w:type="dxa"/>
            <w:tcBorders>
              <w:top w:val="nil"/>
              <w:left w:val="nil"/>
              <w:bottom w:val="nil"/>
              <w:right w:val="nil"/>
            </w:tcBorders>
            <w:tcPrChange w:id="205" w:author="Bailey, Colin (DFO/MPO)" w:date="2024-12-06T12:17:00Z">
              <w:tcPr>
                <w:tcW w:w="1151" w:type="dxa"/>
                <w:tcBorders>
                  <w:top w:val="nil"/>
                  <w:left w:val="nil"/>
                  <w:bottom w:val="nil"/>
                  <w:right w:val="nil"/>
                </w:tcBorders>
              </w:tcPr>
            </w:tcPrChange>
          </w:tcPr>
          <w:p w14:paraId="7FB0F630" w14:textId="5337B01F" w:rsidR="00D66EAF" w:rsidRPr="002F3FC8" w:rsidRDefault="00D66EAF" w:rsidP="00D66EAF">
            <w:pPr>
              <w:pStyle w:val="BodyText"/>
              <w:jc w:val="right"/>
            </w:pPr>
            <w:ins w:id="206" w:author="Bailey, Colin (DFO/MPO)" w:date="2024-12-06T12:09:00Z">
              <w:r w:rsidRPr="005D57C4">
                <w:t>242</w:t>
              </w:r>
              <w:r>
                <w:t>6</w:t>
              </w:r>
            </w:ins>
            <w:del w:id="207" w:author="Bailey, Colin (DFO/MPO)" w:date="2024-12-06T12:09:00Z">
              <w:r w:rsidDel="00917FB9">
                <w:rPr>
                  <w:rFonts w:cs="Arial"/>
                  <w:b/>
                  <w:bCs/>
                  <w:color w:val="000000" w:themeColor="text1"/>
                  <w:sz w:val="20"/>
                </w:rPr>
                <w:delText>2496</w:delText>
              </w:r>
            </w:del>
          </w:p>
        </w:tc>
        <w:tc>
          <w:tcPr>
            <w:tcW w:w="1080" w:type="dxa"/>
            <w:tcBorders>
              <w:top w:val="nil"/>
              <w:left w:val="nil"/>
              <w:bottom w:val="nil"/>
              <w:right w:val="nil"/>
            </w:tcBorders>
            <w:tcPrChange w:id="208" w:author="Bailey, Colin (DFO/MPO)" w:date="2024-12-06T12:17:00Z">
              <w:tcPr>
                <w:tcW w:w="1151" w:type="dxa"/>
                <w:tcBorders>
                  <w:top w:val="nil"/>
                  <w:left w:val="nil"/>
                  <w:bottom w:val="nil"/>
                  <w:right w:val="nil"/>
                </w:tcBorders>
              </w:tcPr>
            </w:tcPrChange>
          </w:tcPr>
          <w:p w14:paraId="42E19DBA" w14:textId="5B98D76A" w:rsidR="00D66EAF" w:rsidRPr="002F3FC8" w:rsidRDefault="00D66EAF" w:rsidP="00D66EAF">
            <w:pPr>
              <w:pStyle w:val="BodyText"/>
              <w:jc w:val="right"/>
            </w:pPr>
            <w:ins w:id="209" w:author="Bailey, Colin (DFO/MPO)" w:date="2024-12-06T12:09:00Z">
              <w:r w:rsidRPr="005D57C4">
                <w:t>528</w:t>
              </w:r>
              <w:r>
                <w:t>6</w:t>
              </w:r>
            </w:ins>
            <w:del w:id="210" w:author="Bailey, Colin (DFO/MPO)" w:date="2024-12-06T12:09:00Z">
              <w:r w:rsidDel="00917FB9">
                <w:rPr>
                  <w:rFonts w:cs="Arial"/>
                  <w:color w:val="000000" w:themeColor="text1"/>
                  <w:sz w:val="20"/>
                </w:rPr>
                <w:delText>5558</w:delText>
              </w:r>
            </w:del>
          </w:p>
        </w:tc>
      </w:tr>
      <w:tr w:rsidR="006421F7" w:rsidRPr="00ED2775" w14:paraId="4DD761C7" w14:textId="77777777" w:rsidTr="006421F7">
        <w:trPr>
          <w:jc w:val="center"/>
          <w:trPrChange w:id="211" w:author="Bailey, Colin (DFO/MPO)" w:date="2024-12-06T12:17:00Z">
            <w:trPr>
              <w:jc w:val="center"/>
            </w:trPr>
          </w:trPrChange>
        </w:trPr>
        <w:tc>
          <w:tcPr>
            <w:tcW w:w="1795" w:type="dxa"/>
            <w:tcBorders>
              <w:top w:val="nil"/>
              <w:left w:val="nil"/>
              <w:bottom w:val="nil"/>
              <w:right w:val="nil"/>
            </w:tcBorders>
            <w:vAlign w:val="bottom"/>
            <w:tcPrChange w:id="212" w:author="Bailey, Colin (DFO/MPO)" w:date="2024-12-06T12:17:00Z">
              <w:tcPr>
                <w:tcW w:w="1795" w:type="dxa"/>
                <w:tcBorders>
                  <w:top w:val="nil"/>
                  <w:left w:val="nil"/>
                  <w:bottom w:val="nil"/>
                  <w:right w:val="nil"/>
                </w:tcBorders>
                <w:vAlign w:val="bottom"/>
              </w:tcPr>
            </w:tcPrChange>
          </w:tcPr>
          <w:p w14:paraId="3B0F0BF5" w14:textId="0FDB33F6" w:rsidR="00D66EAF" w:rsidRPr="002F3FC8" w:rsidRDefault="00D66EAF" w:rsidP="00D66EAF">
            <w:pPr>
              <w:pStyle w:val="BodyText"/>
            </w:pPr>
            <w:r>
              <w:rPr>
                <w:sz w:val="20"/>
              </w:rPr>
              <w:t>Lower Thompson</w:t>
            </w:r>
          </w:p>
        </w:tc>
        <w:tc>
          <w:tcPr>
            <w:tcW w:w="1321" w:type="dxa"/>
            <w:tcBorders>
              <w:top w:val="nil"/>
              <w:left w:val="nil"/>
              <w:bottom w:val="nil"/>
              <w:right w:val="nil"/>
            </w:tcBorders>
            <w:vAlign w:val="bottom"/>
            <w:tcPrChange w:id="213" w:author="Bailey, Colin (DFO/MPO)" w:date="2024-12-06T12:17:00Z">
              <w:tcPr>
                <w:tcW w:w="1321" w:type="dxa"/>
                <w:tcBorders>
                  <w:top w:val="nil"/>
                  <w:left w:val="nil"/>
                  <w:bottom w:val="nil"/>
                  <w:right w:val="nil"/>
                </w:tcBorders>
                <w:vAlign w:val="bottom"/>
              </w:tcPr>
            </w:tcPrChange>
          </w:tcPr>
          <w:p w14:paraId="4B4A79D0" w14:textId="275BBE31" w:rsidR="00D66EAF" w:rsidRPr="002F3FC8" w:rsidRDefault="00D66EAF" w:rsidP="00D66EAF">
            <w:pPr>
              <w:pStyle w:val="BodyText"/>
            </w:pPr>
            <w:r w:rsidRPr="00F80502">
              <w:rPr>
                <w:rFonts w:cs="Arial"/>
                <w:color w:val="000000"/>
                <w:sz w:val="20"/>
              </w:rPr>
              <w:t>80%</w:t>
            </w:r>
            <w:r w:rsidRPr="00A61C50">
              <w:rPr>
                <w:rFonts w:cs="Arial"/>
                <w:color w:val="000000"/>
                <w:sz w:val="20"/>
              </w:rPr>
              <w:t xml:space="preserve"> </w:t>
            </w:r>
            <w:r w:rsidRPr="00F80502">
              <w:rPr>
                <w:rFonts w:cs="Arial"/>
                <w:color w:val="000000"/>
                <w:sz w:val="20"/>
              </w:rPr>
              <w:t>S</w:t>
            </w:r>
            <w:r w:rsidRPr="00A61C50">
              <w:rPr>
                <w:rFonts w:cs="Arial"/>
                <w:color w:val="000000"/>
                <w:sz w:val="20"/>
                <w:vertAlign w:val="subscript"/>
              </w:rPr>
              <w:t>MSY</w:t>
            </w:r>
          </w:p>
        </w:tc>
        <w:tc>
          <w:tcPr>
            <w:tcW w:w="754" w:type="dxa"/>
            <w:tcBorders>
              <w:top w:val="nil"/>
              <w:left w:val="nil"/>
              <w:bottom w:val="nil"/>
              <w:right w:val="nil"/>
            </w:tcBorders>
            <w:tcPrChange w:id="214" w:author="Bailey, Colin (DFO/MPO)" w:date="2024-12-06T12:17:00Z">
              <w:tcPr>
                <w:tcW w:w="754" w:type="dxa"/>
                <w:tcBorders>
                  <w:top w:val="nil"/>
                  <w:left w:val="nil"/>
                  <w:bottom w:val="nil"/>
                  <w:right w:val="nil"/>
                </w:tcBorders>
              </w:tcPr>
            </w:tcPrChange>
          </w:tcPr>
          <w:p w14:paraId="0330092B" w14:textId="7BB29B1B" w:rsidR="00D66EAF" w:rsidRPr="002F3FC8" w:rsidRDefault="00D66EAF" w:rsidP="00D66EAF">
            <w:pPr>
              <w:pStyle w:val="BodyText"/>
              <w:jc w:val="right"/>
            </w:pPr>
            <w:ins w:id="215" w:author="Bailey, Colin (DFO/MPO)" w:date="2024-12-06T12:11:00Z">
              <w:r w:rsidRPr="00620753">
                <w:t>325</w:t>
              </w:r>
              <w:r>
                <w:t>6</w:t>
              </w:r>
            </w:ins>
            <w:del w:id="216" w:author="Bailey, Colin (DFO/MPO)" w:date="2024-12-06T12:11:00Z">
              <w:r w:rsidRPr="12283F5C" w:rsidDel="006A0A05">
                <w:rPr>
                  <w:rFonts w:cs="Arial"/>
                  <w:color w:val="000000" w:themeColor="text1"/>
                  <w:sz w:val="20"/>
                </w:rPr>
                <w:delText>3</w:delText>
              </w:r>
              <w:r w:rsidDel="006A0A05">
                <w:rPr>
                  <w:rFonts w:cs="Arial"/>
                  <w:color w:val="000000" w:themeColor="text1"/>
                  <w:sz w:val="20"/>
                </w:rPr>
                <w:delText>931</w:delText>
              </w:r>
            </w:del>
          </w:p>
        </w:tc>
        <w:tc>
          <w:tcPr>
            <w:tcW w:w="990" w:type="dxa"/>
            <w:tcBorders>
              <w:top w:val="nil"/>
              <w:left w:val="nil"/>
              <w:bottom w:val="nil"/>
              <w:right w:val="nil"/>
            </w:tcBorders>
            <w:tcPrChange w:id="217" w:author="Bailey, Colin (DFO/MPO)" w:date="2024-12-06T12:17:00Z">
              <w:tcPr>
                <w:tcW w:w="1548" w:type="dxa"/>
                <w:gridSpan w:val="2"/>
                <w:tcBorders>
                  <w:top w:val="nil"/>
                  <w:left w:val="nil"/>
                  <w:bottom w:val="nil"/>
                  <w:right w:val="nil"/>
                </w:tcBorders>
              </w:tcPr>
            </w:tcPrChange>
          </w:tcPr>
          <w:p w14:paraId="64DC599C" w14:textId="0DD65C4E" w:rsidR="00D66EAF" w:rsidRPr="002F3FC8" w:rsidRDefault="00D66EAF" w:rsidP="00D66EAF">
            <w:pPr>
              <w:pStyle w:val="BodyText"/>
              <w:jc w:val="right"/>
            </w:pPr>
            <w:ins w:id="218" w:author="Bailey, Colin (DFO/MPO)" w:date="2024-12-06T12:11:00Z">
              <w:r w:rsidRPr="00620753">
                <w:t>2212</w:t>
              </w:r>
            </w:ins>
            <w:del w:id="219" w:author="Bailey, Colin (DFO/MPO)" w:date="2024-12-06T12:11:00Z">
              <w:r w:rsidDel="006A0A05">
                <w:rPr>
                  <w:rFonts w:cs="Arial"/>
                  <w:color w:val="000000" w:themeColor="text1"/>
                  <w:sz w:val="20"/>
                </w:rPr>
                <w:delText>2374</w:delText>
              </w:r>
            </w:del>
          </w:p>
        </w:tc>
        <w:tc>
          <w:tcPr>
            <w:tcW w:w="900" w:type="dxa"/>
            <w:tcBorders>
              <w:top w:val="nil"/>
              <w:left w:val="nil"/>
              <w:bottom w:val="nil"/>
              <w:right w:val="nil"/>
            </w:tcBorders>
            <w:tcPrChange w:id="220" w:author="Bailey, Colin (DFO/MPO)" w:date="2024-12-06T12:17:00Z">
              <w:tcPr>
                <w:tcW w:w="1151" w:type="dxa"/>
                <w:tcBorders>
                  <w:top w:val="nil"/>
                  <w:left w:val="nil"/>
                  <w:bottom w:val="nil"/>
                  <w:right w:val="nil"/>
                </w:tcBorders>
              </w:tcPr>
            </w:tcPrChange>
          </w:tcPr>
          <w:p w14:paraId="7466AF34" w14:textId="050553D2" w:rsidR="00D66EAF" w:rsidRPr="002F3FC8" w:rsidRDefault="00D66EAF" w:rsidP="00D66EAF">
            <w:pPr>
              <w:pStyle w:val="BodyText"/>
              <w:jc w:val="right"/>
            </w:pPr>
            <w:ins w:id="221" w:author="Bailey, Colin (DFO/MPO)" w:date="2024-12-06T12:11:00Z">
              <w:r w:rsidRPr="00620753">
                <w:t>316</w:t>
              </w:r>
              <w:r>
                <w:t>1</w:t>
              </w:r>
            </w:ins>
            <w:del w:id="222" w:author="Bailey, Colin (DFO/MPO)" w:date="2024-12-06T12:11:00Z">
              <w:r w:rsidDel="006A0A05">
                <w:rPr>
                  <w:rFonts w:cs="Arial"/>
                  <w:b/>
                  <w:bCs/>
                  <w:color w:val="000000" w:themeColor="text1"/>
                  <w:sz w:val="20"/>
                </w:rPr>
                <w:delText>3868</w:delText>
              </w:r>
            </w:del>
          </w:p>
        </w:tc>
        <w:tc>
          <w:tcPr>
            <w:tcW w:w="1080" w:type="dxa"/>
            <w:tcBorders>
              <w:top w:val="nil"/>
              <w:left w:val="nil"/>
              <w:bottom w:val="nil"/>
              <w:right w:val="nil"/>
            </w:tcBorders>
            <w:tcPrChange w:id="223" w:author="Bailey, Colin (DFO/MPO)" w:date="2024-12-06T12:17:00Z">
              <w:tcPr>
                <w:tcW w:w="1151" w:type="dxa"/>
                <w:tcBorders>
                  <w:top w:val="nil"/>
                  <w:left w:val="nil"/>
                  <w:bottom w:val="nil"/>
                  <w:right w:val="nil"/>
                </w:tcBorders>
              </w:tcPr>
            </w:tcPrChange>
          </w:tcPr>
          <w:p w14:paraId="225C6690" w14:textId="53374FD4" w:rsidR="00D66EAF" w:rsidRPr="002F3FC8" w:rsidRDefault="00D66EAF" w:rsidP="00D66EAF">
            <w:pPr>
              <w:pStyle w:val="BodyText"/>
              <w:jc w:val="right"/>
            </w:pPr>
            <w:ins w:id="224" w:author="Bailey, Colin (DFO/MPO)" w:date="2024-12-06T12:11:00Z">
              <w:r w:rsidRPr="00620753">
                <w:t>520</w:t>
              </w:r>
              <w:r>
                <w:t>8</w:t>
              </w:r>
            </w:ins>
            <w:del w:id="225" w:author="Bailey, Colin (DFO/MPO)" w:date="2024-12-06T12:11:00Z">
              <w:r w:rsidDel="006A0A05">
                <w:rPr>
                  <w:rFonts w:cs="Arial"/>
                  <w:color w:val="000000" w:themeColor="text1"/>
                  <w:sz w:val="20"/>
                </w:rPr>
                <w:delText>5626</w:delText>
              </w:r>
            </w:del>
          </w:p>
        </w:tc>
      </w:tr>
      <w:tr w:rsidR="006421F7" w:rsidRPr="00CD0E55" w14:paraId="63C1E32C" w14:textId="77777777" w:rsidTr="006421F7">
        <w:trPr>
          <w:jc w:val="center"/>
          <w:trPrChange w:id="226" w:author="Bailey, Colin (DFO/MPO)" w:date="2024-12-06T12:17:00Z">
            <w:trPr>
              <w:jc w:val="center"/>
            </w:trPr>
          </w:trPrChange>
        </w:trPr>
        <w:tc>
          <w:tcPr>
            <w:tcW w:w="1795" w:type="dxa"/>
            <w:tcBorders>
              <w:top w:val="nil"/>
              <w:left w:val="nil"/>
              <w:bottom w:val="nil"/>
              <w:right w:val="nil"/>
            </w:tcBorders>
            <w:vAlign w:val="bottom"/>
            <w:tcPrChange w:id="227" w:author="Bailey, Colin (DFO/MPO)" w:date="2024-12-06T12:17:00Z">
              <w:tcPr>
                <w:tcW w:w="1795" w:type="dxa"/>
                <w:tcBorders>
                  <w:top w:val="nil"/>
                  <w:left w:val="nil"/>
                  <w:bottom w:val="nil"/>
                  <w:right w:val="nil"/>
                </w:tcBorders>
                <w:vAlign w:val="bottom"/>
              </w:tcPr>
            </w:tcPrChange>
          </w:tcPr>
          <w:p w14:paraId="5790BBCD" w14:textId="56A08A35" w:rsidR="00D66EAF" w:rsidRDefault="00D66EAF" w:rsidP="00D66EAF">
            <w:pPr>
              <w:pStyle w:val="BodyText"/>
              <w:rPr>
                <w:sz w:val="20"/>
              </w:rPr>
            </w:pPr>
            <w:r>
              <w:rPr>
                <w:sz w:val="20"/>
              </w:rPr>
              <w:t>Lower Thompson</w:t>
            </w:r>
          </w:p>
        </w:tc>
        <w:tc>
          <w:tcPr>
            <w:tcW w:w="1321" w:type="dxa"/>
            <w:tcBorders>
              <w:top w:val="nil"/>
              <w:left w:val="nil"/>
              <w:bottom w:val="nil"/>
              <w:right w:val="nil"/>
            </w:tcBorders>
            <w:vAlign w:val="bottom"/>
            <w:tcPrChange w:id="228" w:author="Bailey, Colin (DFO/MPO)" w:date="2024-12-06T12:17:00Z">
              <w:tcPr>
                <w:tcW w:w="1321" w:type="dxa"/>
                <w:tcBorders>
                  <w:top w:val="nil"/>
                  <w:left w:val="nil"/>
                  <w:bottom w:val="nil"/>
                  <w:right w:val="nil"/>
                </w:tcBorders>
                <w:vAlign w:val="bottom"/>
              </w:tcPr>
            </w:tcPrChange>
          </w:tcPr>
          <w:p w14:paraId="66818608" w14:textId="059C2D4E" w:rsidR="00D66EAF" w:rsidRPr="00CD0E55" w:rsidRDefault="00D66EAF" w:rsidP="00D66EAF">
            <w:pPr>
              <w:pStyle w:val="BodyText"/>
              <w:rPr>
                <w:sz w:val="20"/>
              </w:rPr>
            </w:pPr>
            <w:r w:rsidRPr="00F80502">
              <w:rPr>
                <w:rFonts w:cs="Arial"/>
                <w:color w:val="000000"/>
                <w:sz w:val="20"/>
              </w:rPr>
              <w:t>U</w:t>
            </w:r>
            <w:r w:rsidRPr="00A61C50">
              <w:rPr>
                <w:rFonts w:cs="Arial"/>
                <w:color w:val="000000"/>
                <w:sz w:val="20"/>
                <w:vertAlign w:val="subscript"/>
              </w:rPr>
              <w:t>MSY</w:t>
            </w:r>
          </w:p>
        </w:tc>
        <w:tc>
          <w:tcPr>
            <w:tcW w:w="754" w:type="dxa"/>
            <w:tcBorders>
              <w:top w:val="nil"/>
              <w:left w:val="nil"/>
              <w:bottom w:val="nil"/>
              <w:right w:val="nil"/>
            </w:tcBorders>
            <w:tcPrChange w:id="229" w:author="Bailey, Colin (DFO/MPO)" w:date="2024-12-06T12:17:00Z">
              <w:tcPr>
                <w:tcW w:w="754" w:type="dxa"/>
                <w:tcBorders>
                  <w:top w:val="nil"/>
                  <w:left w:val="nil"/>
                  <w:bottom w:val="nil"/>
                  <w:right w:val="nil"/>
                </w:tcBorders>
              </w:tcPr>
            </w:tcPrChange>
          </w:tcPr>
          <w:p w14:paraId="11FFC397" w14:textId="0E53FB99" w:rsidR="00D66EAF" w:rsidRPr="00CD0E55" w:rsidRDefault="00D66EAF" w:rsidP="00D66EAF">
            <w:pPr>
              <w:pStyle w:val="BodyText"/>
              <w:jc w:val="right"/>
              <w:rPr>
                <w:sz w:val="20"/>
              </w:rPr>
            </w:pPr>
            <w:ins w:id="230" w:author="Bailey, Colin (DFO/MPO)" w:date="2024-12-06T12:15:00Z">
              <w:r w:rsidRPr="00676B49">
                <w:t>0.3</w:t>
              </w:r>
              <w:r>
                <w:t>8</w:t>
              </w:r>
            </w:ins>
            <w:del w:id="231" w:author="Bailey, Colin (DFO/MPO)" w:date="2024-12-06T12:15:00Z">
              <w:r w:rsidRPr="12283F5C" w:rsidDel="00546A9E">
                <w:rPr>
                  <w:rFonts w:cs="Arial"/>
                  <w:color w:val="000000" w:themeColor="text1"/>
                  <w:sz w:val="20"/>
                </w:rPr>
                <w:delText>0.3</w:delText>
              </w:r>
              <w:r w:rsidDel="00546A9E">
                <w:rPr>
                  <w:rFonts w:cs="Arial"/>
                  <w:color w:val="000000" w:themeColor="text1"/>
                  <w:sz w:val="20"/>
                </w:rPr>
                <w:delText>5</w:delText>
              </w:r>
            </w:del>
          </w:p>
        </w:tc>
        <w:tc>
          <w:tcPr>
            <w:tcW w:w="990" w:type="dxa"/>
            <w:tcBorders>
              <w:top w:val="nil"/>
              <w:left w:val="nil"/>
              <w:bottom w:val="nil"/>
              <w:right w:val="nil"/>
            </w:tcBorders>
            <w:tcPrChange w:id="232" w:author="Bailey, Colin (DFO/MPO)" w:date="2024-12-06T12:17:00Z">
              <w:tcPr>
                <w:tcW w:w="1548" w:type="dxa"/>
                <w:gridSpan w:val="2"/>
                <w:tcBorders>
                  <w:top w:val="nil"/>
                  <w:left w:val="nil"/>
                  <w:bottom w:val="nil"/>
                  <w:right w:val="nil"/>
                </w:tcBorders>
              </w:tcPr>
            </w:tcPrChange>
          </w:tcPr>
          <w:p w14:paraId="1BFF33CD" w14:textId="092BE6F4" w:rsidR="00D66EAF" w:rsidRPr="00CD0E55" w:rsidRDefault="00D66EAF" w:rsidP="00D66EAF">
            <w:pPr>
              <w:pStyle w:val="BodyText"/>
              <w:jc w:val="right"/>
              <w:rPr>
                <w:sz w:val="20"/>
              </w:rPr>
            </w:pPr>
            <w:ins w:id="233" w:author="Bailey, Colin (DFO/MPO)" w:date="2024-12-06T12:15:00Z">
              <w:r w:rsidRPr="00676B49">
                <w:t>0.16</w:t>
              </w:r>
            </w:ins>
            <w:del w:id="234" w:author="Bailey, Colin (DFO/MPO)" w:date="2024-12-06T12:15:00Z">
              <w:r w:rsidRPr="12283F5C" w:rsidDel="00546A9E">
                <w:rPr>
                  <w:rFonts w:cs="Arial"/>
                  <w:color w:val="000000" w:themeColor="text1"/>
                  <w:sz w:val="20"/>
                </w:rPr>
                <w:delText>0.1</w:delText>
              </w:r>
              <w:r w:rsidDel="00546A9E">
                <w:rPr>
                  <w:rFonts w:cs="Arial"/>
                  <w:color w:val="000000" w:themeColor="text1"/>
                  <w:sz w:val="20"/>
                </w:rPr>
                <w:delText>3</w:delText>
              </w:r>
            </w:del>
          </w:p>
        </w:tc>
        <w:tc>
          <w:tcPr>
            <w:tcW w:w="900" w:type="dxa"/>
            <w:tcBorders>
              <w:top w:val="nil"/>
              <w:left w:val="nil"/>
              <w:bottom w:val="nil"/>
              <w:right w:val="nil"/>
            </w:tcBorders>
            <w:tcPrChange w:id="235" w:author="Bailey, Colin (DFO/MPO)" w:date="2024-12-06T12:17:00Z">
              <w:tcPr>
                <w:tcW w:w="1151" w:type="dxa"/>
                <w:tcBorders>
                  <w:top w:val="nil"/>
                  <w:left w:val="nil"/>
                  <w:bottom w:val="nil"/>
                  <w:right w:val="nil"/>
                </w:tcBorders>
              </w:tcPr>
            </w:tcPrChange>
          </w:tcPr>
          <w:p w14:paraId="2872FEF0" w14:textId="022E4552" w:rsidR="00D66EAF" w:rsidRPr="00CD0E55" w:rsidRDefault="00D66EAF" w:rsidP="00D66EAF">
            <w:pPr>
              <w:pStyle w:val="BodyText"/>
              <w:jc w:val="right"/>
              <w:rPr>
                <w:sz w:val="20"/>
              </w:rPr>
            </w:pPr>
            <w:ins w:id="236" w:author="Bailey, Colin (DFO/MPO)" w:date="2024-12-06T12:15:00Z">
              <w:r w:rsidRPr="00676B49">
                <w:t>0.3</w:t>
              </w:r>
              <w:r>
                <w:t>8</w:t>
              </w:r>
            </w:ins>
            <w:del w:id="237" w:author="Bailey, Colin (DFO/MPO)" w:date="2024-12-06T12:15:00Z">
              <w:r w:rsidRPr="12283F5C" w:rsidDel="00546A9E">
                <w:rPr>
                  <w:rFonts w:cs="Arial"/>
                  <w:b/>
                  <w:bCs/>
                  <w:color w:val="000000" w:themeColor="text1"/>
                  <w:sz w:val="20"/>
                </w:rPr>
                <w:delText>0.3</w:delText>
              </w:r>
              <w:r w:rsidDel="00546A9E">
                <w:rPr>
                  <w:rFonts w:cs="Arial"/>
                  <w:b/>
                  <w:bCs/>
                  <w:color w:val="000000" w:themeColor="text1"/>
                  <w:sz w:val="20"/>
                </w:rPr>
                <w:delText>6</w:delText>
              </w:r>
            </w:del>
          </w:p>
        </w:tc>
        <w:tc>
          <w:tcPr>
            <w:tcW w:w="1080" w:type="dxa"/>
            <w:tcBorders>
              <w:top w:val="nil"/>
              <w:left w:val="nil"/>
              <w:bottom w:val="nil"/>
              <w:right w:val="nil"/>
            </w:tcBorders>
            <w:tcPrChange w:id="238" w:author="Bailey, Colin (DFO/MPO)" w:date="2024-12-06T12:17:00Z">
              <w:tcPr>
                <w:tcW w:w="1151" w:type="dxa"/>
                <w:tcBorders>
                  <w:top w:val="nil"/>
                  <w:left w:val="nil"/>
                  <w:bottom w:val="nil"/>
                  <w:right w:val="nil"/>
                </w:tcBorders>
              </w:tcPr>
            </w:tcPrChange>
          </w:tcPr>
          <w:p w14:paraId="5EAB1141" w14:textId="70CE4F05" w:rsidR="00D66EAF" w:rsidRPr="00CD0E55" w:rsidRDefault="00D66EAF" w:rsidP="00D66EAF">
            <w:pPr>
              <w:pStyle w:val="BodyText"/>
              <w:jc w:val="right"/>
              <w:rPr>
                <w:sz w:val="20"/>
              </w:rPr>
            </w:pPr>
            <w:ins w:id="239" w:author="Bailey, Colin (DFO/MPO)" w:date="2024-12-06T12:15:00Z">
              <w:r w:rsidRPr="00676B49">
                <w:t>0.5</w:t>
              </w:r>
              <w:r>
                <w:t>6</w:t>
              </w:r>
            </w:ins>
            <w:del w:id="240" w:author="Bailey, Colin (DFO/MPO)" w:date="2024-12-06T12:15:00Z">
              <w:r w:rsidRPr="12283F5C" w:rsidDel="00546A9E">
                <w:rPr>
                  <w:rFonts w:cs="Arial"/>
                  <w:color w:val="000000" w:themeColor="text1"/>
                  <w:sz w:val="20"/>
                </w:rPr>
                <w:delText>0.5</w:delText>
              </w:r>
              <w:r w:rsidDel="00546A9E">
                <w:rPr>
                  <w:rFonts w:cs="Arial"/>
                  <w:color w:val="000000" w:themeColor="text1"/>
                  <w:sz w:val="20"/>
                </w:rPr>
                <w:delText>4</w:delText>
              </w:r>
            </w:del>
          </w:p>
        </w:tc>
      </w:tr>
      <w:tr w:rsidR="006421F7" w:rsidRPr="00CD0E55" w14:paraId="4F197565" w14:textId="77777777" w:rsidTr="006421F7">
        <w:trPr>
          <w:jc w:val="center"/>
          <w:trPrChange w:id="241" w:author="Bailey, Colin (DFO/MPO)" w:date="2024-12-06T12:17:00Z">
            <w:trPr>
              <w:jc w:val="center"/>
            </w:trPr>
          </w:trPrChange>
        </w:trPr>
        <w:tc>
          <w:tcPr>
            <w:tcW w:w="1795" w:type="dxa"/>
            <w:tcBorders>
              <w:top w:val="nil"/>
              <w:left w:val="nil"/>
              <w:bottom w:val="nil"/>
              <w:right w:val="nil"/>
            </w:tcBorders>
            <w:vAlign w:val="bottom"/>
            <w:tcPrChange w:id="242" w:author="Bailey, Colin (DFO/MPO)" w:date="2024-12-06T12:17:00Z">
              <w:tcPr>
                <w:tcW w:w="1795" w:type="dxa"/>
                <w:tcBorders>
                  <w:top w:val="nil"/>
                  <w:left w:val="nil"/>
                  <w:bottom w:val="nil"/>
                  <w:right w:val="nil"/>
                </w:tcBorders>
                <w:vAlign w:val="bottom"/>
              </w:tcPr>
            </w:tcPrChange>
          </w:tcPr>
          <w:p w14:paraId="652E9FB5" w14:textId="34AC7280" w:rsidR="00D66EAF" w:rsidRDefault="00D66EAF" w:rsidP="00D66EAF">
            <w:pPr>
              <w:pStyle w:val="BodyText"/>
              <w:rPr>
                <w:sz w:val="20"/>
              </w:rPr>
            </w:pPr>
            <w:r>
              <w:rPr>
                <w:sz w:val="20"/>
              </w:rPr>
              <w:t>Middle Fraser</w:t>
            </w:r>
          </w:p>
        </w:tc>
        <w:tc>
          <w:tcPr>
            <w:tcW w:w="1321" w:type="dxa"/>
            <w:tcBorders>
              <w:top w:val="nil"/>
              <w:left w:val="nil"/>
              <w:bottom w:val="nil"/>
              <w:right w:val="nil"/>
            </w:tcBorders>
            <w:vAlign w:val="bottom"/>
            <w:tcPrChange w:id="243" w:author="Bailey, Colin (DFO/MPO)" w:date="2024-12-06T12:17:00Z">
              <w:tcPr>
                <w:tcW w:w="1321" w:type="dxa"/>
                <w:tcBorders>
                  <w:top w:val="nil"/>
                  <w:left w:val="nil"/>
                  <w:bottom w:val="nil"/>
                  <w:right w:val="nil"/>
                </w:tcBorders>
                <w:vAlign w:val="bottom"/>
              </w:tcPr>
            </w:tcPrChange>
          </w:tcPr>
          <w:p w14:paraId="48B1DA7D" w14:textId="5382B219" w:rsidR="00D66EAF" w:rsidRPr="00CD0E55" w:rsidRDefault="00D66EAF" w:rsidP="00D66EAF">
            <w:pPr>
              <w:pStyle w:val="BodyText"/>
              <w:rPr>
                <w:sz w:val="20"/>
              </w:rPr>
            </w:pPr>
            <w:r w:rsidRPr="00F80502">
              <w:rPr>
                <w:rFonts w:cs="Arial"/>
                <w:color w:val="000000"/>
                <w:sz w:val="20"/>
              </w:rPr>
              <w:t>S</w:t>
            </w:r>
            <w:r w:rsidRPr="00F80502">
              <w:rPr>
                <w:rFonts w:cs="Arial"/>
                <w:color w:val="000000"/>
                <w:sz w:val="20"/>
                <w:vertAlign w:val="subscript"/>
              </w:rPr>
              <w:t>gen</w:t>
            </w:r>
          </w:p>
        </w:tc>
        <w:tc>
          <w:tcPr>
            <w:tcW w:w="754" w:type="dxa"/>
            <w:tcBorders>
              <w:top w:val="nil"/>
              <w:left w:val="nil"/>
              <w:bottom w:val="nil"/>
              <w:right w:val="nil"/>
            </w:tcBorders>
            <w:vAlign w:val="bottom"/>
            <w:tcPrChange w:id="244" w:author="Bailey, Colin (DFO/MPO)" w:date="2024-12-06T12:17:00Z">
              <w:tcPr>
                <w:tcW w:w="754" w:type="dxa"/>
                <w:tcBorders>
                  <w:top w:val="nil"/>
                  <w:left w:val="nil"/>
                  <w:bottom w:val="nil"/>
                  <w:right w:val="nil"/>
                </w:tcBorders>
                <w:vAlign w:val="bottom"/>
              </w:tcPr>
            </w:tcPrChange>
          </w:tcPr>
          <w:p w14:paraId="6A17D14A" w14:textId="152D6C75" w:rsidR="00D66EAF" w:rsidRPr="00CD0E55" w:rsidRDefault="00D66EAF" w:rsidP="00D66EAF">
            <w:pPr>
              <w:pStyle w:val="BodyText"/>
              <w:jc w:val="right"/>
              <w:rPr>
                <w:sz w:val="20"/>
              </w:rPr>
            </w:pPr>
            <w:r w:rsidRPr="12283F5C">
              <w:rPr>
                <w:rFonts w:cs="Arial"/>
                <w:color w:val="000000" w:themeColor="text1"/>
                <w:sz w:val="20"/>
              </w:rPr>
              <w:t>1</w:t>
            </w:r>
            <w:r>
              <w:rPr>
                <w:rFonts w:cs="Arial"/>
                <w:color w:val="000000" w:themeColor="text1"/>
                <w:sz w:val="20"/>
              </w:rPr>
              <w:t>75</w:t>
            </w:r>
            <w:ins w:id="245" w:author="Bailey, Colin (DFO/MPO)" w:date="2024-12-06T12:07:00Z">
              <w:r>
                <w:rPr>
                  <w:rFonts w:cs="Arial"/>
                  <w:color w:val="000000" w:themeColor="text1"/>
                  <w:sz w:val="20"/>
                </w:rPr>
                <w:t>9</w:t>
              </w:r>
            </w:ins>
            <w:del w:id="246" w:author="Bailey, Colin (DFO/MPO)" w:date="2024-12-06T12:07:00Z">
              <w:r w:rsidDel="00D66EAF">
                <w:rPr>
                  <w:rFonts w:cs="Arial"/>
                  <w:color w:val="000000" w:themeColor="text1"/>
                  <w:sz w:val="20"/>
                </w:rPr>
                <w:delText>3</w:delText>
              </w:r>
            </w:del>
          </w:p>
        </w:tc>
        <w:tc>
          <w:tcPr>
            <w:tcW w:w="990" w:type="dxa"/>
            <w:tcBorders>
              <w:top w:val="nil"/>
              <w:left w:val="nil"/>
              <w:bottom w:val="nil"/>
              <w:right w:val="nil"/>
            </w:tcBorders>
            <w:tcPrChange w:id="247" w:author="Bailey, Colin (DFO/MPO)" w:date="2024-12-06T12:17:00Z">
              <w:tcPr>
                <w:tcW w:w="1548" w:type="dxa"/>
                <w:gridSpan w:val="2"/>
                <w:tcBorders>
                  <w:top w:val="nil"/>
                  <w:left w:val="nil"/>
                  <w:bottom w:val="nil"/>
                  <w:right w:val="nil"/>
                </w:tcBorders>
              </w:tcPr>
            </w:tcPrChange>
          </w:tcPr>
          <w:p w14:paraId="2EC4E298" w14:textId="3094594B" w:rsidR="00D66EAF" w:rsidRPr="00CD0E55" w:rsidRDefault="00D66EAF" w:rsidP="00D66EAF">
            <w:pPr>
              <w:pStyle w:val="BodyText"/>
              <w:jc w:val="right"/>
              <w:rPr>
                <w:sz w:val="20"/>
              </w:rPr>
            </w:pPr>
            <w:ins w:id="248" w:author="Bailey, Colin (DFO/MPO)" w:date="2024-12-06T12:10:00Z">
              <w:r w:rsidRPr="00627712">
                <w:t>957</w:t>
              </w:r>
            </w:ins>
            <w:del w:id="249" w:author="Bailey, Colin (DFO/MPO)" w:date="2024-12-06T12:10:00Z">
              <w:r w:rsidDel="00D52A81">
                <w:rPr>
                  <w:rFonts w:cs="Arial"/>
                  <w:color w:val="000000" w:themeColor="text1"/>
                  <w:sz w:val="20"/>
                </w:rPr>
                <w:delText>967</w:delText>
              </w:r>
            </w:del>
          </w:p>
        </w:tc>
        <w:tc>
          <w:tcPr>
            <w:tcW w:w="900" w:type="dxa"/>
            <w:tcBorders>
              <w:top w:val="nil"/>
              <w:left w:val="nil"/>
              <w:bottom w:val="nil"/>
              <w:right w:val="nil"/>
            </w:tcBorders>
            <w:tcPrChange w:id="250" w:author="Bailey, Colin (DFO/MPO)" w:date="2024-12-06T12:17:00Z">
              <w:tcPr>
                <w:tcW w:w="1151" w:type="dxa"/>
                <w:tcBorders>
                  <w:top w:val="nil"/>
                  <w:left w:val="nil"/>
                  <w:bottom w:val="nil"/>
                  <w:right w:val="nil"/>
                </w:tcBorders>
              </w:tcPr>
            </w:tcPrChange>
          </w:tcPr>
          <w:p w14:paraId="5235AB79" w14:textId="2075D198" w:rsidR="00D66EAF" w:rsidRPr="00CD0E55" w:rsidRDefault="00D66EAF" w:rsidP="00D66EAF">
            <w:pPr>
              <w:pStyle w:val="BodyText"/>
              <w:jc w:val="right"/>
              <w:rPr>
                <w:sz w:val="20"/>
              </w:rPr>
            </w:pPr>
            <w:ins w:id="251" w:author="Bailey, Colin (DFO/MPO)" w:date="2024-12-06T12:10:00Z">
              <w:r w:rsidRPr="00627712">
                <w:t>1639</w:t>
              </w:r>
            </w:ins>
            <w:del w:id="252" w:author="Bailey, Colin (DFO/MPO)" w:date="2024-12-06T12:10:00Z">
              <w:r w:rsidDel="00D52A81">
                <w:rPr>
                  <w:rFonts w:cs="Arial"/>
                  <w:b/>
                  <w:bCs/>
                  <w:color w:val="000000" w:themeColor="text1"/>
                  <w:sz w:val="20"/>
                </w:rPr>
                <w:delText>1633</w:delText>
              </w:r>
            </w:del>
          </w:p>
        </w:tc>
        <w:tc>
          <w:tcPr>
            <w:tcW w:w="1080" w:type="dxa"/>
            <w:tcBorders>
              <w:top w:val="nil"/>
              <w:left w:val="nil"/>
              <w:bottom w:val="nil"/>
              <w:right w:val="nil"/>
            </w:tcBorders>
            <w:tcPrChange w:id="253" w:author="Bailey, Colin (DFO/MPO)" w:date="2024-12-06T12:17:00Z">
              <w:tcPr>
                <w:tcW w:w="1151" w:type="dxa"/>
                <w:tcBorders>
                  <w:top w:val="nil"/>
                  <w:left w:val="nil"/>
                  <w:bottom w:val="nil"/>
                  <w:right w:val="nil"/>
                </w:tcBorders>
              </w:tcPr>
            </w:tcPrChange>
          </w:tcPr>
          <w:p w14:paraId="70001B05" w14:textId="05D61F51" w:rsidR="00D66EAF" w:rsidRPr="00CD0E55" w:rsidRDefault="00D66EAF" w:rsidP="00D66EAF">
            <w:pPr>
              <w:pStyle w:val="BodyText"/>
              <w:jc w:val="right"/>
              <w:rPr>
                <w:sz w:val="20"/>
              </w:rPr>
            </w:pPr>
            <w:ins w:id="254" w:author="Bailey, Colin (DFO/MPO)" w:date="2024-12-06T12:10:00Z">
              <w:r w:rsidRPr="00627712">
                <w:t>322</w:t>
              </w:r>
              <w:r>
                <w:t>2</w:t>
              </w:r>
            </w:ins>
            <w:del w:id="255" w:author="Bailey, Colin (DFO/MPO)" w:date="2024-12-06T12:10:00Z">
              <w:r w:rsidDel="00D52A81">
                <w:rPr>
                  <w:rFonts w:cs="Arial"/>
                  <w:color w:val="000000" w:themeColor="text1"/>
                  <w:sz w:val="20"/>
                </w:rPr>
                <w:delText>3188</w:delText>
              </w:r>
            </w:del>
          </w:p>
        </w:tc>
      </w:tr>
      <w:tr w:rsidR="006421F7" w:rsidRPr="00CD0E55" w14:paraId="09648A70" w14:textId="77777777" w:rsidTr="006421F7">
        <w:trPr>
          <w:jc w:val="center"/>
          <w:trPrChange w:id="256" w:author="Bailey, Colin (DFO/MPO)" w:date="2024-12-06T12:17:00Z">
            <w:trPr>
              <w:jc w:val="center"/>
            </w:trPr>
          </w:trPrChange>
        </w:trPr>
        <w:tc>
          <w:tcPr>
            <w:tcW w:w="1795" w:type="dxa"/>
            <w:tcBorders>
              <w:top w:val="nil"/>
              <w:left w:val="nil"/>
              <w:bottom w:val="nil"/>
              <w:right w:val="nil"/>
            </w:tcBorders>
            <w:vAlign w:val="bottom"/>
            <w:tcPrChange w:id="257" w:author="Bailey, Colin (DFO/MPO)" w:date="2024-12-06T12:17:00Z">
              <w:tcPr>
                <w:tcW w:w="1795" w:type="dxa"/>
                <w:tcBorders>
                  <w:top w:val="nil"/>
                  <w:left w:val="nil"/>
                  <w:bottom w:val="nil"/>
                  <w:right w:val="nil"/>
                </w:tcBorders>
                <w:vAlign w:val="bottom"/>
              </w:tcPr>
            </w:tcPrChange>
          </w:tcPr>
          <w:p w14:paraId="768C134F" w14:textId="4EA07AEE" w:rsidR="00D66EAF" w:rsidRDefault="00D66EAF" w:rsidP="00D66EAF">
            <w:pPr>
              <w:pStyle w:val="BodyText"/>
              <w:rPr>
                <w:sz w:val="20"/>
              </w:rPr>
            </w:pPr>
            <w:r>
              <w:rPr>
                <w:sz w:val="20"/>
              </w:rPr>
              <w:t>Middle Fraser</w:t>
            </w:r>
          </w:p>
        </w:tc>
        <w:tc>
          <w:tcPr>
            <w:tcW w:w="1321" w:type="dxa"/>
            <w:tcBorders>
              <w:top w:val="nil"/>
              <w:left w:val="nil"/>
              <w:bottom w:val="nil"/>
              <w:right w:val="nil"/>
            </w:tcBorders>
            <w:vAlign w:val="bottom"/>
            <w:tcPrChange w:id="258" w:author="Bailey, Colin (DFO/MPO)" w:date="2024-12-06T12:17:00Z">
              <w:tcPr>
                <w:tcW w:w="1321" w:type="dxa"/>
                <w:tcBorders>
                  <w:top w:val="nil"/>
                  <w:left w:val="nil"/>
                  <w:bottom w:val="nil"/>
                  <w:right w:val="nil"/>
                </w:tcBorders>
                <w:vAlign w:val="bottom"/>
              </w:tcPr>
            </w:tcPrChange>
          </w:tcPr>
          <w:p w14:paraId="76CDA6AC" w14:textId="57F73BBA" w:rsidR="00D66EAF" w:rsidRPr="00CD0E55" w:rsidRDefault="00D66EAF" w:rsidP="00D66EAF">
            <w:pPr>
              <w:pStyle w:val="BodyText"/>
              <w:rPr>
                <w:sz w:val="20"/>
              </w:rPr>
            </w:pPr>
            <w:r w:rsidRPr="00F80502">
              <w:rPr>
                <w:rFonts w:cs="Arial"/>
                <w:color w:val="000000"/>
                <w:sz w:val="20"/>
              </w:rPr>
              <w:t>80%</w:t>
            </w:r>
            <w:r w:rsidRPr="00A61C50">
              <w:rPr>
                <w:rFonts w:cs="Arial"/>
                <w:color w:val="000000"/>
                <w:sz w:val="20"/>
              </w:rPr>
              <w:t xml:space="preserve"> </w:t>
            </w:r>
            <w:r w:rsidRPr="00F80502">
              <w:rPr>
                <w:rFonts w:cs="Arial"/>
                <w:color w:val="000000"/>
                <w:sz w:val="20"/>
              </w:rPr>
              <w:t>S</w:t>
            </w:r>
            <w:r w:rsidRPr="00A61C50">
              <w:rPr>
                <w:rFonts w:cs="Arial"/>
                <w:color w:val="000000"/>
                <w:sz w:val="20"/>
                <w:vertAlign w:val="subscript"/>
              </w:rPr>
              <w:t>MSY</w:t>
            </w:r>
          </w:p>
        </w:tc>
        <w:tc>
          <w:tcPr>
            <w:tcW w:w="754" w:type="dxa"/>
            <w:tcBorders>
              <w:top w:val="nil"/>
              <w:left w:val="nil"/>
              <w:bottom w:val="nil"/>
              <w:right w:val="nil"/>
            </w:tcBorders>
            <w:tcPrChange w:id="259" w:author="Bailey, Colin (DFO/MPO)" w:date="2024-12-06T12:17:00Z">
              <w:tcPr>
                <w:tcW w:w="754" w:type="dxa"/>
                <w:tcBorders>
                  <w:top w:val="nil"/>
                  <w:left w:val="nil"/>
                  <w:bottom w:val="nil"/>
                  <w:right w:val="nil"/>
                </w:tcBorders>
              </w:tcPr>
            </w:tcPrChange>
          </w:tcPr>
          <w:p w14:paraId="4A8000C1" w14:textId="6D18676B" w:rsidR="00D66EAF" w:rsidRPr="00CD0E55" w:rsidRDefault="00D66EAF" w:rsidP="00D66EAF">
            <w:pPr>
              <w:pStyle w:val="BodyText"/>
              <w:jc w:val="right"/>
              <w:rPr>
                <w:sz w:val="20"/>
              </w:rPr>
            </w:pPr>
            <w:ins w:id="260" w:author="Bailey, Colin (DFO/MPO)" w:date="2024-12-06T12:10:00Z">
              <w:r w:rsidRPr="00BB7311">
                <w:t>242</w:t>
              </w:r>
              <w:r>
                <w:t>4</w:t>
              </w:r>
            </w:ins>
            <w:del w:id="261" w:author="Bailey, Colin (DFO/MPO)" w:date="2024-12-06T12:10:00Z">
              <w:r w:rsidRPr="12283F5C" w:rsidDel="00271309">
                <w:rPr>
                  <w:rFonts w:cs="Arial"/>
                  <w:color w:val="000000" w:themeColor="text1"/>
                  <w:sz w:val="20"/>
                </w:rPr>
                <w:delText>26</w:delText>
              </w:r>
              <w:r w:rsidDel="00271309">
                <w:rPr>
                  <w:rFonts w:cs="Arial"/>
                  <w:color w:val="000000" w:themeColor="text1"/>
                  <w:sz w:val="20"/>
                </w:rPr>
                <w:delText>88</w:delText>
              </w:r>
            </w:del>
          </w:p>
        </w:tc>
        <w:tc>
          <w:tcPr>
            <w:tcW w:w="990" w:type="dxa"/>
            <w:tcBorders>
              <w:top w:val="nil"/>
              <w:left w:val="nil"/>
              <w:bottom w:val="nil"/>
              <w:right w:val="nil"/>
            </w:tcBorders>
            <w:tcPrChange w:id="262" w:author="Bailey, Colin (DFO/MPO)" w:date="2024-12-06T12:17:00Z">
              <w:tcPr>
                <w:tcW w:w="1548" w:type="dxa"/>
                <w:gridSpan w:val="2"/>
                <w:tcBorders>
                  <w:top w:val="nil"/>
                  <w:left w:val="nil"/>
                  <w:bottom w:val="nil"/>
                  <w:right w:val="nil"/>
                </w:tcBorders>
              </w:tcPr>
            </w:tcPrChange>
          </w:tcPr>
          <w:p w14:paraId="2BA9D816" w14:textId="72A82CBB" w:rsidR="00D66EAF" w:rsidRPr="00CD0E55" w:rsidRDefault="00D66EAF" w:rsidP="00D66EAF">
            <w:pPr>
              <w:pStyle w:val="BodyText"/>
              <w:jc w:val="right"/>
              <w:rPr>
                <w:sz w:val="20"/>
              </w:rPr>
            </w:pPr>
            <w:ins w:id="263" w:author="Bailey, Colin (DFO/MPO)" w:date="2024-12-06T12:10:00Z">
              <w:r w:rsidRPr="00BB7311">
                <w:t>1847</w:t>
              </w:r>
            </w:ins>
            <w:del w:id="264" w:author="Bailey, Colin (DFO/MPO)" w:date="2024-12-06T12:10:00Z">
              <w:r w:rsidDel="00271309">
                <w:rPr>
                  <w:rFonts w:cs="Arial"/>
                  <w:color w:val="000000" w:themeColor="text1"/>
                  <w:sz w:val="20"/>
                </w:rPr>
                <w:delText>1917</w:delText>
              </w:r>
            </w:del>
          </w:p>
        </w:tc>
        <w:tc>
          <w:tcPr>
            <w:tcW w:w="900" w:type="dxa"/>
            <w:tcBorders>
              <w:top w:val="nil"/>
              <w:left w:val="nil"/>
              <w:bottom w:val="nil"/>
              <w:right w:val="nil"/>
            </w:tcBorders>
            <w:tcPrChange w:id="265" w:author="Bailey, Colin (DFO/MPO)" w:date="2024-12-06T12:17:00Z">
              <w:tcPr>
                <w:tcW w:w="1151" w:type="dxa"/>
                <w:tcBorders>
                  <w:top w:val="nil"/>
                  <w:left w:val="nil"/>
                  <w:bottom w:val="nil"/>
                  <w:right w:val="nil"/>
                </w:tcBorders>
              </w:tcPr>
            </w:tcPrChange>
          </w:tcPr>
          <w:p w14:paraId="2DD39404" w14:textId="5FAC196B" w:rsidR="00D66EAF" w:rsidRPr="00CD0E55" w:rsidRDefault="00D66EAF" w:rsidP="00D66EAF">
            <w:pPr>
              <w:pStyle w:val="BodyText"/>
              <w:jc w:val="right"/>
              <w:rPr>
                <w:sz w:val="20"/>
              </w:rPr>
            </w:pPr>
            <w:ins w:id="266" w:author="Bailey, Colin (DFO/MPO)" w:date="2024-12-06T12:10:00Z">
              <w:r w:rsidRPr="00BB7311">
                <w:t>2361</w:t>
              </w:r>
            </w:ins>
            <w:del w:id="267" w:author="Bailey, Colin (DFO/MPO)" w:date="2024-12-06T12:10:00Z">
              <w:r w:rsidDel="00271309">
                <w:rPr>
                  <w:rFonts w:cs="Arial"/>
                  <w:b/>
                  <w:bCs/>
                  <w:color w:val="000000" w:themeColor="text1"/>
                  <w:sz w:val="20"/>
                </w:rPr>
                <w:delText>2604</w:delText>
              </w:r>
            </w:del>
          </w:p>
        </w:tc>
        <w:tc>
          <w:tcPr>
            <w:tcW w:w="1080" w:type="dxa"/>
            <w:tcBorders>
              <w:top w:val="nil"/>
              <w:left w:val="nil"/>
              <w:bottom w:val="nil"/>
              <w:right w:val="nil"/>
            </w:tcBorders>
            <w:tcPrChange w:id="268" w:author="Bailey, Colin (DFO/MPO)" w:date="2024-12-06T12:17:00Z">
              <w:tcPr>
                <w:tcW w:w="1151" w:type="dxa"/>
                <w:tcBorders>
                  <w:top w:val="nil"/>
                  <w:left w:val="nil"/>
                  <w:bottom w:val="nil"/>
                  <w:right w:val="nil"/>
                </w:tcBorders>
              </w:tcPr>
            </w:tcPrChange>
          </w:tcPr>
          <w:p w14:paraId="28E236FF" w14:textId="2E619873" w:rsidR="00D66EAF" w:rsidRPr="00CD0E55" w:rsidRDefault="00D66EAF" w:rsidP="00D66EAF">
            <w:pPr>
              <w:pStyle w:val="BodyText"/>
              <w:jc w:val="right"/>
              <w:rPr>
                <w:sz w:val="20"/>
              </w:rPr>
            </w:pPr>
            <w:ins w:id="269" w:author="Bailey, Colin (DFO/MPO)" w:date="2024-12-06T12:10:00Z">
              <w:r w:rsidRPr="00BB7311">
                <w:t>3422</w:t>
              </w:r>
            </w:ins>
            <w:del w:id="270" w:author="Bailey, Colin (DFO/MPO)" w:date="2024-12-06T12:10:00Z">
              <w:r w:rsidRPr="12283F5C" w:rsidDel="00271309">
                <w:rPr>
                  <w:rFonts w:cs="Arial"/>
                  <w:color w:val="000000" w:themeColor="text1"/>
                  <w:sz w:val="20"/>
                </w:rPr>
                <w:delText>38</w:delText>
              </w:r>
              <w:r w:rsidDel="00271309">
                <w:rPr>
                  <w:rFonts w:cs="Arial"/>
                  <w:color w:val="000000" w:themeColor="text1"/>
                  <w:sz w:val="20"/>
                </w:rPr>
                <w:delText>56</w:delText>
              </w:r>
            </w:del>
          </w:p>
        </w:tc>
      </w:tr>
      <w:tr w:rsidR="006421F7" w:rsidRPr="00CD0E55" w14:paraId="3FF981DF" w14:textId="77777777" w:rsidTr="006421F7">
        <w:trPr>
          <w:jc w:val="center"/>
          <w:trPrChange w:id="271" w:author="Bailey, Colin (DFO/MPO)" w:date="2024-12-06T12:17:00Z">
            <w:trPr>
              <w:jc w:val="center"/>
            </w:trPr>
          </w:trPrChange>
        </w:trPr>
        <w:tc>
          <w:tcPr>
            <w:tcW w:w="1795" w:type="dxa"/>
            <w:tcBorders>
              <w:top w:val="nil"/>
              <w:left w:val="nil"/>
              <w:bottom w:val="nil"/>
              <w:right w:val="nil"/>
            </w:tcBorders>
            <w:vAlign w:val="bottom"/>
            <w:tcPrChange w:id="272" w:author="Bailey, Colin (DFO/MPO)" w:date="2024-12-06T12:17:00Z">
              <w:tcPr>
                <w:tcW w:w="1795" w:type="dxa"/>
                <w:tcBorders>
                  <w:top w:val="nil"/>
                  <w:left w:val="nil"/>
                  <w:bottom w:val="nil"/>
                  <w:right w:val="nil"/>
                </w:tcBorders>
                <w:vAlign w:val="bottom"/>
              </w:tcPr>
            </w:tcPrChange>
          </w:tcPr>
          <w:p w14:paraId="2B2F3BC2" w14:textId="6BF852FE" w:rsidR="00D66EAF" w:rsidRDefault="00D66EAF" w:rsidP="00D66EAF">
            <w:pPr>
              <w:pStyle w:val="BodyText"/>
              <w:rPr>
                <w:sz w:val="20"/>
              </w:rPr>
            </w:pPr>
            <w:r>
              <w:rPr>
                <w:sz w:val="20"/>
              </w:rPr>
              <w:t>Middle Fraser</w:t>
            </w:r>
          </w:p>
        </w:tc>
        <w:tc>
          <w:tcPr>
            <w:tcW w:w="1321" w:type="dxa"/>
            <w:tcBorders>
              <w:top w:val="nil"/>
              <w:left w:val="nil"/>
              <w:bottom w:val="nil"/>
              <w:right w:val="nil"/>
            </w:tcBorders>
            <w:vAlign w:val="bottom"/>
            <w:tcPrChange w:id="273" w:author="Bailey, Colin (DFO/MPO)" w:date="2024-12-06T12:17:00Z">
              <w:tcPr>
                <w:tcW w:w="1321" w:type="dxa"/>
                <w:tcBorders>
                  <w:top w:val="nil"/>
                  <w:left w:val="nil"/>
                  <w:bottom w:val="nil"/>
                  <w:right w:val="nil"/>
                </w:tcBorders>
                <w:vAlign w:val="bottom"/>
              </w:tcPr>
            </w:tcPrChange>
          </w:tcPr>
          <w:p w14:paraId="4E1439AC" w14:textId="42BB35D2" w:rsidR="00D66EAF" w:rsidRPr="00CD0E55" w:rsidRDefault="00D66EAF" w:rsidP="00D66EAF">
            <w:pPr>
              <w:pStyle w:val="BodyText"/>
              <w:rPr>
                <w:sz w:val="20"/>
              </w:rPr>
            </w:pPr>
            <w:r w:rsidRPr="00F80502">
              <w:rPr>
                <w:rFonts w:cs="Arial"/>
                <w:color w:val="000000"/>
                <w:sz w:val="20"/>
              </w:rPr>
              <w:t>U</w:t>
            </w:r>
            <w:r w:rsidRPr="00A61C50">
              <w:rPr>
                <w:rFonts w:cs="Arial"/>
                <w:color w:val="000000"/>
                <w:sz w:val="20"/>
                <w:vertAlign w:val="subscript"/>
              </w:rPr>
              <w:t>MSY</w:t>
            </w:r>
          </w:p>
        </w:tc>
        <w:tc>
          <w:tcPr>
            <w:tcW w:w="754" w:type="dxa"/>
            <w:tcBorders>
              <w:top w:val="nil"/>
              <w:left w:val="nil"/>
              <w:bottom w:val="nil"/>
              <w:right w:val="nil"/>
            </w:tcBorders>
            <w:tcPrChange w:id="274" w:author="Bailey, Colin (DFO/MPO)" w:date="2024-12-06T12:17:00Z">
              <w:tcPr>
                <w:tcW w:w="754" w:type="dxa"/>
                <w:tcBorders>
                  <w:top w:val="nil"/>
                  <w:left w:val="nil"/>
                  <w:bottom w:val="nil"/>
                  <w:right w:val="nil"/>
                </w:tcBorders>
              </w:tcPr>
            </w:tcPrChange>
          </w:tcPr>
          <w:p w14:paraId="78F55E29" w14:textId="45927729" w:rsidR="00D66EAF" w:rsidRPr="00CD0E55" w:rsidRDefault="00D66EAF" w:rsidP="00D66EAF">
            <w:pPr>
              <w:pStyle w:val="BodyText"/>
              <w:jc w:val="right"/>
              <w:rPr>
                <w:sz w:val="20"/>
              </w:rPr>
            </w:pPr>
            <w:ins w:id="275" w:author="Bailey, Colin (DFO/MPO)" w:date="2024-12-06T12:13:00Z">
              <w:r w:rsidRPr="00262D5B">
                <w:t>0.39</w:t>
              </w:r>
            </w:ins>
            <w:del w:id="276" w:author="Bailey, Colin (DFO/MPO)" w:date="2024-12-06T12:13:00Z">
              <w:r w:rsidRPr="12283F5C" w:rsidDel="000127D3">
                <w:rPr>
                  <w:rFonts w:cs="Arial"/>
                  <w:color w:val="000000" w:themeColor="text1"/>
                  <w:sz w:val="20"/>
                </w:rPr>
                <w:delText>0.3</w:delText>
              </w:r>
              <w:r w:rsidDel="000127D3">
                <w:rPr>
                  <w:rFonts w:cs="Arial"/>
                  <w:color w:val="000000" w:themeColor="text1"/>
                  <w:sz w:val="20"/>
                </w:rPr>
                <w:delText>8</w:delText>
              </w:r>
            </w:del>
          </w:p>
        </w:tc>
        <w:tc>
          <w:tcPr>
            <w:tcW w:w="990" w:type="dxa"/>
            <w:tcBorders>
              <w:top w:val="nil"/>
              <w:left w:val="nil"/>
              <w:bottom w:val="nil"/>
              <w:right w:val="nil"/>
            </w:tcBorders>
            <w:tcPrChange w:id="277" w:author="Bailey, Colin (DFO/MPO)" w:date="2024-12-06T12:17:00Z">
              <w:tcPr>
                <w:tcW w:w="1548" w:type="dxa"/>
                <w:gridSpan w:val="2"/>
                <w:tcBorders>
                  <w:top w:val="nil"/>
                  <w:left w:val="nil"/>
                  <w:bottom w:val="nil"/>
                  <w:right w:val="nil"/>
                </w:tcBorders>
              </w:tcPr>
            </w:tcPrChange>
          </w:tcPr>
          <w:p w14:paraId="782A5390" w14:textId="145B8BE2" w:rsidR="00D66EAF" w:rsidRPr="00CD0E55" w:rsidRDefault="00D66EAF" w:rsidP="00D66EAF">
            <w:pPr>
              <w:pStyle w:val="BodyText"/>
              <w:jc w:val="right"/>
              <w:rPr>
                <w:sz w:val="20"/>
              </w:rPr>
            </w:pPr>
            <w:ins w:id="278" w:author="Bailey, Colin (DFO/MPO)" w:date="2024-12-06T12:13:00Z">
              <w:r w:rsidRPr="00262D5B">
                <w:t>0.2</w:t>
              </w:r>
            </w:ins>
            <w:ins w:id="279" w:author="Bailey, Colin (DFO/MPO)" w:date="2024-12-06T12:14:00Z">
              <w:r>
                <w:t>5</w:t>
              </w:r>
            </w:ins>
            <w:del w:id="280" w:author="Bailey, Colin (DFO/MPO)" w:date="2024-12-06T12:13:00Z">
              <w:r w:rsidRPr="12283F5C" w:rsidDel="000127D3">
                <w:rPr>
                  <w:rFonts w:cs="Arial"/>
                  <w:color w:val="000000" w:themeColor="text1"/>
                  <w:sz w:val="20"/>
                </w:rPr>
                <w:delText>0.</w:delText>
              </w:r>
              <w:r w:rsidDel="000127D3">
                <w:rPr>
                  <w:rFonts w:cs="Arial"/>
                  <w:color w:val="000000" w:themeColor="text1"/>
                  <w:sz w:val="20"/>
                </w:rPr>
                <w:delText>23</w:delText>
              </w:r>
            </w:del>
          </w:p>
        </w:tc>
        <w:tc>
          <w:tcPr>
            <w:tcW w:w="900" w:type="dxa"/>
            <w:tcBorders>
              <w:top w:val="nil"/>
              <w:left w:val="nil"/>
              <w:bottom w:val="nil"/>
              <w:right w:val="nil"/>
            </w:tcBorders>
            <w:tcPrChange w:id="281" w:author="Bailey, Colin (DFO/MPO)" w:date="2024-12-06T12:17:00Z">
              <w:tcPr>
                <w:tcW w:w="1151" w:type="dxa"/>
                <w:tcBorders>
                  <w:top w:val="nil"/>
                  <w:left w:val="nil"/>
                  <w:bottom w:val="nil"/>
                  <w:right w:val="nil"/>
                </w:tcBorders>
              </w:tcPr>
            </w:tcPrChange>
          </w:tcPr>
          <w:p w14:paraId="0AD4A125" w14:textId="563D01A9" w:rsidR="00D66EAF" w:rsidRPr="00CD0E55" w:rsidRDefault="00D66EAF" w:rsidP="00D66EAF">
            <w:pPr>
              <w:pStyle w:val="BodyText"/>
              <w:jc w:val="right"/>
              <w:rPr>
                <w:sz w:val="20"/>
              </w:rPr>
            </w:pPr>
            <w:ins w:id="282" w:author="Bailey, Colin (DFO/MPO)" w:date="2024-12-06T12:13:00Z">
              <w:r w:rsidRPr="00262D5B">
                <w:t>0.</w:t>
              </w:r>
            </w:ins>
            <w:ins w:id="283" w:author="Bailey, Colin (DFO/MPO)" w:date="2024-12-06T12:14:00Z">
              <w:r>
                <w:t>40</w:t>
              </w:r>
            </w:ins>
            <w:del w:id="284" w:author="Bailey, Colin (DFO/MPO)" w:date="2024-12-06T12:13:00Z">
              <w:r w:rsidRPr="12283F5C" w:rsidDel="000127D3">
                <w:rPr>
                  <w:rFonts w:cs="Arial"/>
                  <w:b/>
                  <w:bCs/>
                  <w:color w:val="000000" w:themeColor="text1"/>
                  <w:sz w:val="20"/>
                </w:rPr>
                <w:delText>0.3</w:delText>
              </w:r>
              <w:r w:rsidDel="000127D3">
                <w:rPr>
                  <w:rFonts w:cs="Arial"/>
                  <w:b/>
                  <w:bCs/>
                  <w:color w:val="000000" w:themeColor="text1"/>
                  <w:sz w:val="20"/>
                </w:rPr>
                <w:delText>9</w:delText>
              </w:r>
            </w:del>
          </w:p>
        </w:tc>
        <w:tc>
          <w:tcPr>
            <w:tcW w:w="1080" w:type="dxa"/>
            <w:tcBorders>
              <w:top w:val="nil"/>
              <w:left w:val="nil"/>
              <w:bottom w:val="nil"/>
              <w:right w:val="nil"/>
            </w:tcBorders>
            <w:tcPrChange w:id="285" w:author="Bailey, Colin (DFO/MPO)" w:date="2024-12-06T12:17:00Z">
              <w:tcPr>
                <w:tcW w:w="1151" w:type="dxa"/>
                <w:tcBorders>
                  <w:top w:val="nil"/>
                  <w:left w:val="nil"/>
                  <w:bottom w:val="nil"/>
                  <w:right w:val="nil"/>
                </w:tcBorders>
              </w:tcPr>
            </w:tcPrChange>
          </w:tcPr>
          <w:p w14:paraId="1A36B63A" w14:textId="4E5CD333" w:rsidR="00D66EAF" w:rsidRPr="00CD0E55" w:rsidRDefault="00D66EAF" w:rsidP="00D66EAF">
            <w:pPr>
              <w:pStyle w:val="BodyText"/>
              <w:jc w:val="right"/>
              <w:rPr>
                <w:sz w:val="20"/>
              </w:rPr>
            </w:pPr>
            <w:ins w:id="286" w:author="Bailey, Colin (DFO/MPO)" w:date="2024-12-06T12:13:00Z">
              <w:r w:rsidRPr="00262D5B">
                <w:t>0.5</w:t>
              </w:r>
            </w:ins>
            <w:ins w:id="287" w:author="Bailey, Colin (DFO/MPO)" w:date="2024-12-06T12:14:00Z">
              <w:r>
                <w:t>3</w:t>
              </w:r>
            </w:ins>
            <w:del w:id="288" w:author="Bailey, Colin (DFO/MPO)" w:date="2024-12-06T12:13:00Z">
              <w:r w:rsidRPr="12283F5C" w:rsidDel="000127D3">
                <w:rPr>
                  <w:rFonts w:cs="Arial"/>
                  <w:color w:val="000000" w:themeColor="text1"/>
                  <w:sz w:val="20"/>
                </w:rPr>
                <w:delText>0.</w:delText>
              </w:r>
              <w:r w:rsidDel="000127D3">
                <w:rPr>
                  <w:rFonts w:cs="Arial"/>
                  <w:color w:val="000000" w:themeColor="text1"/>
                  <w:sz w:val="20"/>
                </w:rPr>
                <w:delText>52</w:delText>
              </w:r>
            </w:del>
          </w:p>
        </w:tc>
      </w:tr>
      <w:tr w:rsidR="006421F7" w:rsidRPr="00CD0E55" w14:paraId="3FD06780" w14:textId="77777777" w:rsidTr="006421F7">
        <w:trPr>
          <w:jc w:val="center"/>
          <w:trPrChange w:id="289" w:author="Bailey, Colin (DFO/MPO)" w:date="2024-12-06T12:17:00Z">
            <w:trPr>
              <w:jc w:val="center"/>
            </w:trPr>
          </w:trPrChange>
        </w:trPr>
        <w:tc>
          <w:tcPr>
            <w:tcW w:w="1795" w:type="dxa"/>
            <w:tcBorders>
              <w:top w:val="nil"/>
              <w:left w:val="nil"/>
              <w:bottom w:val="nil"/>
              <w:right w:val="nil"/>
            </w:tcBorders>
            <w:vAlign w:val="bottom"/>
            <w:tcPrChange w:id="290" w:author="Bailey, Colin (DFO/MPO)" w:date="2024-12-06T12:17:00Z">
              <w:tcPr>
                <w:tcW w:w="1795" w:type="dxa"/>
                <w:tcBorders>
                  <w:top w:val="nil"/>
                  <w:left w:val="nil"/>
                  <w:bottom w:val="nil"/>
                  <w:right w:val="nil"/>
                </w:tcBorders>
                <w:vAlign w:val="bottom"/>
              </w:tcPr>
            </w:tcPrChange>
          </w:tcPr>
          <w:p w14:paraId="0BE5D1B9" w14:textId="2A8070C7" w:rsidR="00D66EAF" w:rsidRDefault="00D66EAF" w:rsidP="00D66EAF">
            <w:pPr>
              <w:pStyle w:val="BodyText"/>
              <w:rPr>
                <w:sz w:val="20"/>
              </w:rPr>
            </w:pPr>
            <w:r>
              <w:rPr>
                <w:sz w:val="20"/>
              </w:rPr>
              <w:t>North Thompson</w:t>
            </w:r>
          </w:p>
        </w:tc>
        <w:tc>
          <w:tcPr>
            <w:tcW w:w="1321" w:type="dxa"/>
            <w:tcBorders>
              <w:top w:val="nil"/>
              <w:left w:val="nil"/>
              <w:bottom w:val="nil"/>
              <w:right w:val="nil"/>
            </w:tcBorders>
            <w:vAlign w:val="bottom"/>
            <w:tcPrChange w:id="291" w:author="Bailey, Colin (DFO/MPO)" w:date="2024-12-06T12:17:00Z">
              <w:tcPr>
                <w:tcW w:w="1321" w:type="dxa"/>
                <w:tcBorders>
                  <w:top w:val="nil"/>
                  <w:left w:val="nil"/>
                  <w:bottom w:val="nil"/>
                  <w:right w:val="nil"/>
                </w:tcBorders>
                <w:vAlign w:val="bottom"/>
              </w:tcPr>
            </w:tcPrChange>
          </w:tcPr>
          <w:p w14:paraId="0AAB6C58" w14:textId="230C9EAB" w:rsidR="00D66EAF" w:rsidRPr="00CD0E55" w:rsidRDefault="00D66EAF" w:rsidP="00D66EAF">
            <w:pPr>
              <w:pStyle w:val="BodyText"/>
              <w:rPr>
                <w:sz w:val="20"/>
              </w:rPr>
            </w:pPr>
            <w:r w:rsidRPr="00F80502">
              <w:rPr>
                <w:rFonts w:cs="Arial"/>
                <w:color w:val="000000"/>
                <w:sz w:val="20"/>
              </w:rPr>
              <w:t>S</w:t>
            </w:r>
            <w:r w:rsidRPr="00F80502">
              <w:rPr>
                <w:rFonts w:cs="Arial"/>
                <w:color w:val="000000"/>
                <w:sz w:val="20"/>
                <w:vertAlign w:val="subscript"/>
              </w:rPr>
              <w:t>gen</w:t>
            </w:r>
          </w:p>
        </w:tc>
        <w:tc>
          <w:tcPr>
            <w:tcW w:w="754" w:type="dxa"/>
            <w:tcBorders>
              <w:top w:val="nil"/>
              <w:left w:val="nil"/>
              <w:bottom w:val="nil"/>
              <w:right w:val="nil"/>
            </w:tcBorders>
            <w:vAlign w:val="bottom"/>
            <w:tcPrChange w:id="292" w:author="Bailey, Colin (DFO/MPO)" w:date="2024-12-06T12:17:00Z">
              <w:tcPr>
                <w:tcW w:w="754" w:type="dxa"/>
                <w:tcBorders>
                  <w:top w:val="nil"/>
                  <w:left w:val="nil"/>
                  <w:bottom w:val="nil"/>
                  <w:right w:val="nil"/>
                </w:tcBorders>
                <w:vAlign w:val="bottom"/>
              </w:tcPr>
            </w:tcPrChange>
          </w:tcPr>
          <w:p w14:paraId="6D68200B" w14:textId="41C8682C" w:rsidR="00D66EAF" w:rsidRPr="00CD0E55" w:rsidRDefault="00D66EAF" w:rsidP="00D66EAF">
            <w:pPr>
              <w:pStyle w:val="BodyText"/>
              <w:jc w:val="right"/>
              <w:rPr>
                <w:sz w:val="20"/>
              </w:rPr>
            </w:pPr>
            <w:r w:rsidRPr="12283F5C">
              <w:rPr>
                <w:rFonts w:cs="Arial"/>
                <w:color w:val="000000" w:themeColor="text1"/>
                <w:sz w:val="20"/>
              </w:rPr>
              <w:t>29</w:t>
            </w:r>
            <w:r>
              <w:rPr>
                <w:rFonts w:cs="Arial"/>
                <w:color w:val="000000" w:themeColor="text1"/>
                <w:sz w:val="20"/>
              </w:rPr>
              <w:t>8</w:t>
            </w:r>
            <w:ins w:id="293" w:author="Bailey, Colin (DFO/MPO)" w:date="2024-12-06T12:07:00Z">
              <w:r>
                <w:rPr>
                  <w:rFonts w:cs="Arial"/>
                  <w:color w:val="000000" w:themeColor="text1"/>
                  <w:sz w:val="20"/>
                </w:rPr>
                <w:t>9</w:t>
              </w:r>
            </w:ins>
            <w:del w:id="294" w:author="Bailey, Colin (DFO/MPO)" w:date="2024-12-06T12:07:00Z">
              <w:r w:rsidDel="00D66EAF">
                <w:rPr>
                  <w:rFonts w:cs="Arial"/>
                  <w:color w:val="000000" w:themeColor="text1"/>
                  <w:sz w:val="20"/>
                </w:rPr>
                <w:delText>1</w:delText>
              </w:r>
            </w:del>
          </w:p>
        </w:tc>
        <w:tc>
          <w:tcPr>
            <w:tcW w:w="990" w:type="dxa"/>
            <w:tcBorders>
              <w:top w:val="nil"/>
              <w:left w:val="nil"/>
              <w:bottom w:val="nil"/>
              <w:right w:val="nil"/>
            </w:tcBorders>
            <w:tcPrChange w:id="295" w:author="Bailey, Colin (DFO/MPO)" w:date="2024-12-06T12:17:00Z">
              <w:tcPr>
                <w:tcW w:w="1548" w:type="dxa"/>
                <w:gridSpan w:val="2"/>
                <w:tcBorders>
                  <w:top w:val="nil"/>
                  <w:left w:val="nil"/>
                  <w:bottom w:val="nil"/>
                  <w:right w:val="nil"/>
                </w:tcBorders>
              </w:tcPr>
            </w:tcPrChange>
          </w:tcPr>
          <w:p w14:paraId="4EA2290D" w14:textId="31DAA19E" w:rsidR="00D66EAF" w:rsidRPr="00CD0E55" w:rsidRDefault="00D66EAF" w:rsidP="00D66EAF">
            <w:pPr>
              <w:pStyle w:val="BodyText"/>
              <w:jc w:val="right"/>
              <w:rPr>
                <w:sz w:val="20"/>
              </w:rPr>
            </w:pPr>
            <w:ins w:id="296" w:author="Bailey, Colin (DFO/MPO)" w:date="2024-12-06T12:08:00Z">
              <w:r w:rsidRPr="002D449D">
                <w:t>152</w:t>
              </w:r>
              <w:r>
                <w:t>4</w:t>
              </w:r>
            </w:ins>
            <w:del w:id="297" w:author="Bailey, Colin (DFO/MPO)" w:date="2024-12-06T12:08:00Z">
              <w:r w:rsidRPr="12283F5C" w:rsidDel="00AF085C">
                <w:rPr>
                  <w:rFonts w:cs="Arial"/>
                  <w:color w:val="000000" w:themeColor="text1"/>
                  <w:sz w:val="20"/>
                </w:rPr>
                <w:delText>15</w:delText>
              </w:r>
              <w:r w:rsidDel="00AF085C">
                <w:rPr>
                  <w:rFonts w:cs="Arial"/>
                  <w:color w:val="000000" w:themeColor="text1"/>
                  <w:sz w:val="20"/>
                </w:rPr>
                <w:delText>26</w:delText>
              </w:r>
            </w:del>
          </w:p>
        </w:tc>
        <w:tc>
          <w:tcPr>
            <w:tcW w:w="900" w:type="dxa"/>
            <w:tcBorders>
              <w:top w:val="nil"/>
              <w:left w:val="nil"/>
              <w:bottom w:val="nil"/>
              <w:right w:val="nil"/>
            </w:tcBorders>
            <w:tcPrChange w:id="298" w:author="Bailey, Colin (DFO/MPO)" w:date="2024-12-06T12:17:00Z">
              <w:tcPr>
                <w:tcW w:w="1151" w:type="dxa"/>
                <w:tcBorders>
                  <w:top w:val="nil"/>
                  <w:left w:val="nil"/>
                  <w:bottom w:val="nil"/>
                  <w:right w:val="nil"/>
                </w:tcBorders>
              </w:tcPr>
            </w:tcPrChange>
          </w:tcPr>
          <w:p w14:paraId="3E0DB6A8" w14:textId="1E662D79" w:rsidR="00D66EAF" w:rsidRPr="00CD0E55" w:rsidRDefault="00D66EAF" w:rsidP="00D66EAF">
            <w:pPr>
              <w:pStyle w:val="BodyText"/>
              <w:jc w:val="right"/>
              <w:rPr>
                <w:sz w:val="20"/>
              </w:rPr>
            </w:pPr>
            <w:ins w:id="299" w:author="Bailey, Colin (DFO/MPO)" w:date="2024-12-06T12:08:00Z">
              <w:r w:rsidRPr="002D449D">
                <w:t>2727</w:t>
              </w:r>
            </w:ins>
            <w:del w:id="300" w:author="Bailey, Colin (DFO/MPO)" w:date="2024-12-06T12:08:00Z">
              <w:r w:rsidRPr="12283F5C" w:rsidDel="00AF085C">
                <w:rPr>
                  <w:rFonts w:cs="Arial"/>
                  <w:b/>
                  <w:bCs/>
                  <w:color w:val="000000" w:themeColor="text1"/>
                  <w:sz w:val="20"/>
                </w:rPr>
                <w:delText>27</w:delText>
              </w:r>
              <w:r w:rsidDel="00AF085C">
                <w:rPr>
                  <w:rFonts w:cs="Arial"/>
                  <w:b/>
                  <w:bCs/>
                  <w:color w:val="000000" w:themeColor="text1"/>
                  <w:sz w:val="20"/>
                </w:rPr>
                <w:delText>25</w:delText>
              </w:r>
            </w:del>
          </w:p>
        </w:tc>
        <w:tc>
          <w:tcPr>
            <w:tcW w:w="1080" w:type="dxa"/>
            <w:tcBorders>
              <w:top w:val="nil"/>
              <w:left w:val="nil"/>
              <w:bottom w:val="nil"/>
              <w:right w:val="nil"/>
            </w:tcBorders>
            <w:tcPrChange w:id="301" w:author="Bailey, Colin (DFO/MPO)" w:date="2024-12-06T12:17:00Z">
              <w:tcPr>
                <w:tcW w:w="1151" w:type="dxa"/>
                <w:tcBorders>
                  <w:top w:val="nil"/>
                  <w:left w:val="nil"/>
                  <w:bottom w:val="nil"/>
                  <w:right w:val="nil"/>
                </w:tcBorders>
              </w:tcPr>
            </w:tcPrChange>
          </w:tcPr>
          <w:p w14:paraId="2F252A31" w14:textId="215C2279" w:rsidR="00D66EAF" w:rsidRPr="00CD0E55" w:rsidRDefault="00D66EAF" w:rsidP="00D66EAF">
            <w:pPr>
              <w:pStyle w:val="BodyText"/>
              <w:jc w:val="right"/>
              <w:rPr>
                <w:sz w:val="20"/>
              </w:rPr>
            </w:pPr>
            <w:ins w:id="302" w:author="Bailey, Colin (DFO/MPO)" w:date="2024-12-06T12:08:00Z">
              <w:r w:rsidRPr="002D449D">
                <w:t>5704</w:t>
              </w:r>
            </w:ins>
            <w:del w:id="303" w:author="Bailey, Colin (DFO/MPO)" w:date="2024-12-06T12:08:00Z">
              <w:r w:rsidRPr="12283F5C" w:rsidDel="00AF085C">
                <w:rPr>
                  <w:rFonts w:cs="Arial"/>
                  <w:color w:val="000000" w:themeColor="text1"/>
                  <w:sz w:val="20"/>
                </w:rPr>
                <w:delText>56</w:delText>
              </w:r>
              <w:r w:rsidDel="00AF085C">
                <w:rPr>
                  <w:rFonts w:cs="Arial"/>
                  <w:color w:val="000000" w:themeColor="text1"/>
                  <w:sz w:val="20"/>
                </w:rPr>
                <w:delText>55</w:delText>
              </w:r>
            </w:del>
          </w:p>
        </w:tc>
      </w:tr>
      <w:tr w:rsidR="006421F7" w:rsidRPr="00CD0E55" w14:paraId="11044D7E" w14:textId="77777777" w:rsidTr="006421F7">
        <w:trPr>
          <w:jc w:val="center"/>
          <w:trPrChange w:id="304" w:author="Bailey, Colin (DFO/MPO)" w:date="2024-12-06T12:17:00Z">
            <w:trPr>
              <w:jc w:val="center"/>
            </w:trPr>
          </w:trPrChange>
        </w:trPr>
        <w:tc>
          <w:tcPr>
            <w:tcW w:w="1795" w:type="dxa"/>
            <w:tcBorders>
              <w:top w:val="nil"/>
              <w:left w:val="nil"/>
              <w:bottom w:val="nil"/>
              <w:right w:val="nil"/>
            </w:tcBorders>
            <w:vAlign w:val="bottom"/>
            <w:tcPrChange w:id="305" w:author="Bailey, Colin (DFO/MPO)" w:date="2024-12-06T12:17:00Z">
              <w:tcPr>
                <w:tcW w:w="1795" w:type="dxa"/>
                <w:tcBorders>
                  <w:top w:val="nil"/>
                  <w:left w:val="nil"/>
                  <w:bottom w:val="nil"/>
                  <w:right w:val="nil"/>
                </w:tcBorders>
                <w:vAlign w:val="bottom"/>
              </w:tcPr>
            </w:tcPrChange>
          </w:tcPr>
          <w:p w14:paraId="58D9B874" w14:textId="41CF796A" w:rsidR="00D66EAF" w:rsidRDefault="00D66EAF" w:rsidP="00D66EAF">
            <w:pPr>
              <w:pStyle w:val="BodyText"/>
              <w:rPr>
                <w:sz w:val="20"/>
              </w:rPr>
            </w:pPr>
            <w:r>
              <w:rPr>
                <w:sz w:val="20"/>
              </w:rPr>
              <w:t>North Thompson</w:t>
            </w:r>
          </w:p>
        </w:tc>
        <w:tc>
          <w:tcPr>
            <w:tcW w:w="1321" w:type="dxa"/>
            <w:tcBorders>
              <w:top w:val="nil"/>
              <w:left w:val="nil"/>
              <w:bottom w:val="nil"/>
              <w:right w:val="nil"/>
            </w:tcBorders>
            <w:vAlign w:val="bottom"/>
            <w:tcPrChange w:id="306" w:author="Bailey, Colin (DFO/MPO)" w:date="2024-12-06T12:17:00Z">
              <w:tcPr>
                <w:tcW w:w="1321" w:type="dxa"/>
                <w:tcBorders>
                  <w:top w:val="nil"/>
                  <w:left w:val="nil"/>
                  <w:bottom w:val="nil"/>
                  <w:right w:val="nil"/>
                </w:tcBorders>
                <w:vAlign w:val="bottom"/>
              </w:tcPr>
            </w:tcPrChange>
          </w:tcPr>
          <w:p w14:paraId="338627E9" w14:textId="362FD6BF" w:rsidR="00D66EAF" w:rsidRPr="00CD0E55" w:rsidRDefault="00D66EAF" w:rsidP="00D66EAF">
            <w:pPr>
              <w:pStyle w:val="BodyText"/>
              <w:rPr>
                <w:sz w:val="20"/>
              </w:rPr>
            </w:pPr>
            <w:r w:rsidRPr="00F80502">
              <w:rPr>
                <w:rFonts w:cs="Arial"/>
                <w:color w:val="000000"/>
                <w:sz w:val="20"/>
              </w:rPr>
              <w:t>80%</w:t>
            </w:r>
            <w:r w:rsidRPr="00A61C50">
              <w:rPr>
                <w:rFonts w:cs="Arial"/>
                <w:color w:val="000000"/>
                <w:sz w:val="20"/>
              </w:rPr>
              <w:t xml:space="preserve"> </w:t>
            </w:r>
            <w:r w:rsidRPr="00F80502">
              <w:rPr>
                <w:rFonts w:cs="Arial"/>
                <w:color w:val="000000"/>
                <w:sz w:val="20"/>
              </w:rPr>
              <w:t>S</w:t>
            </w:r>
            <w:r w:rsidRPr="00A61C50">
              <w:rPr>
                <w:rFonts w:cs="Arial"/>
                <w:color w:val="000000"/>
                <w:sz w:val="20"/>
                <w:vertAlign w:val="subscript"/>
              </w:rPr>
              <w:t>MSY</w:t>
            </w:r>
          </w:p>
        </w:tc>
        <w:tc>
          <w:tcPr>
            <w:tcW w:w="754" w:type="dxa"/>
            <w:tcBorders>
              <w:top w:val="nil"/>
              <w:left w:val="nil"/>
              <w:bottom w:val="nil"/>
              <w:right w:val="nil"/>
            </w:tcBorders>
            <w:tcPrChange w:id="307" w:author="Bailey, Colin (DFO/MPO)" w:date="2024-12-06T12:17:00Z">
              <w:tcPr>
                <w:tcW w:w="754" w:type="dxa"/>
                <w:tcBorders>
                  <w:top w:val="nil"/>
                  <w:left w:val="nil"/>
                  <w:bottom w:val="nil"/>
                  <w:right w:val="nil"/>
                </w:tcBorders>
              </w:tcPr>
            </w:tcPrChange>
          </w:tcPr>
          <w:p w14:paraId="3CB5F375" w14:textId="2252E1BC" w:rsidR="00D66EAF" w:rsidRPr="00CD0E55" w:rsidRDefault="00D66EAF" w:rsidP="00D66EAF">
            <w:pPr>
              <w:pStyle w:val="BodyText"/>
              <w:jc w:val="right"/>
              <w:rPr>
                <w:sz w:val="20"/>
              </w:rPr>
            </w:pPr>
            <w:ins w:id="308" w:author="Bailey, Colin (DFO/MPO)" w:date="2024-12-06T12:12:00Z">
              <w:r w:rsidRPr="00F85C94">
                <w:t>5032</w:t>
              </w:r>
            </w:ins>
            <w:del w:id="309" w:author="Bailey, Colin (DFO/MPO)" w:date="2024-12-06T12:12:00Z">
              <w:r w:rsidRPr="12283F5C" w:rsidDel="00C531D1">
                <w:rPr>
                  <w:rFonts w:cs="Arial"/>
                  <w:color w:val="000000" w:themeColor="text1"/>
                  <w:sz w:val="20"/>
                </w:rPr>
                <w:delText>5</w:delText>
              </w:r>
              <w:r w:rsidDel="00C531D1">
                <w:rPr>
                  <w:rFonts w:cs="Arial"/>
                  <w:color w:val="000000" w:themeColor="text1"/>
                  <w:sz w:val="20"/>
                </w:rPr>
                <w:delText>839</w:delText>
              </w:r>
            </w:del>
          </w:p>
        </w:tc>
        <w:tc>
          <w:tcPr>
            <w:tcW w:w="990" w:type="dxa"/>
            <w:tcBorders>
              <w:top w:val="nil"/>
              <w:left w:val="nil"/>
              <w:bottom w:val="nil"/>
              <w:right w:val="nil"/>
            </w:tcBorders>
            <w:tcPrChange w:id="310" w:author="Bailey, Colin (DFO/MPO)" w:date="2024-12-06T12:17:00Z">
              <w:tcPr>
                <w:tcW w:w="1548" w:type="dxa"/>
                <w:gridSpan w:val="2"/>
                <w:tcBorders>
                  <w:top w:val="nil"/>
                  <w:left w:val="nil"/>
                  <w:bottom w:val="nil"/>
                  <w:right w:val="nil"/>
                </w:tcBorders>
              </w:tcPr>
            </w:tcPrChange>
          </w:tcPr>
          <w:p w14:paraId="2B4992DE" w14:textId="66DEEA12" w:rsidR="00D66EAF" w:rsidRPr="00CD0E55" w:rsidRDefault="00D66EAF" w:rsidP="00D66EAF">
            <w:pPr>
              <w:pStyle w:val="BodyText"/>
              <w:jc w:val="right"/>
              <w:rPr>
                <w:sz w:val="20"/>
              </w:rPr>
            </w:pPr>
            <w:ins w:id="311" w:author="Bailey, Colin (DFO/MPO)" w:date="2024-12-06T12:12:00Z">
              <w:r w:rsidRPr="00F85C94">
                <w:t>424</w:t>
              </w:r>
              <w:r>
                <w:t>1</w:t>
              </w:r>
            </w:ins>
            <w:del w:id="312" w:author="Bailey, Colin (DFO/MPO)" w:date="2024-12-06T12:12:00Z">
              <w:r w:rsidRPr="12283F5C" w:rsidDel="00C531D1">
                <w:rPr>
                  <w:rFonts w:cs="Arial"/>
                  <w:color w:val="000000" w:themeColor="text1"/>
                  <w:sz w:val="20"/>
                </w:rPr>
                <w:delText>4</w:delText>
              </w:r>
              <w:r w:rsidDel="00C531D1">
                <w:rPr>
                  <w:rFonts w:cs="Arial"/>
                  <w:color w:val="000000" w:themeColor="text1"/>
                  <w:sz w:val="20"/>
                </w:rPr>
                <w:delText>367</w:delText>
              </w:r>
            </w:del>
          </w:p>
        </w:tc>
        <w:tc>
          <w:tcPr>
            <w:tcW w:w="900" w:type="dxa"/>
            <w:tcBorders>
              <w:top w:val="nil"/>
              <w:left w:val="nil"/>
              <w:bottom w:val="nil"/>
              <w:right w:val="nil"/>
            </w:tcBorders>
            <w:tcPrChange w:id="313" w:author="Bailey, Colin (DFO/MPO)" w:date="2024-12-06T12:17:00Z">
              <w:tcPr>
                <w:tcW w:w="1151" w:type="dxa"/>
                <w:tcBorders>
                  <w:top w:val="nil"/>
                  <w:left w:val="nil"/>
                  <w:bottom w:val="nil"/>
                  <w:right w:val="nil"/>
                </w:tcBorders>
              </w:tcPr>
            </w:tcPrChange>
          </w:tcPr>
          <w:p w14:paraId="40940D70" w14:textId="1FF3E80D" w:rsidR="00D66EAF" w:rsidRPr="00CD0E55" w:rsidRDefault="00D66EAF" w:rsidP="00D66EAF">
            <w:pPr>
              <w:pStyle w:val="BodyText"/>
              <w:jc w:val="right"/>
              <w:rPr>
                <w:sz w:val="20"/>
              </w:rPr>
            </w:pPr>
            <w:ins w:id="314" w:author="Bailey, Colin (DFO/MPO)" w:date="2024-12-06T12:12:00Z">
              <w:r w:rsidRPr="00F85C94">
                <w:t>498</w:t>
              </w:r>
              <w:r>
                <w:t>1</w:t>
              </w:r>
            </w:ins>
            <w:del w:id="315" w:author="Bailey, Colin (DFO/MPO)" w:date="2024-12-06T12:12:00Z">
              <w:r w:rsidDel="00C531D1">
                <w:rPr>
                  <w:rFonts w:cs="Arial"/>
                  <w:b/>
                  <w:bCs/>
                  <w:color w:val="000000" w:themeColor="text1"/>
                  <w:sz w:val="20"/>
                </w:rPr>
                <w:delText>5745</w:delText>
              </w:r>
            </w:del>
          </w:p>
        </w:tc>
        <w:tc>
          <w:tcPr>
            <w:tcW w:w="1080" w:type="dxa"/>
            <w:tcBorders>
              <w:top w:val="nil"/>
              <w:left w:val="nil"/>
              <w:bottom w:val="nil"/>
              <w:right w:val="nil"/>
            </w:tcBorders>
            <w:tcPrChange w:id="316" w:author="Bailey, Colin (DFO/MPO)" w:date="2024-12-06T12:17:00Z">
              <w:tcPr>
                <w:tcW w:w="1151" w:type="dxa"/>
                <w:tcBorders>
                  <w:top w:val="nil"/>
                  <w:left w:val="nil"/>
                  <w:bottom w:val="nil"/>
                  <w:right w:val="nil"/>
                </w:tcBorders>
              </w:tcPr>
            </w:tcPrChange>
          </w:tcPr>
          <w:p w14:paraId="0AD463C6" w14:textId="3CA9ECA7" w:rsidR="00D66EAF" w:rsidRPr="00CD0E55" w:rsidRDefault="00D66EAF" w:rsidP="00D66EAF">
            <w:pPr>
              <w:pStyle w:val="BodyText"/>
              <w:jc w:val="right"/>
              <w:rPr>
                <w:sz w:val="20"/>
              </w:rPr>
            </w:pPr>
            <w:ins w:id="317" w:author="Bailey, Colin (DFO/MPO)" w:date="2024-12-06T12:12:00Z">
              <w:r w:rsidRPr="00F85C94">
                <w:t>613</w:t>
              </w:r>
              <w:r>
                <w:t>3</w:t>
              </w:r>
            </w:ins>
            <w:del w:id="318" w:author="Bailey, Colin (DFO/MPO)" w:date="2024-12-06T12:12:00Z">
              <w:r w:rsidDel="00C531D1">
                <w:rPr>
                  <w:rFonts w:cs="Arial"/>
                  <w:color w:val="000000" w:themeColor="text1"/>
                  <w:sz w:val="20"/>
                </w:rPr>
                <w:delText>7743</w:delText>
              </w:r>
            </w:del>
          </w:p>
        </w:tc>
      </w:tr>
      <w:tr w:rsidR="006421F7" w:rsidRPr="00CD0E55" w14:paraId="1008F18C" w14:textId="77777777" w:rsidTr="006421F7">
        <w:trPr>
          <w:jc w:val="center"/>
          <w:trPrChange w:id="319" w:author="Bailey, Colin (DFO/MPO)" w:date="2024-12-06T12:17:00Z">
            <w:trPr>
              <w:jc w:val="center"/>
            </w:trPr>
          </w:trPrChange>
        </w:trPr>
        <w:tc>
          <w:tcPr>
            <w:tcW w:w="1795" w:type="dxa"/>
            <w:tcBorders>
              <w:top w:val="nil"/>
              <w:left w:val="nil"/>
              <w:bottom w:val="nil"/>
              <w:right w:val="nil"/>
            </w:tcBorders>
            <w:vAlign w:val="bottom"/>
            <w:tcPrChange w:id="320" w:author="Bailey, Colin (DFO/MPO)" w:date="2024-12-06T12:17:00Z">
              <w:tcPr>
                <w:tcW w:w="1795" w:type="dxa"/>
                <w:tcBorders>
                  <w:top w:val="nil"/>
                  <w:left w:val="nil"/>
                  <w:bottom w:val="nil"/>
                  <w:right w:val="nil"/>
                </w:tcBorders>
                <w:vAlign w:val="bottom"/>
              </w:tcPr>
            </w:tcPrChange>
          </w:tcPr>
          <w:p w14:paraId="22D57785" w14:textId="516CE3AF" w:rsidR="00D66EAF" w:rsidRDefault="00D66EAF" w:rsidP="00D66EAF">
            <w:pPr>
              <w:pStyle w:val="BodyText"/>
              <w:rPr>
                <w:sz w:val="20"/>
              </w:rPr>
            </w:pPr>
            <w:r>
              <w:rPr>
                <w:sz w:val="20"/>
              </w:rPr>
              <w:t>North Thompson</w:t>
            </w:r>
          </w:p>
        </w:tc>
        <w:tc>
          <w:tcPr>
            <w:tcW w:w="1321" w:type="dxa"/>
            <w:tcBorders>
              <w:top w:val="nil"/>
              <w:left w:val="nil"/>
              <w:bottom w:val="nil"/>
              <w:right w:val="nil"/>
            </w:tcBorders>
            <w:vAlign w:val="bottom"/>
            <w:tcPrChange w:id="321" w:author="Bailey, Colin (DFO/MPO)" w:date="2024-12-06T12:17:00Z">
              <w:tcPr>
                <w:tcW w:w="1321" w:type="dxa"/>
                <w:tcBorders>
                  <w:top w:val="nil"/>
                  <w:left w:val="nil"/>
                  <w:bottom w:val="nil"/>
                  <w:right w:val="nil"/>
                </w:tcBorders>
                <w:vAlign w:val="bottom"/>
              </w:tcPr>
            </w:tcPrChange>
          </w:tcPr>
          <w:p w14:paraId="7256F2E5" w14:textId="644E21F2" w:rsidR="00D66EAF" w:rsidRPr="00CD0E55" w:rsidRDefault="00D66EAF" w:rsidP="00D66EAF">
            <w:pPr>
              <w:pStyle w:val="BodyText"/>
              <w:rPr>
                <w:sz w:val="20"/>
              </w:rPr>
            </w:pPr>
            <w:r w:rsidRPr="00F80502">
              <w:rPr>
                <w:rFonts w:cs="Arial"/>
                <w:color w:val="000000"/>
                <w:sz w:val="20"/>
              </w:rPr>
              <w:t>U</w:t>
            </w:r>
            <w:r w:rsidRPr="00A61C50">
              <w:rPr>
                <w:rFonts w:cs="Arial"/>
                <w:color w:val="000000"/>
                <w:sz w:val="20"/>
                <w:vertAlign w:val="subscript"/>
              </w:rPr>
              <w:t>MSY</w:t>
            </w:r>
          </w:p>
        </w:tc>
        <w:tc>
          <w:tcPr>
            <w:tcW w:w="754" w:type="dxa"/>
            <w:tcBorders>
              <w:top w:val="nil"/>
              <w:left w:val="nil"/>
              <w:bottom w:val="nil"/>
              <w:right w:val="nil"/>
            </w:tcBorders>
            <w:tcPrChange w:id="322" w:author="Bailey, Colin (DFO/MPO)" w:date="2024-12-06T12:17:00Z">
              <w:tcPr>
                <w:tcW w:w="754" w:type="dxa"/>
                <w:tcBorders>
                  <w:top w:val="nil"/>
                  <w:left w:val="nil"/>
                  <w:bottom w:val="nil"/>
                  <w:right w:val="nil"/>
                </w:tcBorders>
              </w:tcPr>
            </w:tcPrChange>
          </w:tcPr>
          <w:p w14:paraId="0CB12345" w14:textId="565DC05B" w:rsidR="00D66EAF" w:rsidRPr="00CD0E55" w:rsidRDefault="00D66EAF" w:rsidP="00D66EAF">
            <w:pPr>
              <w:pStyle w:val="BodyText"/>
              <w:jc w:val="right"/>
              <w:rPr>
                <w:sz w:val="20"/>
              </w:rPr>
            </w:pPr>
            <w:ins w:id="323" w:author="Bailey, Colin (DFO/MPO)" w:date="2024-12-06T12:15:00Z">
              <w:r w:rsidRPr="007F0A4D">
                <w:t>0.</w:t>
              </w:r>
            </w:ins>
            <w:ins w:id="324" w:author="Bailey, Colin (DFO/MPO)" w:date="2024-12-06T12:16:00Z">
              <w:r>
                <w:t>50</w:t>
              </w:r>
            </w:ins>
            <w:del w:id="325" w:author="Bailey, Colin (DFO/MPO)" w:date="2024-12-06T12:15:00Z">
              <w:r w:rsidRPr="12283F5C" w:rsidDel="00D1610F">
                <w:rPr>
                  <w:rFonts w:cs="Arial"/>
                  <w:color w:val="000000" w:themeColor="text1"/>
                  <w:sz w:val="20"/>
                </w:rPr>
                <w:delText>0.4</w:delText>
              </w:r>
              <w:r w:rsidDel="00D1610F">
                <w:rPr>
                  <w:rFonts w:cs="Arial"/>
                  <w:color w:val="000000" w:themeColor="text1"/>
                  <w:sz w:val="20"/>
                </w:rPr>
                <w:delText>7</w:delText>
              </w:r>
            </w:del>
          </w:p>
        </w:tc>
        <w:tc>
          <w:tcPr>
            <w:tcW w:w="990" w:type="dxa"/>
            <w:tcBorders>
              <w:top w:val="nil"/>
              <w:left w:val="nil"/>
              <w:bottom w:val="nil"/>
              <w:right w:val="nil"/>
            </w:tcBorders>
            <w:tcPrChange w:id="326" w:author="Bailey, Colin (DFO/MPO)" w:date="2024-12-06T12:17:00Z">
              <w:tcPr>
                <w:tcW w:w="1548" w:type="dxa"/>
                <w:gridSpan w:val="2"/>
                <w:tcBorders>
                  <w:top w:val="nil"/>
                  <w:left w:val="nil"/>
                  <w:bottom w:val="nil"/>
                  <w:right w:val="nil"/>
                </w:tcBorders>
              </w:tcPr>
            </w:tcPrChange>
          </w:tcPr>
          <w:p w14:paraId="02A2CD16" w14:textId="6CF7670C" w:rsidR="00D66EAF" w:rsidRPr="00CD0E55" w:rsidRDefault="00D66EAF" w:rsidP="00D66EAF">
            <w:pPr>
              <w:pStyle w:val="BodyText"/>
              <w:jc w:val="right"/>
              <w:rPr>
                <w:sz w:val="20"/>
              </w:rPr>
            </w:pPr>
            <w:ins w:id="327" w:author="Bailey, Colin (DFO/MPO)" w:date="2024-12-06T12:15:00Z">
              <w:r w:rsidRPr="007F0A4D">
                <w:t>0.3</w:t>
              </w:r>
            </w:ins>
            <w:ins w:id="328" w:author="Bailey, Colin (DFO/MPO)" w:date="2024-12-06T12:16:00Z">
              <w:r>
                <w:t>7</w:t>
              </w:r>
            </w:ins>
            <w:del w:id="329" w:author="Bailey, Colin (DFO/MPO)" w:date="2024-12-06T12:15:00Z">
              <w:r w:rsidRPr="12283F5C" w:rsidDel="00D1610F">
                <w:rPr>
                  <w:rFonts w:cs="Arial"/>
                  <w:color w:val="000000" w:themeColor="text1"/>
                  <w:sz w:val="20"/>
                </w:rPr>
                <w:delText>0.</w:delText>
              </w:r>
              <w:r w:rsidDel="00D1610F">
                <w:rPr>
                  <w:rFonts w:cs="Arial"/>
                  <w:color w:val="000000" w:themeColor="text1"/>
                  <w:sz w:val="20"/>
                </w:rPr>
                <w:delText>31</w:delText>
              </w:r>
            </w:del>
          </w:p>
        </w:tc>
        <w:tc>
          <w:tcPr>
            <w:tcW w:w="900" w:type="dxa"/>
            <w:tcBorders>
              <w:top w:val="nil"/>
              <w:left w:val="nil"/>
              <w:bottom w:val="nil"/>
              <w:right w:val="nil"/>
            </w:tcBorders>
            <w:tcPrChange w:id="330" w:author="Bailey, Colin (DFO/MPO)" w:date="2024-12-06T12:17:00Z">
              <w:tcPr>
                <w:tcW w:w="1151" w:type="dxa"/>
                <w:tcBorders>
                  <w:top w:val="nil"/>
                  <w:left w:val="nil"/>
                  <w:bottom w:val="nil"/>
                  <w:right w:val="nil"/>
                </w:tcBorders>
              </w:tcPr>
            </w:tcPrChange>
          </w:tcPr>
          <w:p w14:paraId="3AA26F41" w14:textId="73B460B9" w:rsidR="00D66EAF" w:rsidRPr="00CD0E55" w:rsidRDefault="00D66EAF" w:rsidP="00D66EAF">
            <w:pPr>
              <w:pStyle w:val="BodyText"/>
              <w:jc w:val="right"/>
              <w:rPr>
                <w:sz w:val="20"/>
              </w:rPr>
            </w:pPr>
            <w:ins w:id="331" w:author="Bailey, Colin (DFO/MPO)" w:date="2024-12-06T12:15:00Z">
              <w:r w:rsidRPr="007F0A4D">
                <w:t>0.50</w:t>
              </w:r>
            </w:ins>
            <w:del w:id="332" w:author="Bailey, Colin (DFO/MPO)" w:date="2024-12-06T12:15:00Z">
              <w:r w:rsidRPr="12283F5C" w:rsidDel="00D1610F">
                <w:rPr>
                  <w:rFonts w:cs="Arial"/>
                  <w:b/>
                  <w:bCs/>
                  <w:color w:val="000000" w:themeColor="text1"/>
                  <w:sz w:val="20"/>
                </w:rPr>
                <w:delText>0.4</w:delText>
              </w:r>
              <w:r w:rsidDel="00D1610F">
                <w:rPr>
                  <w:rFonts w:cs="Arial"/>
                  <w:b/>
                  <w:bCs/>
                  <w:color w:val="000000" w:themeColor="text1"/>
                  <w:sz w:val="20"/>
                </w:rPr>
                <w:delText>8</w:delText>
              </w:r>
            </w:del>
          </w:p>
        </w:tc>
        <w:tc>
          <w:tcPr>
            <w:tcW w:w="1080" w:type="dxa"/>
            <w:tcBorders>
              <w:top w:val="nil"/>
              <w:left w:val="nil"/>
              <w:bottom w:val="nil"/>
              <w:right w:val="nil"/>
            </w:tcBorders>
            <w:tcPrChange w:id="333" w:author="Bailey, Colin (DFO/MPO)" w:date="2024-12-06T12:17:00Z">
              <w:tcPr>
                <w:tcW w:w="1151" w:type="dxa"/>
                <w:tcBorders>
                  <w:top w:val="nil"/>
                  <w:left w:val="nil"/>
                  <w:bottom w:val="nil"/>
                  <w:right w:val="nil"/>
                </w:tcBorders>
              </w:tcPr>
            </w:tcPrChange>
          </w:tcPr>
          <w:p w14:paraId="0492D52E" w14:textId="02711657" w:rsidR="00D66EAF" w:rsidRPr="00CD0E55" w:rsidRDefault="00D66EAF" w:rsidP="00D66EAF">
            <w:pPr>
              <w:pStyle w:val="BodyText"/>
              <w:jc w:val="right"/>
              <w:rPr>
                <w:sz w:val="20"/>
              </w:rPr>
            </w:pPr>
            <w:ins w:id="334" w:author="Bailey, Colin (DFO/MPO)" w:date="2024-12-06T12:15:00Z">
              <w:r w:rsidRPr="007F0A4D">
                <w:t>0.61</w:t>
              </w:r>
            </w:ins>
            <w:del w:id="335" w:author="Bailey, Colin (DFO/MPO)" w:date="2024-12-06T12:15:00Z">
              <w:r w:rsidRPr="12283F5C" w:rsidDel="00D1610F">
                <w:rPr>
                  <w:rFonts w:cs="Arial"/>
                  <w:color w:val="000000" w:themeColor="text1"/>
                  <w:sz w:val="20"/>
                </w:rPr>
                <w:delText>0.60</w:delText>
              </w:r>
            </w:del>
          </w:p>
        </w:tc>
      </w:tr>
      <w:tr w:rsidR="006421F7" w:rsidRPr="00CD0E55" w14:paraId="40EA9BC3" w14:textId="77777777" w:rsidTr="006421F7">
        <w:trPr>
          <w:jc w:val="center"/>
          <w:trPrChange w:id="336" w:author="Bailey, Colin (DFO/MPO)" w:date="2024-12-06T12:17:00Z">
            <w:trPr>
              <w:jc w:val="center"/>
            </w:trPr>
          </w:trPrChange>
        </w:trPr>
        <w:tc>
          <w:tcPr>
            <w:tcW w:w="1795" w:type="dxa"/>
            <w:tcBorders>
              <w:top w:val="nil"/>
              <w:left w:val="nil"/>
              <w:bottom w:val="nil"/>
              <w:right w:val="nil"/>
            </w:tcBorders>
            <w:vAlign w:val="bottom"/>
            <w:tcPrChange w:id="337" w:author="Bailey, Colin (DFO/MPO)" w:date="2024-12-06T12:17:00Z">
              <w:tcPr>
                <w:tcW w:w="1795" w:type="dxa"/>
                <w:tcBorders>
                  <w:top w:val="nil"/>
                  <w:left w:val="nil"/>
                  <w:bottom w:val="nil"/>
                  <w:right w:val="nil"/>
                </w:tcBorders>
                <w:vAlign w:val="bottom"/>
              </w:tcPr>
            </w:tcPrChange>
          </w:tcPr>
          <w:p w14:paraId="05A12F12" w14:textId="309BF24A" w:rsidR="00D66EAF" w:rsidRDefault="00D66EAF" w:rsidP="00D66EAF">
            <w:pPr>
              <w:pStyle w:val="BodyText"/>
              <w:rPr>
                <w:sz w:val="20"/>
              </w:rPr>
            </w:pPr>
            <w:r>
              <w:rPr>
                <w:sz w:val="20"/>
              </w:rPr>
              <w:t>South Thompson</w:t>
            </w:r>
          </w:p>
        </w:tc>
        <w:tc>
          <w:tcPr>
            <w:tcW w:w="1321" w:type="dxa"/>
            <w:tcBorders>
              <w:top w:val="nil"/>
              <w:left w:val="nil"/>
              <w:bottom w:val="nil"/>
              <w:right w:val="nil"/>
            </w:tcBorders>
            <w:vAlign w:val="bottom"/>
            <w:tcPrChange w:id="338" w:author="Bailey, Colin (DFO/MPO)" w:date="2024-12-06T12:17:00Z">
              <w:tcPr>
                <w:tcW w:w="1321" w:type="dxa"/>
                <w:tcBorders>
                  <w:top w:val="nil"/>
                  <w:left w:val="nil"/>
                  <w:bottom w:val="nil"/>
                  <w:right w:val="nil"/>
                </w:tcBorders>
                <w:vAlign w:val="bottom"/>
              </w:tcPr>
            </w:tcPrChange>
          </w:tcPr>
          <w:p w14:paraId="13978348" w14:textId="24792279" w:rsidR="00D66EAF" w:rsidRPr="00CD0E55" w:rsidRDefault="00D66EAF" w:rsidP="00D66EAF">
            <w:pPr>
              <w:pStyle w:val="BodyText"/>
              <w:rPr>
                <w:sz w:val="20"/>
              </w:rPr>
            </w:pPr>
            <w:r w:rsidRPr="00F80502">
              <w:rPr>
                <w:rFonts w:cs="Arial"/>
                <w:color w:val="000000"/>
                <w:sz w:val="20"/>
              </w:rPr>
              <w:t>S</w:t>
            </w:r>
            <w:r w:rsidRPr="00F80502">
              <w:rPr>
                <w:rFonts w:cs="Arial"/>
                <w:color w:val="000000"/>
                <w:sz w:val="20"/>
                <w:vertAlign w:val="subscript"/>
              </w:rPr>
              <w:t>gen</w:t>
            </w:r>
          </w:p>
        </w:tc>
        <w:tc>
          <w:tcPr>
            <w:tcW w:w="754" w:type="dxa"/>
            <w:tcBorders>
              <w:top w:val="nil"/>
              <w:left w:val="nil"/>
              <w:bottom w:val="nil"/>
              <w:right w:val="nil"/>
            </w:tcBorders>
            <w:vAlign w:val="bottom"/>
            <w:tcPrChange w:id="339" w:author="Bailey, Colin (DFO/MPO)" w:date="2024-12-06T12:17:00Z">
              <w:tcPr>
                <w:tcW w:w="754" w:type="dxa"/>
                <w:tcBorders>
                  <w:top w:val="nil"/>
                  <w:left w:val="nil"/>
                  <w:bottom w:val="nil"/>
                  <w:right w:val="nil"/>
                </w:tcBorders>
                <w:vAlign w:val="bottom"/>
              </w:tcPr>
            </w:tcPrChange>
          </w:tcPr>
          <w:p w14:paraId="36942E69" w14:textId="5321756B" w:rsidR="00D66EAF" w:rsidRPr="00CD0E55" w:rsidRDefault="00D66EAF" w:rsidP="00D66EAF">
            <w:pPr>
              <w:pStyle w:val="BodyText"/>
              <w:jc w:val="right"/>
              <w:rPr>
                <w:sz w:val="20"/>
              </w:rPr>
            </w:pPr>
            <w:r>
              <w:rPr>
                <w:rFonts w:cs="Arial"/>
                <w:color w:val="000000" w:themeColor="text1"/>
                <w:sz w:val="20"/>
              </w:rPr>
              <w:t>28</w:t>
            </w:r>
            <w:ins w:id="340" w:author="Bailey, Colin (DFO/MPO)" w:date="2024-12-06T12:07:00Z">
              <w:r>
                <w:rPr>
                  <w:rFonts w:cs="Arial"/>
                  <w:color w:val="000000" w:themeColor="text1"/>
                  <w:sz w:val="20"/>
                </w:rPr>
                <w:t>5</w:t>
              </w:r>
              <w:r>
                <w:rPr>
                  <w:color w:val="000000" w:themeColor="text1"/>
                  <w:sz w:val="20"/>
                </w:rPr>
                <w:t>6</w:t>
              </w:r>
            </w:ins>
            <w:del w:id="341" w:author="Bailey, Colin (DFO/MPO)" w:date="2024-12-06T12:07:00Z">
              <w:r w:rsidDel="00D66EAF">
                <w:rPr>
                  <w:rFonts w:cs="Arial"/>
                  <w:color w:val="000000" w:themeColor="text1"/>
                  <w:sz w:val="20"/>
                </w:rPr>
                <w:delText>00</w:delText>
              </w:r>
            </w:del>
          </w:p>
        </w:tc>
        <w:tc>
          <w:tcPr>
            <w:tcW w:w="990" w:type="dxa"/>
            <w:tcBorders>
              <w:top w:val="nil"/>
              <w:left w:val="nil"/>
              <w:bottom w:val="nil"/>
              <w:right w:val="nil"/>
            </w:tcBorders>
            <w:tcPrChange w:id="342" w:author="Bailey, Colin (DFO/MPO)" w:date="2024-12-06T12:17:00Z">
              <w:tcPr>
                <w:tcW w:w="1548" w:type="dxa"/>
                <w:gridSpan w:val="2"/>
                <w:tcBorders>
                  <w:top w:val="nil"/>
                  <w:left w:val="nil"/>
                  <w:bottom w:val="nil"/>
                  <w:right w:val="nil"/>
                </w:tcBorders>
              </w:tcPr>
            </w:tcPrChange>
          </w:tcPr>
          <w:p w14:paraId="6DC53008" w14:textId="3FC3ED17" w:rsidR="00D66EAF" w:rsidRPr="00CD0E55" w:rsidRDefault="00D66EAF" w:rsidP="00D66EAF">
            <w:pPr>
              <w:pStyle w:val="BodyText"/>
              <w:jc w:val="right"/>
              <w:rPr>
                <w:sz w:val="20"/>
              </w:rPr>
            </w:pPr>
            <w:ins w:id="343" w:author="Bailey, Colin (DFO/MPO)" w:date="2024-12-06T12:08:00Z">
              <w:r w:rsidRPr="0028640C">
                <w:t>1231</w:t>
              </w:r>
            </w:ins>
            <w:del w:id="344" w:author="Bailey, Colin (DFO/MPO)" w:date="2024-12-06T12:08:00Z">
              <w:r w:rsidDel="00966115">
                <w:rPr>
                  <w:rFonts w:cs="Arial"/>
                  <w:color w:val="000000" w:themeColor="text1"/>
                  <w:sz w:val="20"/>
                </w:rPr>
                <w:delText>1229</w:delText>
              </w:r>
            </w:del>
          </w:p>
        </w:tc>
        <w:tc>
          <w:tcPr>
            <w:tcW w:w="900" w:type="dxa"/>
            <w:tcBorders>
              <w:top w:val="nil"/>
              <w:left w:val="nil"/>
              <w:bottom w:val="nil"/>
              <w:right w:val="nil"/>
            </w:tcBorders>
            <w:tcPrChange w:id="345" w:author="Bailey, Colin (DFO/MPO)" w:date="2024-12-06T12:17:00Z">
              <w:tcPr>
                <w:tcW w:w="1151" w:type="dxa"/>
                <w:tcBorders>
                  <w:top w:val="nil"/>
                  <w:left w:val="nil"/>
                  <w:bottom w:val="nil"/>
                  <w:right w:val="nil"/>
                </w:tcBorders>
              </w:tcPr>
            </w:tcPrChange>
          </w:tcPr>
          <w:p w14:paraId="40D0A475" w14:textId="53DFF5AB" w:rsidR="00D66EAF" w:rsidRPr="00CD0E55" w:rsidRDefault="00D66EAF" w:rsidP="00D66EAF">
            <w:pPr>
              <w:pStyle w:val="BodyText"/>
              <w:jc w:val="right"/>
              <w:rPr>
                <w:sz w:val="20"/>
              </w:rPr>
            </w:pPr>
            <w:ins w:id="346" w:author="Bailey, Colin (DFO/MPO)" w:date="2024-12-06T12:08:00Z">
              <w:r w:rsidRPr="0028640C">
                <w:t>2594</w:t>
              </w:r>
            </w:ins>
            <w:del w:id="347" w:author="Bailey, Colin (DFO/MPO)" w:date="2024-12-06T12:08:00Z">
              <w:r w:rsidDel="00966115">
                <w:rPr>
                  <w:rFonts w:cs="Arial"/>
                  <w:b/>
                  <w:bCs/>
                  <w:color w:val="000000" w:themeColor="text1"/>
                  <w:sz w:val="20"/>
                </w:rPr>
                <w:delText>2568</w:delText>
              </w:r>
            </w:del>
          </w:p>
        </w:tc>
        <w:tc>
          <w:tcPr>
            <w:tcW w:w="1080" w:type="dxa"/>
            <w:tcBorders>
              <w:top w:val="nil"/>
              <w:left w:val="nil"/>
              <w:bottom w:val="nil"/>
              <w:right w:val="nil"/>
            </w:tcBorders>
            <w:tcPrChange w:id="348" w:author="Bailey, Colin (DFO/MPO)" w:date="2024-12-06T12:17:00Z">
              <w:tcPr>
                <w:tcW w:w="1151" w:type="dxa"/>
                <w:tcBorders>
                  <w:top w:val="nil"/>
                  <w:left w:val="nil"/>
                  <w:bottom w:val="nil"/>
                  <w:right w:val="nil"/>
                </w:tcBorders>
              </w:tcPr>
            </w:tcPrChange>
          </w:tcPr>
          <w:p w14:paraId="1F41F898" w14:textId="013E2ACB" w:rsidR="00D66EAF" w:rsidRPr="00CD0E55" w:rsidRDefault="00D66EAF" w:rsidP="00D66EAF">
            <w:pPr>
              <w:pStyle w:val="BodyText"/>
              <w:jc w:val="right"/>
              <w:rPr>
                <w:sz w:val="20"/>
              </w:rPr>
            </w:pPr>
            <w:ins w:id="349" w:author="Bailey, Colin (DFO/MPO)" w:date="2024-12-06T12:08:00Z">
              <w:r w:rsidRPr="0028640C">
                <w:t>554</w:t>
              </w:r>
              <w:r>
                <w:t>2</w:t>
              </w:r>
            </w:ins>
            <w:del w:id="350" w:author="Bailey, Colin (DFO/MPO)" w:date="2024-12-06T12:08:00Z">
              <w:r w:rsidDel="00966115">
                <w:rPr>
                  <w:rFonts w:cs="Arial"/>
                  <w:color w:val="000000" w:themeColor="text1"/>
                  <w:sz w:val="20"/>
                </w:rPr>
                <w:delText>5434</w:delText>
              </w:r>
            </w:del>
          </w:p>
        </w:tc>
      </w:tr>
      <w:tr w:rsidR="006421F7" w:rsidRPr="00CD0E55" w14:paraId="7032191C" w14:textId="77777777" w:rsidTr="006421F7">
        <w:trPr>
          <w:jc w:val="center"/>
          <w:trPrChange w:id="351" w:author="Bailey, Colin (DFO/MPO)" w:date="2024-12-06T12:17:00Z">
            <w:trPr>
              <w:jc w:val="center"/>
            </w:trPr>
          </w:trPrChange>
        </w:trPr>
        <w:tc>
          <w:tcPr>
            <w:tcW w:w="1795" w:type="dxa"/>
            <w:tcBorders>
              <w:top w:val="nil"/>
              <w:left w:val="nil"/>
              <w:bottom w:val="nil"/>
              <w:right w:val="nil"/>
            </w:tcBorders>
            <w:vAlign w:val="bottom"/>
            <w:tcPrChange w:id="352" w:author="Bailey, Colin (DFO/MPO)" w:date="2024-12-06T12:17:00Z">
              <w:tcPr>
                <w:tcW w:w="1795" w:type="dxa"/>
                <w:tcBorders>
                  <w:top w:val="nil"/>
                  <w:left w:val="nil"/>
                  <w:bottom w:val="nil"/>
                  <w:right w:val="nil"/>
                </w:tcBorders>
                <w:vAlign w:val="bottom"/>
              </w:tcPr>
            </w:tcPrChange>
          </w:tcPr>
          <w:p w14:paraId="1DC91FB9" w14:textId="50EF5E69" w:rsidR="00D66EAF" w:rsidRDefault="00D66EAF" w:rsidP="00D66EAF">
            <w:pPr>
              <w:pStyle w:val="BodyText"/>
              <w:rPr>
                <w:sz w:val="20"/>
              </w:rPr>
            </w:pPr>
            <w:r>
              <w:rPr>
                <w:sz w:val="20"/>
              </w:rPr>
              <w:t>South Thompson</w:t>
            </w:r>
          </w:p>
        </w:tc>
        <w:tc>
          <w:tcPr>
            <w:tcW w:w="1321" w:type="dxa"/>
            <w:tcBorders>
              <w:top w:val="nil"/>
              <w:left w:val="nil"/>
              <w:bottom w:val="nil"/>
              <w:right w:val="nil"/>
            </w:tcBorders>
            <w:vAlign w:val="bottom"/>
            <w:tcPrChange w:id="353" w:author="Bailey, Colin (DFO/MPO)" w:date="2024-12-06T12:17:00Z">
              <w:tcPr>
                <w:tcW w:w="1321" w:type="dxa"/>
                <w:tcBorders>
                  <w:top w:val="nil"/>
                  <w:left w:val="nil"/>
                  <w:bottom w:val="nil"/>
                  <w:right w:val="nil"/>
                </w:tcBorders>
                <w:vAlign w:val="bottom"/>
              </w:tcPr>
            </w:tcPrChange>
          </w:tcPr>
          <w:p w14:paraId="47D2B6BA" w14:textId="562C4277" w:rsidR="00D66EAF" w:rsidRPr="00CD0E55" w:rsidRDefault="00D66EAF" w:rsidP="00D66EAF">
            <w:pPr>
              <w:pStyle w:val="BodyText"/>
              <w:rPr>
                <w:sz w:val="20"/>
              </w:rPr>
            </w:pPr>
            <w:r w:rsidRPr="00F80502">
              <w:rPr>
                <w:rFonts w:cs="Arial"/>
                <w:color w:val="000000"/>
                <w:sz w:val="20"/>
              </w:rPr>
              <w:t>80%</w:t>
            </w:r>
            <w:r w:rsidRPr="00A61C50">
              <w:rPr>
                <w:rFonts w:cs="Arial"/>
                <w:color w:val="000000"/>
                <w:sz w:val="20"/>
              </w:rPr>
              <w:t xml:space="preserve"> </w:t>
            </w:r>
            <w:r w:rsidRPr="00F80502">
              <w:rPr>
                <w:rFonts w:cs="Arial"/>
                <w:color w:val="000000"/>
                <w:sz w:val="20"/>
              </w:rPr>
              <w:t>S</w:t>
            </w:r>
            <w:r w:rsidRPr="00A61C50">
              <w:rPr>
                <w:rFonts w:cs="Arial"/>
                <w:color w:val="000000"/>
                <w:sz w:val="20"/>
                <w:vertAlign w:val="subscript"/>
              </w:rPr>
              <w:t>MSY</w:t>
            </w:r>
          </w:p>
        </w:tc>
        <w:tc>
          <w:tcPr>
            <w:tcW w:w="754" w:type="dxa"/>
            <w:tcBorders>
              <w:top w:val="nil"/>
              <w:left w:val="nil"/>
              <w:bottom w:val="nil"/>
              <w:right w:val="nil"/>
            </w:tcBorders>
            <w:tcPrChange w:id="354" w:author="Bailey, Colin (DFO/MPO)" w:date="2024-12-06T12:17:00Z">
              <w:tcPr>
                <w:tcW w:w="754" w:type="dxa"/>
                <w:tcBorders>
                  <w:top w:val="nil"/>
                  <w:left w:val="nil"/>
                  <w:bottom w:val="nil"/>
                  <w:right w:val="nil"/>
                </w:tcBorders>
              </w:tcPr>
            </w:tcPrChange>
          </w:tcPr>
          <w:p w14:paraId="79B8D216" w14:textId="0E7FA758" w:rsidR="00D66EAF" w:rsidRPr="00CD0E55" w:rsidRDefault="00D66EAF" w:rsidP="00D66EAF">
            <w:pPr>
              <w:pStyle w:val="BodyText"/>
              <w:jc w:val="right"/>
              <w:rPr>
                <w:sz w:val="20"/>
              </w:rPr>
            </w:pPr>
            <w:ins w:id="355" w:author="Bailey, Colin (DFO/MPO)" w:date="2024-12-06T12:12:00Z">
              <w:r w:rsidRPr="00163A19">
                <w:t>368</w:t>
              </w:r>
            </w:ins>
            <w:ins w:id="356" w:author="Bailey, Colin (DFO/MPO)" w:date="2024-12-06T12:13:00Z">
              <w:r>
                <w:t>5</w:t>
              </w:r>
            </w:ins>
            <w:del w:id="357" w:author="Bailey, Colin (DFO/MPO)" w:date="2024-12-06T12:12:00Z">
              <w:r w:rsidRPr="12283F5C" w:rsidDel="00F6177D">
                <w:rPr>
                  <w:rFonts w:cs="Arial"/>
                  <w:color w:val="000000" w:themeColor="text1"/>
                  <w:sz w:val="20"/>
                </w:rPr>
                <w:delText>4</w:delText>
              </w:r>
              <w:r w:rsidDel="00F6177D">
                <w:rPr>
                  <w:rFonts w:cs="Arial"/>
                  <w:color w:val="000000" w:themeColor="text1"/>
                  <w:sz w:val="20"/>
                </w:rPr>
                <w:delText>277</w:delText>
              </w:r>
            </w:del>
          </w:p>
        </w:tc>
        <w:tc>
          <w:tcPr>
            <w:tcW w:w="990" w:type="dxa"/>
            <w:tcBorders>
              <w:top w:val="nil"/>
              <w:left w:val="nil"/>
              <w:bottom w:val="nil"/>
              <w:right w:val="nil"/>
            </w:tcBorders>
            <w:tcPrChange w:id="358" w:author="Bailey, Colin (DFO/MPO)" w:date="2024-12-06T12:17:00Z">
              <w:tcPr>
                <w:tcW w:w="1548" w:type="dxa"/>
                <w:gridSpan w:val="2"/>
                <w:tcBorders>
                  <w:top w:val="nil"/>
                  <w:left w:val="nil"/>
                  <w:bottom w:val="nil"/>
                  <w:right w:val="nil"/>
                </w:tcBorders>
              </w:tcPr>
            </w:tcPrChange>
          </w:tcPr>
          <w:p w14:paraId="42609200" w14:textId="179616C1" w:rsidR="00D66EAF" w:rsidRPr="00CD0E55" w:rsidRDefault="00D66EAF" w:rsidP="00D66EAF">
            <w:pPr>
              <w:pStyle w:val="BodyText"/>
              <w:jc w:val="right"/>
              <w:rPr>
                <w:sz w:val="20"/>
              </w:rPr>
            </w:pPr>
            <w:ins w:id="359" w:author="Bailey, Colin (DFO/MPO)" w:date="2024-12-06T12:12:00Z">
              <w:r w:rsidRPr="00163A19">
                <w:t>260</w:t>
              </w:r>
            </w:ins>
            <w:ins w:id="360" w:author="Bailey, Colin (DFO/MPO)" w:date="2024-12-06T12:13:00Z">
              <w:r>
                <w:t>5</w:t>
              </w:r>
            </w:ins>
            <w:del w:id="361" w:author="Bailey, Colin (DFO/MPO)" w:date="2024-12-06T12:12:00Z">
              <w:r w:rsidRPr="12283F5C" w:rsidDel="00F6177D">
                <w:rPr>
                  <w:rFonts w:cs="Arial"/>
                  <w:color w:val="000000" w:themeColor="text1"/>
                  <w:sz w:val="20"/>
                </w:rPr>
                <w:delText>2</w:delText>
              </w:r>
              <w:r w:rsidDel="00F6177D">
                <w:rPr>
                  <w:rFonts w:cs="Arial"/>
                  <w:color w:val="000000" w:themeColor="text1"/>
                  <w:sz w:val="20"/>
                </w:rPr>
                <w:delText>740</w:delText>
              </w:r>
            </w:del>
          </w:p>
        </w:tc>
        <w:tc>
          <w:tcPr>
            <w:tcW w:w="900" w:type="dxa"/>
            <w:tcBorders>
              <w:top w:val="nil"/>
              <w:left w:val="nil"/>
              <w:bottom w:val="nil"/>
              <w:right w:val="nil"/>
            </w:tcBorders>
            <w:tcPrChange w:id="362" w:author="Bailey, Colin (DFO/MPO)" w:date="2024-12-06T12:17:00Z">
              <w:tcPr>
                <w:tcW w:w="1151" w:type="dxa"/>
                <w:tcBorders>
                  <w:top w:val="nil"/>
                  <w:left w:val="nil"/>
                  <w:bottom w:val="nil"/>
                  <w:right w:val="nil"/>
                </w:tcBorders>
              </w:tcPr>
            </w:tcPrChange>
          </w:tcPr>
          <w:p w14:paraId="0DCDD528" w14:textId="19F3A69A" w:rsidR="00D66EAF" w:rsidRPr="00CD0E55" w:rsidRDefault="00D66EAF" w:rsidP="00D66EAF">
            <w:pPr>
              <w:pStyle w:val="BodyText"/>
              <w:jc w:val="right"/>
              <w:rPr>
                <w:sz w:val="20"/>
              </w:rPr>
            </w:pPr>
            <w:ins w:id="363" w:author="Bailey, Colin (DFO/MPO)" w:date="2024-12-06T12:12:00Z">
              <w:r w:rsidRPr="00163A19">
                <w:t>349</w:t>
              </w:r>
            </w:ins>
            <w:ins w:id="364" w:author="Bailey, Colin (DFO/MPO)" w:date="2024-12-06T12:13:00Z">
              <w:r>
                <w:t>8</w:t>
              </w:r>
            </w:ins>
            <w:del w:id="365" w:author="Bailey, Colin (DFO/MPO)" w:date="2024-12-06T12:12:00Z">
              <w:r w:rsidDel="00F6177D">
                <w:rPr>
                  <w:rFonts w:cs="Arial"/>
                  <w:b/>
                  <w:bCs/>
                  <w:color w:val="000000" w:themeColor="text1"/>
                  <w:sz w:val="20"/>
                </w:rPr>
                <w:delText>4282</w:delText>
              </w:r>
            </w:del>
          </w:p>
        </w:tc>
        <w:tc>
          <w:tcPr>
            <w:tcW w:w="1080" w:type="dxa"/>
            <w:tcBorders>
              <w:top w:val="nil"/>
              <w:left w:val="nil"/>
              <w:bottom w:val="nil"/>
              <w:right w:val="nil"/>
            </w:tcBorders>
            <w:tcPrChange w:id="366" w:author="Bailey, Colin (DFO/MPO)" w:date="2024-12-06T12:17:00Z">
              <w:tcPr>
                <w:tcW w:w="1151" w:type="dxa"/>
                <w:tcBorders>
                  <w:top w:val="nil"/>
                  <w:left w:val="nil"/>
                  <w:bottom w:val="nil"/>
                  <w:right w:val="nil"/>
                </w:tcBorders>
              </w:tcPr>
            </w:tcPrChange>
          </w:tcPr>
          <w:p w14:paraId="2C771A20" w14:textId="1F70C5FD" w:rsidR="00D66EAF" w:rsidRPr="00CD0E55" w:rsidRDefault="00D66EAF" w:rsidP="00D66EAF">
            <w:pPr>
              <w:pStyle w:val="BodyText"/>
              <w:jc w:val="right"/>
              <w:rPr>
                <w:sz w:val="20"/>
              </w:rPr>
            </w:pPr>
            <w:ins w:id="367" w:author="Bailey, Colin (DFO/MPO)" w:date="2024-12-06T12:12:00Z">
              <w:r w:rsidRPr="00163A19">
                <w:t>5714</w:t>
              </w:r>
            </w:ins>
            <w:del w:id="368" w:author="Bailey, Colin (DFO/MPO)" w:date="2024-12-06T12:12:00Z">
              <w:r w:rsidDel="00F6177D">
                <w:rPr>
                  <w:rFonts w:cs="Arial"/>
                  <w:color w:val="000000" w:themeColor="text1"/>
                  <w:sz w:val="20"/>
                </w:rPr>
                <w:delText>60</w:delText>
              </w:r>
              <w:r w:rsidRPr="12283F5C" w:rsidDel="00F6177D">
                <w:rPr>
                  <w:rFonts w:cs="Arial"/>
                  <w:color w:val="000000" w:themeColor="text1"/>
                  <w:sz w:val="20"/>
                </w:rPr>
                <w:delText>2</w:delText>
              </w:r>
              <w:r w:rsidDel="00F6177D">
                <w:rPr>
                  <w:rFonts w:cs="Arial"/>
                  <w:color w:val="000000" w:themeColor="text1"/>
                  <w:sz w:val="20"/>
                </w:rPr>
                <w:delText>2</w:delText>
              </w:r>
            </w:del>
          </w:p>
        </w:tc>
      </w:tr>
      <w:tr w:rsidR="006421F7" w:rsidRPr="00CD0E55" w14:paraId="4D84CD3B" w14:textId="77777777" w:rsidTr="006421F7">
        <w:trPr>
          <w:jc w:val="center"/>
          <w:trPrChange w:id="369" w:author="Bailey, Colin (DFO/MPO)" w:date="2024-12-06T12:17:00Z">
            <w:trPr>
              <w:jc w:val="center"/>
            </w:trPr>
          </w:trPrChange>
        </w:trPr>
        <w:tc>
          <w:tcPr>
            <w:tcW w:w="1795" w:type="dxa"/>
            <w:tcBorders>
              <w:top w:val="nil"/>
              <w:left w:val="nil"/>
              <w:bottom w:val="single" w:sz="4" w:space="0" w:color="auto"/>
              <w:right w:val="nil"/>
            </w:tcBorders>
            <w:vAlign w:val="bottom"/>
            <w:tcPrChange w:id="370" w:author="Bailey, Colin (DFO/MPO)" w:date="2024-12-06T12:17:00Z">
              <w:tcPr>
                <w:tcW w:w="1795" w:type="dxa"/>
                <w:tcBorders>
                  <w:top w:val="nil"/>
                  <w:left w:val="nil"/>
                  <w:bottom w:val="single" w:sz="4" w:space="0" w:color="auto"/>
                  <w:right w:val="nil"/>
                </w:tcBorders>
                <w:vAlign w:val="bottom"/>
              </w:tcPr>
            </w:tcPrChange>
          </w:tcPr>
          <w:p w14:paraId="72288F54" w14:textId="14A4488B" w:rsidR="00D66EAF" w:rsidRDefault="00D66EAF" w:rsidP="00D66EAF">
            <w:pPr>
              <w:pStyle w:val="BodyText"/>
              <w:rPr>
                <w:sz w:val="20"/>
              </w:rPr>
            </w:pPr>
            <w:r>
              <w:rPr>
                <w:sz w:val="20"/>
              </w:rPr>
              <w:t>South Thompson</w:t>
            </w:r>
          </w:p>
        </w:tc>
        <w:tc>
          <w:tcPr>
            <w:tcW w:w="1321" w:type="dxa"/>
            <w:tcBorders>
              <w:top w:val="nil"/>
              <w:left w:val="nil"/>
              <w:bottom w:val="single" w:sz="4" w:space="0" w:color="auto"/>
              <w:right w:val="nil"/>
            </w:tcBorders>
            <w:vAlign w:val="bottom"/>
            <w:tcPrChange w:id="371" w:author="Bailey, Colin (DFO/MPO)" w:date="2024-12-06T12:17:00Z">
              <w:tcPr>
                <w:tcW w:w="1321" w:type="dxa"/>
                <w:tcBorders>
                  <w:top w:val="nil"/>
                  <w:left w:val="nil"/>
                  <w:bottom w:val="single" w:sz="4" w:space="0" w:color="auto"/>
                  <w:right w:val="nil"/>
                </w:tcBorders>
                <w:vAlign w:val="bottom"/>
              </w:tcPr>
            </w:tcPrChange>
          </w:tcPr>
          <w:p w14:paraId="190F7BEF" w14:textId="7AFEA625" w:rsidR="00D66EAF" w:rsidRPr="00CD0E55" w:rsidRDefault="00D66EAF" w:rsidP="00D66EAF">
            <w:pPr>
              <w:pStyle w:val="BodyText"/>
              <w:rPr>
                <w:sz w:val="20"/>
              </w:rPr>
            </w:pPr>
            <w:r w:rsidRPr="00F80502">
              <w:rPr>
                <w:rFonts w:cs="Arial"/>
                <w:color w:val="000000"/>
                <w:sz w:val="20"/>
              </w:rPr>
              <w:t>U</w:t>
            </w:r>
            <w:r w:rsidRPr="00A61C50">
              <w:rPr>
                <w:rFonts w:cs="Arial"/>
                <w:color w:val="000000"/>
                <w:sz w:val="20"/>
                <w:vertAlign w:val="subscript"/>
              </w:rPr>
              <w:t>MSY</w:t>
            </w:r>
          </w:p>
        </w:tc>
        <w:tc>
          <w:tcPr>
            <w:tcW w:w="754" w:type="dxa"/>
            <w:tcBorders>
              <w:top w:val="nil"/>
              <w:left w:val="nil"/>
              <w:bottom w:val="single" w:sz="4" w:space="0" w:color="auto"/>
              <w:right w:val="nil"/>
            </w:tcBorders>
            <w:tcPrChange w:id="372" w:author="Bailey, Colin (DFO/MPO)" w:date="2024-12-06T12:17:00Z">
              <w:tcPr>
                <w:tcW w:w="754" w:type="dxa"/>
                <w:tcBorders>
                  <w:top w:val="nil"/>
                  <w:left w:val="nil"/>
                  <w:bottom w:val="single" w:sz="4" w:space="0" w:color="auto"/>
                  <w:right w:val="nil"/>
                </w:tcBorders>
              </w:tcPr>
            </w:tcPrChange>
          </w:tcPr>
          <w:p w14:paraId="02124164" w14:textId="5F4F5CA4" w:rsidR="00D66EAF" w:rsidRPr="00CD0E55" w:rsidRDefault="00D66EAF" w:rsidP="00D66EAF">
            <w:pPr>
              <w:pStyle w:val="BodyText"/>
              <w:jc w:val="right"/>
              <w:rPr>
                <w:sz w:val="20"/>
              </w:rPr>
            </w:pPr>
            <w:ins w:id="373" w:author="Bailey, Colin (DFO/MPO)" w:date="2024-12-06T12:16:00Z">
              <w:r w:rsidRPr="00B73CBF">
                <w:t>0.41</w:t>
              </w:r>
            </w:ins>
            <w:del w:id="374" w:author="Bailey, Colin (DFO/MPO)" w:date="2024-12-06T12:16:00Z">
              <w:r w:rsidRPr="12283F5C" w:rsidDel="000B0D09">
                <w:rPr>
                  <w:rFonts w:cs="Arial"/>
                  <w:color w:val="000000" w:themeColor="text1"/>
                  <w:sz w:val="20"/>
                </w:rPr>
                <w:delText>0.3</w:delText>
              </w:r>
              <w:r w:rsidDel="000B0D09">
                <w:rPr>
                  <w:rFonts w:cs="Arial"/>
                  <w:color w:val="000000" w:themeColor="text1"/>
                  <w:sz w:val="20"/>
                </w:rPr>
                <w:delText>9</w:delText>
              </w:r>
            </w:del>
          </w:p>
        </w:tc>
        <w:tc>
          <w:tcPr>
            <w:tcW w:w="990" w:type="dxa"/>
            <w:tcBorders>
              <w:top w:val="nil"/>
              <w:left w:val="nil"/>
              <w:bottom w:val="single" w:sz="4" w:space="0" w:color="auto"/>
              <w:right w:val="nil"/>
            </w:tcBorders>
            <w:tcPrChange w:id="375" w:author="Bailey, Colin (DFO/MPO)" w:date="2024-12-06T12:17:00Z">
              <w:tcPr>
                <w:tcW w:w="1548" w:type="dxa"/>
                <w:gridSpan w:val="2"/>
                <w:tcBorders>
                  <w:top w:val="nil"/>
                  <w:left w:val="nil"/>
                  <w:bottom w:val="single" w:sz="4" w:space="0" w:color="auto"/>
                  <w:right w:val="nil"/>
                </w:tcBorders>
              </w:tcPr>
            </w:tcPrChange>
          </w:tcPr>
          <w:p w14:paraId="11634A56" w14:textId="619EEF0B" w:rsidR="00D66EAF" w:rsidRPr="00CD0E55" w:rsidRDefault="00D66EAF" w:rsidP="00D66EAF">
            <w:pPr>
              <w:pStyle w:val="BodyText"/>
              <w:jc w:val="right"/>
              <w:rPr>
                <w:sz w:val="20"/>
              </w:rPr>
            </w:pPr>
            <w:ins w:id="376" w:author="Bailey, Colin (DFO/MPO)" w:date="2024-12-06T12:16:00Z">
              <w:r w:rsidRPr="00B73CBF">
                <w:t>0.2</w:t>
              </w:r>
              <w:r>
                <w:t>3</w:t>
              </w:r>
            </w:ins>
            <w:del w:id="377" w:author="Bailey, Colin (DFO/MPO)" w:date="2024-12-06T12:16:00Z">
              <w:r w:rsidRPr="12283F5C" w:rsidDel="000B0D09">
                <w:rPr>
                  <w:rFonts w:cs="Arial"/>
                  <w:color w:val="000000" w:themeColor="text1"/>
                  <w:sz w:val="20"/>
                </w:rPr>
                <w:delText>0.</w:delText>
              </w:r>
              <w:r w:rsidDel="000B0D09">
                <w:rPr>
                  <w:rFonts w:cs="Arial"/>
                  <w:color w:val="000000" w:themeColor="text1"/>
                  <w:sz w:val="20"/>
                </w:rPr>
                <w:delText>19</w:delText>
              </w:r>
            </w:del>
          </w:p>
        </w:tc>
        <w:tc>
          <w:tcPr>
            <w:tcW w:w="900" w:type="dxa"/>
            <w:tcBorders>
              <w:top w:val="nil"/>
              <w:left w:val="nil"/>
              <w:bottom w:val="single" w:sz="4" w:space="0" w:color="auto"/>
              <w:right w:val="nil"/>
            </w:tcBorders>
            <w:tcPrChange w:id="378" w:author="Bailey, Colin (DFO/MPO)" w:date="2024-12-06T12:17:00Z">
              <w:tcPr>
                <w:tcW w:w="1151" w:type="dxa"/>
                <w:tcBorders>
                  <w:top w:val="nil"/>
                  <w:left w:val="nil"/>
                  <w:bottom w:val="single" w:sz="4" w:space="0" w:color="auto"/>
                  <w:right w:val="nil"/>
                </w:tcBorders>
              </w:tcPr>
            </w:tcPrChange>
          </w:tcPr>
          <w:p w14:paraId="292770C8" w14:textId="5ED38066" w:rsidR="00D66EAF" w:rsidRPr="00CD0E55" w:rsidRDefault="00D66EAF" w:rsidP="00D66EAF">
            <w:pPr>
              <w:pStyle w:val="BodyText"/>
              <w:jc w:val="right"/>
              <w:rPr>
                <w:sz w:val="20"/>
              </w:rPr>
            </w:pPr>
            <w:ins w:id="379" w:author="Bailey, Colin (DFO/MPO)" w:date="2024-12-06T12:16:00Z">
              <w:r w:rsidRPr="00B73CBF">
                <w:t>0.4</w:t>
              </w:r>
              <w:r>
                <w:t>2</w:t>
              </w:r>
            </w:ins>
            <w:del w:id="380" w:author="Bailey, Colin (DFO/MPO)" w:date="2024-12-06T12:16:00Z">
              <w:r w:rsidRPr="12283F5C" w:rsidDel="000B0D09">
                <w:rPr>
                  <w:rFonts w:cs="Arial"/>
                  <w:b/>
                  <w:bCs/>
                  <w:color w:val="000000" w:themeColor="text1"/>
                  <w:sz w:val="20"/>
                </w:rPr>
                <w:delText>0.3</w:delText>
              </w:r>
              <w:r w:rsidDel="000B0D09">
                <w:rPr>
                  <w:rFonts w:cs="Arial"/>
                  <w:b/>
                  <w:bCs/>
                  <w:color w:val="000000" w:themeColor="text1"/>
                  <w:sz w:val="20"/>
                </w:rPr>
                <w:delText>9</w:delText>
              </w:r>
            </w:del>
          </w:p>
        </w:tc>
        <w:tc>
          <w:tcPr>
            <w:tcW w:w="1080" w:type="dxa"/>
            <w:tcBorders>
              <w:top w:val="nil"/>
              <w:left w:val="nil"/>
              <w:bottom w:val="single" w:sz="4" w:space="0" w:color="auto"/>
              <w:right w:val="nil"/>
            </w:tcBorders>
            <w:tcPrChange w:id="381" w:author="Bailey, Colin (DFO/MPO)" w:date="2024-12-06T12:17:00Z">
              <w:tcPr>
                <w:tcW w:w="1151" w:type="dxa"/>
                <w:tcBorders>
                  <w:top w:val="nil"/>
                  <w:left w:val="nil"/>
                  <w:bottom w:val="single" w:sz="4" w:space="0" w:color="auto"/>
                  <w:right w:val="nil"/>
                </w:tcBorders>
              </w:tcPr>
            </w:tcPrChange>
          </w:tcPr>
          <w:p w14:paraId="691E613A" w14:textId="59D2693E" w:rsidR="00D66EAF" w:rsidRPr="00CD0E55" w:rsidRDefault="00D66EAF" w:rsidP="00D66EAF">
            <w:pPr>
              <w:pStyle w:val="BodyText"/>
              <w:jc w:val="right"/>
              <w:rPr>
                <w:sz w:val="20"/>
              </w:rPr>
            </w:pPr>
            <w:ins w:id="382" w:author="Bailey, Colin (DFO/MPO)" w:date="2024-12-06T12:16:00Z">
              <w:r w:rsidRPr="00B73CBF">
                <w:t>0.57</w:t>
              </w:r>
            </w:ins>
            <w:del w:id="383" w:author="Bailey, Colin (DFO/MPO)" w:date="2024-12-06T12:16:00Z">
              <w:r w:rsidRPr="12283F5C" w:rsidDel="000B0D09">
                <w:rPr>
                  <w:rFonts w:cs="Arial"/>
                  <w:color w:val="000000" w:themeColor="text1"/>
                  <w:sz w:val="20"/>
                </w:rPr>
                <w:delText>0.5</w:delText>
              </w:r>
              <w:r w:rsidDel="000B0D09">
                <w:rPr>
                  <w:rFonts w:cs="Arial"/>
                  <w:color w:val="000000" w:themeColor="text1"/>
                  <w:sz w:val="20"/>
                </w:rPr>
                <w:delText>6</w:delText>
              </w:r>
            </w:del>
          </w:p>
        </w:tc>
      </w:tr>
    </w:tbl>
    <w:p w14:paraId="0B87A81A" w14:textId="62954126" w:rsidR="008E54D8" w:rsidRPr="004579D2" w:rsidRDefault="004606C0" w:rsidP="000A50E7">
      <w:pPr>
        <w:pStyle w:val="ListNumber"/>
        <w:numPr>
          <w:ilvl w:val="0"/>
          <w:numId w:val="0"/>
        </w:numPr>
        <w:spacing w:before="240"/>
        <w:rPr>
          <w:rFonts w:cs="Arial"/>
          <w:szCs w:val="22"/>
          <w:u w:val="single"/>
        </w:rPr>
      </w:pPr>
      <w:r w:rsidRPr="000A50E7">
        <w:rPr>
          <w:rStyle w:val="Heading4Char"/>
          <w:i/>
          <w:iCs/>
        </w:rPr>
        <w:t>Pacific Salmon Treaty</w:t>
      </w:r>
      <w:r w:rsidRPr="000A50E7">
        <w:rPr>
          <w:rStyle w:val="Heading4Char"/>
        </w:rPr>
        <w:t xml:space="preserve"> </w:t>
      </w:r>
      <w:r w:rsidR="000A50E7">
        <w:rPr>
          <w:rStyle w:val="Heading4Char"/>
        </w:rPr>
        <w:t xml:space="preserve">(PST) </w:t>
      </w:r>
      <w:r w:rsidRPr="000A50E7">
        <w:rPr>
          <w:rStyle w:val="Heading4Char"/>
        </w:rPr>
        <w:t>management reference points</w:t>
      </w:r>
      <w:r w:rsidR="004579D2" w:rsidRPr="000A50E7">
        <w:rPr>
          <w:rStyle w:val="Heading4Char"/>
        </w:rPr>
        <w:t>:</w:t>
      </w:r>
      <w:r w:rsidR="004579D2" w:rsidRPr="004579D2">
        <w:rPr>
          <w:rFonts w:cs="Arial"/>
          <w:b/>
          <w:bCs/>
          <w:szCs w:val="22"/>
        </w:rPr>
        <w:t xml:space="preserve"> </w:t>
      </w:r>
      <w:r w:rsidRPr="003145C2">
        <w:t xml:space="preserve">Allowable </w:t>
      </w:r>
      <w:r w:rsidR="00F221E0">
        <w:t>exploitation rate (</w:t>
      </w:r>
      <w:r w:rsidRPr="003145C2">
        <w:t>ER</w:t>
      </w:r>
      <w:r w:rsidR="00F221E0">
        <w:t>)</w:t>
      </w:r>
      <w:r w:rsidRPr="003145C2">
        <w:t xml:space="preserve"> for Canada and the U.S. are defined </w:t>
      </w:r>
      <w:r w:rsidR="008E54D8">
        <w:t>by</w:t>
      </w:r>
      <w:r w:rsidRPr="003145C2">
        <w:t xml:space="preserve"> the status of the </w:t>
      </w:r>
      <w:r>
        <w:t>IFC</w:t>
      </w:r>
      <w:r w:rsidRPr="003145C2">
        <w:t xml:space="preserve"> </w:t>
      </w:r>
      <w:r w:rsidR="00213D12">
        <w:t>S</w:t>
      </w:r>
      <w:r w:rsidRPr="003145C2">
        <w:t>MU</w:t>
      </w:r>
      <w:r>
        <w:t>,</w:t>
      </w:r>
      <w:r w:rsidRPr="003145C2">
        <w:t xml:space="preserve"> as </w:t>
      </w:r>
      <w:r>
        <w:t>outlined</w:t>
      </w:r>
      <w:r w:rsidRPr="003145C2">
        <w:t xml:space="preserve"> </w:t>
      </w:r>
      <w:r w:rsidR="00B93E8E">
        <w:t>in</w:t>
      </w:r>
      <w:r w:rsidR="00B93E8E" w:rsidRPr="003145C2">
        <w:t xml:space="preserve"> </w:t>
      </w:r>
      <w:r>
        <w:t xml:space="preserve">Chapter 5 of </w:t>
      </w:r>
      <w:r w:rsidRPr="003145C2">
        <w:t xml:space="preserve">the </w:t>
      </w:r>
      <w:r w:rsidR="000A50E7">
        <w:t>P</w:t>
      </w:r>
      <w:r w:rsidR="00D8006A">
        <w:t>ST</w:t>
      </w:r>
      <w:r>
        <w:t xml:space="preserve">. Under this approach, </w:t>
      </w:r>
      <w:r w:rsidR="00213D12">
        <w:t>S</w:t>
      </w:r>
      <w:r>
        <w:t xml:space="preserve">MU statuses, described as </w:t>
      </w:r>
      <w:r w:rsidR="008E54D8">
        <w:t>‘</w:t>
      </w:r>
      <w:r>
        <w:t>Low</w:t>
      </w:r>
      <w:r w:rsidR="008E54D8">
        <w:t>’</w:t>
      </w:r>
      <w:r>
        <w:t xml:space="preserve">, </w:t>
      </w:r>
      <w:r w:rsidR="008E54D8">
        <w:t>‘</w:t>
      </w:r>
      <w:r>
        <w:t>Moderate</w:t>
      </w:r>
      <w:r w:rsidR="008E54D8">
        <w:t>’</w:t>
      </w:r>
      <w:r>
        <w:t xml:space="preserve">, and </w:t>
      </w:r>
      <w:r w:rsidR="008E54D8">
        <w:t>‘</w:t>
      </w:r>
      <w:r>
        <w:t>Abundant</w:t>
      </w:r>
      <w:r w:rsidR="008E54D8">
        <w:t>’</w:t>
      </w:r>
      <w:r>
        <w:t xml:space="preserve">, are delineated by management reference points </w:t>
      </w:r>
      <w:r w:rsidR="00B93E8E">
        <w:t xml:space="preserve">that </w:t>
      </w:r>
      <w:r>
        <w:t>identify</w:t>
      </w:r>
      <w:r w:rsidR="00B93E8E">
        <w:t xml:space="preserve"> joint</w:t>
      </w:r>
      <w:r>
        <w:t xml:space="preserve"> minimum </w:t>
      </w:r>
      <w:r w:rsidR="000A50E7">
        <w:t>SAS</w:t>
      </w:r>
      <w:r w:rsidR="00BD23E4">
        <w:t xml:space="preserve"> </w:t>
      </w:r>
      <w:r>
        <w:t xml:space="preserve">and </w:t>
      </w:r>
      <w:r w:rsidR="00DD6482">
        <w:t xml:space="preserve">aggregate </w:t>
      </w:r>
      <w:r w:rsidR="00227DB3">
        <w:t>escapement objectives</w:t>
      </w:r>
      <w:r>
        <w:t xml:space="preserve"> </w:t>
      </w:r>
      <w:sdt>
        <w:sdtPr>
          <w:rPr>
            <w:color w:val="000000"/>
          </w:rPr>
          <w:tag w:val="MENDELEY_CITATION_v3_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"/>
          <w:id w:val="218639168"/>
          <w:placeholder>
            <w:docPart w:val="DefaultPlaceholder_-1854013440"/>
          </w:placeholder>
        </w:sdtPr>
        <w:sdtContent>
          <w:r w:rsidR="00A27EED" w:rsidRPr="00A27EED">
            <w:rPr>
              <w:color w:val="000000"/>
            </w:rPr>
            <w:t>(Arbeider et al., 2020; Treaty between the Government of Canada and the Government of the United States of America Concerning Pacific Salmon, as Amended through June 2023, 2023</w:t>
          </w:r>
        </w:sdtContent>
      </w:sdt>
      <w:r>
        <w:t xml:space="preserve">; Table </w:t>
      </w:r>
      <w:r w:rsidR="00941784">
        <w:t>4</w:t>
      </w:r>
      <w:r>
        <w:t>)</w:t>
      </w:r>
      <w:r w:rsidR="008E54D8">
        <w:t>.</w:t>
      </w:r>
      <w:r w:rsidR="00DD6482">
        <w:t xml:space="preserve"> </w:t>
      </w:r>
      <w:r w:rsidR="00CA4FD5">
        <w:t>The a</w:t>
      </w:r>
      <w:r w:rsidR="00227DB3">
        <w:t xml:space="preserve">ggregate objectives were historically set through </w:t>
      </w:r>
      <w:r w:rsidR="00A80761">
        <w:t xml:space="preserve">qualitative </w:t>
      </w:r>
      <w:r w:rsidR="00227DB3">
        <w:t xml:space="preserve">analysis by the Interior Fraser Coho Recovery Team </w:t>
      </w:r>
      <w:r w:rsidR="00CA4FD5">
        <w:t>at 40,000 spawners, and have been since updated b</w:t>
      </w:r>
      <w:r w:rsidR="00476BB2">
        <w:t xml:space="preserve">y Decker et al. </w:t>
      </w:r>
      <w:sdt>
        <w:sdtPr>
          <w:rPr>
            <w:color w:val="000000"/>
          </w:rPr>
          <w:tag w:val="MENDELEY_CITATION_v3_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"/>
          <w:id w:val="1670672213"/>
          <w:placeholder>
            <w:docPart w:val="DefaultPlaceholder_-1854013440"/>
          </w:placeholder>
        </w:sdtPr>
        <w:sdtContent>
          <w:r w:rsidR="00A27EED" w:rsidRPr="00A27EED">
            <w:rPr>
              <w:color w:val="000000"/>
            </w:rPr>
            <w:t>(2014)</w:t>
          </w:r>
        </w:sdtContent>
      </w:sdt>
      <w:r w:rsidR="00476BB2">
        <w:t xml:space="preserve">, Korman et al. </w:t>
      </w:r>
      <w:sdt>
        <w:sdtPr>
          <w:rPr>
            <w:color w:val="000000"/>
          </w:rPr>
          <w:tag w:val="MENDELEY_CITATION_v3_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"/>
          <w:id w:val="1802723824"/>
          <w:placeholder>
            <w:docPart w:val="DefaultPlaceholder_-1854013440"/>
          </w:placeholder>
        </w:sdtPr>
        <w:sdtContent>
          <w:r w:rsidR="00A27EED" w:rsidRPr="00A27EED">
            <w:rPr>
              <w:color w:val="000000"/>
            </w:rPr>
            <w:t>(2019)</w:t>
          </w:r>
        </w:sdtContent>
      </w:sdt>
      <w:r w:rsidR="00476BB2">
        <w:t>, and finally Arbeider et al.</w:t>
      </w:r>
      <w:r w:rsidR="004E4391">
        <w:t xml:space="preserve"> </w:t>
      </w:r>
      <w:sdt>
        <w:sdtPr>
          <w:rPr>
            <w:color w:val="000000"/>
          </w:rPr>
          <w:tag w:val="MENDELEY_CITATION_v3_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"/>
          <w:id w:val="-1014682569"/>
          <w:placeholder>
            <w:docPart w:val="DefaultPlaceholder_-1854013440"/>
          </w:placeholder>
        </w:sdtPr>
        <w:sdtContent>
          <w:r w:rsidR="00A27EED" w:rsidRPr="00A27EED">
            <w:rPr>
              <w:color w:val="000000"/>
            </w:rPr>
            <w:t>(2020)</w:t>
          </w:r>
        </w:sdtContent>
      </w:sdt>
      <w:r w:rsidR="008A420B" w:rsidRPr="008A420B">
        <w:rPr>
          <w:color w:val="000000"/>
        </w:rPr>
        <w:t xml:space="preserve"> </w:t>
      </w:r>
      <w:r w:rsidR="00975CB8">
        <w:rPr>
          <w:color w:val="000000"/>
        </w:rPr>
        <w:t>at</w:t>
      </w:r>
      <w:r w:rsidR="008A420B">
        <w:rPr>
          <w:color w:val="000000"/>
        </w:rPr>
        <w:t xml:space="preserve"> 35,935 spawners. This target provides a 95% probability that all 11 subpopulations of IFC escape at least 1000 spawners based on </w:t>
      </w:r>
      <w:r w:rsidR="00CB59A5">
        <w:rPr>
          <w:color w:val="000000"/>
        </w:rPr>
        <w:t xml:space="preserve">logistic regression analysis </w:t>
      </w:r>
      <w:sdt>
        <w:sdtPr>
          <w:rPr>
            <w:color w:val="000000"/>
          </w:rPr>
          <w:tag w:val="MENDELEY_CITATION_v3_eyJjaXRhdGlvbklEIjoiTUVOREVMRVlfQ0lUQVRJT05fNDRkNmUwMGItOGI5NC00NzJlLTk1MGMtMzM1YzEwNDYyMTgx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
          <w:id w:val="409198686"/>
          <w:placeholder>
            <w:docPart w:val="DefaultPlaceholder_-1854013440"/>
          </w:placeholder>
        </w:sdtPr>
        <w:sdtContent>
          <w:r w:rsidR="00A27EED" w:rsidRPr="00A27EED">
            <w:rPr>
              <w:color w:val="000000"/>
            </w:rPr>
            <w:t>(Arbeider et al. 2020)</w:t>
          </w:r>
        </w:sdtContent>
      </w:sdt>
      <w:r w:rsidR="00CB59A5">
        <w:rPr>
          <w:color w:val="000000"/>
        </w:rPr>
        <w:t>.</w:t>
      </w:r>
    </w:p>
    <w:p w14:paraId="4A557C9F" w14:textId="2C38461F" w:rsidR="004606C0" w:rsidRDefault="004606C0" w:rsidP="00886B8A">
      <w:pPr>
        <w:pStyle w:val="Caption-Table"/>
      </w:pPr>
      <w:r w:rsidRPr="003145C2">
        <w:rPr>
          <w:b/>
          <w:bCs/>
        </w:rPr>
        <w:t xml:space="preserve">Table </w:t>
      </w:r>
      <w:r w:rsidR="00941784">
        <w:rPr>
          <w:b/>
          <w:bCs/>
        </w:rPr>
        <w:t>4</w:t>
      </w:r>
      <w:r>
        <w:rPr>
          <w:b/>
          <w:bCs/>
        </w:rPr>
        <w:t>.</w:t>
      </w:r>
      <w:r w:rsidRPr="003145C2">
        <w:t xml:space="preserve"> </w:t>
      </w:r>
      <w:r w:rsidR="008E54D8">
        <w:t xml:space="preserve">Pacific Salmon Treaty </w:t>
      </w:r>
      <w:r w:rsidR="00BD23E4">
        <w:t>s</w:t>
      </w:r>
      <w:r w:rsidR="008E54D8">
        <w:t xml:space="preserve">molt-to-adult survival (SAS) and spawner abundance (escapement) reference points delineating Interior Fraser River Coho </w:t>
      </w:r>
      <w:r w:rsidR="00213D12">
        <w:t xml:space="preserve">stock </w:t>
      </w:r>
      <w:r w:rsidR="008E54D8">
        <w:t>management unit (</w:t>
      </w:r>
      <w:r w:rsidR="00213D12">
        <w:t>S</w:t>
      </w:r>
      <w:r w:rsidR="008E54D8">
        <w:t>MU) statuses of ‘Low’, ‘Moderate’, and ‘Abundant</w:t>
      </w:r>
      <w:r w:rsidR="000A7DE6">
        <w:t>’</w:t>
      </w:r>
      <w:r w:rsidR="008E54D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1"/>
        <w:gridCol w:w="2583"/>
        <w:gridCol w:w="2613"/>
        <w:gridCol w:w="2613"/>
        <w:tblGridChange w:id="384">
          <w:tblGrid>
            <w:gridCol w:w="1551"/>
            <w:gridCol w:w="29"/>
            <w:gridCol w:w="2554"/>
            <w:gridCol w:w="16"/>
            <w:gridCol w:w="2597"/>
            <w:gridCol w:w="8"/>
            <w:gridCol w:w="2605"/>
          </w:tblGrid>
        </w:tblGridChange>
      </w:tblGrid>
      <w:tr w:rsidR="0010363D" w14:paraId="4A5A60B9" w14:textId="77777777" w:rsidTr="000C1A5F">
        <w:tc>
          <w:tcPr>
            <w:tcW w:w="0" w:type="auto"/>
            <w:tcBorders>
              <w:top w:val="single" w:sz="4" w:space="0" w:color="auto"/>
              <w:bottom w:val="single" w:sz="12" w:space="0" w:color="auto"/>
            </w:tcBorders>
            <w:vAlign w:val="bottom"/>
          </w:tcPr>
          <w:p w14:paraId="73A8F314" w14:textId="222D39A8" w:rsidR="00D95117" w:rsidRDefault="004F5CF7" w:rsidP="000C1A5F">
            <w:pPr>
              <w:pStyle w:val="Caption-Table"/>
            </w:pPr>
            <w:r>
              <w:t xml:space="preserve">SMU </w:t>
            </w:r>
            <w:r w:rsidR="00753B02">
              <w:t>Characteristic</w:t>
            </w:r>
          </w:p>
        </w:tc>
        <w:tc>
          <w:tcPr>
            <w:tcW w:w="0" w:type="auto"/>
            <w:tcBorders>
              <w:top w:val="single" w:sz="4" w:space="0" w:color="auto"/>
              <w:bottom w:val="single" w:sz="12" w:space="0" w:color="auto"/>
            </w:tcBorders>
            <w:vAlign w:val="bottom"/>
          </w:tcPr>
          <w:p w14:paraId="33823FE0" w14:textId="103D4856" w:rsidR="00D95117" w:rsidRDefault="00494890" w:rsidP="000C1A5F">
            <w:pPr>
              <w:pStyle w:val="Caption-Table"/>
            </w:pPr>
            <w:r>
              <w:t>Low</w:t>
            </w:r>
            <w:r w:rsidR="008D29A9">
              <w:t xml:space="preserve"> status</w:t>
            </w:r>
          </w:p>
        </w:tc>
        <w:tc>
          <w:tcPr>
            <w:tcW w:w="0" w:type="auto"/>
            <w:tcBorders>
              <w:top w:val="single" w:sz="4" w:space="0" w:color="auto"/>
              <w:bottom w:val="single" w:sz="12" w:space="0" w:color="auto"/>
            </w:tcBorders>
            <w:vAlign w:val="bottom"/>
          </w:tcPr>
          <w:p w14:paraId="26D946B9" w14:textId="10DFF627" w:rsidR="00D95117" w:rsidRDefault="008D29A9" w:rsidP="000C1A5F">
            <w:pPr>
              <w:pStyle w:val="Caption-Table"/>
            </w:pPr>
            <w:r>
              <w:t>Moderate status</w:t>
            </w:r>
          </w:p>
        </w:tc>
        <w:tc>
          <w:tcPr>
            <w:tcW w:w="0" w:type="auto"/>
            <w:tcBorders>
              <w:top w:val="single" w:sz="4" w:space="0" w:color="auto"/>
              <w:bottom w:val="single" w:sz="12" w:space="0" w:color="auto"/>
            </w:tcBorders>
            <w:vAlign w:val="bottom"/>
          </w:tcPr>
          <w:p w14:paraId="787AF295" w14:textId="5E9193AC" w:rsidR="00D95117" w:rsidRDefault="008D29A9" w:rsidP="000C1A5F">
            <w:pPr>
              <w:pStyle w:val="Caption-Table"/>
            </w:pPr>
            <w:r>
              <w:t>Abundant status</w:t>
            </w:r>
          </w:p>
        </w:tc>
      </w:tr>
      <w:tr w:rsidR="0010363D" w14:paraId="5A9FDE64" w14:textId="77777777" w:rsidTr="00BE4B05">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385" w:author="Bailey, Colin (DFO/MPO)" w:date="2024-11-18T12:52: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c>
          <w:tcPr>
            <w:tcW w:w="0" w:type="auto"/>
            <w:tcBorders>
              <w:top w:val="single" w:sz="12" w:space="0" w:color="auto"/>
            </w:tcBorders>
            <w:vAlign w:val="bottom"/>
            <w:tcPrChange w:id="386" w:author="Bailey, Colin (DFO/MPO)" w:date="2024-11-18T12:52:00Z">
              <w:tcPr>
                <w:tcW w:w="0" w:type="auto"/>
                <w:gridSpan w:val="2"/>
                <w:tcBorders>
                  <w:top w:val="single" w:sz="12" w:space="0" w:color="auto"/>
                </w:tcBorders>
                <w:vAlign w:val="center"/>
              </w:tcPr>
            </w:tcPrChange>
          </w:tcPr>
          <w:p w14:paraId="1F0C667A" w14:textId="125D4072" w:rsidR="004F5CF7" w:rsidRDefault="004F5CF7">
            <w:pPr>
              <w:pStyle w:val="BodyText"/>
              <w:pPrChange w:id="387" w:author="Bailey, Colin (DFO/MPO)" w:date="2024-11-18T12:53:00Z">
                <w:pPr>
                  <w:pStyle w:val="Caption-Table"/>
                </w:pPr>
              </w:pPrChange>
            </w:pPr>
            <w:r>
              <w:t>SAS</w:t>
            </w:r>
          </w:p>
        </w:tc>
        <w:tc>
          <w:tcPr>
            <w:tcW w:w="0" w:type="auto"/>
            <w:tcBorders>
              <w:top w:val="single" w:sz="12" w:space="0" w:color="auto"/>
            </w:tcBorders>
            <w:vAlign w:val="bottom"/>
            <w:tcPrChange w:id="388" w:author="Bailey, Colin (DFO/MPO)" w:date="2024-11-18T12:52:00Z">
              <w:tcPr>
                <w:tcW w:w="0" w:type="auto"/>
                <w:gridSpan w:val="2"/>
                <w:tcBorders>
                  <w:top w:val="single" w:sz="12" w:space="0" w:color="auto"/>
                </w:tcBorders>
                <w:vAlign w:val="center"/>
              </w:tcPr>
            </w:tcPrChange>
          </w:tcPr>
          <w:p w14:paraId="39C40992" w14:textId="5B59B846" w:rsidR="004F5CF7" w:rsidRDefault="004F5CF7">
            <w:pPr>
              <w:pStyle w:val="BodyText"/>
              <w:pPrChange w:id="389" w:author="Bailey, Colin (DFO/MPO)" w:date="2024-11-18T12:53:00Z">
                <w:pPr>
                  <w:pStyle w:val="Caption-Table"/>
                </w:pPr>
              </w:pPrChange>
            </w:pPr>
            <w:r>
              <w:rPr>
                <w:color w:val="000000"/>
              </w:rPr>
              <w:t>SAS</w:t>
            </w:r>
            <w:r w:rsidRPr="001A354F">
              <w:rPr>
                <w:color w:val="000000"/>
              </w:rPr>
              <w:t xml:space="preserve"> </w:t>
            </w:r>
            <w:r>
              <w:rPr>
                <w:color w:val="000000"/>
              </w:rPr>
              <w:t>≤</w:t>
            </w:r>
            <w:r w:rsidRPr="001A354F">
              <w:rPr>
                <w:color w:val="000000"/>
              </w:rPr>
              <w:t xml:space="preserve"> 0.03</w:t>
            </w:r>
          </w:p>
        </w:tc>
        <w:tc>
          <w:tcPr>
            <w:tcW w:w="0" w:type="auto"/>
            <w:tcBorders>
              <w:top w:val="single" w:sz="12" w:space="0" w:color="auto"/>
            </w:tcBorders>
            <w:vAlign w:val="bottom"/>
            <w:tcPrChange w:id="390" w:author="Bailey, Colin (DFO/MPO)" w:date="2024-11-18T12:52:00Z">
              <w:tcPr>
                <w:tcW w:w="0" w:type="auto"/>
                <w:gridSpan w:val="2"/>
                <w:tcBorders>
                  <w:top w:val="single" w:sz="12" w:space="0" w:color="auto"/>
                </w:tcBorders>
                <w:vAlign w:val="center"/>
              </w:tcPr>
            </w:tcPrChange>
          </w:tcPr>
          <w:p w14:paraId="30B0092C" w14:textId="1BFF41C7" w:rsidR="004F5CF7" w:rsidRDefault="004F5CF7">
            <w:pPr>
              <w:pStyle w:val="BodyText"/>
              <w:pPrChange w:id="391" w:author="Bailey, Colin (DFO/MPO)" w:date="2024-11-18T12:53:00Z">
                <w:pPr>
                  <w:pStyle w:val="Caption-Table"/>
                </w:pPr>
              </w:pPrChange>
            </w:pPr>
            <w:r w:rsidRPr="001A354F">
              <w:rPr>
                <w:color w:val="000000"/>
              </w:rPr>
              <w:t xml:space="preserve">Three consecutive years 0.03 &lt; </w:t>
            </w:r>
            <w:r>
              <w:rPr>
                <w:color w:val="000000"/>
              </w:rPr>
              <w:t xml:space="preserve">SAS ≤ </w:t>
            </w:r>
            <w:r w:rsidRPr="001A354F">
              <w:rPr>
                <w:color w:val="000000"/>
              </w:rPr>
              <w:t>0.06</w:t>
            </w:r>
          </w:p>
        </w:tc>
        <w:tc>
          <w:tcPr>
            <w:tcW w:w="0" w:type="auto"/>
            <w:tcBorders>
              <w:top w:val="single" w:sz="12" w:space="0" w:color="auto"/>
            </w:tcBorders>
            <w:vAlign w:val="bottom"/>
            <w:tcPrChange w:id="392" w:author="Bailey, Colin (DFO/MPO)" w:date="2024-11-18T12:52:00Z">
              <w:tcPr>
                <w:tcW w:w="0" w:type="auto"/>
                <w:tcBorders>
                  <w:top w:val="single" w:sz="12" w:space="0" w:color="auto"/>
                </w:tcBorders>
                <w:vAlign w:val="center"/>
              </w:tcPr>
            </w:tcPrChange>
          </w:tcPr>
          <w:p w14:paraId="6C5C9C5F" w14:textId="2A8B3BCC" w:rsidR="004F5CF7" w:rsidRDefault="004F5CF7">
            <w:pPr>
              <w:pStyle w:val="BodyText"/>
              <w:pPrChange w:id="393" w:author="Bailey, Colin (DFO/MPO)" w:date="2024-11-18T12:53:00Z">
                <w:pPr>
                  <w:pStyle w:val="Caption-Table"/>
                </w:pPr>
              </w:pPrChange>
            </w:pPr>
            <w:r w:rsidRPr="001A354F">
              <w:rPr>
                <w:color w:val="000000"/>
              </w:rPr>
              <w:t xml:space="preserve">Three consecutive years </w:t>
            </w:r>
            <w:r>
              <w:rPr>
                <w:color w:val="000000"/>
              </w:rPr>
              <w:t>SAS</w:t>
            </w:r>
            <w:r w:rsidRPr="001A354F">
              <w:rPr>
                <w:color w:val="000000"/>
              </w:rPr>
              <w:t xml:space="preserve"> &gt; 0.06</w:t>
            </w:r>
          </w:p>
        </w:tc>
      </w:tr>
      <w:tr w:rsidR="0010363D" w14:paraId="3B4BE576" w14:textId="77777777" w:rsidTr="00BE4B05">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394" w:author="Bailey, Colin (DFO/MPO)" w:date="2024-11-18T12:52: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c>
          <w:tcPr>
            <w:tcW w:w="0" w:type="auto"/>
            <w:tcBorders>
              <w:bottom w:val="single" w:sz="4" w:space="0" w:color="auto"/>
            </w:tcBorders>
            <w:vAlign w:val="center"/>
            <w:tcPrChange w:id="395" w:author="Bailey, Colin (DFO/MPO)" w:date="2024-11-18T12:52:00Z">
              <w:tcPr>
                <w:tcW w:w="0" w:type="auto"/>
                <w:gridSpan w:val="2"/>
                <w:tcBorders>
                  <w:bottom w:val="single" w:sz="4" w:space="0" w:color="auto"/>
                </w:tcBorders>
                <w:vAlign w:val="center"/>
              </w:tcPr>
            </w:tcPrChange>
          </w:tcPr>
          <w:p w14:paraId="54EEDC36" w14:textId="07079D57" w:rsidR="004F5CF7" w:rsidRDefault="004F5CF7">
            <w:pPr>
              <w:pStyle w:val="BodyText"/>
              <w:pPrChange w:id="396" w:author="Bailey, Colin (DFO/MPO)" w:date="2024-11-18T12:53:00Z">
                <w:pPr>
                  <w:pStyle w:val="Caption-Table"/>
                </w:pPr>
              </w:pPrChange>
            </w:pPr>
            <w:r>
              <w:t>Escapement</w:t>
            </w:r>
          </w:p>
        </w:tc>
        <w:tc>
          <w:tcPr>
            <w:tcW w:w="0" w:type="auto"/>
            <w:tcBorders>
              <w:bottom w:val="single" w:sz="4" w:space="0" w:color="auto"/>
            </w:tcBorders>
            <w:tcPrChange w:id="397" w:author="Bailey, Colin (DFO/MPO)" w:date="2024-11-18T12:52:00Z">
              <w:tcPr>
                <w:tcW w:w="0" w:type="auto"/>
                <w:gridSpan w:val="2"/>
                <w:tcBorders>
                  <w:bottom w:val="single" w:sz="4" w:space="0" w:color="auto"/>
                </w:tcBorders>
                <w:vAlign w:val="center"/>
              </w:tcPr>
            </w:tcPrChange>
          </w:tcPr>
          <w:p w14:paraId="54D5B57D" w14:textId="77777777" w:rsidR="004F5CF7" w:rsidRDefault="004F5CF7">
            <w:pPr>
              <w:pStyle w:val="BodyText"/>
              <w:rPr>
                <w:ins w:id="398" w:author="Bailey, Colin (DFO/MPO)" w:date="2024-11-18T12:51:00Z"/>
                <w:color w:val="000000"/>
              </w:rPr>
              <w:pPrChange w:id="399" w:author="Bailey, Colin (DFO/MPO)" w:date="2024-11-18T12:53:00Z">
                <w:pPr>
                  <w:pStyle w:val="Caption-Table"/>
                </w:pPr>
              </w:pPrChange>
            </w:pPr>
            <w:r w:rsidRPr="001A354F">
              <w:rPr>
                <w:color w:val="000000"/>
              </w:rPr>
              <w:t xml:space="preserve">Monitored in CUs and subpopulations </w:t>
            </w:r>
            <w:r w:rsidRPr="00BE4B05">
              <w:rPr>
                <w:i/>
                <w:color w:val="000000"/>
              </w:rPr>
              <w:t>but</w:t>
            </w:r>
            <w:r w:rsidRPr="001A354F">
              <w:rPr>
                <w:color w:val="000000"/>
              </w:rPr>
              <w:t xml:space="preserve"> no thresholds</w:t>
            </w:r>
          </w:p>
          <w:p w14:paraId="4CB48E2E" w14:textId="77777777" w:rsidR="00BE4B05" w:rsidRDefault="00BE4B05">
            <w:pPr>
              <w:pStyle w:val="BodyText"/>
              <w:rPr>
                <w:ins w:id="400" w:author="Bailey, Colin (DFO/MPO)" w:date="2024-11-18T12:51:00Z"/>
                <w:color w:val="000000"/>
              </w:rPr>
              <w:pPrChange w:id="401" w:author="Bailey, Colin (DFO/MPO)" w:date="2024-11-18T12:53:00Z">
                <w:pPr>
                  <w:pStyle w:val="Caption-Table"/>
                </w:pPr>
              </w:pPrChange>
            </w:pPr>
          </w:p>
          <w:p w14:paraId="6A82EE03" w14:textId="3A81C60B" w:rsidR="00BE4B05" w:rsidRDefault="00BE4B05">
            <w:pPr>
              <w:pStyle w:val="BodyText"/>
              <w:pPrChange w:id="402" w:author="Bailey, Colin (DFO/MPO)" w:date="2024-11-18T12:53:00Z">
                <w:pPr>
                  <w:pStyle w:val="Caption-Table"/>
                </w:pPr>
              </w:pPrChange>
            </w:pPr>
          </w:p>
        </w:tc>
        <w:tc>
          <w:tcPr>
            <w:tcW w:w="0" w:type="auto"/>
            <w:tcBorders>
              <w:bottom w:val="single" w:sz="4" w:space="0" w:color="auto"/>
            </w:tcBorders>
            <w:tcPrChange w:id="403" w:author="Bailey, Colin (DFO/MPO)" w:date="2024-11-18T12:52:00Z">
              <w:tcPr>
                <w:tcW w:w="0" w:type="auto"/>
                <w:gridSpan w:val="2"/>
                <w:tcBorders>
                  <w:bottom w:val="single" w:sz="4" w:space="0" w:color="auto"/>
                </w:tcBorders>
                <w:vAlign w:val="center"/>
              </w:tcPr>
            </w:tcPrChange>
          </w:tcPr>
          <w:p w14:paraId="0FFE752D" w14:textId="77777777" w:rsidR="004F5CF7" w:rsidRPr="001A354F" w:rsidRDefault="004F5CF7">
            <w:pPr>
              <w:pStyle w:val="BodyText"/>
              <w:rPr>
                <w:color w:val="000000"/>
              </w:rPr>
              <w:pPrChange w:id="404" w:author="Bailey, Colin (DFO/MPO)" w:date="2024-11-18T12:53:00Z">
                <w:pPr>
                  <w:pStyle w:val="Table"/>
                  <w:spacing w:before="120"/>
                </w:pPr>
              </w:pPrChange>
            </w:pPr>
            <w:r w:rsidRPr="001A354F">
              <w:rPr>
                <w:color w:val="000000"/>
              </w:rPr>
              <w:t>Three consecutive years:</w:t>
            </w:r>
          </w:p>
          <w:p w14:paraId="2FE1F1C7" w14:textId="77777777" w:rsidR="004F5CF7" w:rsidRDefault="004F5CF7">
            <w:pPr>
              <w:pStyle w:val="BodyText"/>
              <w:rPr>
                <w:ins w:id="405" w:author="Bailey, Colin (DFO/MPO)" w:date="2024-11-18T12:51:00Z"/>
                <w:color w:val="000000"/>
              </w:rPr>
              <w:pPrChange w:id="406" w:author="Bailey, Colin (DFO/MPO)" w:date="2024-11-18T12:53:00Z">
                <w:pPr>
                  <w:pStyle w:val="Table"/>
                  <w:spacing w:before="120"/>
                </w:pPr>
              </w:pPrChange>
            </w:pPr>
            <w:r w:rsidRPr="001A354F">
              <w:rPr>
                <w:color w:val="000000"/>
              </w:rPr>
              <w:t>Half of subpopulations in each CU &gt; 1000; or</w:t>
            </w:r>
          </w:p>
          <w:p w14:paraId="21EA8DB4" w14:textId="77777777" w:rsidR="00BE4B05" w:rsidRPr="001A354F" w:rsidRDefault="00BE4B05">
            <w:pPr>
              <w:pStyle w:val="BodyText"/>
              <w:rPr>
                <w:color w:val="000000"/>
              </w:rPr>
              <w:pPrChange w:id="407" w:author="Bailey, Colin (DFO/MPO)" w:date="2024-11-18T12:53:00Z">
                <w:pPr>
                  <w:pStyle w:val="Table"/>
                  <w:spacing w:before="120"/>
                </w:pPr>
              </w:pPrChange>
            </w:pPr>
          </w:p>
          <w:p w14:paraId="3BF1E698" w14:textId="1FF1372D" w:rsidR="004F5CF7" w:rsidRDefault="004F5CF7">
            <w:pPr>
              <w:pStyle w:val="BodyText"/>
              <w:pPrChange w:id="408" w:author="Bailey, Colin (DFO/MPO)" w:date="2024-11-18T12:53:00Z">
                <w:pPr>
                  <w:pStyle w:val="Caption-Table"/>
                </w:pPr>
              </w:pPrChange>
            </w:pPr>
            <w:del w:id="409" w:author="Bailey, Colin (DFO/MPO)" w:date="2024-11-18T12:51:00Z">
              <w:r w:rsidRPr="001A354F" w:rsidDel="00BE4B05">
                <w:rPr>
                  <w:color w:val="000000"/>
                </w:rPr>
                <w:delText xml:space="preserve">Aggregate </w:delText>
              </w:r>
              <w:r w:rsidDel="00BE4B05">
                <w:rPr>
                  <w:color w:val="000000"/>
                </w:rPr>
                <w:delText>S</w:delText>
              </w:r>
              <w:r w:rsidRPr="001A354F" w:rsidDel="00BE4B05">
                <w:rPr>
                  <w:color w:val="000000"/>
                </w:rPr>
                <w:delText>MU escapement objective</w:delText>
              </w:r>
              <w:r w:rsidDel="00BE4B05">
                <w:rPr>
                  <w:color w:val="000000"/>
                </w:rPr>
                <w:delText>: 35,935 spawners</w:delText>
              </w:r>
            </w:del>
          </w:p>
        </w:tc>
        <w:tc>
          <w:tcPr>
            <w:tcW w:w="0" w:type="auto"/>
            <w:tcBorders>
              <w:bottom w:val="single" w:sz="4" w:space="0" w:color="auto"/>
            </w:tcBorders>
            <w:tcPrChange w:id="410" w:author="Bailey, Colin (DFO/MPO)" w:date="2024-11-18T12:52:00Z">
              <w:tcPr>
                <w:tcW w:w="0" w:type="auto"/>
                <w:tcBorders>
                  <w:bottom w:val="single" w:sz="4" w:space="0" w:color="auto"/>
                </w:tcBorders>
                <w:vAlign w:val="center"/>
              </w:tcPr>
            </w:tcPrChange>
          </w:tcPr>
          <w:p w14:paraId="25086EE2" w14:textId="77777777" w:rsidR="004F5CF7" w:rsidRPr="001A354F" w:rsidRDefault="004F5CF7">
            <w:pPr>
              <w:pStyle w:val="BodyText"/>
              <w:rPr>
                <w:color w:val="000000"/>
              </w:rPr>
              <w:pPrChange w:id="411" w:author="Bailey, Colin (DFO/MPO)" w:date="2024-11-18T12:53:00Z">
                <w:pPr>
                  <w:pStyle w:val="Table"/>
                  <w:spacing w:before="120"/>
                </w:pPr>
              </w:pPrChange>
            </w:pPr>
            <w:r w:rsidRPr="001A354F">
              <w:rPr>
                <w:color w:val="000000"/>
              </w:rPr>
              <w:t>Three consecutive years:</w:t>
            </w:r>
          </w:p>
          <w:p w14:paraId="4F92AACB" w14:textId="77777777" w:rsidR="004F5CF7" w:rsidRDefault="004F5CF7">
            <w:pPr>
              <w:pStyle w:val="BodyText"/>
              <w:rPr>
                <w:color w:val="000000"/>
              </w:rPr>
              <w:pPrChange w:id="412" w:author="Bailey, Colin (DFO/MPO)" w:date="2024-11-18T12:53:00Z">
                <w:pPr>
                  <w:pStyle w:val="Table"/>
                  <w:spacing w:before="120"/>
                </w:pPr>
              </w:pPrChange>
            </w:pPr>
            <w:r>
              <w:rPr>
                <w:color w:val="000000"/>
              </w:rPr>
              <w:t>All</w:t>
            </w:r>
            <w:r w:rsidRPr="001A354F">
              <w:rPr>
                <w:color w:val="000000"/>
              </w:rPr>
              <w:t xml:space="preserve"> subpopulations in each CU &gt; 1000; or</w:t>
            </w:r>
          </w:p>
          <w:p w14:paraId="4A283893" w14:textId="48AF1928" w:rsidR="004F5CF7" w:rsidRDefault="004F5CF7">
            <w:pPr>
              <w:pStyle w:val="BodyText"/>
              <w:pPrChange w:id="413" w:author="Bailey, Colin (DFO/MPO)" w:date="2024-11-18T12:53:00Z">
                <w:pPr>
                  <w:pStyle w:val="Caption-Table"/>
                </w:pPr>
              </w:pPrChange>
            </w:pPr>
            <w:r w:rsidRPr="001A354F">
              <w:rPr>
                <w:color w:val="000000"/>
              </w:rPr>
              <w:t xml:space="preserve">Aggregate </w:t>
            </w:r>
            <w:r>
              <w:rPr>
                <w:color w:val="000000"/>
              </w:rPr>
              <w:t>S</w:t>
            </w:r>
            <w:r w:rsidRPr="001A354F">
              <w:rPr>
                <w:color w:val="000000"/>
              </w:rPr>
              <w:t>MU escapement objective</w:t>
            </w:r>
            <w:r>
              <w:rPr>
                <w:color w:val="000000"/>
              </w:rPr>
              <w:t>: 35,935 spawners</w:t>
            </w:r>
          </w:p>
        </w:tc>
      </w:tr>
      <w:bookmarkEnd w:id="140"/>
    </w:tbl>
    <w:p w14:paraId="51E0E794" w14:textId="77777777" w:rsidR="004F5CF7" w:rsidRDefault="004F5CF7" w:rsidP="00F7012F">
      <w:pPr>
        <w:pStyle w:val="Heading3"/>
      </w:pPr>
    </w:p>
    <w:p w14:paraId="64F3DAC2" w14:textId="0F913D14" w:rsidR="009520ED" w:rsidRDefault="00545297" w:rsidP="00F7012F">
      <w:pPr>
        <w:pStyle w:val="Heading3"/>
      </w:pPr>
      <w:r w:rsidRPr="00543275">
        <w:t>Harvest Decision Rule</w:t>
      </w:r>
    </w:p>
    <w:p w14:paraId="58C2DC24" w14:textId="0E5CB8FB" w:rsidR="00D12596" w:rsidRPr="001B6793" w:rsidRDefault="008D218F" w:rsidP="00FA5A79">
      <w:pPr>
        <w:pStyle w:val="BodyText"/>
        <w:rPr>
          <w:rStyle w:val="Style1Char"/>
          <w:rFonts w:eastAsiaTheme="minorHAnsi" w:cs="Arial"/>
          <w:b w:val="0"/>
          <w:szCs w:val="22"/>
        </w:rPr>
      </w:pPr>
      <w:bookmarkStart w:id="414" w:name="_Hlk150253148"/>
      <w:ins w:id="415" w:author="Bailey, Colin (DFO/MPO)" w:date="2024-11-18T12:56:00Z">
        <w:r>
          <w:rPr>
            <w:rFonts w:eastAsia="Calibri" w:cs="Arial"/>
            <w:szCs w:val="22"/>
          </w:rPr>
          <w:t xml:space="preserve">Established in 2002 and most recently updated in 2019, </w:t>
        </w:r>
      </w:ins>
      <w:ins w:id="416" w:author="Bailey, Colin (DFO/MPO)" w:date="2024-11-18T12:57:00Z">
        <w:r>
          <w:rPr>
            <w:rFonts w:eastAsia="Calibri" w:cs="Arial"/>
            <w:szCs w:val="22"/>
          </w:rPr>
          <w:t>t</w:t>
        </w:r>
      </w:ins>
      <w:del w:id="417" w:author="Bailey, Colin (DFO/MPO)" w:date="2024-11-18T12:55:00Z">
        <w:r w:rsidR="00D12596" w:rsidRPr="00D12596" w:rsidDel="008D218F">
          <w:rPr>
            <w:rFonts w:eastAsia="Calibri" w:cs="Arial"/>
            <w:szCs w:val="22"/>
          </w:rPr>
          <w:delText>In 2019, t</w:delText>
        </w:r>
      </w:del>
      <w:r w:rsidR="00D12596" w:rsidRPr="00D12596">
        <w:rPr>
          <w:rFonts w:eastAsia="Calibri" w:cs="Arial"/>
          <w:szCs w:val="22"/>
        </w:rPr>
        <w:t>he Southern Coho Management Plan</w:t>
      </w:r>
      <w:del w:id="418" w:author="Bailey, Colin (DFO/MPO)" w:date="2024-11-18T12:56:00Z">
        <w:r w:rsidR="00D12596" w:rsidRPr="00D12596" w:rsidDel="008D218F">
          <w:rPr>
            <w:rFonts w:eastAsia="Calibri" w:cs="Arial"/>
            <w:szCs w:val="22"/>
          </w:rPr>
          <w:delText xml:space="preserve"> was established in </w:delText>
        </w:r>
      </w:del>
      <w:ins w:id="419" w:author="Bailey, Colin (DFO/MPO)" w:date="2024-11-18T12:55:00Z">
        <w:r>
          <w:rPr>
            <w:rFonts w:eastAsia="Calibri" w:cs="Arial"/>
            <w:szCs w:val="22"/>
          </w:rPr>
          <w:t xml:space="preserve"> in </w:t>
        </w:r>
      </w:ins>
      <w:r w:rsidR="00D12596" w:rsidRPr="00D12596">
        <w:rPr>
          <w:rFonts w:eastAsia="Calibri" w:cs="Arial"/>
          <w:szCs w:val="22"/>
        </w:rPr>
        <w:t xml:space="preserve">Chapter 5 of the PST </w:t>
      </w:r>
      <w:del w:id="420" w:author="Bailey, Colin (DFO/MPO)" w:date="2024-11-18T12:57:00Z">
        <w:r w:rsidR="00D12596" w:rsidRPr="00D12596" w:rsidDel="008D218F">
          <w:rPr>
            <w:rFonts w:eastAsia="Calibri" w:cs="Arial"/>
            <w:szCs w:val="22"/>
          </w:rPr>
          <w:delText xml:space="preserve">and </w:delText>
        </w:r>
      </w:del>
      <w:r w:rsidR="00D12596" w:rsidRPr="00D12596">
        <w:rPr>
          <w:rFonts w:eastAsia="Calibri" w:cs="Arial"/>
          <w:szCs w:val="22"/>
        </w:rPr>
        <w:t>identifie</w:t>
      </w:r>
      <w:ins w:id="421" w:author="Bailey, Colin (DFO/MPO)" w:date="2024-11-18T12:57:00Z">
        <w:r>
          <w:rPr>
            <w:rFonts w:eastAsia="Calibri" w:cs="Arial"/>
            <w:szCs w:val="22"/>
          </w:rPr>
          <w:t>s</w:t>
        </w:r>
      </w:ins>
      <w:del w:id="422" w:author="Bailey, Colin (DFO/MPO)" w:date="2024-11-18T12:57:00Z">
        <w:r w:rsidR="00D12596" w:rsidRPr="00D12596" w:rsidDel="008D218F">
          <w:rPr>
            <w:rFonts w:eastAsia="Calibri" w:cs="Arial"/>
            <w:szCs w:val="22"/>
          </w:rPr>
          <w:delText>d</w:delText>
        </w:r>
      </w:del>
      <w:r w:rsidR="00D12596" w:rsidRPr="00D12596">
        <w:rPr>
          <w:rFonts w:eastAsia="Calibri" w:cs="Arial"/>
          <w:szCs w:val="22"/>
        </w:rPr>
        <w:t xml:space="preserve"> Coho ER for U.S. and Canadian Coho fisheries based on the stock status of </w:t>
      </w:r>
      <w:r w:rsidR="000A7DE6">
        <w:rPr>
          <w:rFonts w:eastAsia="Calibri" w:cs="Arial"/>
          <w:szCs w:val="22"/>
        </w:rPr>
        <w:t>the IFC</w:t>
      </w:r>
      <w:r w:rsidR="00D12596" w:rsidRPr="00D12596">
        <w:rPr>
          <w:rFonts w:eastAsia="Calibri" w:cs="Arial"/>
          <w:szCs w:val="22"/>
        </w:rPr>
        <w:t xml:space="preserve"> </w:t>
      </w:r>
      <w:r w:rsidR="00DB3C01">
        <w:rPr>
          <w:rFonts w:eastAsia="Calibri" w:cs="Arial"/>
          <w:szCs w:val="22"/>
        </w:rPr>
        <w:t>S</w:t>
      </w:r>
      <w:r w:rsidR="00D12596" w:rsidRPr="00D12596">
        <w:rPr>
          <w:rFonts w:eastAsia="Calibri" w:cs="Arial"/>
          <w:szCs w:val="22"/>
        </w:rPr>
        <w:t>MU</w:t>
      </w:r>
      <w:r w:rsidR="000A7DE6">
        <w:rPr>
          <w:rFonts w:eastAsia="Calibri" w:cs="Arial"/>
          <w:szCs w:val="22"/>
        </w:rPr>
        <w:t xml:space="preserve"> (i.e. </w:t>
      </w:r>
      <w:r w:rsidR="000A7DE6">
        <w:t>‘Low’, ‘Moderate’, and ‘Abundant’)</w:t>
      </w:r>
      <w:r w:rsidR="000A7DE6">
        <w:rPr>
          <w:rFonts w:eastAsia="Calibri" w:cs="Arial"/>
          <w:szCs w:val="22"/>
        </w:rPr>
        <w:t>, as described previously</w:t>
      </w:r>
      <w:r w:rsidR="00D12596" w:rsidRPr="00D12596">
        <w:rPr>
          <w:rFonts w:eastAsia="Calibri" w:cs="Arial"/>
          <w:szCs w:val="22"/>
        </w:rPr>
        <w:t>.</w:t>
      </w:r>
      <w:r w:rsidR="000A7DE6">
        <w:rPr>
          <w:rFonts w:eastAsia="Calibri" w:cs="Arial"/>
          <w:szCs w:val="22"/>
        </w:rPr>
        <w:t xml:space="preserve"> Under Chapter 5, </w:t>
      </w:r>
      <w:r w:rsidR="00BD23E4">
        <w:rPr>
          <w:rFonts w:eastAsia="Calibri" w:cs="Arial"/>
          <w:szCs w:val="22"/>
        </w:rPr>
        <w:t xml:space="preserve">total </w:t>
      </w:r>
      <w:r w:rsidR="00D12596" w:rsidRPr="00D12596">
        <w:rPr>
          <w:rStyle w:val="Style1Char"/>
          <w:rFonts w:eastAsiaTheme="minorHAnsi" w:cs="Arial"/>
          <w:b w:val="0"/>
          <w:szCs w:val="22"/>
        </w:rPr>
        <w:t xml:space="preserve">ER caps are set </w:t>
      </w:r>
      <w:r w:rsidR="000A7DE6">
        <w:rPr>
          <w:rStyle w:val="Style1Char"/>
          <w:rFonts w:eastAsiaTheme="minorHAnsi" w:cs="Arial"/>
          <w:b w:val="0"/>
          <w:szCs w:val="22"/>
        </w:rPr>
        <w:t>to</w:t>
      </w:r>
      <w:r w:rsidR="00D12596" w:rsidRPr="00D12596">
        <w:rPr>
          <w:rStyle w:val="Style1Char"/>
          <w:rFonts w:eastAsiaTheme="minorHAnsi" w:cs="Arial"/>
          <w:b w:val="0"/>
          <w:szCs w:val="22"/>
        </w:rPr>
        <w:t xml:space="preserve"> 20%, 30%, and 45% according to the </w:t>
      </w:r>
      <w:r w:rsidR="000A7DE6">
        <w:t xml:space="preserve">‘Low’, ‘Moderate’, and ‘Abundant’ </w:t>
      </w:r>
      <w:r w:rsidR="00D12596" w:rsidRPr="00D12596">
        <w:rPr>
          <w:rStyle w:val="Style1Char"/>
          <w:rFonts w:eastAsiaTheme="minorHAnsi" w:cs="Arial"/>
          <w:b w:val="0"/>
          <w:szCs w:val="22"/>
        </w:rPr>
        <w:t>status</w:t>
      </w:r>
      <w:r w:rsidR="000A7DE6">
        <w:rPr>
          <w:rStyle w:val="Style1Char"/>
          <w:rFonts w:eastAsiaTheme="minorHAnsi" w:cs="Arial"/>
          <w:b w:val="0"/>
          <w:szCs w:val="22"/>
        </w:rPr>
        <w:t>es</w:t>
      </w:r>
      <w:r w:rsidR="00D12596" w:rsidRPr="00D12596">
        <w:rPr>
          <w:rStyle w:val="Style1Char"/>
          <w:rFonts w:eastAsiaTheme="minorHAnsi" w:cs="Arial"/>
          <w:b w:val="0"/>
          <w:szCs w:val="22"/>
        </w:rPr>
        <w:t xml:space="preserve">, respectively (Table </w:t>
      </w:r>
      <w:r w:rsidR="009327B7">
        <w:rPr>
          <w:rStyle w:val="Style1Char"/>
          <w:rFonts w:eastAsiaTheme="minorHAnsi" w:cs="Arial"/>
          <w:b w:val="0"/>
          <w:szCs w:val="22"/>
        </w:rPr>
        <w:t>5</w:t>
      </w:r>
      <w:r w:rsidR="00D12596" w:rsidRPr="00D12596">
        <w:rPr>
          <w:rStyle w:val="Style1Char"/>
          <w:rFonts w:eastAsiaTheme="minorHAnsi" w:cs="Arial"/>
          <w:b w:val="0"/>
          <w:szCs w:val="22"/>
        </w:rPr>
        <w:t>;</w:t>
      </w:r>
      <w:r w:rsidR="000A50E7">
        <w:rPr>
          <w:rStyle w:val="Style1Char"/>
          <w:rFonts w:eastAsiaTheme="minorHAnsi" w:cs="Arial"/>
          <w:b w:val="0"/>
          <w:szCs w:val="22"/>
        </w:rPr>
        <w:t xml:space="preserve"> </w:t>
      </w:r>
      <w:sdt>
        <w:sdtPr>
          <w:rPr>
            <w:rStyle w:val="Style1Char"/>
            <w:rFonts w:eastAsiaTheme="minorHAnsi" w:cs="Arial"/>
            <w:b w:val="0"/>
            <w:color w:val="000000"/>
            <w:szCs w:val="22"/>
          </w:rPr>
          <w:tag w:val="MENDELEY_CITATION_v3_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"/>
          <w:id w:val="1592207111"/>
          <w:placeholder>
            <w:docPart w:val="DefaultPlaceholder_-1854013440"/>
          </w:placeholder>
        </w:sdtPr>
        <w:sdtContent>
          <w:r w:rsidR="00A27EED" w:rsidRPr="00A27EED">
            <w:rPr>
              <w:rStyle w:val="Style1Char"/>
              <w:rFonts w:eastAsiaTheme="minorHAnsi" w:cs="Arial"/>
              <w:b w:val="0"/>
              <w:color w:val="000000"/>
              <w:szCs w:val="22"/>
            </w:rPr>
            <w:t>DFO, 2023; Treaty between the Government of Canada and the Government of the United States of America Concerning Pacific Salmon, as Amended through June 2023, 2023)</w:t>
          </w:r>
        </w:sdtContent>
      </w:sdt>
      <w:r w:rsidR="00D12596" w:rsidRPr="00D12596">
        <w:rPr>
          <w:rStyle w:val="Style1Char"/>
          <w:rFonts w:eastAsiaTheme="minorHAnsi" w:cs="Arial"/>
          <w:b w:val="0"/>
          <w:szCs w:val="22"/>
        </w:rPr>
        <w:t>.</w:t>
      </w:r>
      <w:r w:rsidR="000A7DE6">
        <w:rPr>
          <w:rStyle w:val="Style1Char"/>
          <w:rFonts w:eastAsiaTheme="minorHAnsi" w:cs="Arial"/>
          <w:b w:val="0"/>
          <w:szCs w:val="22"/>
        </w:rPr>
        <w:t xml:space="preserve"> As per the objectives outlined in DFO’s </w:t>
      </w:r>
      <w:r w:rsidR="000A50E7">
        <w:rPr>
          <w:rStyle w:val="Style1Char"/>
          <w:rFonts w:eastAsiaTheme="minorHAnsi" w:cs="Arial"/>
          <w:b w:val="0"/>
          <w:szCs w:val="22"/>
        </w:rPr>
        <w:t>PA</w:t>
      </w:r>
      <w:r w:rsidR="000A7DE6">
        <w:rPr>
          <w:rStyle w:val="Style1Char"/>
          <w:rFonts w:eastAsiaTheme="minorHAnsi" w:cs="Arial"/>
          <w:b w:val="0"/>
          <w:szCs w:val="22"/>
        </w:rPr>
        <w:t xml:space="preserve">, </w:t>
      </w:r>
      <w:r w:rsidR="00D12596" w:rsidRPr="00D12596">
        <w:rPr>
          <w:rStyle w:val="Style1Char"/>
          <w:rFonts w:eastAsiaTheme="minorHAnsi" w:cs="Arial"/>
          <w:b w:val="0"/>
          <w:szCs w:val="22"/>
        </w:rPr>
        <w:t>Canada has taken a precautionary approach</w:t>
      </w:r>
      <w:r w:rsidR="000A7DE6">
        <w:rPr>
          <w:rStyle w:val="Style1Char"/>
          <w:rFonts w:eastAsiaTheme="minorHAnsi" w:cs="Arial"/>
          <w:b w:val="0"/>
          <w:szCs w:val="22"/>
        </w:rPr>
        <w:t xml:space="preserve"> to IFC exploitation, </w:t>
      </w:r>
      <w:r w:rsidR="00D12596" w:rsidRPr="00D12596">
        <w:rPr>
          <w:rStyle w:val="Style1Char"/>
          <w:rFonts w:eastAsiaTheme="minorHAnsi" w:cs="Arial"/>
          <w:b w:val="0"/>
          <w:szCs w:val="22"/>
        </w:rPr>
        <w:t>targeting a domestic ER of 3-5%</w:t>
      </w:r>
      <w:r w:rsidR="000A7DE6">
        <w:rPr>
          <w:rStyle w:val="Style1Char"/>
          <w:rFonts w:eastAsiaTheme="minorHAnsi" w:cs="Arial"/>
          <w:b w:val="0"/>
          <w:szCs w:val="22"/>
        </w:rPr>
        <w:t xml:space="preserve"> </w:t>
      </w:r>
      <w:sdt>
        <w:sdtPr>
          <w:rPr>
            <w:rFonts w:eastAsia="Calibri" w:cs="Arial"/>
            <w:color w:val="000000"/>
            <w:szCs w:val="22"/>
          </w:rPr>
          <w:tag w:val="MENDELEY_CITATION_v3_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"/>
          <w:id w:val="1066986024"/>
          <w:placeholder>
            <w:docPart w:val="DefaultPlaceholder_-1854013440"/>
          </w:placeholder>
        </w:sdtPr>
        <w:sdtContent>
          <w:r w:rsidR="00A27EED" w:rsidRPr="00A27EED">
            <w:rPr>
              <w:rFonts w:eastAsia="Calibri" w:cs="Arial"/>
              <w:color w:val="000000"/>
              <w:szCs w:val="22"/>
            </w:rPr>
            <w:t>(DFO 2023)</w:t>
          </w:r>
        </w:sdtContent>
      </w:sdt>
      <w:r w:rsidR="00D12596" w:rsidRPr="00D12596">
        <w:rPr>
          <w:rStyle w:val="Style1Char"/>
          <w:rFonts w:eastAsiaTheme="minorHAnsi" w:cs="Arial"/>
          <w:b w:val="0"/>
          <w:szCs w:val="22"/>
        </w:rPr>
        <w:t>.</w:t>
      </w:r>
      <w:r w:rsidR="00FA791F">
        <w:rPr>
          <w:rStyle w:val="Style1Char"/>
          <w:rFonts w:eastAsiaTheme="minorHAnsi" w:cs="Arial"/>
          <w:b w:val="0"/>
          <w:szCs w:val="22"/>
        </w:rPr>
        <w:t xml:space="preserve"> </w:t>
      </w:r>
      <w:r w:rsidR="00055E46">
        <w:rPr>
          <w:rStyle w:val="Style1Char"/>
          <w:rFonts w:eastAsiaTheme="minorHAnsi" w:cs="Arial"/>
          <w:b w:val="0"/>
          <w:szCs w:val="22"/>
        </w:rPr>
        <w:t>I</w:t>
      </w:r>
      <w:r w:rsidR="00F746B6">
        <w:rPr>
          <w:rStyle w:val="Style1Char"/>
          <w:rFonts w:eastAsiaTheme="minorHAnsi" w:cs="Arial"/>
          <w:b w:val="0"/>
          <w:szCs w:val="22"/>
        </w:rPr>
        <w:t xml:space="preserve">n Table </w:t>
      </w:r>
      <w:r w:rsidR="003E72F5">
        <w:rPr>
          <w:rStyle w:val="Style1Char"/>
          <w:rFonts w:eastAsiaTheme="minorHAnsi" w:cs="Arial"/>
          <w:b w:val="0"/>
          <w:szCs w:val="22"/>
        </w:rPr>
        <w:t>3</w:t>
      </w:r>
      <w:r w:rsidR="00F746B6">
        <w:rPr>
          <w:rStyle w:val="Style1Char"/>
          <w:rFonts w:eastAsiaTheme="minorHAnsi" w:cs="Arial"/>
          <w:b w:val="0"/>
          <w:szCs w:val="22"/>
        </w:rPr>
        <w:t xml:space="preserve">, the median </w:t>
      </w:r>
      <w:r w:rsidR="001B6793">
        <w:rPr>
          <w:rStyle w:val="Style1Char"/>
          <w:rFonts w:eastAsiaTheme="minorHAnsi" w:cs="Arial"/>
          <w:b w:val="0"/>
          <w:szCs w:val="22"/>
        </w:rPr>
        <w:t>U</w:t>
      </w:r>
      <w:r w:rsidR="001B6793">
        <w:rPr>
          <w:rStyle w:val="Style1Char"/>
          <w:rFonts w:eastAsiaTheme="minorHAnsi" w:cs="Arial"/>
          <w:b w:val="0"/>
          <w:szCs w:val="22"/>
          <w:vertAlign w:val="subscript"/>
        </w:rPr>
        <w:t>msy</w:t>
      </w:r>
      <w:r w:rsidR="001B6793">
        <w:rPr>
          <w:rStyle w:val="Style1Char"/>
          <w:rFonts w:eastAsiaTheme="minorHAnsi" w:cs="Arial"/>
          <w:b w:val="0"/>
          <w:szCs w:val="22"/>
        </w:rPr>
        <w:t xml:space="preserve"> </w:t>
      </w:r>
      <w:r w:rsidR="00FF744C">
        <w:rPr>
          <w:rStyle w:val="Style1Char"/>
          <w:rFonts w:eastAsiaTheme="minorHAnsi" w:cs="Arial"/>
          <w:b w:val="0"/>
          <w:szCs w:val="22"/>
        </w:rPr>
        <w:t>for 3 CUs (0.3</w:t>
      </w:r>
      <w:ins w:id="423" w:author="Bailey, Colin (DFO/MPO)" w:date="2024-12-06T12:26:00Z">
        <w:r w:rsidR="008422A8">
          <w:rPr>
            <w:rStyle w:val="Style1Char"/>
            <w:rFonts w:eastAsiaTheme="minorHAnsi" w:cs="Arial"/>
            <w:b w:val="0"/>
            <w:szCs w:val="22"/>
          </w:rPr>
          <w:t>8</w:t>
        </w:r>
      </w:ins>
      <w:del w:id="424" w:author="Bailey, Colin (DFO/MPO)" w:date="2024-12-06T12:26:00Z">
        <w:r w:rsidR="00FF744C" w:rsidDel="008422A8">
          <w:rPr>
            <w:rStyle w:val="Style1Char"/>
            <w:rFonts w:eastAsiaTheme="minorHAnsi" w:cs="Arial"/>
            <w:b w:val="0"/>
            <w:szCs w:val="22"/>
          </w:rPr>
          <w:delText>6</w:delText>
        </w:r>
      </w:del>
      <w:r w:rsidR="00FF744C">
        <w:rPr>
          <w:rStyle w:val="Style1Char"/>
          <w:rFonts w:eastAsiaTheme="minorHAnsi" w:cs="Arial"/>
          <w:b w:val="0"/>
          <w:szCs w:val="22"/>
        </w:rPr>
        <w:t>-0.</w:t>
      </w:r>
      <w:ins w:id="425" w:author="Bailey, Colin (DFO/MPO)" w:date="2024-12-06T12:27:00Z">
        <w:r w:rsidR="008422A8">
          <w:rPr>
            <w:rStyle w:val="Style1Char"/>
            <w:rFonts w:eastAsiaTheme="minorHAnsi" w:cs="Arial"/>
            <w:b w:val="0"/>
            <w:szCs w:val="22"/>
          </w:rPr>
          <w:t>41</w:t>
        </w:r>
      </w:ins>
      <w:del w:id="426" w:author="Bailey, Colin (DFO/MPO)" w:date="2024-12-06T12:27:00Z">
        <w:r w:rsidR="00FF744C" w:rsidDel="008422A8">
          <w:rPr>
            <w:rStyle w:val="Style1Char"/>
            <w:rFonts w:eastAsiaTheme="minorHAnsi" w:cs="Arial"/>
            <w:b w:val="0"/>
            <w:szCs w:val="22"/>
          </w:rPr>
          <w:delText>39</w:delText>
        </w:r>
      </w:del>
      <w:r w:rsidR="00FF744C">
        <w:rPr>
          <w:rStyle w:val="Style1Char"/>
          <w:rFonts w:eastAsiaTheme="minorHAnsi" w:cs="Arial"/>
          <w:b w:val="0"/>
          <w:szCs w:val="22"/>
        </w:rPr>
        <w:t>)</w:t>
      </w:r>
      <w:r w:rsidR="006431DB">
        <w:rPr>
          <w:rStyle w:val="Style1Char"/>
          <w:rFonts w:eastAsiaTheme="minorHAnsi" w:cs="Arial"/>
          <w:b w:val="0"/>
          <w:szCs w:val="22"/>
        </w:rPr>
        <w:t xml:space="preserve"> </w:t>
      </w:r>
      <w:r w:rsidR="00FF744C">
        <w:rPr>
          <w:rStyle w:val="Style1Char"/>
          <w:rFonts w:eastAsiaTheme="minorHAnsi" w:cs="Arial"/>
          <w:b w:val="0"/>
          <w:szCs w:val="22"/>
        </w:rPr>
        <w:t>are</w:t>
      </w:r>
      <w:r w:rsidR="00BF1FD6">
        <w:rPr>
          <w:rStyle w:val="Style1Char"/>
          <w:rFonts w:eastAsiaTheme="minorHAnsi" w:cs="Arial"/>
          <w:b w:val="0"/>
          <w:szCs w:val="22"/>
        </w:rPr>
        <w:t xml:space="preserve"> </w:t>
      </w:r>
      <w:r w:rsidR="00FF744C">
        <w:rPr>
          <w:rStyle w:val="Style1Char"/>
          <w:rFonts w:eastAsiaTheme="minorHAnsi" w:cs="Arial"/>
          <w:b w:val="0"/>
          <w:szCs w:val="22"/>
        </w:rPr>
        <w:t>lower</w:t>
      </w:r>
      <w:r w:rsidR="00BF1FD6">
        <w:rPr>
          <w:rStyle w:val="Style1Char"/>
          <w:rFonts w:eastAsiaTheme="minorHAnsi" w:cs="Arial"/>
          <w:b w:val="0"/>
          <w:szCs w:val="22"/>
        </w:rPr>
        <w:t xml:space="preserve"> than the ER cap set in the PST under abundant IFC spawner escapements</w:t>
      </w:r>
      <w:r w:rsidR="00055E46">
        <w:rPr>
          <w:rStyle w:val="Style1Char"/>
          <w:rFonts w:eastAsiaTheme="minorHAnsi" w:cs="Arial"/>
          <w:b w:val="0"/>
          <w:szCs w:val="22"/>
        </w:rPr>
        <w:t xml:space="preserve"> (0.45). </w:t>
      </w:r>
      <w:ins w:id="427" w:author="Bailey, Colin (DFO/MPO)" w:date="2024-12-06T12:33:00Z">
        <w:r w:rsidR="008422A8">
          <w:rPr>
            <w:rStyle w:val="Style1Char"/>
            <w:rFonts w:eastAsiaTheme="minorHAnsi" w:cs="Arial"/>
            <w:b w:val="0"/>
            <w:szCs w:val="22"/>
          </w:rPr>
          <w:t xml:space="preserve">However, geometric mean </w:t>
        </w:r>
      </w:ins>
      <w:ins w:id="428" w:author="Bailey, Colin (DFO/MPO)" w:date="2024-12-06T12:34:00Z">
        <w:r w:rsidR="008422A8">
          <w:rPr>
            <w:rStyle w:val="Style1Char"/>
            <w:rFonts w:eastAsiaTheme="minorHAnsi" w:cs="Arial"/>
            <w:b w:val="0"/>
            <w:szCs w:val="22"/>
          </w:rPr>
          <w:t>SAS</w:t>
        </w:r>
      </w:ins>
      <w:ins w:id="429" w:author="Bailey, Colin (DFO/MPO)" w:date="2024-12-06T12:33:00Z">
        <w:r w:rsidR="008422A8">
          <w:rPr>
            <w:rStyle w:val="Style1Char"/>
            <w:rFonts w:eastAsiaTheme="minorHAnsi" w:cs="Arial"/>
            <w:b w:val="0"/>
            <w:szCs w:val="22"/>
          </w:rPr>
          <w:t xml:space="preserve"> for the most recent generation of IFC included in this analysi</w:t>
        </w:r>
      </w:ins>
      <w:ins w:id="430" w:author="Bailey, Colin (DFO/MPO)" w:date="2024-12-06T12:34:00Z">
        <w:r w:rsidR="008422A8">
          <w:rPr>
            <w:rStyle w:val="Style1Char"/>
            <w:rFonts w:eastAsiaTheme="minorHAnsi" w:cs="Arial"/>
            <w:b w:val="0"/>
            <w:szCs w:val="22"/>
          </w:rPr>
          <w:t>s is 2.2%</w:t>
        </w:r>
      </w:ins>
      <w:ins w:id="431" w:author="Bailey, Colin (DFO/MPO)" w:date="2024-12-06T12:35:00Z">
        <w:r w:rsidR="008422A8">
          <w:rPr>
            <w:rStyle w:val="Style1Char"/>
            <w:rFonts w:eastAsiaTheme="minorHAnsi" w:cs="Arial"/>
            <w:b w:val="0"/>
            <w:szCs w:val="22"/>
          </w:rPr>
          <w:t xml:space="preserve"> (Figure</w:t>
        </w:r>
      </w:ins>
      <w:ins w:id="432" w:author="Bailey, Colin (DFO/MPO)" w:date="2024-12-06T12:36:00Z">
        <w:r w:rsidR="008422A8">
          <w:rPr>
            <w:rStyle w:val="Style1Char"/>
            <w:rFonts w:eastAsiaTheme="minorHAnsi" w:cs="Arial"/>
            <w:b w:val="0"/>
            <w:szCs w:val="22"/>
          </w:rPr>
          <w:t>s</w:t>
        </w:r>
      </w:ins>
      <w:ins w:id="433" w:author="Bailey, Colin (DFO/MPO)" w:date="2024-12-06T12:35:00Z">
        <w:r w:rsidR="008422A8">
          <w:rPr>
            <w:rStyle w:val="Style1Char"/>
            <w:rFonts w:eastAsiaTheme="minorHAnsi" w:cs="Arial"/>
            <w:b w:val="0"/>
            <w:szCs w:val="22"/>
          </w:rPr>
          <w:t xml:space="preserve"> </w:t>
        </w:r>
      </w:ins>
      <w:ins w:id="434" w:author="Bailey, Colin (DFO/MPO)" w:date="2024-12-06T12:36:00Z">
        <w:r w:rsidR="008422A8">
          <w:rPr>
            <w:rStyle w:val="Style1Char"/>
            <w:rFonts w:eastAsiaTheme="minorHAnsi" w:cs="Arial"/>
            <w:b w:val="0"/>
            <w:szCs w:val="22"/>
          </w:rPr>
          <w:t>4-6)</w:t>
        </w:r>
      </w:ins>
      <w:ins w:id="435" w:author="Bailey, Colin (DFO/MPO)" w:date="2024-12-06T12:34:00Z">
        <w:r w:rsidR="008422A8">
          <w:rPr>
            <w:rStyle w:val="Style1Char"/>
            <w:rFonts w:eastAsiaTheme="minorHAnsi" w:cs="Arial"/>
            <w:b w:val="0"/>
            <w:szCs w:val="22"/>
          </w:rPr>
          <w:t xml:space="preserve">, and SAS would need to exceed 6% </w:t>
        </w:r>
      </w:ins>
      <w:ins w:id="436" w:author="Bailey, Colin (DFO/MPO)" w:date="2024-12-06T12:35:00Z">
        <w:r w:rsidR="008422A8">
          <w:rPr>
            <w:rStyle w:val="Style1Char"/>
            <w:rFonts w:eastAsiaTheme="minorHAnsi" w:cs="Arial"/>
            <w:b w:val="0"/>
            <w:szCs w:val="22"/>
          </w:rPr>
          <w:t>for the stock to qualify as abundant</w:t>
        </w:r>
      </w:ins>
      <w:ins w:id="437" w:author="Bailey, Colin (DFO/MPO)" w:date="2024-12-06T12:36:00Z">
        <w:r w:rsidR="008422A8">
          <w:rPr>
            <w:rStyle w:val="Style1Char"/>
            <w:rFonts w:eastAsiaTheme="minorHAnsi" w:cs="Arial"/>
            <w:b w:val="0"/>
            <w:szCs w:val="22"/>
          </w:rPr>
          <w:t xml:space="preserve">. Because </w:t>
        </w:r>
      </w:ins>
      <w:ins w:id="438" w:author="Bailey, Colin (DFO/MPO)" w:date="2024-12-06T12:37:00Z">
        <w:r w:rsidR="008422A8">
          <w:rPr>
            <w:rStyle w:val="Style1Char"/>
            <w:rFonts w:eastAsiaTheme="minorHAnsi" w:cs="Arial"/>
            <w:b w:val="0"/>
            <w:szCs w:val="22"/>
          </w:rPr>
          <w:t>SAS</w:t>
        </w:r>
      </w:ins>
      <w:ins w:id="439" w:author="Bailey, Colin (DFO/MPO)" w:date="2024-12-06T12:36:00Z">
        <w:r w:rsidR="008422A8">
          <w:rPr>
            <w:rStyle w:val="Style1Char"/>
            <w:rFonts w:eastAsiaTheme="minorHAnsi" w:cs="Arial"/>
            <w:b w:val="0"/>
            <w:szCs w:val="22"/>
          </w:rPr>
          <w:t xml:space="preserve"> impacts</w:t>
        </w:r>
      </w:ins>
      <w:ins w:id="440" w:author="Bailey, Colin (DFO/MPO)" w:date="2024-12-06T12:37:00Z">
        <w:r w:rsidR="007B638B">
          <w:rPr>
            <w:rStyle w:val="Style1Char"/>
            <w:rFonts w:eastAsiaTheme="minorHAnsi" w:cs="Arial"/>
            <w:b w:val="0"/>
            <w:szCs w:val="22"/>
          </w:rPr>
          <w:t xml:space="preserve"> the </w:t>
        </w:r>
      </w:ins>
      <w:ins w:id="441" w:author="Bailey, Colin (DFO/MPO)" w:date="2024-12-06T12:38:00Z">
        <w:r w:rsidR="007B638B">
          <w:rPr>
            <w:rStyle w:val="Style1Char"/>
            <w:rFonts w:eastAsiaTheme="minorHAnsi" w:cs="Arial"/>
            <w:b w:val="0"/>
            <w:szCs w:val="22"/>
          </w:rPr>
          <w:t>estimation of</w:t>
        </w:r>
      </w:ins>
      <w:ins w:id="442" w:author="Bailey, Colin (DFO/MPO)" w:date="2024-12-06T12:36:00Z">
        <w:r w:rsidR="008422A8">
          <w:rPr>
            <w:rStyle w:val="Style1Char"/>
            <w:rFonts w:eastAsiaTheme="minorHAnsi" w:cs="Arial"/>
            <w:b w:val="0"/>
            <w:szCs w:val="22"/>
          </w:rPr>
          <w:t xml:space="preserve"> U</w:t>
        </w:r>
        <w:r w:rsidR="008422A8" w:rsidRPr="008422A8">
          <w:rPr>
            <w:rStyle w:val="Style1Char"/>
            <w:rFonts w:eastAsiaTheme="minorHAnsi" w:cs="Arial"/>
            <w:b w:val="0"/>
            <w:szCs w:val="22"/>
            <w:vertAlign w:val="subscript"/>
            <w:rPrChange w:id="443" w:author="Bailey, Colin (DFO/MPO)" w:date="2024-12-06T12:37:00Z">
              <w:rPr>
                <w:rStyle w:val="Style1Char"/>
                <w:rFonts w:eastAsiaTheme="minorHAnsi" w:cs="Arial"/>
                <w:b w:val="0"/>
                <w:szCs w:val="22"/>
              </w:rPr>
            </w:rPrChange>
          </w:rPr>
          <w:t>msy</w:t>
        </w:r>
        <w:r w:rsidR="008422A8">
          <w:rPr>
            <w:rStyle w:val="Style1Char"/>
            <w:rFonts w:eastAsiaTheme="minorHAnsi" w:cs="Arial"/>
            <w:b w:val="0"/>
            <w:szCs w:val="22"/>
          </w:rPr>
          <w:t xml:space="preserve">, an ER of 0.45 </w:t>
        </w:r>
      </w:ins>
      <w:ins w:id="444" w:author="Bailey, Colin (DFO/MPO)" w:date="2024-12-06T12:37:00Z">
        <w:r w:rsidR="008422A8">
          <w:rPr>
            <w:rStyle w:val="Style1Char"/>
            <w:rFonts w:eastAsiaTheme="minorHAnsi" w:cs="Arial"/>
            <w:b w:val="0"/>
            <w:szCs w:val="22"/>
          </w:rPr>
          <w:t>may</w:t>
        </w:r>
      </w:ins>
      <w:ins w:id="445" w:author="Bailey, Colin (DFO/MPO)" w:date="2024-12-06T12:36:00Z">
        <w:r w:rsidR="008422A8">
          <w:rPr>
            <w:rStyle w:val="Style1Char"/>
            <w:rFonts w:eastAsiaTheme="minorHAnsi" w:cs="Arial"/>
            <w:b w:val="0"/>
            <w:szCs w:val="22"/>
          </w:rPr>
          <w:t xml:space="preserve"> be sustainable </w:t>
        </w:r>
      </w:ins>
      <w:ins w:id="446" w:author="Bailey, Colin (DFO/MPO)" w:date="2024-12-06T12:37:00Z">
        <w:r w:rsidR="008422A8">
          <w:rPr>
            <w:rStyle w:val="Style1Char"/>
            <w:rFonts w:eastAsiaTheme="minorHAnsi" w:cs="Arial"/>
            <w:b w:val="0"/>
            <w:szCs w:val="22"/>
          </w:rPr>
          <w:t xml:space="preserve">at 6% </w:t>
        </w:r>
        <w:r w:rsidR="007B638B">
          <w:rPr>
            <w:rStyle w:val="Style1Char"/>
            <w:rFonts w:eastAsiaTheme="minorHAnsi" w:cs="Arial"/>
            <w:b w:val="0"/>
            <w:szCs w:val="22"/>
          </w:rPr>
          <w:t>SAS</w:t>
        </w:r>
        <w:r w:rsidR="008422A8">
          <w:rPr>
            <w:rStyle w:val="Style1Char"/>
            <w:rFonts w:eastAsiaTheme="minorHAnsi" w:cs="Arial"/>
            <w:b w:val="0"/>
            <w:szCs w:val="22"/>
          </w:rPr>
          <w:t>.</w:t>
        </w:r>
      </w:ins>
      <w:del w:id="447" w:author="Bailey, Colin (DFO/MPO)" w:date="2024-12-06T12:33:00Z">
        <w:r w:rsidR="00055E46" w:rsidDel="008422A8">
          <w:rPr>
            <w:rStyle w:val="Style1Char"/>
            <w:rFonts w:eastAsiaTheme="minorHAnsi" w:cs="Arial"/>
            <w:b w:val="0"/>
            <w:szCs w:val="22"/>
          </w:rPr>
          <w:delText>This suggests that the current ER cap</w:delText>
        </w:r>
        <w:r w:rsidR="008F5472" w:rsidDel="008422A8">
          <w:rPr>
            <w:rStyle w:val="Style1Char"/>
            <w:rFonts w:eastAsiaTheme="minorHAnsi" w:cs="Arial"/>
            <w:b w:val="0"/>
            <w:szCs w:val="22"/>
          </w:rPr>
          <w:delText xml:space="preserve"> when IFC are </w:delText>
        </w:r>
        <w:r w:rsidR="00294A0B" w:rsidDel="008422A8">
          <w:rPr>
            <w:rStyle w:val="Style1Char"/>
            <w:rFonts w:eastAsiaTheme="minorHAnsi" w:cs="Arial"/>
            <w:b w:val="0"/>
            <w:szCs w:val="22"/>
          </w:rPr>
          <w:delText>“</w:delText>
        </w:r>
        <w:r w:rsidR="008F5472" w:rsidDel="008422A8">
          <w:rPr>
            <w:rStyle w:val="Style1Char"/>
            <w:rFonts w:eastAsiaTheme="minorHAnsi" w:cs="Arial"/>
            <w:b w:val="0"/>
            <w:szCs w:val="22"/>
          </w:rPr>
          <w:delText>abundant”</w:delText>
        </w:r>
        <w:r w:rsidR="00055E46" w:rsidDel="008422A8">
          <w:rPr>
            <w:rStyle w:val="Style1Char"/>
            <w:rFonts w:eastAsiaTheme="minorHAnsi" w:cs="Arial"/>
            <w:b w:val="0"/>
            <w:szCs w:val="22"/>
          </w:rPr>
          <w:delText xml:space="preserve"> </w:delText>
        </w:r>
        <w:r w:rsidR="008F5472" w:rsidDel="008422A8">
          <w:rPr>
            <w:rStyle w:val="Style1Char"/>
            <w:rFonts w:eastAsiaTheme="minorHAnsi" w:cs="Arial"/>
            <w:b w:val="0"/>
            <w:szCs w:val="22"/>
          </w:rPr>
          <w:delText>is not sustainable</w:delText>
        </w:r>
        <w:r w:rsidR="00FF744C" w:rsidDel="008422A8">
          <w:rPr>
            <w:rStyle w:val="Style1Char"/>
            <w:rFonts w:eastAsiaTheme="minorHAnsi" w:cs="Arial"/>
            <w:b w:val="0"/>
            <w:szCs w:val="22"/>
          </w:rPr>
          <w:delText xml:space="preserve"> for the Lower Thompson, Middle Fraser, and South Thompson CUs.</w:delText>
        </w:r>
      </w:del>
    </w:p>
    <w:p w14:paraId="64E1F6D1" w14:textId="6CAD43D7" w:rsidR="00BD23E4" w:rsidRPr="003145C2" w:rsidRDefault="00BD23E4" w:rsidP="00BD23E4">
      <w:pPr>
        <w:pStyle w:val="Caption-Table"/>
      </w:pPr>
      <w:r w:rsidRPr="003145C2">
        <w:rPr>
          <w:b/>
          <w:bCs/>
        </w:rPr>
        <w:t xml:space="preserve">Table </w:t>
      </w:r>
      <w:r w:rsidR="003E72F5">
        <w:rPr>
          <w:b/>
          <w:bCs/>
        </w:rPr>
        <w:t>5</w:t>
      </w:r>
      <w:r>
        <w:rPr>
          <w:b/>
          <w:bCs/>
        </w:rPr>
        <w:t>.</w:t>
      </w:r>
      <w:r w:rsidRPr="003145C2">
        <w:t xml:space="preserve"> </w:t>
      </w:r>
      <w:r>
        <w:t xml:space="preserve">Pacific Salmon Treaty Interior Fraser Coho exploitation rate </w:t>
      </w:r>
      <w:r w:rsidR="000A50E7">
        <w:t xml:space="preserve">(ER) caps </w:t>
      </w:r>
      <w:r>
        <w:t xml:space="preserve">delineation by </w:t>
      </w:r>
      <w:r w:rsidR="00F3775F">
        <w:t xml:space="preserve">stock </w:t>
      </w:r>
      <w:r>
        <w:t>management unit (</w:t>
      </w:r>
      <w:r w:rsidR="00DB3C01">
        <w:t>S</w:t>
      </w:r>
      <w:r>
        <w:t xml:space="preserve">MU) statuses of ‘Low’, ‘Moderate’, and ‘Abundant’. </w:t>
      </w:r>
    </w:p>
    <w:tbl>
      <w:tblPr>
        <w:tblStyle w:val="TableGrid"/>
        <w:tblW w:w="96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9"/>
        <w:gridCol w:w="2715"/>
        <w:gridCol w:w="2715"/>
        <w:gridCol w:w="2715"/>
      </w:tblGrid>
      <w:tr w:rsidR="00BD23E4" w:rsidRPr="003145C2" w14:paraId="7F59A9A6" w14:textId="77777777" w:rsidTr="00F066BE">
        <w:trPr>
          <w:trHeight w:val="300"/>
        </w:trPr>
        <w:tc>
          <w:tcPr>
            <w:tcW w:w="1539" w:type="dxa"/>
            <w:tcBorders>
              <w:top w:val="single" w:sz="4" w:space="0" w:color="auto"/>
              <w:bottom w:val="single" w:sz="12" w:space="0" w:color="auto"/>
            </w:tcBorders>
            <w:noWrap/>
            <w:vAlign w:val="bottom"/>
            <w:hideMark/>
          </w:tcPr>
          <w:p w14:paraId="6FBE1080" w14:textId="16698437" w:rsidR="00BD23E4" w:rsidRPr="001A354F" w:rsidRDefault="001F6EA8" w:rsidP="00F066BE">
            <w:pPr>
              <w:spacing w:before="120"/>
              <w:rPr>
                <w:rFonts w:cs="Arial"/>
                <w:color w:val="000000"/>
                <w:sz w:val="20"/>
              </w:rPr>
            </w:pPr>
            <w:r>
              <w:rPr>
                <w:rFonts w:cs="Arial"/>
                <w:color w:val="000000"/>
                <w:sz w:val="20"/>
              </w:rPr>
              <w:t>ER Cap</w:t>
            </w:r>
          </w:p>
        </w:tc>
        <w:tc>
          <w:tcPr>
            <w:tcW w:w="2715" w:type="dxa"/>
            <w:tcBorders>
              <w:top w:val="single" w:sz="4" w:space="0" w:color="auto"/>
              <w:bottom w:val="single" w:sz="12" w:space="0" w:color="auto"/>
            </w:tcBorders>
            <w:noWrap/>
            <w:vAlign w:val="bottom"/>
            <w:hideMark/>
          </w:tcPr>
          <w:p w14:paraId="698BED3E" w14:textId="77777777" w:rsidR="00BD23E4" w:rsidRPr="001A354F" w:rsidRDefault="00BD23E4" w:rsidP="001F6EA8">
            <w:pPr>
              <w:spacing w:before="120"/>
              <w:jc w:val="center"/>
              <w:rPr>
                <w:rFonts w:cs="Arial"/>
                <w:b/>
                <w:bCs/>
                <w:color w:val="000000"/>
                <w:sz w:val="20"/>
              </w:rPr>
            </w:pPr>
            <w:r w:rsidRPr="001A354F">
              <w:rPr>
                <w:rFonts w:cs="Arial"/>
                <w:b/>
                <w:bCs/>
                <w:color w:val="000000"/>
                <w:sz w:val="20"/>
              </w:rPr>
              <w:t>Low</w:t>
            </w:r>
          </w:p>
        </w:tc>
        <w:tc>
          <w:tcPr>
            <w:tcW w:w="2715" w:type="dxa"/>
            <w:tcBorders>
              <w:top w:val="single" w:sz="4" w:space="0" w:color="auto"/>
              <w:bottom w:val="single" w:sz="12" w:space="0" w:color="auto"/>
            </w:tcBorders>
            <w:noWrap/>
            <w:vAlign w:val="bottom"/>
            <w:hideMark/>
          </w:tcPr>
          <w:p w14:paraId="38194F59" w14:textId="77777777" w:rsidR="00BD23E4" w:rsidRPr="001A354F" w:rsidRDefault="00BD23E4" w:rsidP="001F6EA8">
            <w:pPr>
              <w:spacing w:before="120"/>
              <w:jc w:val="center"/>
              <w:rPr>
                <w:rFonts w:cs="Arial"/>
                <w:b/>
                <w:bCs/>
                <w:color w:val="000000"/>
                <w:sz w:val="20"/>
              </w:rPr>
            </w:pPr>
            <w:r w:rsidRPr="001A354F">
              <w:rPr>
                <w:rFonts w:cs="Arial"/>
                <w:b/>
                <w:bCs/>
                <w:color w:val="000000"/>
                <w:sz w:val="20"/>
              </w:rPr>
              <w:t>Moderate</w:t>
            </w:r>
          </w:p>
        </w:tc>
        <w:tc>
          <w:tcPr>
            <w:tcW w:w="2715" w:type="dxa"/>
            <w:tcBorders>
              <w:top w:val="single" w:sz="4" w:space="0" w:color="auto"/>
              <w:bottom w:val="single" w:sz="12" w:space="0" w:color="auto"/>
            </w:tcBorders>
            <w:noWrap/>
            <w:vAlign w:val="bottom"/>
            <w:hideMark/>
          </w:tcPr>
          <w:p w14:paraId="3E05CB6B" w14:textId="77777777" w:rsidR="00BD23E4" w:rsidRPr="001A354F" w:rsidRDefault="00BD23E4" w:rsidP="001F6EA8">
            <w:pPr>
              <w:spacing w:before="120"/>
              <w:jc w:val="center"/>
              <w:rPr>
                <w:rFonts w:cs="Arial"/>
                <w:b/>
                <w:bCs/>
                <w:color w:val="000000"/>
                <w:sz w:val="20"/>
              </w:rPr>
            </w:pPr>
            <w:r w:rsidRPr="001A354F">
              <w:rPr>
                <w:rFonts w:cs="Arial"/>
                <w:b/>
                <w:bCs/>
                <w:color w:val="000000"/>
                <w:sz w:val="20"/>
              </w:rPr>
              <w:t>Abundant</w:t>
            </w:r>
          </w:p>
        </w:tc>
      </w:tr>
      <w:tr w:rsidR="00BD23E4" w:rsidRPr="003145C2" w14:paraId="30240695" w14:textId="77777777" w:rsidTr="00F066BE">
        <w:trPr>
          <w:trHeight w:val="300"/>
        </w:trPr>
        <w:tc>
          <w:tcPr>
            <w:tcW w:w="1539" w:type="dxa"/>
            <w:tcBorders>
              <w:top w:val="single" w:sz="12" w:space="0" w:color="auto"/>
              <w:bottom w:val="single" w:sz="4" w:space="0" w:color="auto"/>
            </w:tcBorders>
            <w:noWrap/>
            <w:vAlign w:val="bottom"/>
            <w:hideMark/>
          </w:tcPr>
          <w:p w14:paraId="1906480C" w14:textId="4E107DA0" w:rsidR="00BD23E4" w:rsidRPr="001A354F" w:rsidRDefault="001F6EA8" w:rsidP="001F6EA8">
            <w:pPr>
              <w:spacing w:before="120"/>
              <w:rPr>
                <w:rFonts w:cs="Arial"/>
                <w:color w:val="000000"/>
                <w:sz w:val="20"/>
              </w:rPr>
            </w:pPr>
            <w:r>
              <w:rPr>
                <w:rFonts w:cs="Arial"/>
                <w:color w:val="000000"/>
                <w:sz w:val="20"/>
              </w:rPr>
              <w:t>Total</w:t>
            </w:r>
          </w:p>
          <w:p w14:paraId="2DCE4715" w14:textId="104D6785" w:rsidR="00BD23E4" w:rsidRPr="001A354F" w:rsidRDefault="00BD23E4" w:rsidP="001F6EA8">
            <w:pPr>
              <w:spacing w:before="120"/>
              <w:rPr>
                <w:rFonts w:cs="Arial"/>
                <w:color w:val="000000"/>
                <w:sz w:val="20"/>
              </w:rPr>
            </w:pPr>
            <w:r w:rsidRPr="001A354F">
              <w:rPr>
                <w:rFonts w:cs="Arial"/>
                <w:color w:val="000000"/>
                <w:sz w:val="20"/>
              </w:rPr>
              <w:t>(Can</w:t>
            </w:r>
            <w:r>
              <w:rPr>
                <w:rFonts w:cs="Arial"/>
                <w:color w:val="000000"/>
                <w:sz w:val="20"/>
              </w:rPr>
              <w:t>ada</w:t>
            </w:r>
            <w:r w:rsidRPr="001A354F">
              <w:rPr>
                <w:rFonts w:cs="Arial"/>
                <w:color w:val="000000"/>
                <w:sz w:val="20"/>
              </w:rPr>
              <w:t>/U</w:t>
            </w:r>
            <w:r>
              <w:rPr>
                <w:rFonts w:cs="Arial"/>
                <w:color w:val="000000"/>
                <w:sz w:val="20"/>
              </w:rPr>
              <w:t>.</w:t>
            </w:r>
            <w:r w:rsidRPr="001A354F">
              <w:rPr>
                <w:rFonts w:cs="Arial"/>
                <w:color w:val="000000"/>
                <w:sz w:val="20"/>
              </w:rPr>
              <w:t>S</w:t>
            </w:r>
            <w:r w:rsidR="00B93E8E">
              <w:rPr>
                <w:rFonts w:cs="Arial"/>
                <w:color w:val="000000"/>
                <w:sz w:val="20"/>
              </w:rPr>
              <w:t>.</w:t>
            </w:r>
            <w:r w:rsidRPr="001A354F">
              <w:rPr>
                <w:rFonts w:cs="Arial"/>
                <w:color w:val="000000"/>
                <w:sz w:val="20"/>
              </w:rPr>
              <w:t>)</w:t>
            </w:r>
          </w:p>
        </w:tc>
        <w:tc>
          <w:tcPr>
            <w:tcW w:w="2715" w:type="dxa"/>
            <w:tcBorders>
              <w:top w:val="single" w:sz="12" w:space="0" w:color="auto"/>
              <w:bottom w:val="single" w:sz="4" w:space="0" w:color="auto"/>
            </w:tcBorders>
            <w:noWrap/>
            <w:vAlign w:val="bottom"/>
            <w:hideMark/>
          </w:tcPr>
          <w:p w14:paraId="23F1866F" w14:textId="77777777" w:rsidR="00BD23E4" w:rsidRPr="001A354F" w:rsidRDefault="00BD23E4" w:rsidP="001F6EA8">
            <w:pPr>
              <w:spacing w:before="120"/>
              <w:jc w:val="center"/>
              <w:rPr>
                <w:rFonts w:cs="Arial"/>
                <w:color w:val="000000"/>
                <w:sz w:val="20"/>
              </w:rPr>
            </w:pPr>
            <w:r w:rsidRPr="001A354F">
              <w:rPr>
                <w:rFonts w:cs="Arial"/>
                <w:color w:val="000000"/>
                <w:sz w:val="20"/>
              </w:rPr>
              <w:t>0.2</w:t>
            </w:r>
          </w:p>
          <w:p w14:paraId="5D89BB2E" w14:textId="03BF2466" w:rsidR="00BD23E4" w:rsidRPr="001A354F" w:rsidRDefault="00BD23E4" w:rsidP="001F6EA8">
            <w:pPr>
              <w:spacing w:before="120"/>
              <w:jc w:val="center"/>
              <w:rPr>
                <w:rFonts w:cs="Arial"/>
                <w:color w:val="000000"/>
                <w:sz w:val="20"/>
              </w:rPr>
            </w:pPr>
            <w:r w:rsidRPr="001A354F">
              <w:rPr>
                <w:rFonts w:cs="Arial"/>
                <w:color w:val="000000"/>
                <w:sz w:val="20"/>
              </w:rPr>
              <w:t>(0.10/0.10)</w:t>
            </w:r>
          </w:p>
        </w:tc>
        <w:tc>
          <w:tcPr>
            <w:tcW w:w="2715" w:type="dxa"/>
            <w:tcBorders>
              <w:top w:val="single" w:sz="12" w:space="0" w:color="auto"/>
              <w:bottom w:val="single" w:sz="4" w:space="0" w:color="auto"/>
            </w:tcBorders>
            <w:noWrap/>
            <w:vAlign w:val="bottom"/>
            <w:hideMark/>
          </w:tcPr>
          <w:p w14:paraId="365A3A32" w14:textId="77777777" w:rsidR="00BD23E4" w:rsidRPr="001A354F" w:rsidRDefault="00BD23E4" w:rsidP="001F6EA8">
            <w:pPr>
              <w:spacing w:before="120"/>
              <w:jc w:val="center"/>
              <w:rPr>
                <w:rFonts w:cs="Arial"/>
                <w:color w:val="000000"/>
                <w:sz w:val="20"/>
              </w:rPr>
            </w:pPr>
            <w:r w:rsidRPr="001A354F">
              <w:rPr>
                <w:rFonts w:cs="Arial"/>
                <w:color w:val="000000"/>
                <w:sz w:val="20"/>
              </w:rPr>
              <w:t>0.30</w:t>
            </w:r>
          </w:p>
          <w:p w14:paraId="07DEC9A7" w14:textId="3E77698E" w:rsidR="00BD23E4" w:rsidRPr="001A354F" w:rsidRDefault="00BD23E4" w:rsidP="001F6EA8">
            <w:pPr>
              <w:spacing w:before="120"/>
              <w:jc w:val="center"/>
              <w:rPr>
                <w:rFonts w:cs="Arial"/>
                <w:color w:val="000000"/>
                <w:sz w:val="20"/>
              </w:rPr>
            </w:pPr>
            <w:r w:rsidRPr="001A354F">
              <w:rPr>
                <w:rFonts w:cs="Arial"/>
                <w:color w:val="000000"/>
                <w:sz w:val="20"/>
              </w:rPr>
              <w:t>(0.18/0.12)</w:t>
            </w:r>
          </w:p>
        </w:tc>
        <w:tc>
          <w:tcPr>
            <w:tcW w:w="2715" w:type="dxa"/>
            <w:tcBorders>
              <w:top w:val="single" w:sz="12" w:space="0" w:color="auto"/>
              <w:bottom w:val="single" w:sz="4" w:space="0" w:color="auto"/>
            </w:tcBorders>
            <w:noWrap/>
            <w:vAlign w:val="bottom"/>
            <w:hideMark/>
          </w:tcPr>
          <w:p w14:paraId="7F0A427D" w14:textId="77777777" w:rsidR="00BD23E4" w:rsidRPr="001A354F" w:rsidRDefault="00BD23E4" w:rsidP="001F6EA8">
            <w:pPr>
              <w:spacing w:before="120"/>
              <w:jc w:val="center"/>
              <w:rPr>
                <w:rFonts w:cs="Arial"/>
                <w:color w:val="000000"/>
                <w:sz w:val="20"/>
              </w:rPr>
            </w:pPr>
            <w:r w:rsidRPr="0CE11F81">
              <w:rPr>
                <w:rFonts w:cs="Arial"/>
                <w:color w:val="000000" w:themeColor="text1"/>
                <w:sz w:val="20"/>
              </w:rPr>
              <w:t>0.45</w:t>
            </w:r>
          </w:p>
          <w:p w14:paraId="08EABB67" w14:textId="47A5B16B" w:rsidR="00BD23E4" w:rsidRPr="001A354F" w:rsidRDefault="00BD23E4" w:rsidP="001F6EA8">
            <w:pPr>
              <w:spacing w:before="120"/>
              <w:jc w:val="center"/>
              <w:rPr>
                <w:rFonts w:cs="Arial"/>
                <w:color w:val="000000"/>
                <w:sz w:val="20"/>
              </w:rPr>
            </w:pPr>
            <w:r w:rsidRPr="001A354F">
              <w:rPr>
                <w:rFonts w:cs="Arial"/>
                <w:color w:val="000000"/>
                <w:sz w:val="20"/>
              </w:rPr>
              <w:t>(0.30/0.15)</w:t>
            </w:r>
          </w:p>
        </w:tc>
      </w:tr>
    </w:tbl>
    <w:p w14:paraId="7C86A70B" w14:textId="6F3B605A" w:rsidR="00866FB4" w:rsidRDefault="00866FB4" w:rsidP="00F7012F">
      <w:pPr>
        <w:pStyle w:val="Heading3"/>
      </w:pPr>
      <w:r>
        <w:t>Enhancement Plan</w:t>
      </w:r>
    </w:p>
    <w:p w14:paraId="756A0C7E" w14:textId="06E5191D" w:rsidR="00366A34" w:rsidRDefault="00366A34" w:rsidP="00366A34">
      <w:pPr>
        <w:pStyle w:val="BodyText"/>
      </w:pPr>
      <w:r>
        <w:t xml:space="preserve">DFO’s Salmonid Enhancement Program determines hatchery production targets through an annual Integrated Production Planning process, which considers DFO’s priorities and mandate, First Nations’ priorities, and WSP goals for fish health and hatchery-wild interactions. </w:t>
      </w:r>
      <w:r>
        <w:lastRenderedPageBreak/>
        <w:t>Additionally, each hatchery program is guided by specific production objectives (harvest, conservation, rebuilding, assessment, stewardship, or education) and population-specific considerations outlined in associated Enhancement Plans.</w:t>
      </w:r>
    </w:p>
    <w:p w14:paraId="06CFCFAA" w14:textId="0A77B044" w:rsidR="0095372F" w:rsidRDefault="00366A34" w:rsidP="00366A34">
      <w:pPr>
        <w:pStyle w:val="BodyText"/>
      </w:pPr>
      <w:r>
        <w:t>Enhancement Plans are documents that summarize the enhancement objective(s), goals and intended outcomes of a salmon hatchery program. Enhancement Plans outline project performance methods and/or metrics to support program adaptive management and ensure alignment with enhancement objectives. Formalized enhancement plans are currently in development for all populations in th</w:t>
      </w:r>
      <w:r w:rsidR="00E27ED3">
        <w:t xml:space="preserve">e IFC </w:t>
      </w:r>
      <w:r>
        <w:t xml:space="preserve">SMU. </w:t>
      </w:r>
    </w:p>
    <w:p w14:paraId="2B8CD783" w14:textId="644DC781" w:rsidR="00877BED" w:rsidRDefault="00A7396A" w:rsidP="00366A34">
      <w:pPr>
        <w:pStyle w:val="BodyText"/>
      </w:pPr>
      <w:r>
        <w:t>Current IFC enhancement is</w:t>
      </w:r>
      <w:r w:rsidR="00E27ED3">
        <w:t xml:space="preserve"> </w:t>
      </w:r>
      <w:r w:rsidR="001C1F2D">
        <w:t xml:space="preserve">summarized in Table </w:t>
      </w:r>
      <w:r w:rsidR="003E72F5">
        <w:t>6</w:t>
      </w:r>
      <w:r w:rsidR="00E27ED3">
        <w:t>.</w:t>
      </w:r>
      <w:r w:rsidR="00877BED">
        <w:t xml:space="preserve"> </w:t>
      </w:r>
      <w:r w:rsidR="004200CD">
        <w:t xml:space="preserve">Release numbers </w:t>
      </w:r>
      <w:r w:rsidR="00152395">
        <w:t xml:space="preserve">of hatchery-origin fry and smolts </w:t>
      </w:r>
      <w:r w:rsidR="004200CD">
        <w:t xml:space="preserve">have varied </w:t>
      </w:r>
      <w:r w:rsidR="000A50E7">
        <w:t>considerably</w:t>
      </w:r>
      <w:r w:rsidR="004200CD">
        <w:t xml:space="preserve"> through time (Fig</w:t>
      </w:r>
      <w:r w:rsidR="00F62C58">
        <w:t>ure</w:t>
      </w:r>
      <w:r w:rsidR="004200CD">
        <w:t xml:space="preserve"> A</w:t>
      </w:r>
      <w:r w:rsidR="00F25AB2">
        <w:t>3</w:t>
      </w:r>
      <w:r w:rsidR="000A50E7">
        <w:t>.</w:t>
      </w:r>
      <w:r w:rsidR="003B6B14">
        <w:t>0</w:t>
      </w:r>
      <w:r w:rsidR="004200CD">
        <w:t>) with the objectives</w:t>
      </w:r>
      <w:r w:rsidR="00A12790">
        <w:t xml:space="preserve"> </w:t>
      </w:r>
      <w:sdt>
        <w:sdtPr>
          <w:rPr>
            <w:color w:val="000000"/>
          </w:rPr>
          <w:tag w:val="MENDELEY_CITATION_v3_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"/>
          <w:id w:val="1993986024"/>
          <w:placeholder>
            <w:docPart w:val="DefaultPlaceholder_-1854013440"/>
          </w:placeholder>
        </w:sdtPr>
        <w:sdtContent>
          <w:r w:rsidR="00A27EED" w:rsidRPr="00A27EED">
            <w:rPr>
              <w:color w:val="000000"/>
            </w:rPr>
            <w:t>(DFO 2018)</w:t>
          </w:r>
        </w:sdtContent>
      </w:sdt>
      <w:r w:rsidR="004200CD">
        <w:t xml:space="preserve"> being set for each river as</w:t>
      </w:r>
      <w:r w:rsidR="00886A4A">
        <w:t xml:space="preserve"> one of more of the following</w:t>
      </w:r>
      <w:r w:rsidR="004200CD">
        <w:t>:</w:t>
      </w:r>
    </w:p>
    <w:p w14:paraId="553481E6" w14:textId="270D595A" w:rsidR="00877BED" w:rsidRDefault="00877BED" w:rsidP="004579D2">
      <w:pPr>
        <w:pStyle w:val="BodyText"/>
        <w:numPr>
          <w:ilvl w:val="0"/>
          <w:numId w:val="28"/>
        </w:numPr>
        <w:spacing w:before="0"/>
        <w:ind w:left="360" w:hanging="360"/>
      </w:pPr>
      <w:r>
        <w:t xml:space="preserve">Rebuilding enhancement, </w:t>
      </w:r>
      <w:r w:rsidR="4A849666">
        <w:t>which is</w:t>
      </w:r>
      <w:r>
        <w:t xml:space="preserve"> used in systems where Coho abundance is deemed to be below apparent carrying capacity.</w:t>
      </w:r>
      <w:r w:rsidR="00006B19">
        <w:t xml:space="preserve"> Note that not all systems that are below carrying capacity are enhanced for rebuilding purposes.</w:t>
      </w:r>
    </w:p>
    <w:p w14:paraId="5A682F11" w14:textId="45BC270B" w:rsidR="00877BED" w:rsidRDefault="00877BED" w:rsidP="004579D2">
      <w:pPr>
        <w:pStyle w:val="BodyText"/>
        <w:numPr>
          <w:ilvl w:val="0"/>
          <w:numId w:val="28"/>
        </w:numPr>
        <w:spacing w:before="0"/>
        <w:ind w:left="360" w:hanging="360"/>
      </w:pPr>
      <w:r w:rsidRPr="00307B87">
        <w:t xml:space="preserve">Assessment enhancement, where releases of coded wire tagged fish provide information for assessment </w:t>
      </w:r>
      <w:r>
        <w:t xml:space="preserve">(e.g. ER, </w:t>
      </w:r>
      <w:r w:rsidR="000A50E7">
        <w:t>SAS</w:t>
      </w:r>
      <w:r>
        <w:t>, effects of hatchery-origin salmon on natural-origin salmon etc.).</w:t>
      </w:r>
    </w:p>
    <w:p w14:paraId="69E28932" w14:textId="3AFA2D30" w:rsidR="00877BED" w:rsidRDefault="00877BED" w:rsidP="004579D2">
      <w:pPr>
        <w:pStyle w:val="BodyText"/>
        <w:numPr>
          <w:ilvl w:val="0"/>
          <w:numId w:val="28"/>
        </w:numPr>
        <w:spacing w:before="0"/>
        <w:ind w:left="360" w:hanging="360"/>
      </w:pPr>
      <w:r>
        <w:t>Stewardship</w:t>
      </w:r>
      <w:r w:rsidR="00B42E5C">
        <w:t>/</w:t>
      </w:r>
      <w:r>
        <w:t>education, where small-scale hatchery supplementation is part of a strategy to increase community stewardship.</w:t>
      </w:r>
    </w:p>
    <w:p w14:paraId="25C0C6D7" w14:textId="04ABED15" w:rsidR="00D80960" w:rsidRPr="001C1F2D" w:rsidRDefault="00877BED" w:rsidP="00D80960">
      <w:pPr>
        <w:pStyle w:val="BodyText"/>
        <w:numPr>
          <w:ilvl w:val="0"/>
          <w:numId w:val="28"/>
        </w:numPr>
        <w:spacing w:before="0"/>
        <w:ind w:left="360" w:hanging="360"/>
      </w:pPr>
      <w:r>
        <w:t xml:space="preserve">Conservation enhancement takes place when a population is at a high risk of extirpation or extinction. No systems in the IFC SMU are currently </w:t>
      </w:r>
      <w:r w:rsidR="00BA297D">
        <w:t>undergoing</w:t>
      </w:r>
      <w:r>
        <w:t xml:space="preserve"> conservation enhancement</w:t>
      </w:r>
      <w:r w:rsidR="005154A8">
        <w:t>.</w:t>
      </w:r>
    </w:p>
    <w:p w14:paraId="32B64431" w14:textId="3EAEC724" w:rsidR="00877BED" w:rsidRDefault="00D80960" w:rsidP="00D80960">
      <w:pPr>
        <w:pStyle w:val="Caption-Figure"/>
      </w:pPr>
      <w:r w:rsidRPr="445D1FEC">
        <w:rPr>
          <w:b/>
          <w:bCs/>
        </w:rPr>
        <w:t xml:space="preserve">Table </w:t>
      </w:r>
      <w:r w:rsidR="003E72F5">
        <w:rPr>
          <w:b/>
          <w:bCs/>
        </w:rPr>
        <w:t>6</w:t>
      </w:r>
      <w:r w:rsidRPr="445D1FEC">
        <w:rPr>
          <w:b/>
          <w:bCs/>
        </w:rPr>
        <w:t>.</w:t>
      </w:r>
      <w:r>
        <w:t xml:space="preserve"> </w:t>
      </w:r>
      <w:r w:rsidR="00601B35">
        <w:t>IFC e</w:t>
      </w:r>
      <w:r w:rsidR="00517F9B">
        <w:t>nhance</w:t>
      </w:r>
      <w:r w:rsidR="003A4C8A">
        <w:t>ment</w:t>
      </w:r>
      <w:r w:rsidR="00867362">
        <w:t xml:space="preserve">I </w:t>
      </w:r>
      <w:r w:rsidR="00874FBB">
        <w:t>by stream, CU, enhancement type.</w:t>
      </w:r>
      <w:r w:rsidR="003A60E4">
        <w:t xml:space="preserve"> </w:t>
      </w:r>
      <w:r w:rsidR="00356290">
        <w:t xml:space="preserve">Each line of fish production </w:t>
      </w:r>
      <w:r w:rsidR="00E2601D">
        <w:t xml:space="preserve">has a single enhancement objective. </w:t>
      </w:r>
      <w:r w:rsidR="00C04F38">
        <w:t>In some cases, a single production line serves more than one purpose but is only given a single enhancement type label (for example, the Salmon River “rebuilding” fish production line also serves for assessment.</w:t>
      </w:r>
    </w:p>
    <w:tbl>
      <w:tblPr>
        <w:tblStyle w:val="TableGrid"/>
        <w:tblW w:w="89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448" w:author="Bailey, Colin (DFO/MPO)" w:date="2024-11-18T13:10:00Z">
          <w:tblPr>
            <w:tblStyle w:val="TableGrid"/>
            <w:tblW w:w="79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PrChange>
      </w:tblPr>
      <w:tblGrid>
        <w:gridCol w:w="1710"/>
        <w:gridCol w:w="1170"/>
        <w:gridCol w:w="1170"/>
        <w:gridCol w:w="1530"/>
        <w:gridCol w:w="1170"/>
        <w:gridCol w:w="1170"/>
        <w:gridCol w:w="990"/>
        <w:tblGridChange w:id="449">
          <w:tblGrid>
            <w:gridCol w:w="1710"/>
            <w:gridCol w:w="1170"/>
            <w:gridCol w:w="1170"/>
            <w:gridCol w:w="1530"/>
            <w:gridCol w:w="1170"/>
            <w:gridCol w:w="1170"/>
            <w:gridCol w:w="1170"/>
          </w:tblGrid>
        </w:tblGridChange>
      </w:tblGrid>
      <w:tr w:rsidR="008F2976" w14:paraId="0FD1098A" w14:textId="0B742E30" w:rsidTr="008F2976">
        <w:trPr>
          <w:trHeight w:val="810"/>
          <w:jc w:val="center"/>
          <w:trPrChange w:id="450" w:author="Bailey, Colin (DFO/MPO)" w:date="2024-11-18T13:10:00Z">
            <w:trPr>
              <w:trHeight w:val="810"/>
              <w:jc w:val="center"/>
            </w:trPr>
          </w:trPrChange>
        </w:trPr>
        <w:tc>
          <w:tcPr>
            <w:tcW w:w="1710" w:type="dxa"/>
            <w:tcBorders>
              <w:top w:val="single" w:sz="4" w:space="0" w:color="auto"/>
              <w:bottom w:val="single" w:sz="12" w:space="0" w:color="auto"/>
            </w:tcBorders>
            <w:vAlign w:val="bottom"/>
            <w:tcPrChange w:id="451" w:author="Bailey, Colin (DFO/MPO)" w:date="2024-11-18T13:10:00Z">
              <w:tcPr>
                <w:tcW w:w="1710" w:type="dxa"/>
                <w:tcBorders>
                  <w:top w:val="single" w:sz="4" w:space="0" w:color="auto"/>
                  <w:bottom w:val="single" w:sz="12" w:space="0" w:color="auto"/>
                </w:tcBorders>
                <w:vAlign w:val="bottom"/>
              </w:tcPr>
            </w:tcPrChange>
          </w:tcPr>
          <w:p w14:paraId="45136F65" w14:textId="015ED38E" w:rsidR="008F2976" w:rsidRDefault="008F2976" w:rsidP="00617597">
            <w:pPr>
              <w:pStyle w:val="Table"/>
              <w:spacing w:before="120"/>
            </w:pPr>
            <w:r>
              <w:t>Stream</w:t>
            </w:r>
          </w:p>
        </w:tc>
        <w:tc>
          <w:tcPr>
            <w:tcW w:w="1170" w:type="dxa"/>
            <w:tcBorders>
              <w:top w:val="single" w:sz="4" w:space="0" w:color="auto"/>
              <w:bottom w:val="single" w:sz="12" w:space="0" w:color="auto"/>
            </w:tcBorders>
            <w:vAlign w:val="bottom"/>
            <w:tcPrChange w:id="452" w:author="Bailey, Colin (DFO/MPO)" w:date="2024-11-18T13:10:00Z">
              <w:tcPr>
                <w:tcW w:w="1170" w:type="dxa"/>
                <w:tcBorders>
                  <w:top w:val="single" w:sz="4" w:space="0" w:color="auto"/>
                  <w:bottom w:val="single" w:sz="12" w:space="0" w:color="auto"/>
                </w:tcBorders>
                <w:vAlign w:val="bottom"/>
              </w:tcPr>
            </w:tcPrChange>
          </w:tcPr>
          <w:p w14:paraId="15A55886" w14:textId="521A8F16" w:rsidR="008F2976" w:rsidRDefault="008F2976" w:rsidP="00617597">
            <w:pPr>
              <w:pStyle w:val="Table"/>
              <w:spacing w:before="120"/>
            </w:pPr>
            <w:r>
              <w:t>CU</w:t>
            </w:r>
          </w:p>
        </w:tc>
        <w:tc>
          <w:tcPr>
            <w:tcW w:w="1170" w:type="dxa"/>
            <w:tcBorders>
              <w:top w:val="single" w:sz="4" w:space="0" w:color="auto"/>
              <w:bottom w:val="single" w:sz="12" w:space="0" w:color="auto"/>
            </w:tcBorders>
            <w:vAlign w:val="bottom"/>
            <w:tcPrChange w:id="453" w:author="Bailey, Colin (DFO/MPO)" w:date="2024-11-18T13:10:00Z">
              <w:tcPr>
                <w:tcW w:w="1170" w:type="dxa"/>
                <w:tcBorders>
                  <w:top w:val="single" w:sz="4" w:space="0" w:color="auto"/>
                  <w:bottom w:val="single" w:sz="12" w:space="0" w:color="auto"/>
                </w:tcBorders>
                <w:vAlign w:val="bottom"/>
              </w:tcPr>
            </w:tcPrChange>
          </w:tcPr>
          <w:p w14:paraId="5D83D3A5" w14:textId="4980DD6E" w:rsidR="008F2976" w:rsidRDefault="008F2976" w:rsidP="00617597">
            <w:pPr>
              <w:pStyle w:val="Table"/>
              <w:spacing w:before="120"/>
            </w:pPr>
            <w:r>
              <w:t>Lines of production</w:t>
            </w:r>
          </w:p>
        </w:tc>
        <w:tc>
          <w:tcPr>
            <w:tcW w:w="1530" w:type="dxa"/>
            <w:tcBorders>
              <w:top w:val="single" w:sz="4" w:space="0" w:color="auto"/>
              <w:bottom w:val="single" w:sz="12" w:space="0" w:color="auto"/>
            </w:tcBorders>
            <w:vAlign w:val="bottom"/>
            <w:tcPrChange w:id="454" w:author="Bailey, Colin (DFO/MPO)" w:date="2024-11-18T13:10:00Z">
              <w:tcPr>
                <w:tcW w:w="1530" w:type="dxa"/>
                <w:tcBorders>
                  <w:top w:val="single" w:sz="4" w:space="0" w:color="auto"/>
                  <w:bottom w:val="single" w:sz="12" w:space="0" w:color="auto"/>
                </w:tcBorders>
                <w:vAlign w:val="bottom"/>
              </w:tcPr>
            </w:tcPrChange>
          </w:tcPr>
          <w:p w14:paraId="0341D690" w14:textId="5FF0251E" w:rsidR="008F2976" w:rsidRDefault="008F2976" w:rsidP="00617597">
            <w:pPr>
              <w:pStyle w:val="Table"/>
              <w:spacing w:before="120"/>
            </w:pPr>
            <w:r>
              <w:t>Enhancement objective(s)</w:t>
            </w:r>
          </w:p>
        </w:tc>
        <w:tc>
          <w:tcPr>
            <w:tcW w:w="1170" w:type="dxa"/>
            <w:tcBorders>
              <w:top w:val="single" w:sz="4" w:space="0" w:color="auto"/>
              <w:bottom w:val="single" w:sz="12" w:space="0" w:color="auto"/>
            </w:tcBorders>
            <w:vAlign w:val="bottom"/>
            <w:tcPrChange w:id="455" w:author="Bailey, Colin (DFO/MPO)" w:date="2024-11-18T13:10:00Z">
              <w:tcPr>
                <w:tcW w:w="1170" w:type="dxa"/>
                <w:tcBorders>
                  <w:top w:val="single" w:sz="4" w:space="0" w:color="auto"/>
                  <w:bottom w:val="single" w:sz="12" w:space="0" w:color="auto"/>
                </w:tcBorders>
                <w:vAlign w:val="bottom"/>
              </w:tcPr>
            </w:tcPrChange>
          </w:tcPr>
          <w:p w14:paraId="6795C424" w14:textId="27E89EB6" w:rsidR="008F2976" w:rsidRDefault="008F2976" w:rsidP="00617597">
            <w:pPr>
              <w:pStyle w:val="Table"/>
              <w:spacing w:before="120"/>
            </w:pPr>
            <w:r>
              <w:t>2024 fry production target</w:t>
            </w:r>
          </w:p>
        </w:tc>
        <w:tc>
          <w:tcPr>
            <w:tcW w:w="1170" w:type="dxa"/>
            <w:tcBorders>
              <w:top w:val="single" w:sz="4" w:space="0" w:color="auto"/>
              <w:bottom w:val="single" w:sz="12" w:space="0" w:color="auto"/>
            </w:tcBorders>
            <w:vAlign w:val="bottom"/>
            <w:tcPrChange w:id="456" w:author="Bailey, Colin (DFO/MPO)" w:date="2024-11-18T13:10:00Z">
              <w:tcPr>
                <w:tcW w:w="1170" w:type="dxa"/>
                <w:tcBorders>
                  <w:top w:val="single" w:sz="4" w:space="0" w:color="auto"/>
                  <w:bottom w:val="single" w:sz="12" w:space="0" w:color="auto"/>
                </w:tcBorders>
                <w:vAlign w:val="bottom"/>
              </w:tcPr>
            </w:tcPrChange>
          </w:tcPr>
          <w:p w14:paraId="093626D8" w14:textId="677A3756" w:rsidR="008F2976" w:rsidRDefault="008F2976" w:rsidP="00617597">
            <w:pPr>
              <w:pStyle w:val="Table"/>
              <w:spacing w:before="120"/>
            </w:pPr>
            <w:r>
              <w:t>2024 smolt production target</w:t>
            </w:r>
          </w:p>
        </w:tc>
        <w:tc>
          <w:tcPr>
            <w:tcW w:w="990" w:type="dxa"/>
            <w:tcBorders>
              <w:top w:val="single" w:sz="4" w:space="0" w:color="auto"/>
              <w:bottom w:val="single" w:sz="12" w:space="0" w:color="auto"/>
            </w:tcBorders>
            <w:vAlign w:val="bottom"/>
            <w:tcPrChange w:id="457" w:author="Bailey, Colin (DFO/MPO)" w:date="2024-11-18T13:10:00Z">
              <w:tcPr>
                <w:tcW w:w="1170" w:type="dxa"/>
                <w:tcBorders>
                  <w:top w:val="single" w:sz="4" w:space="0" w:color="auto"/>
                  <w:bottom w:val="single" w:sz="12" w:space="0" w:color="auto"/>
                </w:tcBorders>
              </w:tcPr>
            </w:tcPrChange>
          </w:tcPr>
          <w:p w14:paraId="031CA110" w14:textId="27E73574" w:rsidR="008F2976" w:rsidRDefault="008F2976" w:rsidP="008F2976">
            <w:pPr>
              <w:pStyle w:val="Table"/>
              <w:spacing w:before="120"/>
            </w:pPr>
            <w:ins w:id="458" w:author="Bailey, Colin (DFO/MPO)" w:date="2024-11-18T13:05:00Z">
              <w:r>
                <w:t>2024 CWT target</w:t>
              </w:r>
            </w:ins>
          </w:p>
        </w:tc>
      </w:tr>
      <w:tr w:rsidR="008F2976" w14:paraId="3B695B7F" w14:textId="7C5B8A12" w:rsidTr="008F2976">
        <w:trPr>
          <w:trHeight w:val="576"/>
          <w:jc w:val="center"/>
          <w:trPrChange w:id="459" w:author="Bailey, Colin (DFO/MPO)" w:date="2024-11-18T13:10:00Z">
            <w:trPr>
              <w:trHeight w:val="576"/>
              <w:jc w:val="center"/>
            </w:trPr>
          </w:trPrChange>
        </w:trPr>
        <w:tc>
          <w:tcPr>
            <w:tcW w:w="1710" w:type="dxa"/>
            <w:tcBorders>
              <w:top w:val="single" w:sz="12" w:space="0" w:color="auto"/>
              <w:bottom w:val="none" w:sz="4" w:space="0" w:color="000000" w:themeColor="text1"/>
            </w:tcBorders>
            <w:vAlign w:val="center"/>
            <w:tcPrChange w:id="460" w:author="Bailey, Colin (DFO/MPO)" w:date="2024-11-18T13:10:00Z">
              <w:tcPr>
                <w:tcW w:w="1710" w:type="dxa"/>
                <w:tcBorders>
                  <w:top w:val="single" w:sz="12" w:space="0" w:color="auto"/>
                  <w:bottom w:val="none" w:sz="4" w:space="0" w:color="000000" w:themeColor="text1"/>
                </w:tcBorders>
                <w:vAlign w:val="center"/>
              </w:tcPr>
            </w:tcPrChange>
          </w:tcPr>
          <w:p w14:paraId="6167A197" w14:textId="22A61E67" w:rsidR="008F2976" w:rsidRDefault="008F2976" w:rsidP="00CA4B41">
            <w:pPr>
              <w:pStyle w:val="Table"/>
              <w:spacing w:before="120"/>
            </w:pPr>
            <w:r>
              <w:t>Bridge River</w:t>
            </w:r>
          </w:p>
        </w:tc>
        <w:tc>
          <w:tcPr>
            <w:tcW w:w="1170" w:type="dxa"/>
            <w:tcBorders>
              <w:top w:val="single" w:sz="12" w:space="0" w:color="auto"/>
              <w:bottom w:val="none" w:sz="4" w:space="0" w:color="000000" w:themeColor="text1"/>
            </w:tcBorders>
            <w:vAlign w:val="center"/>
            <w:tcPrChange w:id="461" w:author="Bailey, Colin (DFO/MPO)" w:date="2024-11-18T13:10:00Z">
              <w:tcPr>
                <w:tcW w:w="1170" w:type="dxa"/>
                <w:tcBorders>
                  <w:top w:val="single" w:sz="12" w:space="0" w:color="auto"/>
                  <w:bottom w:val="none" w:sz="4" w:space="0" w:color="000000" w:themeColor="text1"/>
                </w:tcBorders>
                <w:vAlign w:val="center"/>
              </w:tcPr>
            </w:tcPrChange>
          </w:tcPr>
          <w:p w14:paraId="5FAF0003" w14:textId="1ACCDFD8" w:rsidR="008F2976" w:rsidRDefault="008F2976" w:rsidP="005F02F0">
            <w:pPr>
              <w:pStyle w:val="Table"/>
              <w:spacing w:before="120"/>
            </w:pPr>
            <w:r>
              <w:t>Middle Fraser</w:t>
            </w:r>
          </w:p>
        </w:tc>
        <w:tc>
          <w:tcPr>
            <w:tcW w:w="1170" w:type="dxa"/>
            <w:tcBorders>
              <w:top w:val="single" w:sz="12" w:space="0" w:color="auto"/>
              <w:bottom w:val="none" w:sz="4" w:space="0" w:color="000000" w:themeColor="text1"/>
            </w:tcBorders>
            <w:vAlign w:val="center"/>
            <w:tcPrChange w:id="462" w:author="Bailey, Colin (DFO/MPO)" w:date="2024-11-18T13:10:00Z">
              <w:tcPr>
                <w:tcW w:w="1170" w:type="dxa"/>
                <w:tcBorders>
                  <w:top w:val="single" w:sz="12" w:space="0" w:color="auto"/>
                  <w:bottom w:val="none" w:sz="4" w:space="0" w:color="000000" w:themeColor="text1"/>
                </w:tcBorders>
                <w:vAlign w:val="center"/>
              </w:tcPr>
            </w:tcPrChange>
          </w:tcPr>
          <w:p w14:paraId="6F9C6DAB" w14:textId="5CCB7E0B" w:rsidR="008F2976" w:rsidRDefault="008F2976" w:rsidP="00CA4B41">
            <w:pPr>
              <w:pStyle w:val="Table"/>
              <w:spacing w:before="120"/>
            </w:pPr>
            <w:r>
              <w:t>1</w:t>
            </w:r>
          </w:p>
        </w:tc>
        <w:tc>
          <w:tcPr>
            <w:tcW w:w="1530" w:type="dxa"/>
            <w:tcBorders>
              <w:top w:val="single" w:sz="12" w:space="0" w:color="auto"/>
              <w:bottom w:val="none" w:sz="4" w:space="0" w:color="000000" w:themeColor="text1"/>
            </w:tcBorders>
            <w:vAlign w:val="center"/>
            <w:tcPrChange w:id="463" w:author="Bailey, Colin (DFO/MPO)" w:date="2024-11-18T13:10:00Z">
              <w:tcPr>
                <w:tcW w:w="1530" w:type="dxa"/>
                <w:tcBorders>
                  <w:top w:val="single" w:sz="12" w:space="0" w:color="auto"/>
                  <w:bottom w:val="none" w:sz="4" w:space="0" w:color="000000" w:themeColor="text1"/>
                </w:tcBorders>
                <w:vAlign w:val="center"/>
              </w:tcPr>
            </w:tcPrChange>
          </w:tcPr>
          <w:p w14:paraId="57A04AFB" w14:textId="20942D59" w:rsidR="008F2976" w:rsidRDefault="008F2976" w:rsidP="00CA4B41">
            <w:pPr>
              <w:pStyle w:val="Table"/>
              <w:spacing w:before="120"/>
            </w:pPr>
            <w:r>
              <w:t>Rebuilding</w:t>
            </w:r>
          </w:p>
        </w:tc>
        <w:tc>
          <w:tcPr>
            <w:tcW w:w="1170" w:type="dxa"/>
            <w:tcBorders>
              <w:top w:val="single" w:sz="12" w:space="0" w:color="auto"/>
              <w:bottom w:val="none" w:sz="4" w:space="0" w:color="000000" w:themeColor="text1"/>
            </w:tcBorders>
            <w:vAlign w:val="center"/>
            <w:tcPrChange w:id="464" w:author="Bailey, Colin (DFO/MPO)" w:date="2024-11-18T13:10:00Z">
              <w:tcPr>
                <w:tcW w:w="1170" w:type="dxa"/>
                <w:tcBorders>
                  <w:top w:val="single" w:sz="12" w:space="0" w:color="auto"/>
                  <w:bottom w:val="none" w:sz="4" w:space="0" w:color="000000" w:themeColor="text1"/>
                </w:tcBorders>
                <w:vAlign w:val="center"/>
              </w:tcPr>
            </w:tcPrChange>
          </w:tcPr>
          <w:p w14:paraId="3214066E" w14:textId="007D9AF9" w:rsidR="008F2976" w:rsidRDefault="008F2976" w:rsidP="00F066BE">
            <w:pPr>
              <w:pStyle w:val="Table"/>
              <w:spacing w:before="120"/>
              <w:jc w:val="right"/>
            </w:pPr>
            <w:r>
              <w:t>0</w:t>
            </w:r>
          </w:p>
        </w:tc>
        <w:tc>
          <w:tcPr>
            <w:tcW w:w="1170" w:type="dxa"/>
            <w:tcBorders>
              <w:top w:val="single" w:sz="12" w:space="0" w:color="auto"/>
              <w:bottom w:val="none" w:sz="4" w:space="0" w:color="000000" w:themeColor="text1"/>
            </w:tcBorders>
            <w:vAlign w:val="center"/>
            <w:tcPrChange w:id="465" w:author="Bailey, Colin (DFO/MPO)" w:date="2024-11-18T13:10:00Z">
              <w:tcPr>
                <w:tcW w:w="1170" w:type="dxa"/>
                <w:tcBorders>
                  <w:top w:val="single" w:sz="12" w:space="0" w:color="auto"/>
                  <w:bottom w:val="none" w:sz="4" w:space="0" w:color="000000" w:themeColor="text1"/>
                </w:tcBorders>
                <w:vAlign w:val="center"/>
              </w:tcPr>
            </w:tcPrChange>
          </w:tcPr>
          <w:p w14:paraId="1FFB8845" w14:textId="2A12DEC8" w:rsidR="008F2976" w:rsidRDefault="008F2976" w:rsidP="00F066BE">
            <w:pPr>
              <w:pStyle w:val="Table"/>
              <w:spacing w:before="120"/>
              <w:jc w:val="right"/>
            </w:pPr>
            <w:r>
              <w:t>20,000</w:t>
            </w:r>
          </w:p>
        </w:tc>
        <w:tc>
          <w:tcPr>
            <w:tcW w:w="990" w:type="dxa"/>
            <w:tcBorders>
              <w:top w:val="single" w:sz="12" w:space="0" w:color="auto"/>
              <w:bottom w:val="none" w:sz="4" w:space="0" w:color="000000" w:themeColor="text1"/>
            </w:tcBorders>
            <w:vAlign w:val="center"/>
            <w:tcPrChange w:id="466" w:author="Bailey, Colin (DFO/MPO)" w:date="2024-11-18T13:10:00Z">
              <w:tcPr>
                <w:tcW w:w="1170" w:type="dxa"/>
                <w:tcBorders>
                  <w:top w:val="single" w:sz="12" w:space="0" w:color="auto"/>
                  <w:bottom w:val="none" w:sz="4" w:space="0" w:color="000000" w:themeColor="text1"/>
                </w:tcBorders>
              </w:tcPr>
            </w:tcPrChange>
          </w:tcPr>
          <w:p w14:paraId="5ECCDBA3" w14:textId="188A895B" w:rsidR="008F2976" w:rsidRDefault="008F2976" w:rsidP="008F2976">
            <w:pPr>
              <w:pStyle w:val="Table"/>
              <w:spacing w:before="120"/>
              <w:jc w:val="right"/>
            </w:pPr>
            <w:ins w:id="467" w:author="Bailey, Colin (DFO/MPO)" w:date="2024-11-18T13:06:00Z">
              <w:r>
                <w:t>20,000</w:t>
              </w:r>
            </w:ins>
          </w:p>
        </w:tc>
      </w:tr>
      <w:tr w:rsidR="008F2976" w14:paraId="20054338" w14:textId="7412D9CC" w:rsidTr="008F2976">
        <w:trPr>
          <w:trHeight w:val="576"/>
          <w:jc w:val="center"/>
          <w:trPrChange w:id="468" w:author="Bailey, Colin (DFO/MPO)" w:date="2024-11-18T13:10:00Z">
            <w:trPr>
              <w:trHeight w:val="576"/>
              <w:jc w:val="center"/>
            </w:trPr>
          </w:trPrChange>
        </w:trPr>
        <w:tc>
          <w:tcPr>
            <w:tcW w:w="171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Change w:id="469" w:author="Bailey, Colin (DFO/MPO)" w:date="2024-11-18T13:10:00Z">
              <w:tcPr>
                <w:tcW w:w="171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
            </w:tcPrChange>
          </w:tcPr>
          <w:p w14:paraId="51D420AF" w14:textId="59D57CE1" w:rsidR="008F2976" w:rsidRDefault="008F2976" w:rsidP="00CA4B41">
            <w:pPr>
              <w:pStyle w:val="Table"/>
              <w:spacing w:before="120"/>
            </w:pPr>
            <w:r>
              <w:t>Seton River</w:t>
            </w:r>
          </w:p>
        </w:tc>
        <w:tc>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Change w:id="470" w:author="Bailey, Colin (DFO/MPO)" w:date="2024-11-18T13:10:00Z">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
            </w:tcPrChange>
          </w:tcPr>
          <w:p w14:paraId="575C7AE1" w14:textId="40B4232E" w:rsidR="008F2976" w:rsidRDefault="008F2976" w:rsidP="00CA4B41">
            <w:pPr>
              <w:pStyle w:val="Table"/>
              <w:spacing w:before="120"/>
            </w:pPr>
            <w:r>
              <w:t>Middle Fraser</w:t>
            </w:r>
          </w:p>
        </w:tc>
        <w:tc>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Change w:id="471" w:author="Bailey, Colin (DFO/MPO)" w:date="2024-11-18T13:10:00Z">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
            </w:tcPrChange>
          </w:tcPr>
          <w:p w14:paraId="0382A918" w14:textId="10D80154" w:rsidR="008F2976" w:rsidRDefault="008F2976" w:rsidP="00CA4B41">
            <w:pPr>
              <w:pStyle w:val="Table"/>
              <w:spacing w:before="120"/>
            </w:pPr>
            <w:r>
              <w:t>1</w:t>
            </w:r>
          </w:p>
        </w:tc>
        <w:tc>
          <w:tcPr>
            <w:tcW w:w="153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Change w:id="472" w:author="Bailey, Colin (DFO/MPO)" w:date="2024-11-18T13:10:00Z">
              <w:tcPr>
                <w:tcW w:w="153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
            </w:tcPrChange>
          </w:tcPr>
          <w:p w14:paraId="590BDC55" w14:textId="34462EEA" w:rsidR="008F2976" w:rsidRDefault="008F2976" w:rsidP="00CA4B41">
            <w:pPr>
              <w:pStyle w:val="Table"/>
              <w:spacing w:before="120"/>
            </w:pPr>
            <w:r>
              <w:t>Education</w:t>
            </w:r>
          </w:p>
        </w:tc>
        <w:tc>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Change w:id="473" w:author="Bailey, Colin (DFO/MPO)" w:date="2024-11-18T13:10:00Z">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
            </w:tcPrChange>
          </w:tcPr>
          <w:p w14:paraId="5E9FBF86" w14:textId="3769A390" w:rsidR="008F2976" w:rsidRDefault="008F2976" w:rsidP="00F066BE">
            <w:pPr>
              <w:pStyle w:val="Table"/>
              <w:spacing w:before="120"/>
              <w:jc w:val="right"/>
            </w:pPr>
            <w:r>
              <w:t>900</w:t>
            </w:r>
          </w:p>
        </w:tc>
        <w:tc>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Change w:id="474" w:author="Bailey, Colin (DFO/MPO)" w:date="2024-11-18T13:10:00Z">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
            </w:tcPrChange>
          </w:tcPr>
          <w:p w14:paraId="32E80500" w14:textId="5D9A075B" w:rsidR="008F2976" w:rsidRDefault="008F2976" w:rsidP="00F066BE">
            <w:pPr>
              <w:pStyle w:val="Table"/>
              <w:spacing w:before="120"/>
              <w:jc w:val="right"/>
            </w:pPr>
            <w:r>
              <w:t>0</w:t>
            </w:r>
          </w:p>
        </w:tc>
        <w:tc>
          <w:tcPr>
            <w:tcW w:w="99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Change w:id="475" w:author="Bailey, Colin (DFO/MPO)" w:date="2024-11-18T13:10:00Z">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tcPr>
            </w:tcPrChange>
          </w:tcPr>
          <w:p w14:paraId="123A624B" w14:textId="69808FFE" w:rsidR="008F2976" w:rsidRDefault="008F2976" w:rsidP="008F2976">
            <w:pPr>
              <w:pStyle w:val="Table"/>
              <w:spacing w:before="120"/>
              <w:jc w:val="right"/>
            </w:pPr>
            <w:ins w:id="476" w:author="Bailey, Colin (DFO/MPO)" w:date="2024-11-18T13:06:00Z">
              <w:r>
                <w:t>0</w:t>
              </w:r>
            </w:ins>
          </w:p>
        </w:tc>
      </w:tr>
      <w:tr w:rsidR="008F2976" w14:paraId="3E873BC9" w14:textId="64D9A266" w:rsidTr="008F2976">
        <w:trPr>
          <w:trHeight w:val="576"/>
          <w:jc w:val="center"/>
          <w:trPrChange w:id="477" w:author="Bailey, Colin (DFO/MPO)" w:date="2024-11-18T13:10:00Z">
            <w:trPr>
              <w:trHeight w:val="576"/>
              <w:jc w:val="center"/>
            </w:trPr>
          </w:trPrChange>
        </w:trPr>
        <w:tc>
          <w:tcPr>
            <w:tcW w:w="171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Change w:id="478" w:author="Bailey, Colin (DFO/MPO)" w:date="2024-11-18T13:10:00Z">
              <w:tcPr>
                <w:tcW w:w="171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
            </w:tcPrChange>
          </w:tcPr>
          <w:p w14:paraId="096BA7CF" w14:textId="181FED71" w:rsidR="008F2976" w:rsidRDefault="008F2976" w:rsidP="00CA4B41">
            <w:pPr>
              <w:pStyle w:val="Table"/>
              <w:spacing w:before="120"/>
            </w:pPr>
            <w:r>
              <w:t>Gates Creek</w:t>
            </w:r>
          </w:p>
        </w:tc>
        <w:tc>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Change w:id="479" w:author="Bailey, Colin (DFO/MPO)" w:date="2024-11-18T13:10:00Z">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
            </w:tcPrChange>
          </w:tcPr>
          <w:p w14:paraId="36C3FEC3" w14:textId="59B68103" w:rsidR="008F2976" w:rsidRDefault="008F2976" w:rsidP="00CA4B41">
            <w:pPr>
              <w:pStyle w:val="Table"/>
              <w:spacing w:before="120"/>
            </w:pPr>
            <w:r>
              <w:t>Middle Fraser</w:t>
            </w:r>
          </w:p>
        </w:tc>
        <w:tc>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Change w:id="480" w:author="Bailey, Colin (DFO/MPO)" w:date="2024-11-18T13:10:00Z">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
            </w:tcPrChange>
          </w:tcPr>
          <w:p w14:paraId="456D7973" w14:textId="3FA95AC1" w:rsidR="008F2976" w:rsidRDefault="008F2976" w:rsidP="00CA4B41">
            <w:pPr>
              <w:pStyle w:val="Table"/>
              <w:spacing w:before="120"/>
            </w:pPr>
            <w:r>
              <w:t>1</w:t>
            </w:r>
          </w:p>
        </w:tc>
        <w:tc>
          <w:tcPr>
            <w:tcW w:w="153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Change w:id="481" w:author="Bailey, Colin (DFO/MPO)" w:date="2024-11-18T13:10:00Z">
              <w:tcPr>
                <w:tcW w:w="153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
            </w:tcPrChange>
          </w:tcPr>
          <w:p w14:paraId="174E7EEF" w14:textId="1F095E25" w:rsidR="008F2976" w:rsidRDefault="008F2976" w:rsidP="00CA4B41">
            <w:pPr>
              <w:pStyle w:val="Table"/>
              <w:spacing w:before="120"/>
            </w:pPr>
            <w:r>
              <w:t>Education</w:t>
            </w:r>
          </w:p>
        </w:tc>
        <w:tc>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Change w:id="482" w:author="Bailey, Colin (DFO/MPO)" w:date="2024-11-18T13:10:00Z">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
            </w:tcPrChange>
          </w:tcPr>
          <w:p w14:paraId="3CABF8D7" w14:textId="0D44F846" w:rsidR="008F2976" w:rsidRDefault="008F2976" w:rsidP="00F066BE">
            <w:pPr>
              <w:pStyle w:val="Table"/>
              <w:spacing w:before="120"/>
              <w:jc w:val="right"/>
            </w:pPr>
            <w:r>
              <w:t>900</w:t>
            </w:r>
          </w:p>
        </w:tc>
        <w:tc>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Change w:id="483" w:author="Bailey, Colin (DFO/MPO)" w:date="2024-11-18T13:10:00Z">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
            </w:tcPrChange>
          </w:tcPr>
          <w:p w14:paraId="3FC45DF7" w14:textId="39D72F2D" w:rsidR="008F2976" w:rsidRDefault="008F2976" w:rsidP="00F066BE">
            <w:pPr>
              <w:pStyle w:val="Table"/>
              <w:spacing w:before="120"/>
              <w:jc w:val="right"/>
            </w:pPr>
            <w:r>
              <w:t>0</w:t>
            </w:r>
          </w:p>
        </w:tc>
        <w:tc>
          <w:tcPr>
            <w:tcW w:w="99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Change w:id="484" w:author="Bailey, Colin (DFO/MPO)" w:date="2024-11-18T13:10:00Z">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tcPr>
            </w:tcPrChange>
          </w:tcPr>
          <w:p w14:paraId="0C380404" w14:textId="6B99283D" w:rsidR="008F2976" w:rsidRDefault="008F2976" w:rsidP="008F2976">
            <w:pPr>
              <w:pStyle w:val="Table"/>
              <w:spacing w:before="120"/>
              <w:jc w:val="right"/>
            </w:pPr>
            <w:ins w:id="485" w:author="Bailey, Colin (DFO/MPO)" w:date="2024-11-18T13:06:00Z">
              <w:r>
                <w:t>0</w:t>
              </w:r>
            </w:ins>
          </w:p>
        </w:tc>
      </w:tr>
      <w:tr w:rsidR="008F2976" w14:paraId="12A329C7" w14:textId="5BFEC293" w:rsidTr="008F2976">
        <w:trPr>
          <w:trHeight w:val="576"/>
          <w:jc w:val="center"/>
          <w:trPrChange w:id="486" w:author="Bailey, Colin (DFO/MPO)" w:date="2024-11-18T13:10:00Z">
            <w:trPr>
              <w:trHeight w:val="576"/>
              <w:jc w:val="center"/>
            </w:trPr>
          </w:trPrChange>
        </w:trPr>
        <w:tc>
          <w:tcPr>
            <w:tcW w:w="1710" w:type="dxa"/>
            <w:tcBorders>
              <w:top w:val="none" w:sz="4" w:space="0" w:color="000000" w:themeColor="text1"/>
            </w:tcBorders>
            <w:vAlign w:val="center"/>
            <w:tcPrChange w:id="487" w:author="Bailey, Colin (DFO/MPO)" w:date="2024-11-18T13:10:00Z">
              <w:tcPr>
                <w:tcW w:w="1710" w:type="dxa"/>
                <w:tcBorders>
                  <w:top w:val="none" w:sz="4" w:space="0" w:color="000000" w:themeColor="text1"/>
                </w:tcBorders>
                <w:vAlign w:val="center"/>
              </w:tcPr>
            </w:tcPrChange>
          </w:tcPr>
          <w:p w14:paraId="53E7E895" w14:textId="1E414988" w:rsidR="008F2976" w:rsidRDefault="008F2976" w:rsidP="00CA4B41">
            <w:pPr>
              <w:pStyle w:val="Table"/>
              <w:spacing w:before="120"/>
            </w:pPr>
            <w:r>
              <w:t>Coldwater River</w:t>
            </w:r>
          </w:p>
        </w:tc>
        <w:tc>
          <w:tcPr>
            <w:tcW w:w="1170" w:type="dxa"/>
            <w:tcBorders>
              <w:top w:val="none" w:sz="4" w:space="0" w:color="000000" w:themeColor="text1"/>
            </w:tcBorders>
            <w:vAlign w:val="center"/>
            <w:tcPrChange w:id="488" w:author="Bailey, Colin (DFO/MPO)" w:date="2024-11-18T13:10:00Z">
              <w:tcPr>
                <w:tcW w:w="1170" w:type="dxa"/>
                <w:tcBorders>
                  <w:top w:val="none" w:sz="4" w:space="0" w:color="000000" w:themeColor="text1"/>
                </w:tcBorders>
                <w:vAlign w:val="center"/>
              </w:tcPr>
            </w:tcPrChange>
          </w:tcPr>
          <w:p w14:paraId="02D286FB" w14:textId="4980401B" w:rsidR="008F2976" w:rsidRDefault="008F2976" w:rsidP="00CA4B41">
            <w:pPr>
              <w:pStyle w:val="Table"/>
              <w:spacing w:before="120"/>
            </w:pPr>
            <w:r>
              <w:t>Lower Thompson</w:t>
            </w:r>
          </w:p>
        </w:tc>
        <w:tc>
          <w:tcPr>
            <w:tcW w:w="1170" w:type="dxa"/>
            <w:tcBorders>
              <w:top w:val="none" w:sz="4" w:space="0" w:color="000000" w:themeColor="text1"/>
            </w:tcBorders>
            <w:vAlign w:val="center"/>
            <w:tcPrChange w:id="489" w:author="Bailey, Colin (DFO/MPO)" w:date="2024-11-18T13:10:00Z">
              <w:tcPr>
                <w:tcW w:w="1170" w:type="dxa"/>
                <w:tcBorders>
                  <w:top w:val="none" w:sz="4" w:space="0" w:color="000000" w:themeColor="text1"/>
                </w:tcBorders>
                <w:vAlign w:val="center"/>
              </w:tcPr>
            </w:tcPrChange>
          </w:tcPr>
          <w:p w14:paraId="0544C2A9" w14:textId="4106F529" w:rsidR="008F2976" w:rsidRDefault="008F2976" w:rsidP="00CA4B41">
            <w:pPr>
              <w:pStyle w:val="Table"/>
              <w:spacing w:before="120"/>
            </w:pPr>
            <w:r>
              <w:t>1</w:t>
            </w:r>
          </w:p>
        </w:tc>
        <w:tc>
          <w:tcPr>
            <w:tcW w:w="1530" w:type="dxa"/>
            <w:tcBorders>
              <w:top w:val="none" w:sz="4" w:space="0" w:color="000000" w:themeColor="text1"/>
            </w:tcBorders>
            <w:vAlign w:val="center"/>
            <w:tcPrChange w:id="490" w:author="Bailey, Colin (DFO/MPO)" w:date="2024-11-18T13:10:00Z">
              <w:tcPr>
                <w:tcW w:w="1530" w:type="dxa"/>
                <w:tcBorders>
                  <w:top w:val="none" w:sz="4" w:space="0" w:color="000000" w:themeColor="text1"/>
                </w:tcBorders>
                <w:vAlign w:val="center"/>
              </w:tcPr>
            </w:tcPrChange>
          </w:tcPr>
          <w:p w14:paraId="6190FF68" w14:textId="6186A3BF" w:rsidR="008F2976" w:rsidRDefault="008F2976" w:rsidP="00CA4B41">
            <w:pPr>
              <w:pStyle w:val="Table"/>
              <w:spacing w:before="120"/>
            </w:pPr>
            <w:r>
              <w:t>Assessment</w:t>
            </w:r>
          </w:p>
        </w:tc>
        <w:tc>
          <w:tcPr>
            <w:tcW w:w="1170" w:type="dxa"/>
            <w:tcBorders>
              <w:top w:val="none" w:sz="4" w:space="0" w:color="000000" w:themeColor="text1"/>
            </w:tcBorders>
            <w:vAlign w:val="center"/>
            <w:tcPrChange w:id="491" w:author="Bailey, Colin (DFO/MPO)" w:date="2024-11-18T13:10:00Z">
              <w:tcPr>
                <w:tcW w:w="1170" w:type="dxa"/>
                <w:tcBorders>
                  <w:top w:val="none" w:sz="4" w:space="0" w:color="000000" w:themeColor="text1"/>
                </w:tcBorders>
                <w:vAlign w:val="center"/>
              </w:tcPr>
            </w:tcPrChange>
          </w:tcPr>
          <w:p w14:paraId="21FB40F1" w14:textId="0ECD2D4C" w:rsidR="008F2976" w:rsidRDefault="008F2976" w:rsidP="00F066BE">
            <w:pPr>
              <w:pStyle w:val="Table"/>
              <w:spacing w:before="120"/>
              <w:jc w:val="right"/>
            </w:pPr>
            <w:r>
              <w:t>25,000</w:t>
            </w:r>
          </w:p>
        </w:tc>
        <w:tc>
          <w:tcPr>
            <w:tcW w:w="1170" w:type="dxa"/>
            <w:tcBorders>
              <w:top w:val="none" w:sz="4" w:space="0" w:color="000000" w:themeColor="text1"/>
            </w:tcBorders>
            <w:vAlign w:val="center"/>
            <w:tcPrChange w:id="492" w:author="Bailey, Colin (DFO/MPO)" w:date="2024-11-18T13:10:00Z">
              <w:tcPr>
                <w:tcW w:w="1170" w:type="dxa"/>
                <w:tcBorders>
                  <w:top w:val="none" w:sz="4" w:space="0" w:color="000000" w:themeColor="text1"/>
                </w:tcBorders>
                <w:vAlign w:val="center"/>
              </w:tcPr>
            </w:tcPrChange>
          </w:tcPr>
          <w:p w14:paraId="3FF3E8CD" w14:textId="77DA71E2" w:rsidR="008F2976" w:rsidRDefault="008F2976" w:rsidP="00F066BE">
            <w:pPr>
              <w:pStyle w:val="Table"/>
              <w:spacing w:before="120"/>
              <w:jc w:val="right"/>
            </w:pPr>
            <w:ins w:id="493" w:author="Bailey, Colin (DFO/MPO)" w:date="2024-11-18T13:01:00Z">
              <w:r>
                <w:t>18</w:t>
              </w:r>
            </w:ins>
            <w:del w:id="494" w:author="Bailey, Colin (DFO/MPO)" w:date="2024-11-18T13:01:00Z">
              <w:r w:rsidDel="008D218F">
                <w:delText>6</w:delText>
              </w:r>
            </w:del>
            <w:r>
              <w:t>5,000</w:t>
            </w:r>
          </w:p>
        </w:tc>
        <w:tc>
          <w:tcPr>
            <w:tcW w:w="990" w:type="dxa"/>
            <w:tcBorders>
              <w:top w:val="none" w:sz="4" w:space="0" w:color="000000" w:themeColor="text1"/>
            </w:tcBorders>
            <w:vAlign w:val="center"/>
            <w:tcPrChange w:id="495" w:author="Bailey, Colin (DFO/MPO)" w:date="2024-11-18T13:10:00Z">
              <w:tcPr>
                <w:tcW w:w="1170" w:type="dxa"/>
                <w:tcBorders>
                  <w:top w:val="none" w:sz="4" w:space="0" w:color="000000" w:themeColor="text1"/>
                </w:tcBorders>
              </w:tcPr>
            </w:tcPrChange>
          </w:tcPr>
          <w:p w14:paraId="577B7949" w14:textId="5080257F" w:rsidR="008F2976" w:rsidRDefault="008F2976" w:rsidP="008F2976">
            <w:pPr>
              <w:pStyle w:val="Table"/>
              <w:spacing w:before="120"/>
              <w:jc w:val="right"/>
            </w:pPr>
            <w:ins w:id="496" w:author="Bailey, Colin (DFO/MPO)" w:date="2024-11-18T13:07:00Z">
              <w:r>
                <w:t>185,000</w:t>
              </w:r>
            </w:ins>
          </w:p>
        </w:tc>
      </w:tr>
      <w:tr w:rsidR="008F2976" w14:paraId="73FC9EC6" w14:textId="36E8D756" w:rsidTr="008F2976">
        <w:trPr>
          <w:trHeight w:val="576"/>
          <w:jc w:val="center"/>
          <w:trPrChange w:id="497" w:author="Bailey, Colin (DFO/MPO)" w:date="2024-11-18T13:10:00Z">
            <w:trPr>
              <w:trHeight w:val="576"/>
              <w:jc w:val="center"/>
            </w:trPr>
          </w:trPrChange>
        </w:trPr>
        <w:tc>
          <w:tcPr>
            <w:tcW w:w="1710" w:type="dxa"/>
            <w:vAlign w:val="center"/>
            <w:tcPrChange w:id="498" w:author="Bailey, Colin (DFO/MPO)" w:date="2024-11-18T13:10:00Z">
              <w:tcPr>
                <w:tcW w:w="1710" w:type="dxa"/>
                <w:vAlign w:val="center"/>
              </w:tcPr>
            </w:tcPrChange>
          </w:tcPr>
          <w:p w14:paraId="18867E7A" w14:textId="08540028" w:rsidR="008F2976" w:rsidRDefault="008F2976" w:rsidP="00CA4B41">
            <w:pPr>
              <w:pStyle w:val="Table"/>
              <w:spacing w:before="120"/>
            </w:pPr>
            <w:r>
              <w:t>Deadman River</w:t>
            </w:r>
          </w:p>
        </w:tc>
        <w:tc>
          <w:tcPr>
            <w:tcW w:w="1170" w:type="dxa"/>
            <w:vAlign w:val="center"/>
            <w:tcPrChange w:id="499" w:author="Bailey, Colin (DFO/MPO)" w:date="2024-11-18T13:10:00Z">
              <w:tcPr>
                <w:tcW w:w="1170" w:type="dxa"/>
                <w:vAlign w:val="center"/>
              </w:tcPr>
            </w:tcPrChange>
          </w:tcPr>
          <w:p w14:paraId="7AAED739" w14:textId="58283ADA" w:rsidR="008F2976" w:rsidRDefault="008F2976" w:rsidP="00CA4B41">
            <w:pPr>
              <w:pStyle w:val="Table"/>
              <w:spacing w:before="120"/>
            </w:pPr>
            <w:r>
              <w:t>Lower Thompson</w:t>
            </w:r>
          </w:p>
        </w:tc>
        <w:tc>
          <w:tcPr>
            <w:tcW w:w="1170" w:type="dxa"/>
            <w:vAlign w:val="center"/>
            <w:tcPrChange w:id="500" w:author="Bailey, Colin (DFO/MPO)" w:date="2024-11-18T13:10:00Z">
              <w:tcPr>
                <w:tcW w:w="1170" w:type="dxa"/>
                <w:vAlign w:val="center"/>
              </w:tcPr>
            </w:tcPrChange>
          </w:tcPr>
          <w:p w14:paraId="031E78D4" w14:textId="3C4A3D0B" w:rsidR="008F2976" w:rsidRDefault="008F2976" w:rsidP="00CA4B41">
            <w:pPr>
              <w:pStyle w:val="Table"/>
              <w:spacing w:before="120"/>
            </w:pPr>
            <w:r>
              <w:t>2</w:t>
            </w:r>
          </w:p>
        </w:tc>
        <w:tc>
          <w:tcPr>
            <w:tcW w:w="1530" w:type="dxa"/>
            <w:vAlign w:val="center"/>
            <w:tcPrChange w:id="501" w:author="Bailey, Colin (DFO/MPO)" w:date="2024-11-18T13:10:00Z">
              <w:tcPr>
                <w:tcW w:w="1530" w:type="dxa"/>
                <w:vAlign w:val="center"/>
              </w:tcPr>
            </w:tcPrChange>
          </w:tcPr>
          <w:p w14:paraId="05EF0DAF" w14:textId="77777777" w:rsidR="008F2976" w:rsidRDefault="008F2976" w:rsidP="00CA4B41">
            <w:pPr>
              <w:pStyle w:val="Table"/>
              <w:spacing w:before="120"/>
            </w:pPr>
            <w:r>
              <w:t>Rebuilding</w:t>
            </w:r>
          </w:p>
          <w:p w14:paraId="20839BCC" w14:textId="5F79F776" w:rsidR="008F2976" w:rsidRDefault="008F2976" w:rsidP="00CA4B41">
            <w:pPr>
              <w:pStyle w:val="Table"/>
              <w:spacing w:before="120"/>
            </w:pPr>
            <w:r>
              <w:t>Education</w:t>
            </w:r>
          </w:p>
        </w:tc>
        <w:tc>
          <w:tcPr>
            <w:tcW w:w="1170" w:type="dxa"/>
            <w:vAlign w:val="center"/>
            <w:tcPrChange w:id="502" w:author="Bailey, Colin (DFO/MPO)" w:date="2024-11-18T13:10:00Z">
              <w:tcPr>
                <w:tcW w:w="1170" w:type="dxa"/>
                <w:vAlign w:val="center"/>
              </w:tcPr>
            </w:tcPrChange>
          </w:tcPr>
          <w:p w14:paraId="2F486534" w14:textId="77777777" w:rsidR="008F2976" w:rsidRDefault="008F2976" w:rsidP="00CA4B41">
            <w:pPr>
              <w:pStyle w:val="Table"/>
              <w:spacing w:before="120"/>
              <w:jc w:val="right"/>
            </w:pPr>
            <w:r>
              <w:t>9,000</w:t>
            </w:r>
          </w:p>
          <w:p w14:paraId="2500BB06" w14:textId="0B0B6E30" w:rsidR="008F2976" w:rsidRDefault="008F2976" w:rsidP="00F066BE">
            <w:pPr>
              <w:pStyle w:val="Table"/>
              <w:spacing w:before="120"/>
              <w:jc w:val="right"/>
            </w:pPr>
            <w:r>
              <w:t>390</w:t>
            </w:r>
          </w:p>
        </w:tc>
        <w:tc>
          <w:tcPr>
            <w:tcW w:w="1170" w:type="dxa"/>
            <w:vAlign w:val="center"/>
            <w:tcPrChange w:id="503" w:author="Bailey, Colin (DFO/MPO)" w:date="2024-11-18T13:10:00Z">
              <w:tcPr>
                <w:tcW w:w="1170" w:type="dxa"/>
                <w:vAlign w:val="center"/>
              </w:tcPr>
            </w:tcPrChange>
          </w:tcPr>
          <w:p w14:paraId="4C62A902" w14:textId="77777777" w:rsidR="008F2976" w:rsidRDefault="008F2976" w:rsidP="00CA4B41">
            <w:pPr>
              <w:pStyle w:val="Table"/>
              <w:spacing w:before="120"/>
              <w:jc w:val="right"/>
            </w:pPr>
            <w:r>
              <w:t>19,000</w:t>
            </w:r>
          </w:p>
          <w:p w14:paraId="7A43BCC3" w14:textId="42684E8A" w:rsidR="008F2976" w:rsidRDefault="008F2976" w:rsidP="00F066BE">
            <w:pPr>
              <w:pStyle w:val="Table"/>
              <w:spacing w:before="120"/>
              <w:jc w:val="right"/>
            </w:pPr>
            <w:r>
              <w:t>0</w:t>
            </w:r>
          </w:p>
        </w:tc>
        <w:tc>
          <w:tcPr>
            <w:tcW w:w="990" w:type="dxa"/>
            <w:vAlign w:val="center"/>
            <w:tcPrChange w:id="504" w:author="Bailey, Colin (DFO/MPO)" w:date="2024-11-18T13:10:00Z">
              <w:tcPr>
                <w:tcW w:w="1170" w:type="dxa"/>
              </w:tcPr>
            </w:tcPrChange>
          </w:tcPr>
          <w:p w14:paraId="1D99D4B6" w14:textId="0A68806D" w:rsidR="008F2976" w:rsidRDefault="008F2976" w:rsidP="008F2976">
            <w:pPr>
              <w:pStyle w:val="Table"/>
              <w:spacing w:before="120"/>
              <w:jc w:val="right"/>
            </w:pPr>
            <w:ins w:id="505" w:author="Bailey, Colin (DFO/MPO)" w:date="2024-11-18T13:08:00Z">
              <w:r>
                <w:t>0</w:t>
              </w:r>
            </w:ins>
          </w:p>
        </w:tc>
      </w:tr>
      <w:tr w:rsidR="008F2976" w14:paraId="1D386BB1" w14:textId="3182151F" w:rsidTr="008F2976">
        <w:trPr>
          <w:trHeight w:val="576"/>
          <w:jc w:val="center"/>
          <w:trPrChange w:id="506" w:author="Bailey, Colin (DFO/MPO)" w:date="2024-11-18T13:10:00Z">
            <w:trPr>
              <w:trHeight w:val="576"/>
              <w:jc w:val="center"/>
            </w:trPr>
          </w:trPrChange>
        </w:trPr>
        <w:tc>
          <w:tcPr>
            <w:tcW w:w="1710" w:type="dxa"/>
            <w:vAlign w:val="center"/>
            <w:tcPrChange w:id="507" w:author="Bailey, Colin (DFO/MPO)" w:date="2024-11-18T13:10:00Z">
              <w:tcPr>
                <w:tcW w:w="1710" w:type="dxa"/>
                <w:vAlign w:val="center"/>
              </w:tcPr>
            </w:tcPrChange>
          </w:tcPr>
          <w:p w14:paraId="702235A1" w14:textId="01D1B9FA" w:rsidR="008F2976" w:rsidRDefault="008F2976" w:rsidP="00CA4B41">
            <w:pPr>
              <w:pStyle w:val="Table"/>
              <w:spacing w:before="120"/>
            </w:pPr>
            <w:r>
              <w:t>Spius Creek</w:t>
            </w:r>
          </w:p>
        </w:tc>
        <w:tc>
          <w:tcPr>
            <w:tcW w:w="1170" w:type="dxa"/>
            <w:vAlign w:val="center"/>
            <w:tcPrChange w:id="508" w:author="Bailey, Colin (DFO/MPO)" w:date="2024-11-18T13:10:00Z">
              <w:tcPr>
                <w:tcW w:w="1170" w:type="dxa"/>
                <w:vAlign w:val="center"/>
              </w:tcPr>
            </w:tcPrChange>
          </w:tcPr>
          <w:p w14:paraId="1532E008" w14:textId="651761FA" w:rsidR="008F2976" w:rsidRDefault="008F2976" w:rsidP="00CA4B41">
            <w:pPr>
              <w:pStyle w:val="Table"/>
              <w:spacing w:before="120"/>
            </w:pPr>
            <w:r>
              <w:t>Lower Thompson</w:t>
            </w:r>
          </w:p>
        </w:tc>
        <w:tc>
          <w:tcPr>
            <w:tcW w:w="1170" w:type="dxa"/>
            <w:vAlign w:val="center"/>
            <w:tcPrChange w:id="509" w:author="Bailey, Colin (DFO/MPO)" w:date="2024-11-18T13:10:00Z">
              <w:tcPr>
                <w:tcW w:w="1170" w:type="dxa"/>
                <w:vAlign w:val="center"/>
              </w:tcPr>
            </w:tcPrChange>
          </w:tcPr>
          <w:p w14:paraId="69CFD376" w14:textId="4CC5ABCA" w:rsidR="008F2976" w:rsidRDefault="008F2976" w:rsidP="00CA4B41">
            <w:pPr>
              <w:pStyle w:val="Table"/>
              <w:spacing w:before="120"/>
            </w:pPr>
            <w:r>
              <w:t>1</w:t>
            </w:r>
          </w:p>
        </w:tc>
        <w:tc>
          <w:tcPr>
            <w:tcW w:w="1530" w:type="dxa"/>
            <w:vAlign w:val="center"/>
            <w:tcPrChange w:id="510" w:author="Bailey, Colin (DFO/MPO)" w:date="2024-11-18T13:10:00Z">
              <w:tcPr>
                <w:tcW w:w="1530" w:type="dxa"/>
                <w:vAlign w:val="center"/>
              </w:tcPr>
            </w:tcPrChange>
          </w:tcPr>
          <w:p w14:paraId="4F14305D" w14:textId="0304CA41" w:rsidR="008F2976" w:rsidRDefault="008F2976" w:rsidP="00CA4B41">
            <w:pPr>
              <w:pStyle w:val="Table"/>
              <w:spacing w:before="120"/>
            </w:pPr>
            <w:r>
              <w:t>Education</w:t>
            </w:r>
          </w:p>
        </w:tc>
        <w:tc>
          <w:tcPr>
            <w:tcW w:w="1170" w:type="dxa"/>
            <w:vAlign w:val="center"/>
            <w:tcPrChange w:id="511" w:author="Bailey, Colin (DFO/MPO)" w:date="2024-11-18T13:10:00Z">
              <w:tcPr>
                <w:tcW w:w="1170" w:type="dxa"/>
                <w:vAlign w:val="center"/>
              </w:tcPr>
            </w:tcPrChange>
          </w:tcPr>
          <w:p w14:paraId="1C2540EA" w14:textId="597A1DF4" w:rsidR="008F2976" w:rsidRDefault="008F2976" w:rsidP="00F066BE">
            <w:pPr>
              <w:pStyle w:val="Table"/>
              <w:spacing w:before="120"/>
              <w:jc w:val="right"/>
            </w:pPr>
            <w:r>
              <w:t>2,450</w:t>
            </w:r>
          </w:p>
        </w:tc>
        <w:tc>
          <w:tcPr>
            <w:tcW w:w="1170" w:type="dxa"/>
            <w:vAlign w:val="center"/>
            <w:tcPrChange w:id="512" w:author="Bailey, Colin (DFO/MPO)" w:date="2024-11-18T13:10:00Z">
              <w:tcPr>
                <w:tcW w:w="1170" w:type="dxa"/>
                <w:vAlign w:val="center"/>
              </w:tcPr>
            </w:tcPrChange>
          </w:tcPr>
          <w:p w14:paraId="6E9E6F09" w14:textId="6B0603DE" w:rsidR="008F2976" w:rsidRDefault="008F2976" w:rsidP="00F066BE">
            <w:pPr>
              <w:pStyle w:val="Table"/>
              <w:spacing w:before="120"/>
              <w:jc w:val="right"/>
            </w:pPr>
            <w:r>
              <w:t>0</w:t>
            </w:r>
          </w:p>
        </w:tc>
        <w:tc>
          <w:tcPr>
            <w:tcW w:w="990" w:type="dxa"/>
            <w:vAlign w:val="center"/>
            <w:tcPrChange w:id="513" w:author="Bailey, Colin (DFO/MPO)" w:date="2024-11-18T13:10:00Z">
              <w:tcPr>
                <w:tcW w:w="1170" w:type="dxa"/>
              </w:tcPr>
            </w:tcPrChange>
          </w:tcPr>
          <w:p w14:paraId="66711948" w14:textId="54744734" w:rsidR="008F2976" w:rsidRDefault="008F2976" w:rsidP="008F2976">
            <w:pPr>
              <w:pStyle w:val="Table"/>
              <w:spacing w:before="120"/>
              <w:jc w:val="right"/>
            </w:pPr>
            <w:ins w:id="514" w:author="Bailey, Colin (DFO/MPO)" w:date="2024-11-18T13:08:00Z">
              <w:r>
                <w:t>0</w:t>
              </w:r>
            </w:ins>
          </w:p>
        </w:tc>
      </w:tr>
      <w:tr w:rsidR="008F2976" w14:paraId="41113520" w14:textId="1BE3C2E3" w:rsidTr="008F2976">
        <w:trPr>
          <w:trHeight w:val="576"/>
          <w:jc w:val="center"/>
          <w:trPrChange w:id="515" w:author="Bailey, Colin (DFO/MPO)" w:date="2024-11-18T13:10:00Z">
            <w:trPr>
              <w:trHeight w:val="576"/>
              <w:jc w:val="center"/>
            </w:trPr>
          </w:trPrChange>
        </w:trPr>
        <w:tc>
          <w:tcPr>
            <w:tcW w:w="1710" w:type="dxa"/>
            <w:vAlign w:val="center"/>
            <w:tcPrChange w:id="516" w:author="Bailey, Colin (DFO/MPO)" w:date="2024-11-18T13:10:00Z">
              <w:tcPr>
                <w:tcW w:w="1710" w:type="dxa"/>
                <w:vAlign w:val="center"/>
              </w:tcPr>
            </w:tcPrChange>
          </w:tcPr>
          <w:p w14:paraId="3D63FE94" w14:textId="2BED0119" w:rsidR="008F2976" w:rsidRDefault="008F2976" w:rsidP="00CA4B41">
            <w:pPr>
              <w:pStyle w:val="Table"/>
              <w:spacing w:before="120"/>
            </w:pPr>
            <w:r>
              <w:t>Dunn Creek</w:t>
            </w:r>
          </w:p>
        </w:tc>
        <w:tc>
          <w:tcPr>
            <w:tcW w:w="1170" w:type="dxa"/>
            <w:vAlign w:val="center"/>
            <w:tcPrChange w:id="517" w:author="Bailey, Colin (DFO/MPO)" w:date="2024-11-18T13:10:00Z">
              <w:tcPr>
                <w:tcW w:w="1170" w:type="dxa"/>
                <w:vAlign w:val="center"/>
              </w:tcPr>
            </w:tcPrChange>
          </w:tcPr>
          <w:p w14:paraId="402A35ED" w14:textId="4D16942D" w:rsidR="008F2976" w:rsidRDefault="008F2976" w:rsidP="00CA4B41">
            <w:pPr>
              <w:pStyle w:val="Table"/>
              <w:spacing w:before="120"/>
            </w:pPr>
            <w:r>
              <w:t>North Thompson</w:t>
            </w:r>
          </w:p>
        </w:tc>
        <w:tc>
          <w:tcPr>
            <w:tcW w:w="1170" w:type="dxa"/>
            <w:vAlign w:val="center"/>
            <w:tcPrChange w:id="518" w:author="Bailey, Colin (DFO/MPO)" w:date="2024-11-18T13:10:00Z">
              <w:tcPr>
                <w:tcW w:w="1170" w:type="dxa"/>
                <w:vAlign w:val="center"/>
              </w:tcPr>
            </w:tcPrChange>
          </w:tcPr>
          <w:p w14:paraId="16E316C2" w14:textId="7D3669FA" w:rsidR="008F2976" w:rsidRDefault="008F2976" w:rsidP="00CA4B41">
            <w:pPr>
              <w:pStyle w:val="Table"/>
              <w:spacing w:before="120"/>
            </w:pPr>
            <w:r>
              <w:t>2</w:t>
            </w:r>
          </w:p>
        </w:tc>
        <w:tc>
          <w:tcPr>
            <w:tcW w:w="1530" w:type="dxa"/>
            <w:vAlign w:val="center"/>
            <w:tcPrChange w:id="519" w:author="Bailey, Colin (DFO/MPO)" w:date="2024-11-18T13:10:00Z">
              <w:tcPr>
                <w:tcW w:w="1530" w:type="dxa"/>
                <w:vAlign w:val="center"/>
              </w:tcPr>
            </w:tcPrChange>
          </w:tcPr>
          <w:p w14:paraId="3A068BC0" w14:textId="77777777" w:rsidR="008F2976" w:rsidRDefault="008F2976" w:rsidP="00CA4B41">
            <w:pPr>
              <w:pStyle w:val="Table"/>
              <w:spacing w:before="120"/>
            </w:pPr>
            <w:r>
              <w:t>Stewardship</w:t>
            </w:r>
          </w:p>
          <w:p w14:paraId="2E63ADD9" w14:textId="450625D9" w:rsidR="008F2976" w:rsidRDefault="008F2976" w:rsidP="00CA4B41">
            <w:pPr>
              <w:pStyle w:val="Table"/>
              <w:spacing w:before="120"/>
            </w:pPr>
            <w:r>
              <w:t>Education</w:t>
            </w:r>
          </w:p>
        </w:tc>
        <w:tc>
          <w:tcPr>
            <w:tcW w:w="1170" w:type="dxa"/>
            <w:vAlign w:val="center"/>
            <w:tcPrChange w:id="520" w:author="Bailey, Colin (DFO/MPO)" w:date="2024-11-18T13:10:00Z">
              <w:tcPr>
                <w:tcW w:w="1170" w:type="dxa"/>
                <w:vAlign w:val="center"/>
              </w:tcPr>
            </w:tcPrChange>
          </w:tcPr>
          <w:p w14:paraId="4BD60F0D" w14:textId="77777777" w:rsidR="008F2976" w:rsidRDefault="008F2976" w:rsidP="00CA4B41">
            <w:pPr>
              <w:pStyle w:val="Table"/>
              <w:spacing w:before="120"/>
              <w:jc w:val="right"/>
            </w:pPr>
            <w:r>
              <w:t>0</w:t>
            </w:r>
          </w:p>
          <w:p w14:paraId="15E6251F" w14:textId="2D47B6B9" w:rsidR="008F2976" w:rsidRDefault="008F2976" w:rsidP="00F066BE">
            <w:pPr>
              <w:pStyle w:val="Table"/>
              <w:spacing w:before="120"/>
              <w:jc w:val="right"/>
            </w:pPr>
            <w:r>
              <w:t>9,310</w:t>
            </w:r>
          </w:p>
        </w:tc>
        <w:tc>
          <w:tcPr>
            <w:tcW w:w="1170" w:type="dxa"/>
            <w:vAlign w:val="center"/>
            <w:tcPrChange w:id="521" w:author="Bailey, Colin (DFO/MPO)" w:date="2024-11-18T13:10:00Z">
              <w:tcPr>
                <w:tcW w:w="1170" w:type="dxa"/>
                <w:vAlign w:val="center"/>
              </w:tcPr>
            </w:tcPrChange>
          </w:tcPr>
          <w:p w14:paraId="3C5E9292" w14:textId="77777777" w:rsidR="008F2976" w:rsidRDefault="008F2976" w:rsidP="00CA4B41">
            <w:pPr>
              <w:pStyle w:val="Table"/>
              <w:spacing w:before="120"/>
              <w:jc w:val="right"/>
            </w:pPr>
            <w:r>
              <w:t>30,000</w:t>
            </w:r>
          </w:p>
          <w:p w14:paraId="42317F30" w14:textId="0B175583" w:rsidR="008F2976" w:rsidRDefault="008F2976" w:rsidP="00F066BE">
            <w:pPr>
              <w:pStyle w:val="Table"/>
              <w:spacing w:before="120"/>
              <w:jc w:val="right"/>
            </w:pPr>
            <w:r>
              <w:t>0</w:t>
            </w:r>
          </w:p>
        </w:tc>
        <w:tc>
          <w:tcPr>
            <w:tcW w:w="990" w:type="dxa"/>
            <w:vAlign w:val="center"/>
            <w:tcPrChange w:id="522" w:author="Bailey, Colin (DFO/MPO)" w:date="2024-11-18T13:10:00Z">
              <w:tcPr>
                <w:tcW w:w="1170" w:type="dxa"/>
              </w:tcPr>
            </w:tcPrChange>
          </w:tcPr>
          <w:p w14:paraId="0BB84F3E" w14:textId="3E6D9215" w:rsidR="008F2976" w:rsidRDefault="008F2976" w:rsidP="008F2976">
            <w:pPr>
              <w:pStyle w:val="Table"/>
              <w:spacing w:before="120"/>
              <w:jc w:val="right"/>
            </w:pPr>
            <w:ins w:id="523" w:author="Bailey, Colin (DFO/MPO)" w:date="2024-11-18T13:09:00Z">
              <w:r>
                <w:t>0</w:t>
              </w:r>
            </w:ins>
          </w:p>
        </w:tc>
      </w:tr>
      <w:tr w:rsidR="008F2976" w14:paraId="36EC5B93" w14:textId="38C4A9A8" w:rsidTr="008F2976">
        <w:trPr>
          <w:trHeight w:val="576"/>
          <w:jc w:val="center"/>
          <w:trPrChange w:id="524" w:author="Bailey, Colin (DFO/MPO)" w:date="2024-11-18T13:10:00Z">
            <w:trPr>
              <w:trHeight w:val="576"/>
              <w:jc w:val="center"/>
            </w:trPr>
          </w:trPrChange>
        </w:trPr>
        <w:tc>
          <w:tcPr>
            <w:tcW w:w="1710" w:type="dxa"/>
            <w:vAlign w:val="center"/>
            <w:tcPrChange w:id="525" w:author="Bailey, Colin (DFO/MPO)" w:date="2024-11-18T13:10:00Z">
              <w:tcPr>
                <w:tcW w:w="1710" w:type="dxa"/>
                <w:vAlign w:val="center"/>
              </w:tcPr>
            </w:tcPrChange>
          </w:tcPr>
          <w:p w14:paraId="4C2FD78E" w14:textId="2005EDC6" w:rsidR="008F2976" w:rsidRDefault="008F2976" w:rsidP="00CA4B41">
            <w:pPr>
              <w:pStyle w:val="Table"/>
              <w:spacing w:before="120"/>
            </w:pPr>
            <w:r>
              <w:lastRenderedPageBreak/>
              <w:t>Eagle River</w:t>
            </w:r>
          </w:p>
        </w:tc>
        <w:tc>
          <w:tcPr>
            <w:tcW w:w="1170" w:type="dxa"/>
            <w:vAlign w:val="center"/>
            <w:tcPrChange w:id="526" w:author="Bailey, Colin (DFO/MPO)" w:date="2024-11-18T13:10:00Z">
              <w:tcPr>
                <w:tcW w:w="1170" w:type="dxa"/>
                <w:vAlign w:val="center"/>
              </w:tcPr>
            </w:tcPrChange>
          </w:tcPr>
          <w:p w14:paraId="626D2EA3" w14:textId="17E6D332" w:rsidR="008F2976" w:rsidRDefault="008F2976" w:rsidP="00CA4B41">
            <w:pPr>
              <w:pStyle w:val="Table"/>
              <w:spacing w:before="120"/>
            </w:pPr>
            <w:r>
              <w:t>South Thompson</w:t>
            </w:r>
          </w:p>
        </w:tc>
        <w:tc>
          <w:tcPr>
            <w:tcW w:w="1170" w:type="dxa"/>
            <w:vAlign w:val="center"/>
            <w:tcPrChange w:id="527" w:author="Bailey, Colin (DFO/MPO)" w:date="2024-11-18T13:10:00Z">
              <w:tcPr>
                <w:tcW w:w="1170" w:type="dxa"/>
                <w:vAlign w:val="center"/>
              </w:tcPr>
            </w:tcPrChange>
          </w:tcPr>
          <w:p w14:paraId="138BDA4D" w14:textId="38E2A260" w:rsidR="008F2976" w:rsidRDefault="008F2976" w:rsidP="00CA4B41">
            <w:pPr>
              <w:pStyle w:val="Table"/>
              <w:spacing w:before="120"/>
            </w:pPr>
            <w:r>
              <w:t>1</w:t>
            </w:r>
          </w:p>
        </w:tc>
        <w:tc>
          <w:tcPr>
            <w:tcW w:w="1530" w:type="dxa"/>
            <w:vAlign w:val="center"/>
            <w:tcPrChange w:id="528" w:author="Bailey, Colin (DFO/MPO)" w:date="2024-11-18T13:10:00Z">
              <w:tcPr>
                <w:tcW w:w="1530" w:type="dxa"/>
                <w:vAlign w:val="center"/>
              </w:tcPr>
            </w:tcPrChange>
          </w:tcPr>
          <w:p w14:paraId="11A30B12" w14:textId="2E913430" w:rsidR="008F2976" w:rsidRDefault="008F2976" w:rsidP="00CA4B41">
            <w:pPr>
              <w:pStyle w:val="Table"/>
              <w:spacing w:before="120"/>
            </w:pPr>
            <w:r>
              <w:t>Assessment</w:t>
            </w:r>
          </w:p>
        </w:tc>
        <w:tc>
          <w:tcPr>
            <w:tcW w:w="1170" w:type="dxa"/>
            <w:vAlign w:val="center"/>
            <w:tcPrChange w:id="529" w:author="Bailey, Colin (DFO/MPO)" w:date="2024-11-18T13:10:00Z">
              <w:tcPr>
                <w:tcW w:w="1170" w:type="dxa"/>
                <w:vAlign w:val="center"/>
              </w:tcPr>
            </w:tcPrChange>
          </w:tcPr>
          <w:p w14:paraId="10A06BDF" w14:textId="4A4ABD03" w:rsidR="008F2976" w:rsidRDefault="008F2976" w:rsidP="00F066BE">
            <w:pPr>
              <w:pStyle w:val="Table"/>
              <w:spacing w:before="120"/>
              <w:jc w:val="right"/>
            </w:pPr>
            <w:r>
              <w:t>20,000</w:t>
            </w:r>
          </w:p>
        </w:tc>
        <w:tc>
          <w:tcPr>
            <w:tcW w:w="1170" w:type="dxa"/>
            <w:vAlign w:val="center"/>
            <w:tcPrChange w:id="530" w:author="Bailey, Colin (DFO/MPO)" w:date="2024-11-18T13:10:00Z">
              <w:tcPr>
                <w:tcW w:w="1170" w:type="dxa"/>
                <w:vAlign w:val="center"/>
              </w:tcPr>
            </w:tcPrChange>
          </w:tcPr>
          <w:p w14:paraId="1CA8EC93" w14:textId="17698A7F" w:rsidR="008F2976" w:rsidRDefault="008F2976" w:rsidP="00F066BE">
            <w:pPr>
              <w:pStyle w:val="Table"/>
              <w:spacing w:before="120"/>
              <w:jc w:val="right"/>
            </w:pPr>
            <w:r>
              <w:t>65,000</w:t>
            </w:r>
          </w:p>
        </w:tc>
        <w:tc>
          <w:tcPr>
            <w:tcW w:w="990" w:type="dxa"/>
            <w:vAlign w:val="center"/>
            <w:tcPrChange w:id="531" w:author="Bailey, Colin (DFO/MPO)" w:date="2024-11-18T13:10:00Z">
              <w:tcPr>
                <w:tcW w:w="1170" w:type="dxa"/>
              </w:tcPr>
            </w:tcPrChange>
          </w:tcPr>
          <w:p w14:paraId="6BAD6B58" w14:textId="5B33A731" w:rsidR="008F2976" w:rsidRDefault="008F2976" w:rsidP="008F2976">
            <w:pPr>
              <w:pStyle w:val="Table"/>
              <w:spacing w:before="120"/>
              <w:jc w:val="right"/>
            </w:pPr>
            <w:ins w:id="532" w:author="Bailey, Colin (DFO/MPO)" w:date="2024-11-18T13:09:00Z">
              <w:r>
                <w:t>65,000</w:t>
              </w:r>
            </w:ins>
          </w:p>
        </w:tc>
      </w:tr>
      <w:tr w:rsidR="008F2976" w14:paraId="0A9C916B" w14:textId="76FBFC96" w:rsidTr="008F2976">
        <w:trPr>
          <w:trHeight w:val="576"/>
          <w:jc w:val="center"/>
          <w:trPrChange w:id="533" w:author="Bailey, Colin (DFO/MPO)" w:date="2024-11-18T13:10:00Z">
            <w:trPr>
              <w:trHeight w:val="576"/>
              <w:jc w:val="center"/>
            </w:trPr>
          </w:trPrChange>
        </w:trPr>
        <w:tc>
          <w:tcPr>
            <w:tcW w:w="1710" w:type="dxa"/>
            <w:tcBorders>
              <w:bottom w:val="single" w:sz="12" w:space="0" w:color="000000" w:themeColor="text1"/>
            </w:tcBorders>
            <w:vAlign w:val="center"/>
            <w:tcPrChange w:id="534" w:author="Bailey, Colin (DFO/MPO)" w:date="2024-11-18T13:10:00Z">
              <w:tcPr>
                <w:tcW w:w="1710" w:type="dxa"/>
                <w:tcBorders>
                  <w:bottom w:val="single" w:sz="12" w:space="0" w:color="000000" w:themeColor="text1"/>
                </w:tcBorders>
                <w:vAlign w:val="center"/>
              </w:tcPr>
            </w:tcPrChange>
          </w:tcPr>
          <w:p w14:paraId="5AC77B7F" w14:textId="08A9F55B" w:rsidR="008F2976" w:rsidRDefault="008F2976" w:rsidP="00CA4B41">
            <w:pPr>
              <w:pStyle w:val="Table"/>
              <w:spacing w:before="120"/>
            </w:pPr>
            <w:r>
              <w:t>Salmon River</w:t>
            </w:r>
          </w:p>
        </w:tc>
        <w:tc>
          <w:tcPr>
            <w:tcW w:w="1170" w:type="dxa"/>
            <w:tcBorders>
              <w:bottom w:val="single" w:sz="12" w:space="0" w:color="000000" w:themeColor="text1"/>
            </w:tcBorders>
            <w:vAlign w:val="center"/>
            <w:tcPrChange w:id="535" w:author="Bailey, Colin (DFO/MPO)" w:date="2024-11-18T13:10:00Z">
              <w:tcPr>
                <w:tcW w:w="1170" w:type="dxa"/>
                <w:tcBorders>
                  <w:bottom w:val="single" w:sz="12" w:space="0" w:color="000000" w:themeColor="text1"/>
                </w:tcBorders>
                <w:vAlign w:val="center"/>
              </w:tcPr>
            </w:tcPrChange>
          </w:tcPr>
          <w:p w14:paraId="31D9922D" w14:textId="0D40E515" w:rsidR="008F2976" w:rsidRDefault="008F2976" w:rsidP="00CA4B41">
            <w:pPr>
              <w:pStyle w:val="Table"/>
              <w:spacing w:before="120"/>
            </w:pPr>
            <w:r>
              <w:t>South Thompson</w:t>
            </w:r>
          </w:p>
        </w:tc>
        <w:tc>
          <w:tcPr>
            <w:tcW w:w="1170" w:type="dxa"/>
            <w:tcBorders>
              <w:bottom w:val="single" w:sz="12" w:space="0" w:color="000000" w:themeColor="text1"/>
            </w:tcBorders>
            <w:vAlign w:val="center"/>
            <w:tcPrChange w:id="536" w:author="Bailey, Colin (DFO/MPO)" w:date="2024-11-18T13:10:00Z">
              <w:tcPr>
                <w:tcW w:w="1170" w:type="dxa"/>
                <w:tcBorders>
                  <w:bottom w:val="single" w:sz="12" w:space="0" w:color="000000" w:themeColor="text1"/>
                </w:tcBorders>
                <w:vAlign w:val="center"/>
              </w:tcPr>
            </w:tcPrChange>
          </w:tcPr>
          <w:p w14:paraId="574F8937" w14:textId="6236CB0D" w:rsidR="008F2976" w:rsidRDefault="008F2976" w:rsidP="00CA4B41">
            <w:pPr>
              <w:pStyle w:val="Table"/>
              <w:spacing w:before="120"/>
            </w:pPr>
            <w:r>
              <w:t>1</w:t>
            </w:r>
          </w:p>
        </w:tc>
        <w:tc>
          <w:tcPr>
            <w:tcW w:w="1530" w:type="dxa"/>
            <w:tcBorders>
              <w:bottom w:val="single" w:sz="12" w:space="0" w:color="000000" w:themeColor="text1"/>
            </w:tcBorders>
            <w:vAlign w:val="center"/>
            <w:tcPrChange w:id="537" w:author="Bailey, Colin (DFO/MPO)" w:date="2024-11-18T13:10:00Z">
              <w:tcPr>
                <w:tcW w:w="1530" w:type="dxa"/>
                <w:tcBorders>
                  <w:bottom w:val="single" w:sz="12" w:space="0" w:color="000000" w:themeColor="text1"/>
                </w:tcBorders>
                <w:vAlign w:val="center"/>
              </w:tcPr>
            </w:tcPrChange>
          </w:tcPr>
          <w:p w14:paraId="02C9966D" w14:textId="7AE5A749" w:rsidR="008F2976" w:rsidRDefault="008F2976" w:rsidP="00CA4B41">
            <w:pPr>
              <w:pStyle w:val="Table"/>
              <w:spacing w:before="120"/>
            </w:pPr>
            <w:r>
              <w:t>Rebuilding</w:t>
            </w:r>
          </w:p>
        </w:tc>
        <w:tc>
          <w:tcPr>
            <w:tcW w:w="1170" w:type="dxa"/>
            <w:tcBorders>
              <w:bottom w:val="single" w:sz="12" w:space="0" w:color="000000" w:themeColor="text1"/>
            </w:tcBorders>
            <w:vAlign w:val="center"/>
            <w:tcPrChange w:id="538" w:author="Bailey, Colin (DFO/MPO)" w:date="2024-11-18T13:10:00Z">
              <w:tcPr>
                <w:tcW w:w="1170" w:type="dxa"/>
                <w:tcBorders>
                  <w:bottom w:val="single" w:sz="12" w:space="0" w:color="000000" w:themeColor="text1"/>
                </w:tcBorders>
                <w:vAlign w:val="center"/>
              </w:tcPr>
            </w:tcPrChange>
          </w:tcPr>
          <w:p w14:paraId="62D45EA2" w14:textId="2409DD01" w:rsidR="008F2976" w:rsidRDefault="008F2976" w:rsidP="00F066BE">
            <w:pPr>
              <w:pStyle w:val="Table"/>
              <w:spacing w:before="120"/>
              <w:jc w:val="right"/>
            </w:pPr>
            <w:r>
              <w:t>5,000</w:t>
            </w:r>
          </w:p>
        </w:tc>
        <w:tc>
          <w:tcPr>
            <w:tcW w:w="1170" w:type="dxa"/>
            <w:tcBorders>
              <w:bottom w:val="single" w:sz="12" w:space="0" w:color="000000" w:themeColor="text1"/>
            </w:tcBorders>
            <w:vAlign w:val="center"/>
            <w:tcPrChange w:id="539" w:author="Bailey, Colin (DFO/MPO)" w:date="2024-11-18T13:10:00Z">
              <w:tcPr>
                <w:tcW w:w="1170" w:type="dxa"/>
                <w:tcBorders>
                  <w:bottom w:val="single" w:sz="12" w:space="0" w:color="000000" w:themeColor="text1"/>
                </w:tcBorders>
                <w:vAlign w:val="center"/>
              </w:tcPr>
            </w:tcPrChange>
          </w:tcPr>
          <w:p w14:paraId="2E08D95A" w14:textId="4737205D" w:rsidR="008F2976" w:rsidRDefault="008F2976" w:rsidP="00F066BE">
            <w:pPr>
              <w:pStyle w:val="Table"/>
              <w:spacing w:before="120"/>
              <w:jc w:val="right"/>
            </w:pPr>
            <w:r>
              <w:t>25,000</w:t>
            </w:r>
          </w:p>
        </w:tc>
        <w:tc>
          <w:tcPr>
            <w:tcW w:w="990" w:type="dxa"/>
            <w:tcBorders>
              <w:bottom w:val="single" w:sz="12" w:space="0" w:color="000000" w:themeColor="text1"/>
            </w:tcBorders>
            <w:vAlign w:val="center"/>
            <w:tcPrChange w:id="540" w:author="Bailey, Colin (DFO/MPO)" w:date="2024-11-18T13:10:00Z">
              <w:tcPr>
                <w:tcW w:w="1170" w:type="dxa"/>
                <w:tcBorders>
                  <w:bottom w:val="single" w:sz="12" w:space="0" w:color="000000" w:themeColor="text1"/>
                </w:tcBorders>
              </w:tcPr>
            </w:tcPrChange>
          </w:tcPr>
          <w:p w14:paraId="3C15FCCE" w14:textId="5D964261" w:rsidR="008F2976" w:rsidRDefault="008F2976" w:rsidP="008F2976">
            <w:pPr>
              <w:pStyle w:val="Table"/>
              <w:spacing w:before="120"/>
              <w:jc w:val="right"/>
            </w:pPr>
            <w:ins w:id="541" w:author="Bailey, Colin (DFO/MPO)" w:date="2024-11-18T13:10:00Z">
              <w:r>
                <w:t>25,000</w:t>
              </w:r>
            </w:ins>
          </w:p>
        </w:tc>
      </w:tr>
    </w:tbl>
    <w:p w14:paraId="4D19CD79" w14:textId="77777777" w:rsidR="0065713C" w:rsidRPr="0065713C" w:rsidRDefault="0065713C" w:rsidP="00F066BE">
      <w:pPr>
        <w:rPr>
          <w:lang w:val="en-US"/>
        </w:rPr>
      </w:pPr>
    </w:p>
    <w:p w14:paraId="644DC89F" w14:textId="439433F1" w:rsidR="00866FB4" w:rsidRPr="00517F9B" w:rsidRDefault="00866FB4" w:rsidP="00F7012F">
      <w:pPr>
        <w:pStyle w:val="Heading3"/>
        <w:rPr>
          <w:lang w:val="en-US"/>
        </w:rPr>
      </w:pPr>
      <w:r w:rsidRPr="00517F9B">
        <w:rPr>
          <w:lang w:val="en-US"/>
        </w:rPr>
        <w:t>Habitat Restoration Plan</w:t>
      </w:r>
    </w:p>
    <w:bookmarkEnd w:id="414"/>
    <w:p w14:paraId="4B8D9150" w14:textId="563D8A4E" w:rsidR="00877BED" w:rsidRPr="008C16E0" w:rsidRDefault="001245EF" w:rsidP="00FA5A79">
      <w:pPr>
        <w:spacing w:before="120" w:after="120"/>
        <w:rPr>
          <w:rStyle w:val="Style1Char"/>
          <w:b w:val="0"/>
        </w:rPr>
      </w:pPr>
      <w:r>
        <w:t>At this time</w:t>
      </w:r>
      <w:r w:rsidR="007C6721">
        <w:t xml:space="preserve">, there is no </w:t>
      </w:r>
      <w:r w:rsidR="00AF1867">
        <w:t>IFC-specific habitat restoration plan</w:t>
      </w:r>
      <w:r w:rsidR="00F13D97">
        <w:t>.</w:t>
      </w:r>
      <w:r w:rsidR="00AF1867">
        <w:t xml:space="preserve"> </w:t>
      </w:r>
      <w:r w:rsidR="00F13D97">
        <w:t>H</w:t>
      </w:r>
      <w:r w:rsidR="00AF1867">
        <w:t>owever, there are many isolated</w:t>
      </w:r>
      <w:r w:rsidR="006D1601">
        <w:t>, small-scale</w:t>
      </w:r>
      <w:r w:rsidR="00AF1867">
        <w:t xml:space="preserve"> res</w:t>
      </w:r>
      <w:r w:rsidR="00F13D97">
        <w:t>t</w:t>
      </w:r>
      <w:r w:rsidR="00AF1867">
        <w:t xml:space="preserve">oration activities </w:t>
      </w:r>
      <w:r w:rsidR="00F13D97">
        <w:t xml:space="preserve">taking place that </w:t>
      </w:r>
      <w:r w:rsidR="00706C28">
        <w:t xml:space="preserve">are either targeted at IFC or on habitat </w:t>
      </w:r>
      <w:r w:rsidR="006D0E6A">
        <w:t>associated with IFC streams</w:t>
      </w:r>
      <w:r w:rsidR="004B4D27">
        <w:t>, but not associated with a larger coordinated plan</w:t>
      </w:r>
      <w:r w:rsidR="00706C28">
        <w:t>.</w:t>
      </w:r>
      <w:r w:rsidR="006B4F91">
        <w:t xml:space="preserve"> </w:t>
      </w:r>
    </w:p>
    <w:p w14:paraId="4DA1745D" w14:textId="475B935C" w:rsidR="00545297" w:rsidRDefault="00543275" w:rsidP="00F7012F">
      <w:pPr>
        <w:pStyle w:val="Heading3"/>
      </w:pPr>
      <w:r>
        <w:t>D</w:t>
      </w:r>
      <w:r w:rsidR="00545297" w:rsidRPr="00543275">
        <w:t>ata</w:t>
      </w:r>
    </w:p>
    <w:p w14:paraId="4C95FF5E" w14:textId="0C9E263B" w:rsidR="00484572" w:rsidRPr="00484572" w:rsidRDefault="00484572" w:rsidP="00F066BE">
      <w:pPr>
        <w:pStyle w:val="Heading5"/>
      </w:pPr>
      <w:r>
        <w:t>Escapement</w:t>
      </w:r>
    </w:p>
    <w:p w14:paraId="40410DD6" w14:textId="63A94C45" w:rsidR="00082393" w:rsidRPr="00082393" w:rsidRDefault="006A77CF" w:rsidP="00FA5A79">
      <w:pPr>
        <w:pStyle w:val="BodyText"/>
      </w:pPr>
      <w:r>
        <w:t xml:space="preserve">IFC stock assessment data are available from </w:t>
      </w:r>
      <w:r w:rsidR="007006E7">
        <w:t xml:space="preserve">brood year </w:t>
      </w:r>
      <w:r>
        <w:t>1984 onwards</w:t>
      </w:r>
      <w:r w:rsidR="00D76F23">
        <w:t xml:space="preserve"> (Figure 2)</w:t>
      </w:r>
      <w:r>
        <w:t xml:space="preserve">. </w:t>
      </w:r>
      <w:r w:rsidR="00082393" w:rsidRPr="0095522D">
        <w:t>IFC spawner assessments have changed over the years based on priorities and resources, both in terms of the number of systems surveyed</w:t>
      </w:r>
      <w:r w:rsidR="00152395">
        <w:t>,</w:t>
      </w:r>
      <w:r w:rsidR="00082393" w:rsidRPr="0095522D">
        <w:t xml:space="preserve"> the extent of coverage</w:t>
      </w:r>
      <w:r w:rsidR="00152395">
        <w:t>, and the quality of the data generated</w:t>
      </w:r>
      <w:r w:rsidR="00082393" w:rsidRPr="0095522D">
        <w:t xml:space="preserve">. Though IFC spawner estimates exist for a few systems prior to 1975, the accuracy and precision of those </w:t>
      </w:r>
      <w:r w:rsidR="00020323">
        <w:t>counts</w:t>
      </w:r>
      <w:r w:rsidR="00082393" w:rsidRPr="0095522D">
        <w:t xml:space="preserve"> are not </w:t>
      </w:r>
      <w:r w:rsidR="001C7137">
        <w:t xml:space="preserve">estimable </w:t>
      </w:r>
      <w:sdt>
        <w:sdtPr>
          <w:rPr>
            <w:color w:val="000000"/>
          </w:rPr>
          <w:tag w:val="MENDELEY_CITATION_v3_eyJjaXRhdGlvbklEIjoiTUVOREVMRVlfQ0lUQVRJT05fYWYwZTcxNGMtNzQ1MC00OGQ5LWE0NzQtNDVkZTlmMGJlMGZk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
          <w:id w:val="670381528"/>
          <w:placeholder>
            <w:docPart w:val="DefaultPlaceholder_-1854013440"/>
          </w:placeholder>
        </w:sdtPr>
        <w:sdtContent>
          <w:r w:rsidR="00A27EED" w:rsidRPr="00A27EED">
            <w:rPr>
              <w:color w:val="000000"/>
            </w:rPr>
            <w:t>(Arbeider et al. 2020)</w:t>
          </w:r>
        </w:sdtContent>
      </w:sdt>
      <w:r w:rsidR="00082393" w:rsidRPr="0095522D">
        <w:t>, therefore data from that period have been omitted from this assessment</w:t>
      </w:r>
      <w:r w:rsidR="0012571A" w:rsidRPr="0095522D">
        <w:t xml:space="preserve"> (Fig</w:t>
      </w:r>
      <w:r w:rsidR="00C565CD">
        <w:t>ure</w:t>
      </w:r>
      <w:r w:rsidR="00343349">
        <w:t xml:space="preserve"> 7</w:t>
      </w:r>
      <w:r w:rsidR="0012571A" w:rsidRPr="0095522D">
        <w:t>)</w:t>
      </w:r>
      <w:r w:rsidR="00082393" w:rsidRPr="0095522D">
        <w:t>. Between 1975 and 1997, more effort was expended to estimate IFC escapement in the North and South Thompson CUs</w:t>
      </w:r>
      <w:r w:rsidR="00450AEF">
        <w:t>.</w:t>
      </w:r>
      <w:r w:rsidR="00082393" w:rsidRPr="0095522D">
        <w:t xml:space="preserve"> </w:t>
      </w:r>
      <w:r w:rsidR="00450AEF">
        <w:t>H</w:t>
      </w:r>
      <w:r w:rsidR="00082393" w:rsidRPr="0095522D">
        <w:t>owever</w:t>
      </w:r>
      <w:r w:rsidR="00245B34">
        <w:t xml:space="preserve">, these were </w:t>
      </w:r>
      <w:r w:rsidR="00450AEF">
        <w:t>low precision, non-standardized</w:t>
      </w:r>
      <w:r w:rsidR="00EC6345">
        <w:t xml:space="preserve"> visual surveys conducted by fisheries officers and hatchery staff</w:t>
      </w:r>
      <w:r w:rsidR="001A52DF">
        <w:t>, thus</w:t>
      </w:r>
      <w:r w:rsidR="00082393" w:rsidRPr="0095522D">
        <w:t xml:space="preserve"> the repeatability and accuracy of these </w:t>
      </w:r>
      <w:r w:rsidR="00020323">
        <w:t>counts</w:t>
      </w:r>
      <w:r w:rsidR="00082393" w:rsidRPr="0095522D">
        <w:t xml:space="preserve"> remain</w:t>
      </w:r>
      <w:r w:rsidR="004459E0">
        <w:t xml:space="preserve"> inestimable (Arbeider et al. 2020).</w:t>
      </w:r>
      <w:r w:rsidR="00082393" w:rsidRPr="0095522D">
        <w:t xml:space="preserve"> Beginning in 1998, coverage within all C</w:t>
      </w:r>
      <w:r w:rsidR="003D4592">
        <w:t>U</w:t>
      </w:r>
      <w:r w:rsidR="00082393" w:rsidRPr="0095522D">
        <w:t>s increased both for the number of systems assessed the extent of coverage within previously assessed systems.</w:t>
      </w:r>
      <w:r w:rsidR="006F4B97">
        <w:t xml:space="preserve"> Simultaneously, higher precision</w:t>
      </w:r>
      <w:r w:rsidR="00065726">
        <w:t>, replicable</w:t>
      </w:r>
      <w:r w:rsidR="006F4B97">
        <w:t xml:space="preserve"> count methods were introduced </w:t>
      </w:r>
      <w:r w:rsidR="00065726">
        <w:t xml:space="preserve">increasing confidence in spawner abundance estimates </w:t>
      </w:r>
      <w:sdt>
        <w:sdtPr>
          <w:rPr>
            <w:color w:val="000000"/>
          </w:rPr>
          <w:tag w:val="MENDELEY_CITATION_v3_eyJjaXRhdGlvbklEIjoiTUVOREVMRVlfQ0lUQVRJT05fYmExYWEzZjktMmM0ZS00ZGEzLWFjZDktZjMwMjRhNWUxODNh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
          <w:id w:val="-1813548105"/>
          <w:placeholder>
            <w:docPart w:val="DefaultPlaceholder_-1854013440"/>
          </w:placeholder>
        </w:sdtPr>
        <w:sdtContent>
          <w:r w:rsidR="00A27EED" w:rsidRPr="00A27EED">
            <w:rPr>
              <w:color w:val="000000"/>
            </w:rPr>
            <w:t>(Arbeider et al. 2020)</w:t>
          </w:r>
        </w:sdtContent>
      </w:sdt>
      <w:r w:rsidR="00065726">
        <w:t>.</w:t>
      </w:r>
    </w:p>
    <w:p w14:paraId="296DE4D4" w14:textId="5D6EB6AF" w:rsidR="00082393" w:rsidRDefault="002F7E6E" w:rsidP="00FA5A79">
      <w:pPr>
        <w:pStyle w:val="BodyText"/>
      </w:pPr>
      <w:r>
        <w:t>E</w:t>
      </w:r>
      <w:r w:rsidRPr="00082393">
        <w:t xml:space="preserve">scapement </w:t>
      </w:r>
      <w:r w:rsidR="00082393" w:rsidRPr="00082393">
        <w:t xml:space="preserve">estimates </w:t>
      </w:r>
      <w:r w:rsidR="00671B32">
        <w:t>from</w:t>
      </w:r>
      <w:r w:rsidR="00082393" w:rsidRPr="00082393">
        <w:t xml:space="preserve"> 1975 to 1997 were revised </w:t>
      </w:r>
      <w:r w:rsidR="003A3116">
        <w:t xml:space="preserve">in 2006 </w:t>
      </w:r>
      <w:r w:rsidR="00082393" w:rsidRPr="00082393">
        <w:t xml:space="preserve">(Interior Fraser Coho Recovery Team 2006). Revisions were based on calibration studies where paired assessments were conducted between 1998 and 2000. The calibration approach was described in detail in the Conservation Strategy for Coho Salmon, Interior River Populations (Interior Fraser Coho Recovery Team 2006). </w:t>
      </w:r>
      <w:r w:rsidR="00144E48">
        <w:t>Despite improvements via calibration, population estimates from this time period remain too unreliable to be used for anything more than describing trends</w:t>
      </w:r>
      <w:r w:rsidR="00756490">
        <w:t xml:space="preserve"> (hence omission from the Ricker stock-recruit analysis</w:t>
      </w:r>
      <w:r w:rsidR="00AD18F9">
        <w:t xml:space="preserve">; </w:t>
      </w:r>
      <w:r w:rsidR="00AD18F9" w:rsidRPr="00F066BE">
        <w:rPr>
          <w:i/>
          <w:iCs/>
        </w:rPr>
        <w:t xml:space="preserve">pers. </w:t>
      </w:r>
      <w:r w:rsidR="002F13DF">
        <w:rPr>
          <w:i/>
          <w:iCs/>
        </w:rPr>
        <w:t>c</w:t>
      </w:r>
      <w:r w:rsidR="00AD18F9" w:rsidRPr="00F066BE">
        <w:rPr>
          <w:i/>
          <w:iCs/>
        </w:rPr>
        <w:t>omm.</w:t>
      </w:r>
      <w:r w:rsidR="00AD18F9">
        <w:t xml:space="preserve"> Richard Bailey</w:t>
      </w:r>
      <w:r w:rsidR="002F13DF">
        <w:t>, former Fraser Chinook and Coho Stock Assessment Program Head</w:t>
      </w:r>
      <w:r w:rsidR="00756490">
        <w:t>).</w:t>
      </w:r>
    </w:p>
    <w:p w14:paraId="726B7363" w14:textId="506EF973" w:rsidR="00484572" w:rsidRDefault="00A060E0" w:rsidP="00484572">
      <w:pPr>
        <w:pStyle w:val="Heading5"/>
      </w:pPr>
      <w:r>
        <w:t>Exploitation Rate</w:t>
      </w:r>
    </w:p>
    <w:p w14:paraId="6DBB365C" w14:textId="2C448CB5" w:rsidR="009E15D3" w:rsidRDefault="006D7ED2" w:rsidP="00A060E0">
      <w:r>
        <w:t>ER is the proportion of</w:t>
      </w:r>
      <w:r w:rsidR="00FC4E9B">
        <w:t xml:space="preserve"> </w:t>
      </w:r>
      <w:r w:rsidR="00BA3F85">
        <w:t>adult recruit</w:t>
      </w:r>
      <w:r w:rsidR="001072CC">
        <w:t xml:space="preserve"> mortality</w:t>
      </w:r>
      <w:r w:rsidR="00FC4E9B">
        <w:t xml:space="preserve"> </w:t>
      </w:r>
      <w:r w:rsidR="0077728A">
        <w:t>attributed to fishing</w:t>
      </w:r>
      <w:r w:rsidR="00BA3F85">
        <w:t xml:space="preserve"> for a given return</w:t>
      </w:r>
      <w:r w:rsidR="00A24E11">
        <w:t xml:space="preserve"> year</w:t>
      </w:r>
      <w:r w:rsidR="0077728A">
        <w:t>.</w:t>
      </w:r>
      <w:r w:rsidR="00E33580">
        <w:t xml:space="preserve"> </w:t>
      </w:r>
      <w:r w:rsidR="0097174A">
        <w:t xml:space="preserve">For IFC, </w:t>
      </w:r>
      <w:r w:rsidR="00164554">
        <w:t>ER has been estimated with varying methods through time</w:t>
      </w:r>
      <w:r w:rsidR="007073F7">
        <w:t xml:space="preserve"> </w:t>
      </w:r>
      <w:sdt>
        <w:sdtPr>
          <w:rPr>
            <w:color w:val="000000"/>
          </w:rPr>
          <w:tag w:val="MENDELEY_CITATION_v3_eyJjaXRhdGlvbklEIjoiTUVOREVMRVlfQ0lUQVRJT05fOWViOTQ0MzctYmEwYi00NWZlLTg2N2ItNjFhNTYzMGEwNzA1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
          <w:id w:val="280150767"/>
          <w:placeholder>
            <w:docPart w:val="DefaultPlaceholder_-1854013440"/>
          </w:placeholder>
        </w:sdtPr>
        <w:sdtContent>
          <w:r w:rsidR="00A27EED" w:rsidRPr="00A27EED">
            <w:rPr>
              <w:color w:val="000000"/>
            </w:rPr>
            <w:t>(Arbeider et al. 2020)</w:t>
          </w:r>
        </w:sdtContent>
      </w:sdt>
      <w:r w:rsidR="00B873FA">
        <w:rPr>
          <w:color w:val="000000"/>
        </w:rPr>
        <w:t xml:space="preserve">. For the 1975-1985 period, ER was set as the arithmetic mean of the 1986-1996 period due to </w:t>
      </w:r>
      <w:r w:rsidR="00ED6065">
        <w:rPr>
          <w:color w:val="000000"/>
        </w:rPr>
        <w:t xml:space="preserve">lack of information </w:t>
      </w:r>
      <w:sdt>
        <w:sdtPr>
          <w:rPr>
            <w:color w:val="000000"/>
          </w:rPr>
          <w:tag w:val="MENDELEY_CITATION_v3_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"/>
          <w:id w:val="-1875075603"/>
          <w:placeholder>
            <w:docPart w:val="DefaultPlaceholder_-1854013440"/>
          </w:placeholder>
        </w:sdtPr>
        <w:sdtContent>
          <w:r w:rsidR="00A27EED" w:rsidRPr="00A27EED">
            <w:rPr>
              <w:color w:val="000000"/>
            </w:rPr>
            <w:t>(Irvine et al. 2001)</w:t>
          </w:r>
        </w:sdtContent>
      </w:sdt>
      <w:r w:rsidR="000B4A88">
        <w:rPr>
          <w:color w:val="000000"/>
        </w:rPr>
        <w:t>. F</w:t>
      </w:r>
      <w:r w:rsidR="000B4A88">
        <w:t xml:space="preserve">rom 1986-1997, ER was estimated using </w:t>
      </w:r>
      <w:r w:rsidR="003B40DF">
        <w:t xml:space="preserve">recoveries of marked CWT-tagged coho in fisheries </w:t>
      </w:r>
      <w:sdt>
        <w:sdtPr>
          <w:rPr>
            <w:color w:val="000000"/>
          </w:rPr>
          <w:tag w:val="MENDELEY_CITATION_v3_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"/>
          <w:id w:val="1287938858"/>
          <w:placeholder>
            <w:docPart w:val="DefaultPlaceholder_-1854013440"/>
          </w:placeholder>
        </w:sdtPr>
        <w:sdtContent>
          <w:r w:rsidR="00A27EED" w:rsidRPr="00A27EED">
            <w:rPr>
              <w:color w:val="000000"/>
            </w:rPr>
            <w:t>(Simpson et al. 2004)</w:t>
          </w:r>
        </w:sdtContent>
      </w:sdt>
      <w:r w:rsidR="008475D0">
        <w:rPr>
          <w:color w:val="000000"/>
        </w:rPr>
        <w:t xml:space="preserve">. </w:t>
      </w:r>
      <w:r w:rsidR="00BB70D5">
        <w:rPr>
          <w:color w:val="000000"/>
        </w:rPr>
        <w:t xml:space="preserve">From 1998-2001, IFC ER was estimated using </w:t>
      </w:r>
      <w:r w:rsidR="0033650C">
        <w:rPr>
          <w:color w:val="000000"/>
        </w:rPr>
        <w:t>genetic stock identification (GSI</w:t>
      </w:r>
      <w:r w:rsidR="00984594">
        <w:rPr>
          <w:color w:val="000000"/>
        </w:rPr>
        <w:t xml:space="preserve">; </w:t>
      </w:r>
      <w:sdt>
        <w:sdtPr>
          <w:rPr>
            <w:color w:val="000000"/>
          </w:rPr>
          <w:tag w:val="MENDELEY_CITATION_v3_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"/>
          <w:id w:val="-1110814909"/>
          <w:placeholder>
            <w:docPart w:val="DefaultPlaceholder_-1854013440"/>
          </w:placeholder>
        </w:sdtPr>
        <w:sdtContent>
          <w:r w:rsidR="00A27EED" w:rsidRPr="00A27EED">
            <w:rPr>
              <w:color w:val="000000"/>
            </w:rPr>
            <w:t>Irvine et al., 2001; Simpson et al., 2004)</w:t>
          </w:r>
        </w:sdtContent>
      </w:sdt>
      <w:r w:rsidR="00663FE1">
        <w:rPr>
          <w:color w:val="000000"/>
        </w:rPr>
        <w:t xml:space="preserve">. From 2002 onwards, </w:t>
      </w:r>
      <w:r w:rsidR="006B0662">
        <w:rPr>
          <w:color w:val="000000"/>
        </w:rPr>
        <w:t xml:space="preserve">a combination of the </w:t>
      </w:r>
      <w:r w:rsidR="00F35236">
        <w:rPr>
          <w:color w:val="000000"/>
        </w:rPr>
        <w:t xml:space="preserve">Fisheries Regulation Assessment Model (FRAM), the Canadian Spreadsheet Model (CSM), and the Fraser River Decay </w:t>
      </w:r>
      <w:r w:rsidR="00E30292">
        <w:rPr>
          <w:color w:val="000000"/>
        </w:rPr>
        <w:t xml:space="preserve">Model are used to estimate IFC ER </w:t>
      </w:r>
      <w:sdt>
        <w:sdtPr>
          <w:rPr>
            <w:color w:val="000000"/>
          </w:rPr>
          <w:tag w:val="MENDELEY_CITATION_v3_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"/>
          <w:id w:val="1744834900"/>
          <w:placeholder>
            <w:docPart w:val="DefaultPlaceholder_-1854013440"/>
          </w:placeholder>
        </w:sdtPr>
        <w:sdtContent>
          <w:r w:rsidR="00A27EED" w:rsidRPr="00A27EED">
            <w:rPr>
              <w:color w:val="000000"/>
            </w:rPr>
            <w:t>(see Arbeider et al., 2020 for details)</w:t>
          </w:r>
        </w:sdtContent>
      </w:sdt>
      <w:r w:rsidR="00E30292">
        <w:rPr>
          <w:color w:val="000000"/>
        </w:rPr>
        <w:t>.</w:t>
      </w:r>
    </w:p>
    <w:p w14:paraId="1315E34F" w14:textId="0D07DD03" w:rsidR="00A060E0" w:rsidRDefault="009E15D3" w:rsidP="00A060E0">
      <w:pPr>
        <w:pStyle w:val="Heading5"/>
      </w:pPr>
      <w:r>
        <w:lastRenderedPageBreak/>
        <w:t>Smolt-to-adult Surviva</w:t>
      </w:r>
      <w:r w:rsidR="006843C6">
        <w:t>l</w:t>
      </w:r>
    </w:p>
    <w:p w14:paraId="770A63FE" w14:textId="366E752E" w:rsidR="001E058B" w:rsidRPr="001E058B" w:rsidRDefault="001E058B" w:rsidP="00F066BE">
      <w:r>
        <w:t xml:space="preserve">SAS </w:t>
      </w:r>
      <w:r w:rsidR="00FE304A">
        <w:t xml:space="preserve">is the proportion of out-migrating smolts that survive to </w:t>
      </w:r>
      <w:r w:rsidR="00D6366E">
        <w:t>the adult recruit stage in the absence of fishing mortality</w:t>
      </w:r>
      <w:r w:rsidR="00D55160">
        <w:t xml:space="preserve">. Thus, SAS is simply </w:t>
      </w:r>
      <w:r w:rsidR="008A3728">
        <w:t xml:space="preserve">calculated as the </w:t>
      </w:r>
      <w:r w:rsidR="000D00DB">
        <w:t xml:space="preserve">estimated number of hatchery fish that returned to the spawning grounds plus the estimated number of hatchery fish </w:t>
      </w:r>
      <w:r w:rsidR="00C817A9">
        <w:t>captured in fisheries divided by the total number of marked smolts released by hatcheries</w:t>
      </w:r>
      <w:r w:rsidR="00D6366E">
        <w:t>. F</w:t>
      </w:r>
      <w:r w:rsidR="00733B44">
        <w:t>or IFC</w:t>
      </w:r>
      <w:r w:rsidR="00D6366E">
        <w:t>, SAS is</w:t>
      </w:r>
      <w:r w:rsidR="00733B44">
        <w:t xml:space="preserve"> estimated from hatchery </w:t>
      </w:r>
      <w:r w:rsidR="00122A6F">
        <w:t xml:space="preserve">smolts that are marked with adipose fin clips and coded wire tags </w:t>
      </w:r>
      <w:r w:rsidR="00725B7D">
        <w:t xml:space="preserve">and then recovered on the spawning grounds when they return or </w:t>
      </w:r>
      <w:r w:rsidR="00227FD3">
        <w:t xml:space="preserve">when intercepted by fisheries. The </w:t>
      </w:r>
      <w:r w:rsidR="007C7894">
        <w:t>precision of SAS estimates relies on the number of escaped marked fish that are recovered</w:t>
      </w:r>
      <w:r w:rsidR="001F4BE6">
        <w:t xml:space="preserve">, the precision and accuracy of fisheries mortality estimates, and </w:t>
      </w:r>
      <w:r w:rsidR="0071467E">
        <w:t>the degree to which hatchery fish survival mimics wild fish survival</w:t>
      </w:r>
      <w:r w:rsidR="009B5A1C">
        <w:t xml:space="preserve"> </w:t>
      </w:r>
      <w:sdt>
        <w:sdtPr>
          <w:rPr>
            <w:color w:val="000000"/>
          </w:rPr>
          <w:tag w:val="MENDELEY_CITATION_v3_eyJjaXRhdGlvbklEIjoiTUVOREVMRVlfQ0lUQVRJT05fMmViNzI5MzktMzdhMC00NWNjLWFjYzAtZmI0MWZkNDMxNGMy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
          <w:id w:val="1789163175"/>
          <w:placeholder>
            <w:docPart w:val="DefaultPlaceholder_-1854013440"/>
          </w:placeholder>
        </w:sdtPr>
        <w:sdtContent>
          <w:r w:rsidR="00A27EED" w:rsidRPr="00A27EED">
            <w:rPr>
              <w:color w:val="000000"/>
            </w:rPr>
            <w:t>(Arbeider et al. 2020)</w:t>
          </w:r>
        </w:sdtContent>
      </w:sdt>
      <w:r w:rsidR="00EA4051">
        <w:t>.</w:t>
      </w:r>
    </w:p>
    <w:p w14:paraId="5E1E29E9" w14:textId="671B58E5" w:rsidR="00051C98" w:rsidRDefault="001E4A20" w:rsidP="00A82386">
      <w:pPr>
        <w:pStyle w:val="Heading2"/>
      </w:pPr>
      <w:r>
        <w:t>ASSESSMENT</w:t>
      </w:r>
    </w:p>
    <w:p w14:paraId="20C2EC14" w14:textId="7E85755A" w:rsidR="00A82386" w:rsidRDefault="00B734E6" w:rsidP="00BC285E">
      <w:pPr>
        <w:pStyle w:val="BodyText"/>
      </w:pPr>
      <w:r>
        <w:rPr>
          <w:noProof/>
        </w:rPr>
        <w:drawing>
          <wp:inline distT="0" distB="0" distL="0" distR="0" wp14:anchorId="0F4A98DC" wp14:editId="6A74A6BE">
            <wp:extent cx="5943600" cy="3962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EEBF64C" w14:textId="24722877" w:rsidR="00AC4346" w:rsidRDefault="444F46FD" w:rsidP="00332032">
      <w:pPr>
        <w:pStyle w:val="Caption-Figure"/>
      </w:pPr>
      <w:bookmarkStart w:id="542" w:name="_Hlk168900764"/>
      <w:r w:rsidRPr="2D6FAF62">
        <w:rPr>
          <w:b/>
          <w:bCs/>
        </w:rPr>
        <w:t xml:space="preserve">Figure </w:t>
      </w:r>
      <w:r w:rsidR="1847F7C1" w:rsidRPr="2D6FAF62">
        <w:rPr>
          <w:b/>
          <w:bCs/>
        </w:rPr>
        <w:t>2</w:t>
      </w:r>
      <w:r w:rsidRPr="2D6FAF62">
        <w:rPr>
          <w:b/>
          <w:bCs/>
        </w:rPr>
        <w:t>.</w:t>
      </w:r>
      <w:r>
        <w:t xml:space="preserve"> Interior Fraser Coho</w:t>
      </w:r>
      <w:bookmarkEnd w:id="542"/>
      <w:r w:rsidR="1FE48C59">
        <w:t xml:space="preserve"> </w:t>
      </w:r>
      <w:r>
        <w:t>(A)</w:t>
      </w:r>
      <w:r w:rsidR="5FA15D06">
        <w:t xml:space="preserve"> aggregate </w:t>
      </w:r>
      <w:r w:rsidR="7FFF35B5">
        <w:t>natural origin</w:t>
      </w:r>
      <w:r w:rsidR="1FE48C59">
        <w:t xml:space="preserve"> </w:t>
      </w:r>
      <w:r>
        <w:t>catch</w:t>
      </w:r>
      <w:r w:rsidR="33F0934F">
        <w:t xml:space="preserve"> (1984-2022)</w:t>
      </w:r>
      <w:r>
        <w:t xml:space="preserve">, (B) </w:t>
      </w:r>
      <w:r w:rsidR="1FE48C59">
        <w:t xml:space="preserve">aggregate </w:t>
      </w:r>
      <w:r w:rsidR="7FFF35B5">
        <w:t>natural origin</w:t>
      </w:r>
      <w:r w:rsidR="4651078E">
        <w:t xml:space="preserve"> </w:t>
      </w:r>
      <w:r>
        <w:t xml:space="preserve">spawner abundance </w:t>
      </w:r>
      <w:r w:rsidR="33F0934F">
        <w:t>(1984-2022</w:t>
      </w:r>
      <w:r w:rsidR="11CB8FF3">
        <w:t>)</w:t>
      </w:r>
      <w:r>
        <w:t xml:space="preserve">, (C) </w:t>
      </w:r>
      <w:r w:rsidR="1FE48C59">
        <w:t xml:space="preserve">aggregate </w:t>
      </w:r>
      <w:r>
        <w:t>exploitation rate</w:t>
      </w:r>
      <w:r w:rsidR="298B1DC0">
        <w:t xml:space="preserve"> </w:t>
      </w:r>
      <w:r w:rsidR="33F0934F">
        <w:t xml:space="preserve">(1984-2022) </w:t>
      </w:r>
      <w:r>
        <w:t>and the Pacific Salmon Treaty</w:t>
      </w:r>
      <w:r w:rsidR="298B1DC0">
        <w:t xml:space="preserve"> </w:t>
      </w:r>
      <w:r w:rsidR="4651078E">
        <w:t xml:space="preserve">total </w:t>
      </w:r>
      <w:r>
        <w:t xml:space="preserve">exploitation rate cap </w:t>
      </w:r>
      <w:r w:rsidR="4651078E">
        <w:t>(20%; green dashed line) and domestic exploitation rate cap (10%; pink dashed line)</w:t>
      </w:r>
      <w:r>
        <w:t xml:space="preserve">, and (D) </w:t>
      </w:r>
      <w:r w:rsidR="1FE48C59">
        <w:t xml:space="preserve">aggregate </w:t>
      </w:r>
      <w:r w:rsidR="5FA15D06">
        <w:t>natural</w:t>
      </w:r>
      <w:r>
        <w:t xml:space="preserve"> pre-fishery abundance</w:t>
      </w:r>
      <w:r w:rsidR="33F0934F">
        <w:t xml:space="preserve"> (1984-2022)</w:t>
      </w:r>
      <w:r>
        <w:t>.</w:t>
      </w:r>
      <w:r w:rsidR="4651078E">
        <w:t xml:space="preserve"> Chapter 5 of the PST was finalized in 2002, establishing a management regime for IFC (black dashed line; (A), (B)).</w:t>
      </w:r>
      <w:r w:rsidR="3E4546C3">
        <w:t xml:space="preserve"> CU-specific versions of this plot can be found in Appendix </w:t>
      </w:r>
      <w:r w:rsidR="3F257F63">
        <w:t>3</w:t>
      </w:r>
      <w:r w:rsidR="480618F9">
        <w:t xml:space="preserve"> (Figures A1.</w:t>
      </w:r>
      <w:r w:rsidR="2B10898F">
        <w:t>1</w:t>
      </w:r>
      <w:r w:rsidR="480618F9">
        <w:t xml:space="preserve"> – 1.</w:t>
      </w:r>
      <w:r w:rsidR="2B10898F">
        <w:t>5</w:t>
      </w:r>
      <w:r w:rsidR="480618F9">
        <w:t>)</w:t>
      </w:r>
      <w:r w:rsidR="3E4546C3">
        <w:t>.</w:t>
      </w:r>
    </w:p>
    <w:p w14:paraId="1EF4A16F" w14:textId="4D2A1FDE" w:rsidR="00051C98" w:rsidRPr="000027DA" w:rsidRDefault="00051C98" w:rsidP="00F7012F">
      <w:pPr>
        <w:pStyle w:val="Heading3"/>
      </w:pPr>
      <w:r w:rsidRPr="000027DA">
        <w:t>Historical and Recent Stock Trajectory and Trends</w:t>
      </w:r>
    </w:p>
    <w:p w14:paraId="2DEFDEA1" w14:textId="159EA15E" w:rsidR="00845F95" w:rsidRDefault="00ED4691" w:rsidP="003C067C">
      <w:pPr>
        <w:pStyle w:val="BodyText"/>
        <w:rPr>
          <w:rFonts w:eastAsia="Calibri"/>
        </w:rPr>
      </w:pPr>
      <w:bookmarkStart w:id="543" w:name="_Hlk150255575"/>
      <w:r w:rsidRPr="0CE11F81">
        <w:rPr>
          <w:rFonts w:eastAsia="Calibri" w:cs="Arial"/>
          <w:b/>
        </w:rPr>
        <w:t>Productivity</w:t>
      </w:r>
      <w:r w:rsidRPr="0CE11F81">
        <w:rPr>
          <w:rFonts w:eastAsia="Calibri" w:cs="Arial"/>
        </w:rPr>
        <w:t>: Two regimes are apparent in IFC SAS</w:t>
      </w:r>
      <w:r w:rsidR="00671B32" w:rsidRPr="0CE11F81">
        <w:rPr>
          <w:rFonts w:eastAsia="Calibri" w:cs="Arial"/>
        </w:rPr>
        <w:t xml:space="preserve"> (i.e.</w:t>
      </w:r>
      <w:r w:rsidR="00CC2ADC">
        <w:rPr>
          <w:rFonts w:eastAsia="Calibri" w:cs="Arial"/>
        </w:rPr>
        <w:t>,</w:t>
      </w:r>
      <w:r w:rsidR="00671B32" w:rsidRPr="0CE11F81">
        <w:rPr>
          <w:rFonts w:eastAsia="Calibri" w:cs="Arial"/>
        </w:rPr>
        <w:t xml:space="preserve"> </w:t>
      </w:r>
      <w:r w:rsidR="00AA3E5D">
        <w:rPr>
          <w:rFonts w:eastAsia="Calibri" w:cs="Arial"/>
        </w:rPr>
        <w:t xml:space="preserve">marine </w:t>
      </w:r>
      <w:r w:rsidR="00671B32" w:rsidRPr="0CE11F81">
        <w:rPr>
          <w:rFonts w:eastAsia="Calibri" w:cs="Arial"/>
        </w:rPr>
        <w:t>productivity)</w:t>
      </w:r>
      <w:r w:rsidRPr="0CE11F81">
        <w:rPr>
          <w:rFonts w:eastAsia="Calibri" w:cs="Arial"/>
        </w:rPr>
        <w:t xml:space="preserve"> through time. The 1984 to 1990 brood years were characterized by a period of relatively high SAS, averaging 6.3% over this time and reaching a maximum of 7.8% in 1987. However, SAS began to </w:t>
      </w:r>
      <w:r w:rsidR="00B60471" w:rsidRPr="0CE11F81">
        <w:rPr>
          <w:rFonts w:eastAsia="Calibri" w:cs="Arial"/>
        </w:rPr>
        <w:t>decrease</w:t>
      </w:r>
      <w:r w:rsidRPr="0CE11F81">
        <w:rPr>
          <w:rFonts w:eastAsia="Calibri" w:cs="Arial"/>
        </w:rPr>
        <w:t xml:space="preserve"> in 1991</w:t>
      </w:r>
      <w:r w:rsidR="00671B32" w:rsidRPr="0CE11F81">
        <w:rPr>
          <w:rFonts w:eastAsia="Calibri" w:cs="Arial"/>
        </w:rPr>
        <w:t xml:space="preserve">, </w:t>
      </w:r>
      <w:r w:rsidR="0094359A">
        <w:rPr>
          <w:rFonts w:eastAsia="Calibri" w:cs="Arial"/>
        </w:rPr>
        <w:t>plummeting</w:t>
      </w:r>
      <w:r w:rsidR="00671B32" w:rsidRPr="0CE11F81">
        <w:rPr>
          <w:rFonts w:eastAsia="Calibri" w:cs="Arial"/>
        </w:rPr>
        <w:t xml:space="preserve"> to 0.8% in 1992 and</w:t>
      </w:r>
      <w:r w:rsidR="00B60471" w:rsidRPr="0CE11F81">
        <w:rPr>
          <w:rFonts w:eastAsia="Calibri" w:cs="Arial"/>
        </w:rPr>
        <w:t xml:space="preserve"> then to</w:t>
      </w:r>
      <w:r w:rsidR="00671B32" w:rsidRPr="0CE11F81">
        <w:rPr>
          <w:rFonts w:eastAsia="Calibri" w:cs="Arial"/>
        </w:rPr>
        <w:t xml:space="preserve"> 0.01% in 2003</w:t>
      </w:r>
      <w:r w:rsidR="00E57982" w:rsidRPr="0CE11F81">
        <w:rPr>
          <w:rFonts w:eastAsia="Calibri" w:cs="Arial"/>
        </w:rPr>
        <w:t>.</w:t>
      </w:r>
      <w:r w:rsidRPr="0CE11F81">
        <w:rPr>
          <w:rFonts w:eastAsia="Calibri" w:cs="Arial"/>
        </w:rPr>
        <w:t xml:space="preserve"> SAS has increased</w:t>
      </w:r>
      <w:r w:rsidR="00671B32" w:rsidRPr="0CE11F81">
        <w:rPr>
          <w:rFonts w:eastAsia="Calibri" w:cs="Arial"/>
        </w:rPr>
        <w:t xml:space="preserve"> </w:t>
      </w:r>
      <w:r w:rsidR="00671B32" w:rsidRPr="0CE11F81">
        <w:rPr>
          <w:rFonts w:eastAsia="Calibri" w:cs="Arial"/>
        </w:rPr>
        <w:lastRenderedPageBreak/>
        <w:t>gradually since then</w:t>
      </w:r>
      <w:r w:rsidRPr="0CE11F81">
        <w:rPr>
          <w:rFonts w:eastAsia="Calibri" w:cs="Arial"/>
        </w:rPr>
        <w:t>, averaging 1.5% over the last 10 years (2010-2019) but remains low relative to historic</w:t>
      </w:r>
      <w:ins w:id="544" w:author="Bailey, Colin (DFO/MPO)" w:date="2024-11-19T14:18:00Z">
        <w:r w:rsidR="00330F8A">
          <w:rPr>
            <w:rFonts w:eastAsia="Calibri" w:cs="Arial"/>
          </w:rPr>
          <w:t>al</w:t>
        </w:r>
      </w:ins>
      <w:r w:rsidRPr="0CE11F81">
        <w:rPr>
          <w:rFonts w:eastAsia="Calibri" w:cs="Arial"/>
        </w:rPr>
        <w:t xml:space="preserve"> averages (Fig</w:t>
      </w:r>
      <w:r w:rsidR="00847D80">
        <w:rPr>
          <w:rFonts w:eastAsia="Calibri" w:cs="Arial"/>
        </w:rPr>
        <w:t xml:space="preserve">ure </w:t>
      </w:r>
      <w:r w:rsidR="00E46851">
        <w:rPr>
          <w:rFonts w:eastAsia="Calibri" w:cs="Arial"/>
        </w:rPr>
        <w:t>3</w:t>
      </w:r>
      <w:r w:rsidRPr="0CE11F81">
        <w:rPr>
          <w:rFonts w:eastAsia="Calibri" w:cs="Arial"/>
        </w:rPr>
        <w:t>).</w:t>
      </w:r>
      <w:r w:rsidR="004E4499" w:rsidRPr="0CE11F81">
        <w:rPr>
          <w:rFonts w:eastAsia="Calibri" w:cs="Arial"/>
        </w:rPr>
        <w:t xml:space="preserve"> CU-specific trajectories can be found in </w:t>
      </w:r>
      <w:r w:rsidR="000A295C" w:rsidRPr="0CE11F81">
        <w:rPr>
          <w:rFonts w:eastAsia="Calibri" w:cs="Arial"/>
        </w:rPr>
        <w:t>A</w:t>
      </w:r>
      <w:r w:rsidR="004E4499" w:rsidRPr="0CE11F81">
        <w:rPr>
          <w:rFonts w:eastAsia="Calibri" w:cs="Arial"/>
        </w:rPr>
        <w:t xml:space="preserve">ppendix </w:t>
      </w:r>
      <w:r w:rsidR="00B74121" w:rsidRPr="0CE11F81">
        <w:rPr>
          <w:rFonts w:eastAsia="Calibri" w:cs="Arial"/>
        </w:rPr>
        <w:t>2</w:t>
      </w:r>
      <w:r w:rsidR="004E4499" w:rsidRPr="0CE11F81">
        <w:rPr>
          <w:rFonts w:eastAsia="Calibri" w:cs="Arial"/>
        </w:rPr>
        <w:t>.</w:t>
      </w:r>
    </w:p>
    <w:p w14:paraId="2B33B1F4" w14:textId="76E79034" w:rsidR="00845F95" w:rsidRDefault="00597578" w:rsidP="003C067C">
      <w:pPr>
        <w:pStyle w:val="Caption-Figure"/>
        <w:spacing w:after="0"/>
        <w:jc w:val="center"/>
        <w:rPr>
          <w:rFonts w:eastAsia="Calibri"/>
        </w:rPr>
      </w:pPr>
      <w:r>
        <w:rPr>
          <w:rFonts w:eastAsia="Calibri"/>
          <w:noProof/>
        </w:rPr>
        <w:drawing>
          <wp:inline distT="0" distB="0" distL="0" distR="0" wp14:anchorId="61BCC71C" wp14:editId="420915EE">
            <wp:extent cx="4389120" cy="2926080"/>
            <wp:effectExtent l="0" t="0" r="0" b="7620"/>
            <wp:docPr id="1392651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94853" cy="2929902"/>
                    </a:xfrm>
                    <a:prstGeom prst="rect">
                      <a:avLst/>
                    </a:prstGeom>
                    <a:noFill/>
                    <a:ln>
                      <a:noFill/>
                    </a:ln>
                  </pic:spPr>
                </pic:pic>
              </a:graphicData>
            </a:graphic>
          </wp:inline>
        </w:drawing>
      </w:r>
    </w:p>
    <w:p w14:paraId="37B328AB" w14:textId="56FD3305" w:rsidR="00F76902" w:rsidRDefault="00845F95" w:rsidP="00F066BE">
      <w:pPr>
        <w:pStyle w:val="Caption-Figure"/>
      </w:pPr>
      <w:r w:rsidRPr="003C067C">
        <w:rPr>
          <w:rFonts w:eastAsia="Calibri"/>
          <w:b/>
          <w:bCs/>
        </w:rPr>
        <w:t xml:space="preserve">Figure </w:t>
      </w:r>
      <w:r w:rsidR="00CF169D">
        <w:rPr>
          <w:rFonts w:eastAsia="Calibri"/>
          <w:b/>
          <w:bCs/>
        </w:rPr>
        <w:t>3</w:t>
      </w:r>
      <w:r w:rsidRPr="003C067C">
        <w:rPr>
          <w:rFonts w:eastAsia="Calibri"/>
          <w:b/>
          <w:bCs/>
        </w:rPr>
        <w:t>.</w:t>
      </w:r>
      <w:r>
        <w:rPr>
          <w:rFonts w:eastAsia="Calibri"/>
        </w:rPr>
        <w:t xml:space="preserve"> Interior Fraser Coho smolt-to-adult survival (198</w:t>
      </w:r>
      <w:r w:rsidR="00BD77A5">
        <w:rPr>
          <w:rFonts w:eastAsia="Calibri"/>
        </w:rPr>
        <w:t>5</w:t>
      </w:r>
      <w:r>
        <w:rPr>
          <w:rFonts w:eastAsia="Calibri"/>
        </w:rPr>
        <w:t>-2022).</w:t>
      </w:r>
      <w:r w:rsidR="00E57982">
        <w:rPr>
          <w:rFonts w:eastAsia="Calibri"/>
        </w:rPr>
        <w:t xml:space="preserve"> Average smolt-to-adult survival in the historic</w:t>
      </w:r>
      <w:ins w:id="545" w:author="Bailey, Colin (DFO/MPO)" w:date="2024-11-19T14:18:00Z">
        <w:r w:rsidR="00330F8A">
          <w:rPr>
            <w:rFonts w:eastAsia="Calibri"/>
          </w:rPr>
          <w:t>al</w:t>
        </w:r>
      </w:ins>
      <w:r w:rsidR="00E57982">
        <w:rPr>
          <w:rFonts w:eastAsia="Calibri"/>
        </w:rPr>
        <w:t>, high productivity regime (6.3%; 198</w:t>
      </w:r>
      <w:r w:rsidR="00BD77A5">
        <w:rPr>
          <w:rFonts w:eastAsia="Calibri"/>
        </w:rPr>
        <w:t>5</w:t>
      </w:r>
      <w:r w:rsidR="00E57982">
        <w:rPr>
          <w:rFonts w:eastAsia="Calibri"/>
        </w:rPr>
        <w:t xml:space="preserve">-1990; pink dashed line). Average smolt-to-adult survival in the last 10 years (1.5%; 2010-2019; green dashed line). </w:t>
      </w:r>
      <w:r w:rsidR="00BD77A5">
        <w:rPr>
          <w:rFonts w:eastAsia="Calibri"/>
        </w:rPr>
        <w:t xml:space="preserve">The timeseries begins in 1985 </w:t>
      </w:r>
      <w:r w:rsidR="00597578">
        <w:rPr>
          <w:rFonts w:eastAsia="Calibri"/>
        </w:rPr>
        <w:t xml:space="preserve">because that was the first year that ER was </w:t>
      </w:r>
      <w:r w:rsidR="007A303B">
        <w:rPr>
          <w:rFonts w:eastAsia="Calibri"/>
        </w:rPr>
        <w:t>no longer an arithmetic mean (see ER data description above).</w:t>
      </w:r>
    </w:p>
    <w:p w14:paraId="5B82D8FD" w14:textId="5890A9BE" w:rsidR="00734223" w:rsidRDefault="00DD00A1" w:rsidP="00FA5A79">
      <w:pPr>
        <w:pStyle w:val="BodyText"/>
      </w:pPr>
      <w:r>
        <w:t>Natural</w:t>
      </w:r>
      <w:r w:rsidR="00671B32">
        <w:t xml:space="preserve"> IFC</w:t>
      </w:r>
      <w:r>
        <w:t xml:space="preserve"> </w:t>
      </w:r>
      <w:r w:rsidR="00734223">
        <w:t xml:space="preserve">pre-fishery </w:t>
      </w:r>
      <w:r w:rsidR="00625B2B">
        <w:t xml:space="preserve">and spawner </w:t>
      </w:r>
      <w:r w:rsidR="00734223">
        <w:t>abundance was high during the period of high productivity from return year</w:t>
      </w:r>
      <w:r w:rsidR="0086006F">
        <w:t>s</w:t>
      </w:r>
      <w:r w:rsidR="00734223">
        <w:t xml:space="preserve"> 1987 to 1993.</w:t>
      </w:r>
      <w:r w:rsidR="00F97479">
        <w:t xml:space="preserve"> </w:t>
      </w:r>
      <w:r w:rsidR="00757BAD">
        <w:t xml:space="preserve">In 1994, </w:t>
      </w:r>
      <w:r w:rsidR="00F97479">
        <w:t xml:space="preserve">natural pre-fishery </w:t>
      </w:r>
      <w:r w:rsidR="005B3C92">
        <w:t xml:space="preserve">and spawner </w:t>
      </w:r>
      <w:r w:rsidR="00F97479">
        <w:t>abundance</w:t>
      </w:r>
      <w:r w:rsidR="00B734E6">
        <w:t xml:space="preserve"> declined rapidly</w:t>
      </w:r>
      <w:r w:rsidR="00734223">
        <w:rPr>
          <w:rFonts w:eastAsia="Calibri"/>
        </w:rPr>
        <w:t xml:space="preserve">. </w:t>
      </w:r>
      <w:r w:rsidR="00734223" w:rsidRPr="00417C08">
        <w:t>In the last 10 years (201</w:t>
      </w:r>
      <w:r w:rsidR="0086006F">
        <w:t>3</w:t>
      </w:r>
      <w:r w:rsidR="00734223" w:rsidRPr="00417C08">
        <w:t>-2022)</w:t>
      </w:r>
      <w:r w:rsidR="00F97479">
        <w:t>,</w:t>
      </w:r>
      <w:r w:rsidR="00734223" w:rsidRPr="00417C08">
        <w:t xml:space="preserve"> pre-fishery </w:t>
      </w:r>
      <w:r w:rsidR="00772F06">
        <w:t xml:space="preserve">and spawner </w:t>
      </w:r>
      <w:r w:rsidR="00F97479">
        <w:t>abundances</w:t>
      </w:r>
      <w:r w:rsidR="00734223" w:rsidRPr="00417C08">
        <w:t xml:space="preserve"> </w:t>
      </w:r>
      <w:r w:rsidR="00F97479">
        <w:t>have</w:t>
      </w:r>
      <w:r w:rsidR="0086006F">
        <w:t xml:space="preserve"> increased gradually, </w:t>
      </w:r>
      <w:r w:rsidR="00772F06">
        <w:t>but have not recovered to historic</w:t>
      </w:r>
      <w:ins w:id="546" w:author="Bailey, Colin (DFO/MPO)" w:date="2024-11-19T14:18:00Z">
        <w:r w:rsidR="00330F8A">
          <w:t>al</w:t>
        </w:r>
      </w:ins>
      <w:r w:rsidR="00772F06">
        <w:t xml:space="preserve"> abundances</w:t>
      </w:r>
      <w:r w:rsidR="00734223">
        <w:t xml:space="preserve"> </w:t>
      </w:r>
      <w:r w:rsidR="00734223">
        <w:rPr>
          <w:rFonts w:eastAsia="Calibri"/>
        </w:rPr>
        <w:t>(</w:t>
      </w:r>
      <w:r w:rsidR="001762C0">
        <w:rPr>
          <w:rFonts w:eastAsia="Calibri"/>
        </w:rPr>
        <w:t xml:space="preserve">Table </w:t>
      </w:r>
      <w:r w:rsidR="00065CAD">
        <w:rPr>
          <w:rFonts w:eastAsia="Calibri"/>
        </w:rPr>
        <w:t>7</w:t>
      </w:r>
      <w:r w:rsidR="001762C0">
        <w:rPr>
          <w:rFonts w:eastAsia="Calibri"/>
        </w:rPr>
        <w:t xml:space="preserve">; </w:t>
      </w:r>
      <w:r w:rsidR="008F4993">
        <w:rPr>
          <w:rFonts w:eastAsia="Calibri"/>
        </w:rPr>
        <w:t>Fig</w:t>
      </w:r>
      <w:r w:rsidR="006A25EA">
        <w:rPr>
          <w:rFonts w:eastAsia="Calibri"/>
        </w:rPr>
        <w:t xml:space="preserve">ure </w:t>
      </w:r>
      <w:r w:rsidR="00133F1B">
        <w:t>2</w:t>
      </w:r>
      <w:r w:rsidR="00772F06">
        <w:t>B,</w:t>
      </w:r>
      <w:r w:rsidR="00EA6AF5">
        <w:t>D</w:t>
      </w:r>
      <w:r w:rsidR="00734223">
        <w:rPr>
          <w:rFonts w:eastAsia="Calibri"/>
        </w:rPr>
        <w:t>)</w:t>
      </w:r>
      <w:r w:rsidR="00734223" w:rsidRPr="00417C08">
        <w:t>.</w:t>
      </w:r>
    </w:p>
    <w:p w14:paraId="1CFE38B2" w14:textId="604CE95C" w:rsidR="001762C0" w:rsidRDefault="001762C0" w:rsidP="001762C0">
      <w:pPr>
        <w:pStyle w:val="Caption-Figure"/>
      </w:pPr>
      <w:r w:rsidRPr="00E22FD2">
        <w:rPr>
          <w:b/>
          <w:bCs/>
        </w:rPr>
        <w:t xml:space="preserve">Table </w:t>
      </w:r>
      <w:r w:rsidR="00065CAD">
        <w:rPr>
          <w:b/>
          <w:bCs/>
        </w:rPr>
        <w:t>7</w:t>
      </w:r>
      <w:r w:rsidRPr="00E22FD2">
        <w:rPr>
          <w:b/>
          <w:bCs/>
        </w:rPr>
        <w:t>.</w:t>
      </w:r>
      <w:r w:rsidRPr="00E22FD2">
        <w:t xml:space="preserve"> </w:t>
      </w:r>
      <w:r>
        <w:t xml:space="preserve">Interior Fraser coho </w:t>
      </w:r>
      <w:r w:rsidR="00C33C26">
        <w:t xml:space="preserve">summarized </w:t>
      </w:r>
      <w:r>
        <w:t xml:space="preserve">abundances </w:t>
      </w:r>
      <w:r w:rsidR="00C33C26">
        <w:t>through time</w:t>
      </w:r>
      <w:r>
        <w:t>.</w:t>
      </w:r>
      <w:r w:rsidR="00C33C26">
        <w:t xml:space="preserve"> Note the sharp decline in abundance between 1993 and 1994.</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3"/>
        <w:gridCol w:w="1173"/>
        <w:gridCol w:w="1279"/>
        <w:gridCol w:w="1620"/>
      </w:tblGrid>
      <w:tr w:rsidR="0010363D" w:rsidRPr="009C70C0" w14:paraId="6473841D" w14:textId="77777777" w:rsidTr="005F02F0">
        <w:trPr>
          <w:jc w:val="center"/>
        </w:trPr>
        <w:tc>
          <w:tcPr>
            <w:tcW w:w="0" w:type="auto"/>
            <w:tcBorders>
              <w:top w:val="single" w:sz="4" w:space="0" w:color="auto"/>
              <w:bottom w:val="single" w:sz="12" w:space="0" w:color="auto"/>
            </w:tcBorders>
            <w:vAlign w:val="bottom"/>
          </w:tcPr>
          <w:p w14:paraId="61FCEACE" w14:textId="72C44A1D" w:rsidR="009C70C0" w:rsidRPr="00F066BE" w:rsidRDefault="005F02F0" w:rsidP="00F066BE">
            <w:pPr>
              <w:pStyle w:val="Caption-Figure"/>
              <w:spacing w:after="0"/>
              <w:rPr>
                <w:rFonts w:cs="Arial"/>
                <w:b/>
                <w:bCs/>
                <w:i w:val="0"/>
                <w:iCs/>
              </w:rPr>
            </w:pPr>
            <w:r w:rsidRPr="00F066BE">
              <w:rPr>
                <w:rFonts w:cs="Arial"/>
                <w:b/>
                <w:bCs/>
                <w:i w:val="0"/>
                <w:iCs/>
              </w:rPr>
              <w:t>Lifestage</w:t>
            </w:r>
          </w:p>
        </w:tc>
        <w:tc>
          <w:tcPr>
            <w:tcW w:w="0" w:type="auto"/>
            <w:tcBorders>
              <w:top w:val="single" w:sz="4" w:space="0" w:color="auto"/>
              <w:bottom w:val="single" w:sz="12" w:space="0" w:color="auto"/>
            </w:tcBorders>
            <w:vAlign w:val="bottom"/>
          </w:tcPr>
          <w:p w14:paraId="3EC8CE9B" w14:textId="3D792010" w:rsidR="009C70C0" w:rsidRPr="00F066BE" w:rsidRDefault="009C70C0" w:rsidP="00F066BE">
            <w:pPr>
              <w:pStyle w:val="Caption-Figure"/>
              <w:spacing w:after="0"/>
              <w:rPr>
                <w:rFonts w:cs="Arial"/>
                <w:b/>
                <w:bCs/>
                <w:i w:val="0"/>
                <w:iCs/>
              </w:rPr>
            </w:pPr>
            <w:r w:rsidRPr="00F066BE">
              <w:rPr>
                <w:rFonts w:cs="Arial"/>
                <w:b/>
                <w:bCs/>
                <w:i w:val="0"/>
                <w:iCs/>
              </w:rPr>
              <w:t>Years</w:t>
            </w:r>
          </w:p>
        </w:tc>
        <w:tc>
          <w:tcPr>
            <w:tcW w:w="1279" w:type="dxa"/>
            <w:tcBorders>
              <w:top w:val="single" w:sz="4" w:space="0" w:color="auto"/>
              <w:bottom w:val="single" w:sz="12" w:space="0" w:color="auto"/>
            </w:tcBorders>
            <w:vAlign w:val="bottom"/>
          </w:tcPr>
          <w:p w14:paraId="38AAEE1F" w14:textId="6D603D77" w:rsidR="009C70C0" w:rsidRPr="00F066BE" w:rsidRDefault="009C70C0" w:rsidP="00F066BE">
            <w:pPr>
              <w:pStyle w:val="Caption-Figure"/>
              <w:spacing w:after="0"/>
              <w:rPr>
                <w:rFonts w:cs="Arial"/>
                <w:b/>
                <w:bCs/>
                <w:i w:val="0"/>
                <w:iCs/>
              </w:rPr>
            </w:pPr>
            <w:r w:rsidRPr="00F066BE">
              <w:rPr>
                <w:rFonts w:cs="Arial"/>
                <w:b/>
                <w:bCs/>
                <w:i w:val="0"/>
                <w:iCs/>
              </w:rPr>
              <w:t>Mean abundance</w:t>
            </w:r>
          </w:p>
        </w:tc>
        <w:tc>
          <w:tcPr>
            <w:tcW w:w="1620" w:type="dxa"/>
            <w:tcBorders>
              <w:top w:val="single" w:sz="4" w:space="0" w:color="auto"/>
              <w:bottom w:val="single" w:sz="12" w:space="0" w:color="auto"/>
            </w:tcBorders>
            <w:vAlign w:val="bottom"/>
          </w:tcPr>
          <w:p w14:paraId="107DDEA0" w14:textId="66759F4F" w:rsidR="009C70C0" w:rsidRPr="00F066BE" w:rsidRDefault="009C70C0" w:rsidP="00F066BE">
            <w:pPr>
              <w:pStyle w:val="Caption-Figure"/>
              <w:spacing w:after="0"/>
              <w:rPr>
                <w:rFonts w:cs="Arial"/>
                <w:b/>
                <w:bCs/>
                <w:i w:val="0"/>
                <w:iCs/>
              </w:rPr>
            </w:pPr>
            <w:r w:rsidRPr="00F066BE">
              <w:rPr>
                <w:rFonts w:cs="Arial"/>
                <w:b/>
                <w:bCs/>
                <w:i w:val="0"/>
                <w:iCs/>
              </w:rPr>
              <w:t>Range</w:t>
            </w:r>
          </w:p>
        </w:tc>
      </w:tr>
      <w:tr w:rsidR="0010363D" w:rsidRPr="009C70C0" w14:paraId="61B53650" w14:textId="77777777" w:rsidTr="005F02F0">
        <w:trPr>
          <w:jc w:val="center"/>
        </w:trPr>
        <w:tc>
          <w:tcPr>
            <w:tcW w:w="0" w:type="auto"/>
            <w:tcBorders>
              <w:top w:val="single" w:sz="12" w:space="0" w:color="auto"/>
            </w:tcBorders>
            <w:vAlign w:val="bottom"/>
          </w:tcPr>
          <w:p w14:paraId="7BCC8E37" w14:textId="78FE9CE8" w:rsidR="009C70C0" w:rsidRPr="007F3524" w:rsidRDefault="009C70C0" w:rsidP="00F066BE">
            <w:pPr>
              <w:pStyle w:val="Caption-Figure"/>
              <w:spacing w:after="0"/>
              <w:rPr>
                <w:rFonts w:cs="Arial"/>
                <w:i w:val="0"/>
                <w:iCs/>
              </w:rPr>
            </w:pPr>
            <w:r w:rsidRPr="00F066BE">
              <w:rPr>
                <w:rFonts w:cs="Arial"/>
                <w:i w:val="0"/>
                <w:iCs/>
              </w:rPr>
              <w:t>Pre-fishery adults</w:t>
            </w:r>
          </w:p>
        </w:tc>
        <w:tc>
          <w:tcPr>
            <w:tcW w:w="0" w:type="auto"/>
            <w:tcBorders>
              <w:top w:val="single" w:sz="12" w:space="0" w:color="auto"/>
            </w:tcBorders>
            <w:vAlign w:val="bottom"/>
          </w:tcPr>
          <w:p w14:paraId="7178C951" w14:textId="0E47C7B6" w:rsidR="009C70C0" w:rsidRPr="007F3524" w:rsidRDefault="009C70C0" w:rsidP="00F066BE">
            <w:pPr>
              <w:pStyle w:val="Caption-Figure"/>
              <w:spacing w:after="0"/>
              <w:jc w:val="right"/>
              <w:rPr>
                <w:rFonts w:cs="Arial"/>
                <w:i w:val="0"/>
                <w:iCs/>
              </w:rPr>
            </w:pPr>
            <w:r w:rsidRPr="00F066BE">
              <w:rPr>
                <w:i w:val="0"/>
                <w:iCs/>
              </w:rPr>
              <w:t>1987</w:t>
            </w:r>
            <w:r>
              <w:rPr>
                <w:i w:val="0"/>
                <w:iCs/>
              </w:rPr>
              <w:t>-</w:t>
            </w:r>
            <w:r w:rsidRPr="00F066BE">
              <w:rPr>
                <w:i w:val="0"/>
                <w:iCs/>
              </w:rPr>
              <w:t>1993</w:t>
            </w:r>
          </w:p>
        </w:tc>
        <w:tc>
          <w:tcPr>
            <w:tcW w:w="1279" w:type="dxa"/>
            <w:tcBorders>
              <w:top w:val="single" w:sz="12" w:space="0" w:color="auto"/>
            </w:tcBorders>
            <w:vAlign w:val="bottom"/>
          </w:tcPr>
          <w:p w14:paraId="41D013A6" w14:textId="5EEBE1FB" w:rsidR="009C70C0" w:rsidRPr="007F3524" w:rsidRDefault="009C70C0" w:rsidP="00F066BE">
            <w:pPr>
              <w:pStyle w:val="Caption-Figure"/>
              <w:spacing w:after="0"/>
              <w:jc w:val="right"/>
              <w:rPr>
                <w:rFonts w:cs="Arial"/>
                <w:i w:val="0"/>
                <w:iCs/>
              </w:rPr>
            </w:pPr>
            <w:r>
              <w:t>198,185</w:t>
            </w:r>
          </w:p>
        </w:tc>
        <w:tc>
          <w:tcPr>
            <w:tcW w:w="1620" w:type="dxa"/>
            <w:tcBorders>
              <w:top w:val="single" w:sz="12" w:space="0" w:color="auto"/>
            </w:tcBorders>
            <w:vAlign w:val="bottom"/>
          </w:tcPr>
          <w:p w14:paraId="668E9E72" w14:textId="5694B6F2" w:rsidR="009C70C0" w:rsidRPr="007F3524" w:rsidRDefault="009C70C0" w:rsidP="00F066BE">
            <w:pPr>
              <w:pStyle w:val="Caption-Figure"/>
              <w:spacing w:after="0"/>
              <w:jc w:val="center"/>
              <w:rPr>
                <w:rFonts w:cs="Arial"/>
                <w:i w:val="0"/>
                <w:iCs/>
              </w:rPr>
            </w:pPr>
            <w:r>
              <w:t>84,390-302,120</w:t>
            </w:r>
          </w:p>
        </w:tc>
      </w:tr>
      <w:tr w:rsidR="0010363D" w:rsidRPr="009C70C0" w14:paraId="1A675B6E" w14:textId="77777777" w:rsidTr="005F02F0">
        <w:trPr>
          <w:jc w:val="center"/>
        </w:trPr>
        <w:tc>
          <w:tcPr>
            <w:tcW w:w="0" w:type="auto"/>
            <w:vAlign w:val="bottom"/>
          </w:tcPr>
          <w:p w14:paraId="4B82E7A0" w14:textId="5AD65788" w:rsidR="009C70C0" w:rsidRPr="007F3524" w:rsidRDefault="009C70C0" w:rsidP="00F066BE">
            <w:pPr>
              <w:pStyle w:val="Caption-Figure"/>
              <w:spacing w:after="0"/>
              <w:rPr>
                <w:rFonts w:cs="Arial"/>
                <w:i w:val="0"/>
                <w:iCs/>
              </w:rPr>
            </w:pPr>
            <w:r w:rsidRPr="00F066BE">
              <w:rPr>
                <w:rFonts w:cs="Arial"/>
                <w:i w:val="0"/>
                <w:iCs/>
              </w:rPr>
              <w:t>Spawners</w:t>
            </w:r>
          </w:p>
        </w:tc>
        <w:tc>
          <w:tcPr>
            <w:tcW w:w="0" w:type="auto"/>
            <w:vAlign w:val="bottom"/>
          </w:tcPr>
          <w:p w14:paraId="77FCCF72" w14:textId="2825DBBF" w:rsidR="009C70C0" w:rsidRPr="007F3524" w:rsidRDefault="009C70C0" w:rsidP="00F066BE">
            <w:pPr>
              <w:pStyle w:val="Caption-Figure"/>
              <w:spacing w:after="0"/>
              <w:jc w:val="right"/>
              <w:rPr>
                <w:rFonts w:cs="Arial"/>
                <w:i w:val="0"/>
                <w:iCs/>
              </w:rPr>
            </w:pPr>
            <w:r w:rsidRPr="00F066BE">
              <w:rPr>
                <w:i w:val="0"/>
                <w:iCs/>
              </w:rPr>
              <w:t>1987</w:t>
            </w:r>
            <w:r>
              <w:rPr>
                <w:i w:val="0"/>
                <w:iCs/>
              </w:rPr>
              <w:t>-</w:t>
            </w:r>
            <w:r w:rsidRPr="00F066BE">
              <w:rPr>
                <w:i w:val="0"/>
                <w:iCs/>
              </w:rPr>
              <w:t>1993</w:t>
            </w:r>
          </w:p>
        </w:tc>
        <w:tc>
          <w:tcPr>
            <w:tcW w:w="1279" w:type="dxa"/>
            <w:vAlign w:val="bottom"/>
          </w:tcPr>
          <w:p w14:paraId="38AF3EF4" w14:textId="1A49481B" w:rsidR="009C70C0" w:rsidRPr="007F3524" w:rsidRDefault="009C70C0" w:rsidP="00F066BE">
            <w:pPr>
              <w:pStyle w:val="Caption-Figure"/>
              <w:spacing w:after="0"/>
              <w:jc w:val="right"/>
              <w:rPr>
                <w:rFonts w:cs="Arial"/>
                <w:i w:val="0"/>
                <w:iCs/>
              </w:rPr>
            </w:pPr>
            <w:r>
              <w:rPr>
                <w:rFonts w:eastAsia="Calibri"/>
              </w:rPr>
              <w:t>52,539</w:t>
            </w:r>
          </w:p>
        </w:tc>
        <w:tc>
          <w:tcPr>
            <w:tcW w:w="1620" w:type="dxa"/>
            <w:vAlign w:val="bottom"/>
          </w:tcPr>
          <w:p w14:paraId="360ED7E7" w14:textId="0A915081" w:rsidR="009C70C0" w:rsidRPr="007F3524" w:rsidRDefault="009C70C0" w:rsidP="00F066BE">
            <w:pPr>
              <w:pStyle w:val="Caption-Figure"/>
              <w:spacing w:after="0"/>
              <w:jc w:val="center"/>
              <w:rPr>
                <w:rFonts w:cs="Arial"/>
                <w:i w:val="0"/>
                <w:iCs/>
              </w:rPr>
            </w:pPr>
            <w:r>
              <w:rPr>
                <w:rFonts w:eastAsia="Calibri"/>
              </w:rPr>
              <w:t>27,219</w:t>
            </w:r>
            <w:r w:rsidR="005F02F0">
              <w:rPr>
                <w:rFonts w:eastAsia="Calibri"/>
              </w:rPr>
              <w:t>-</w:t>
            </w:r>
            <w:r>
              <w:rPr>
                <w:rFonts w:eastAsia="Calibri"/>
              </w:rPr>
              <w:t>87,021</w:t>
            </w:r>
          </w:p>
        </w:tc>
      </w:tr>
      <w:tr w:rsidR="0010363D" w:rsidRPr="009C70C0" w14:paraId="70B96E0D" w14:textId="77777777" w:rsidTr="005F02F0">
        <w:trPr>
          <w:jc w:val="center"/>
        </w:trPr>
        <w:tc>
          <w:tcPr>
            <w:tcW w:w="0" w:type="auto"/>
            <w:vAlign w:val="bottom"/>
          </w:tcPr>
          <w:p w14:paraId="3BA59B74" w14:textId="074BE42C" w:rsidR="009C70C0" w:rsidRPr="007F3524" w:rsidRDefault="009C70C0" w:rsidP="00F066BE">
            <w:pPr>
              <w:pStyle w:val="Caption-Figure"/>
              <w:spacing w:after="0"/>
              <w:rPr>
                <w:rFonts w:cs="Arial"/>
                <w:i w:val="0"/>
                <w:iCs/>
              </w:rPr>
            </w:pPr>
            <w:r w:rsidRPr="00F066BE">
              <w:rPr>
                <w:rFonts w:cs="Arial"/>
                <w:i w:val="0"/>
                <w:iCs/>
              </w:rPr>
              <w:t>Pre-fishery adults</w:t>
            </w:r>
          </w:p>
        </w:tc>
        <w:tc>
          <w:tcPr>
            <w:tcW w:w="0" w:type="auto"/>
            <w:vAlign w:val="bottom"/>
          </w:tcPr>
          <w:p w14:paraId="5B4991CC" w14:textId="7B559EE7" w:rsidR="009C70C0" w:rsidRPr="007F3524" w:rsidRDefault="009C70C0" w:rsidP="00F066BE">
            <w:pPr>
              <w:pStyle w:val="Caption-Figure"/>
              <w:spacing w:after="0"/>
              <w:jc w:val="right"/>
              <w:rPr>
                <w:rFonts w:cs="Arial"/>
                <w:i w:val="0"/>
                <w:iCs/>
              </w:rPr>
            </w:pPr>
            <w:r w:rsidRPr="00F066BE">
              <w:rPr>
                <w:i w:val="0"/>
                <w:iCs/>
              </w:rPr>
              <w:t>1994</w:t>
            </w:r>
            <w:r>
              <w:rPr>
                <w:i w:val="0"/>
                <w:iCs/>
              </w:rPr>
              <w:t>-</w:t>
            </w:r>
            <w:r w:rsidRPr="00F066BE">
              <w:rPr>
                <w:i w:val="0"/>
                <w:iCs/>
              </w:rPr>
              <w:t>2012</w:t>
            </w:r>
          </w:p>
        </w:tc>
        <w:tc>
          <w:tcPr>
            <w:tcW w:w="1279" w:type="dxa"/>
            <w:vAlign w:val="bottom"/>
          </w:tcPr>
          <w:p w14:paraId="306B2517" w14:textId="3D2B2101" w:rsidR="009C70C0" w:rsidRPr="007F3524" w:rsidRDefault="009C70C0" w:rsidP="00F066BE">
            <w:pPr>
              <w:pStyle w:val="Caption-Figure"/>
              <w:spacing w:after="0"/>
              <w:jc w:val="right"/>
              <w:rPr>
                <w:rFonts w:cs="Arial"/>
                <w:i w:val="0"/>
                <w:iCs/>
              </w:rPr>
            </w:pPr>
            <w:r>
              <w:rPr>
                <w:rFonts w:eastAsia="Calibri"/>
              </w:rPr>
              <w:t>38,695</w:t>
            </w:r>
          </w:p>
        </w:tc>
        <w:tc>
          <w:tcPr>
            <w:tcW w:w="1620" w:type="dxa"/>
            <w:vAlign w:val="bottom"/>
          </w:tcPr>
          <w:p w14:paraId="197A9F00" w14:textId="142389F1" w:rsidR="009C70C0" w:rsidRPr="007F3524" w:rsidRDefault="009C70C0" w:rsidP="00F066BE">
            <w:pPr>
              <w:pStyle w:val="Caption-Figure"/>
              <w:spacing w:after="0"/>
              <w:jc w:val="center"/>
              <w:rPr>
                <w:rFonts w:cs="Arial"/>
                <w:i w:val="0"/>
                <w:iCs/>
              </w:rPr>
            </w:pPr>
            <w:r>
              <w:rPr>
                <w:rFonts w:eastAsia="Calibri"/>
              </w:rPr>
              <w:t>11,075</w:t>
            </w:r>
            <w:r w:rsidR="005F02F0">
              <w:rPr>
                <w:rFonts w:eastAsia="Calibri"/>
              </w:rPr>
              <w:t>-</w:t>
            </w:r>
            <w:r>
              <w:rPr>
                <w:rFonts w:eastAsia="Calibri"/>
              </w:rPr>
              <w:t>69,521</w:t>
            </w:r>
          </w:p>
        </w:tc>
      </w:tr>
      <w:tr w:rsidR="0010363D" w:rsidRPr="009C70C0" w14:paraId="12945003" w14:textId="77777777" w:rsidTr="005F02F0">
        <w:trPr>
          <w:jc w:val="center"/>
        </w:trPr>
        <w:tc>
          <w:tcPr>
            <w:tcW w:w="0" w:type="auto"/>
            <w:vAlign w:val="bottom"/>
          </w:tcPr>
          <w:p w14:paraId="67F160DE" w14:textId="057D1B91" w:rsidR="009C70C0" w:rsidRPr="007F3524" w:rsidRDefault="009C70C0" w:rsidP="00F066BE">
            <w:pPr>
              <w:pStyle w:val="Caption-Figure"/>
              <w:spacing w:after="0"/>
              <w:rPr>
                <w:rFonts w:cs="Arial"/>
                <w:i w:val="0"/>
                <w:iCs/>
              </w:rPr>
            </w:pPr>
            <w:r w:rsidRPr="00F066BE">
              <w:rPr>
                <w:rFonts w:cs="Arial"/>
                <w:i w:val="0"/>
                <w:iCs/>
              </w:rPr>
              <w:t>Spawners</w:t>
            </w:r>
          </w:p>
        </w:tc>
        <w:tc>
          <w:tcPr>
            <w:tcW w:w="0" w:type="auto"/>
            <w:vAlign w:val="bottom"/>
          </w:tcPr>
          <w:p w14:paraId="321E0DC6" w14:textId="7B383E18" w:rsidR="009C70C0" w:rsidRPr="007F3524" w:rsidRDefault="009C70C0" w:rsidP="00F066BE">
            <w:pPr>
              <w:pStyle w:val="Caption-Figure"/>
              <w:spacing w:after="0"/>
              <w:jc w:val="right"/>
              <w:rPr>
                <w:rFonts w:cs="Arial"/>
                <w:i w:val="0"/>
                <w:iCs/>
              </w:rPr>
            </w:pPr>
            <w:r w:rsidRPr="00F066BE">
              <w:rPr>
                <w:i w:val="0"/>
                <w:iCs/>
              </w:rPr>
              <w:t>1994-2012</w:t>
            </w:r>
          </w:p>
        </w:tc>
        <w:tc>
          <w:tcPr>
            <w:tcW w:w="1279" w:type="dxa"/>
            <w:vAlign w:val="bottom"/>
          </w:tcPr>
          <w:p w14:paraId="460338B3" w14:textId="3A9DE65A" w:rsidR="009C70C0" w:rsidRPr="007F3524" w:rsidRDefault="009C70C0" w:rsidP="00F066BE">
            <w:pPr>
              <w:pStyle w:val="Caption-Figure"/>
              <w:spacing w:after="0"/>
              <w:jc w:val="right"/>
              <w:rPr>
                <w:rFonts w:cs="Arial"/>
                <w:i w:val="0"/>
                <w:iCs/>
              </w:rPr>
            </w:pPr>
            <w:r>
              <w:rPr>
                <w:rFonts w:eastAsia="Calibri"/>
              </w:rPr>
              <w:t>29,000</w:t>
            </w:r>
          </w:p>
        </w:tc>
        <w:tc>
          <w:tcPr>
            <w:tcW w:w="1620" w:type="dxa"/>
            <w:vAlign w:val="bottom"/>
          </w:tcPr>
          <w:p w14:paraId="04A307B8" w14:textId="5AF209FA" w:rsidR="009C70C0" w:rsidRPr="007F3524" w:rsidRDefault="009C70C0" w:rsidP="00F066BE">
            <w:pPr>
              <w:pStyle w:val="Caption-Figure"/>
              <w:spacing w:after="0"/>
              <w:jc w:val="center"/>
              <w:rPr>
                <w:rFonts w:cs="Arial"/>
                <w:i w:val="0"/>
                <w:iCs/>
              </w:rPr>
            </w:pPr>
            <w:r>
              <w:rPr>
                <w:rFonts w:eastAsia="Calibri"/>
              </w:rPr>
              <w:t>9,912</w:t>
            </w:r>
            <w:r w:rsidR="005F02F0">
              <w:rPr>
                <w:rFonts w:eastAsia="Calibri"/>
              </w:rPr>
              <w:t>-</w:t>
            </w:r>
            <w:r>
              <w:rPr>
                <w:rFonts w:eastAsia="Calibri"/>
              </w:rPr>
              <w:t>58,006</w:t>
            </w:r>
          </w:p>
        </w:tc>
      </w:tr>
      <w:tr w:rsidR="0010363D" w:rsidRPr="009C70C0" w14:paraId="063FB4B1" w14:textId="77777777" w:rsidTr="005F02F0">
        <w:trPr>
          <w:jc w:val="center"/>
        </w:trPr>
        <w:tc>
          <w:tcPr>
            <w:tcW w:w="0" w:type="auto"/>
            <w:vAlign w:val="bottom"/>
          </w:tcPr>
          <w:p w14:paraId="3A32D6DD" w14:textId="4BBDAA8C" w:rsidR="009C70C0" w:rsidRPr="007F3524" w:rsidRDefault="009C70C0" w:rsidP="00F066BE">
            <w:pPr>
              <w:pStyle w:val="Caption-Figure"/>
              <w:spacing w:after="0"/>
              <w:rPr>
                <w:rFonts w:cs="Arial"/>
                <w:i w:val="0"/>
                <w:iCs/>
              </w:rPr>
            </w:pPr>
            <w:r w:rsidRPr="00F066BE">
              <w:rPr>
                <w:rFonts w:cs="Arial"/>
                <w:i w:val="0"/>
                <w:iCs/>
              </w:rPr>
              <w:t>Pre-fishery adults</w:t>
            </w:r>
          </w:p>
        </w:tc>
        <w:tc>
          <w:tcPr>
            <w:tcW w:w="0" w:type="auto"/>
            <w:vAlign w:val="bottom"/>
          </w:tcPr>
          <w:p w14:paraId="4B69B7FF" w14:textId="5EB35C4D" w:rsidR="009C70C0" w:rsidRPr="007F3524" w:rsidRDefault="009C70C0" w:rsidP="00F066BE">
            <w:pPr>
              <w:pStyle w:val="Caption-Figure"/>
              <w:spacing w:after="0"/>
              <w:jc w:val="right"/>
              <w:rPr>
                <w:rFonts w:cs="Arial"/>
                <w:i w:val="0"/>
                <w:iCs/>
              </w:rPr>
            </w:pPr>
            <w:r w:rsidRPr="00F066BE">
              <w:rPr>
                <w:i w:val="0"/>
                <w:iCs/>
              </w:rPr>
              <w:t>2013-2022</w:t>
            </w:r>
          </w:p>
        </w:tc>
        <w:tc>
          <w:tcPr>
            <w:tcW w:w="1279" w:type="dxa"/>
            <w:vAlign w:val="bottom"/>
          </w:tcPr>
          <w:p w14:paraId="31C49811" w14:textId="3B4DBCE0" w:rsidR="009C70C0" w:rsidRPr="007F3524" w:rsidRDefault="009C70C0" w:rsidP="00F066BE">
            <w:pPr>
              <w:pStyle w:val="Caption-Figure"/>
              <w:spacing w:after="0"/>
              <w:jc w:val="right"/>
              <w:rPr>
                <w:rFonts w:cs="Arial"/>
                <w:i w:val="0"/>
                <w:iCs/>
              </w:rPr>
            </w:pPr>
            <w:r>
              <w:t>54,598</w:t>
            </w:r>
          </w:p>
        </w:tc>
        <w:tc>
          <w:tcPr>
            <w:tcW w:w="1620" w:type="dxa"/>
            <w:vAlign w:val="bottom"/>
          </w:tcPr>
          <w:p w14:paraId="5E0A8344" w14:textId="39F068C6" w:rsidR="009C70C0" w:rsidRPr="007F3524" w:rsidRDefault="009C70C0" w:rsidP="00F066BE">
            <w:pPr>
              <w:pStyle w:val="Caption-Figure"/>
              <w:spacing w:after="0"/>
              <w:jc w:val="center"/>
              <w:rPr>
                <w:rFonts w:cs="Arial"/>
                <w:i w:val="0"/>
                <w:iCs/>
              </w:rPr>
            </w:pPr>
            <w:r w:rsidRPr="00417C08">
              <w:t>1</w:t>
            </w:r>
            <w:r>
              <w:t>5,337</w:t>
            </w:r>
            <w:r w:rsidR="005F02F0">
              <w:t>-</w:t>
            </w:r>
            <w:r>
              <w:t>85,456</w:t>
            </w:r>
          </w:p>
        </w:tc>
      </w:tr>
      <w:tr w:rsidR="0010363D" w:rsidRPr="009C70C0" w14:paraId="6A04A348" w14:textId="77777777" w:rsidTr="005F02F0">
        <w:trPr>
          <w:jc w:val="center"/>
        </w:trPr>
        <w:tc>
          <w:tcPr>
            <w:tcW w:w="0" w:type="auto"/>
            <w:tcBorders>
              <w:bottom w:val="single" w:sz="4" w:space="0" w:color="auto"/>
            </w:tcBorders>
            <w:vAlign w:val="bottom"/>
          </w:tcPr>
          <w:p w14:paraId="2D57E11C" w14:textId="4644A59C" w:rsidR="009C70C0" w:rsidRPr="007F3524" w:rsidRDefault="009C70C0" w:rsidP="00F066BE">
            <w:pPr>
              <w:pStyle w:val="Caption-Figure"/>
              <w:spacing w:after="0"/>
              <w:rPr>
                <w:rFonts w:cs="Arial"/>
                <w:i w:val="0"/>
                <w:iCs/>
              </w:rPr>
            </w:pPr>
            <w:r w:rsidRPr="00F066BE">
              <w:rPr>
                <w:rFonts w:cs="Arial"/>
                <w:i w:val="0"/>
                <w:iCs/>
              </w:rPr>
              <w:t>Spawners</w:t>
            </w:r>
          </w:p>
        </w:tc>
        <w:tc>
          <w:tcPr>
            <w:tcW w:w="0" w:type="auto"/>
            <w:tcBorders>
              <w:bottom w:val="single" w:sz="4" w:space="0" w:color="auto"/>
            </w:tcBorders>
            <w:vAlign w:val="bottom"/>
          </w:tcPr>
          <w:p w14:paraId="1F63BF7F" w14:textId="35B1C08C" w:rsidR="009C70C0" w:rsidRPr="007F3524" w:rsidRDefault="009C70C0" w:rsidP="00F066BE">
            <w:pPr>
              <w:pStyle w:val="Caption-Figure"/>
              <w:spacing w:after="0"/>
              <w:jc w:val="right"/>
              <w:rPr>
                <w:rFonts w:cs="Arial"/>
                <w:i w:val="0"/>
                <w:iCs/>
              </w:rPr>
            </w:pPr>
            <w:r w:rsidRPr="00F066BE">
              <w:rPr>
                <w:i w:val="0"/>
                <w:iCs/>
              </w:rPr>
              <w:t>2013-2022</w:t>
            </w:r>
          </w:p>
        </w:tc>
        <w:tc>
          <w:tcPr>
            <w:tcW w:w="1279" w:type="dxa"/>
            <w:tcBorders>
              <w:bottom w:val="single" w:sz="4" w:space="0" w:color="auto"/>
            </w:tcBorders>
            <w:vAlign w:val="bottom"/>
          </w:tcPr>
          <w:p w14:paraId="50B63A2F" w14:textId="3053BE42" w:rsidR="009C70C0" w:rsidRPr="007F3524" w:rsidRDefault="009C70C0" w:rsidP="00F066BE">
            <w:pPr>
              <w:pStyle w:val="Caption-Figure"/>
              <w:spacing w:after="0"/>
              <w:jc w:val="right"/>
              <w:rPr>
                <w:rFonts w:cs="Arial"/>
                <w:i w:val="0"/>
                <w:iCs/>
              </w:rPr>
            </w:pPr>
            <w:r>
              <w:t>46,048</w:t>
            </w:r>
          </w:p>
        </w:tc>
        <w:tc>
          <w:tcPr>
            <w:tcW w:w="1620" w:type="dxa"/>
            <w:tcBorders>
              <w:bottom w:val="single" w:sz="4" w:space="0" w:color="auto"/>
            </w:tcBorders>
            <w:vAlign w:val="bottom"/>
          </w:tcPr>
          <w:p w14:paraId="79E30F1D" w14:textId="258C97CB" w:rsidR="009C70C0" w:rsidRPr="007F3524" w:rsidRDefault="009C70C0" w:rsidP="00F066BE">
            <w:pPr>
              <w:pStyle w:val="Caption-Figure"/>
              <w:spacing w:after="0"/>
              <w:jc w:val="center"/>
              <w:rPr>
                <w:rFonts w:cs="Arial"/>
                <w:i w:val="0"/>
                <w:iCs/>
              </w:rPr>
            </w:pPr>
            <w:r>
              <w:t>11,656</w:t>
            </w:r>
            <w:r w:rsidR="005F02F0">
              <w:t>-</w:t>
            </w:r>
            <w:r>
              <w:t>77,338</w:t>
            </w:r>
          </w:p>
        </w:tc>
      </w:tr>
    </w:tbl>
    <w:p w14:paraId="30228E07" w14:textId="5040C4C4" w:rsidR="006A25EA" w:rsidRPr="006A25EA" w:rsidRDefault="00065475" w:rsidP="00F066BE">
      <w:pPr>
        <w:pStyle w:val="BodyText"/>
      </w:pPr>
      <w:r>
        <w:t xml:space="preserve">The results of </w:t>
      </w:r>
      <w:r w:rsidR="00C472ED">
        <w:t xml:space="preserve">population simulation analysis suggest that </w:t>
      </w:r>
      <w:r w:rsidR="00A91FA6">
        <w:t xml:space="preserve">under current </w:t>
      </w:r>
      <w:r w:rsidR="009F5F24">
        <w:t xml:space="preserve">ER and SAS, the probability of </w:t>
      </w:r>
      <w:r w:rsidR="00A47E77">
        <w:t>the IFC aggregate exceeding the FRP-</w:t>
      </w:r>
      <w:r w:rsidR="00200D24">
        <w:t>Ls</w:t>
      </w:r>
      <w:r w:rsidR="00A47E77">
        <w:t xml:space="preserve"> of 33,500 </w:t>
      </w:r>
      <w:r w:rsidR="00200D24">
        <w:t xml:space="preserve">and 65,300 </w:t>
      </w:r>
      <w:r w:rsidR="005D09BF">
        <w:t>spawners</w:t>
      </w:r>
      <w:r w:rsidR="000B13F1">
        <w:t xml:space="preserve"> </w:t>
      </w:r>
      <w:r w:rsidR="00FE63F1">
        <w:t>by 2032</w:t>
      </w:r>
      <w:r w:rsidR="005D09BF">
        <w:t xml:space="preserve"> </w:t>
      </w:r>
      <w:r w:rsidR="004E5F3B">
        <w:t xml:space="preserve">is 90% </w:t>
      </w:r>
      <w:r w:rsidR="00200D24">
        <w:t>+ and 0-10%, respectively</w:t>
      </w:r>
      <w:r w:rsidR="005A1791">
        <w:t xml:space="preserve"> (Figures 4-5)</w:t>
      </w:r>
      <w:r w:rsidR="00200D24">
        <w:t xml:space="preserve">. </w:t>
      </w:r>
      <w:r w:rsidR="007716A7">
        <w:t xml:space="preserve">The probability of producing a positive </w:t>
      </w:r>
      <w:r w:rsidR="00C16D4B">
        <w:t xml:space="preserve">population trajectory </w:t>
      </w:r>
      <w:r w:rsidR="001722C9">
        <w:t xml:space="preserve">under current ER and SAS </w:t>
      </w:r>
      <w:r w:rsidR="00FE63F1">
        <w:t xml:space="preserve">by 2032 </w:t>
      </w:r>
      <w:r w:rsidR="001722C9">
        <w:t>was 0-10%</w:t>
      </w:r>
      <w:r w:rsidR="005A1791">
        <w:t xml:space="preserve"> (Figure 6)</w:t>
      </w:r>
      <w:r w:rsidR="00033333">
        <w:t>, however, current IFC abundances are relatively high</w:t>
      </w:r>
      <w:r w:rsidR="00D20C6E">
        <w:t xml:space="preserve"> compared to the last </w:t>
      </w:r>
      <w:r w:rsidR="005475EC">
        <w:t>2 decades</w:t>
      </w:r>
      <w:r w:rsidR="00033333">
        <w:t xml:space="preserve">, thus a positive </w:t>
      </w:r>
      <w:r w:rsidR="00840FAE">
        <w:t xml:space="preserve">growth </w:t>
      </w:r>
      <w:r w:rsidR="00033333">
        <w:t>trajectory</w:t>
      </w:r>
      <w:r w:rsidR="00840FAE">
        <w:t xml:space="preserve"> is unlikely</w:t>
      </w:r>
      <w:r w:rsidR="00033333">
        <w:t xml:space="preserve"> </w:t>
      </w:r>
      <w:r w:rsidR="004C5522">
        <w:t xml:space="preserve">if the current SAS and </w:t>
      </w:r>
      <w:r w:rsidR="004B62EB">
        <w:t>population productivity remain stable.</w:t>
      </w:r>
    </w:p>
    <w:p w14:paraId="2FCF8179" w14:textId="2D802F99" w:rsidR="001C231B" w:rsidRDefault="001C231B" w:rsidP="001C231B">
      <w:pPr>
        <w:pStyle w:val="BodyText"/>
        <w:jc w:val="center"/>
      </w:pPr>
      <w:del w:id="547" w:author="Bailey, Colin (DFO/MPO)" w:date="2024-12-06T13:50:00Z">
        <w:r w:rsidDel="00B4546F">
          <w:rPr>
            <w:noProof/>
          </w:rPr>
          <w:lastRenderedPageBreak/>
          <w:drawing>
            <wp:inline distT="0" distB="0" distL="0" distR="0" wp14:anchorId="1484BE36" wp14:editId="34387600">
              <wp:extent cx="4572000" cy="5262245"/>
              <wp:effectExtent l="0" t="0" r="0" b="0"/>
              <wp:docPr id="9272518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2000" cy="5262245"/>
                      </a:xfrm>
                      <a:prstGeom prst="rect">
                        <a:avLst/>
                      </a:prstGeom>
                      <a:noFill/>
                      <a:ln>
                        <a:noFill/>
                      </a:ln>
                    </pic:spPr>
                  </pic:pic>
                </a:graphicData>
              </a:graphic>
            </wp:inline>
          </w:drawing>
        </w:r>
      </w:del>
      <w:ins w:id="548" w:author="Bailey, Colin (DFO/MPO)" w:date="2024-12-09T08:49:00Z">
        <w:r w:rsidR="00C03903">
          <w:rPr>
            <w:noProof/>
          </w:rPr>
          <w:drawing>
            <wp:inline distT="0" distB="0" distL="0" distR="0" wp14:anchorId="405CCA08" wp14:editId="455B3D6F">
              <wp:extent cx="5431790" cy="6025515"/>
              <wp:effectExtent l="0" t="0" r="0" b="0"/>
              <wp:docPr id="12787310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31790" cy="6025515"/>
                      </a:xfrm>
                      <a:prstGeom prst="rect">
                        <a:avLst/>
                      </a:prstGeom>
                      <a:noFill/>
                      <a:ln>
                        <a:noFill/>
                      </a:ln>
                    </pic:spPr>
                  </pic:pic>
                </a:graphicData>
              </a:graphic>
            </wp:inline>
          </w:drawing>
        </w:r>
      </w:ins>
    </w:p>
    <w:p w14:paraId="1BB507EF" w14:textId="0A06239A" w:rsidR="00B4546F" w:rsidRDefault="001C231B" w:rsidP="00B4546F">
      <w:pPr>
        <w:pStyle w:val="Caption-Figure"/>
        <w:rPr>
          <w:ins w:id="549" w:author="Bailey, Colin (DFO/MPO)" w:date="2024-12-06T13:53:00Z"/>
        </w:rPr>
      </w:pPr>
      <w:r>
        <w:t xml:space="preserve">Figure </w:t>
      </w:r>
      <w:r w:rsidR="006865A6">
        <w:t>4</w:t>
      </w:r>
      <w:r>
        <w:t xml:space="preserve">. </w:t>
      </w:r>
      <w:r>
        <w:rPr>
          <w:rStyle w:val="normaltextrun"/>
          <w:rFonts w:cs="Arial"/>
          <w:iCs/>
          <w:color w:val="000000"/>
          <w:shd w:val="clear" w:color="auto" w:fill="FFFFFF"/>
        </w:rPr>
        <w:t xml:space="preserve">Proportion of simulation results where the final 3-year geometric mean was ≥ </w:t>
      </w:r>
      <w:ins w:id="550" w:author="Bailey, Colin (DFO/MPO)" w:date="2024-12-06T13:52:00Z">
        <w:r w:rsidR="00B4546F">
          <w:rPr>
            <w:rStyle w:val="normaltextrun"/>
            <w:rFonts w:cs="Arial"/>
            <w:iCs/>
            <w:color w:val="000000"/>
            <w:shd w:val="clear" w:color="auto" w:fill="FFFFFF"/>
          </w:rPr>
          <w:t>24</w:t>
        </w:r>
      </w:ins>
      <w:del w:id="551" w:author="Bailey, Colin (DFO/MPO)" w:date="2024-12-06T13:52:00Z">
        <w:r w:rsidDel="00B4546F">
          <w:rPr>
            <w:rStyle w:val="normaltextrun"/>
            <w:rFonts w:cs="Arial"/>
            <w:iCs/>
            <w:color w:val="000000"/>
            <w:shd w:val="clear" w:color="auto" w:fill="FFFFFF"/>
          </w:rPr>
          <w:delText>33</w:delText>
        </w:r>
      </w:del>
      <w:r>
        <w:rPr>
          <w:rStyle w:val="normaltextrun"/>
          <w:rFonts w:cs="Arial"/>
          <w:iCs/>
          <w:color w:val="000000"/>
          <w:shd w:val="clear" w:color="auto" w:fill="FFFFFF"/>
        </w:rPr>
        <w:t>,</w:t>
      </w:r>
      <w:ins w:id="552" w:author="Bailey, Colin (DFO/MPO)" w:date="2024-12-06T13:52:00Z">
        <w:r w:rsidR="00B4546F">
          <w:rPr>
            <w:rStyle w:val="normaltextrun"/>
            <w:rFonts w:cs="Arial"/>
            <w:iCs/>
            <w:color w:val="000000"/>
            <w:shd w:val="clear" w:color="auto" w:fill="FFFFFF"/>
          </w:rPr>
          <w:t>9</w:t>
        </w:r>
      </w:ins>
      <w:del w:id="553" w:author="Bailey, Colin (DFO/MPO)" w:date="2024-12-06T13:52:00Z">
        <w:r w:rsidDel="00B4546F">
          <w:rPr>
            <w:rStyle w:val="normaltextrun"/>
            <w:rFonts w:cs="Arial"/>
            <w:iCs/>
            <w:color w:val="000000"/>
            <w:shd w:val="clear" w:color="auto" w:fill="FFFFFF"/>
          </w:rPr>
          <w:delText>5</w:delText>
        </w:r>
      </w:del>
      <w:r>
        <w:rPr>
          <w:rStyle w:val="normaltextrun"/>
          <w:rFonts w:cs="Arial"/>
          <w:iCs/>
          <w:color w:val="000000"/>
          <w:shd w:val="clear" w:color="auto" w:fill="FFFFFF"/>
        </w:rPr>
        <w:t xml:space="preserve">00 wild spawners (‘Final Success’). The </w:t>
      </w:r>
      <w:ins w:id="554" w:author="Bailey, Colin (DFO/MPO)" w:date="2024-12-06T13:52:00Z">
        <w:r w:rsidR="00B4546F">
          <w:rPr>
            <w:rStyle w:val="normaltextrun"/>
            <w:rFonts w:cs="Arial"/>
            <w:iCs/>
            <w:color w:val="000000"/>
            <w:shd w:val="clear" w:color="auto" w:fill="FFFFFF"/>
          </w:rPr>
          <w:t xml:space="preserve">solid </w:t>
        </w:r>
      </w:ins>
      <w:r>
        <w:rPr>
          <w:rStyle w:val="normaltextrun"/>
          <w:rFonts w:cs="Arial"/>
          <w:iCs/>
          <w:color w:val="000000"/>
          <w:shd w:val="clear" w:color="auto" w:fill="FFFFFF"/>
        </w:rPr>
        <w:t>blue lines intersect at the most recent 3-generation geometric mean smolt-to-adult survival (0.013; vertical blue line) and exploitation rates showing the current 3-generation average, Pacific Salmon Treaty (PST) rates based on IFC abundance, and U</w:t>
      </w:r>
      <w:r w:rsidRPr="00F56CD7">
        <w:rPr>
          <w:rStyle w:val="normaltextrun"/>
          <w:rFonts w:cs="Arial"/>
          <w:iCs/>
          <w:color w:val="000000"/>
          <w:shd w:val="clear" w:color="auto" w:fill="FFFFFF"/>
          <w:vertAlign w:val="subscript"/>
        </w:rPr>
        <w:t>msy</w:t>
      </w:r>
      <w:r>
        <w:rPr>
          <w:rStyle w:val="normaltextrun"/>
          <w:rFonts w:cs="Arial"/>
          <w:iCs/>
          <w:color w:val="000000"/>
          <w:shd w:val="clear" w:color="auto" w:fill="FFFFFF"/>
        </w:rPr>
        <w:t xml:space="preserve"> as calculated from stock recruit models (see Table </w:t>
      </w:r>
      <w:r w:rsidR="00EA07B5">
        <w:rPr>
          <w:rStyle w:val="normaltextrun"/>
          <w:rFonts w:cs="Arial"/>
          <w:iCs/>
          <w:color w:val="000000"/>
          <w:shd w:val="clear" w:color="auto" w:fill="FFFFFF"/>
        </w:rPr>
        <w:t>3</w:t>
      </w:r>
      <w:r>
        <w:rPr>
          <w:rStyle w:val="normaltextrun"/>
          <w:rFonts w:cs="Arial"/>
          <w:iCs/>
          <w:color w:val="000000"/>
          <w:shd w:val="clear" w:color="auto" w:fill="FFFFFF"/>
        </w:rPr>
        <w:t>).</w:t>
      </w:r>
      <w:ins w:id="555" w:author="Bailey, Colin (DFO/MPO)" w:date="2024-12-06T13:53:00Z">
        <w:r w:rsidR="00B4546F">
          <w:rPr>
            <w:rStyle w:val="normaltextrun"/>
            <w:rFonts w:cs="Arial"/>
            <w:iCs/>
            <w:color w:val="000000"/>
            <w:shd w:val="clear" w:color="auto" w:fill="FFFFFF"/>
          </w:rPr>
          <w:t xml:space="preserve"> </w:t>
        </w:r>
        <w:r w:rsidR="00B4546F">
          <w:rPr>
            <w:rStyle w:val="normaltextrun"/>
            <w:rFonts w:cs="Arial"/>
            <w:iCs/>
            <w:color w:val="000000"/>
            <w:shd w:val="clear" w:color="auto" w:fill="FFFFFF"/>
          </w:rPr>
          <w:t xml:space="preserve">The </w:t>
        </w:r>
        <w:r w:rsidR="00B4546F">
          <w:rPr>
            <w:rStyle w:val="normaltextrun"/>
            <w:rFonts w:cs="Arial"/>
            <w:iCs/>
            <w:color w:val="000000"/>
            <w:shd w:val="clear" w:color="auto" w:fill="FFFFFF"/>
          </w:rPr>
          <w:t>dashed</w:t>
        </w:r>
        <w:r w:rsidR="00B4546F">
          <w:rPr>
            <w:rStyle w:val="normaltextrun"/>
            <w:rFonts w:cs="Arial"/>
            <w:iCs/>
            <w:color w:val="000000"/>
            <w:shd w:val="clear" w:color="auto" w:fill="FFFFFF"/>
          </w:rPr>
          <w:t xml:space="preserve"> blue lines intersect at the most recent </w:t>
        </w:r>
      </w:ins>
      <w:ins w:id="556" w:author="Bailey, Colin (DFO/MPO)" w:date="2024-12-06T13:54:00Z">
        <w:r w:rsidR="00B4546F">
          <w:rPr>
            <w:rStyle w:val="normaltextrun"/>
            <w:rFonts w:cs="Arial"/>
            <w:iCs/>
            <w:color w:val="000000"/>
            <w:shd w:val="clear" w:color="auto" w:fill="FFFFFF"/>
          </w:rPr>
          <w:t>1</w:t>
        </w:r>
      </w:ins>
      <w:ins w:id="557" w:author="Bailey, Colin (DFO/MPO)" w:date="2024-12-06T13:53:00Z">
        <w:r w:rsidR="00B4546F">
          <w:rPr>
            <w:rStyle w:val="normaltextrun"/>
            <w:rFonts w:cs="Arial"/>
            <w:iCs/>
            <w:color w:val="000000"/>
            <w:shd w:val="clear" w:color="auto" w:fill="FFFFFF"/>
          </w:rPr>
          <w:t>-generation geometric mean smolt-to-adult survival (0.0</w:t>
        </w:r>
      </w:ins>
      <w:ins w:id="558" w:author="Bailey, Colin (DFO/MPO)" w:date="2024-12-06T13:54:00Z">
        <w:r w:rsidR="00B4546F">
          <w:rPr>
            <w:rStyle w:val="normaltextrun"/>
            <w:rFonts w:cs="Arial"/>
            <w:iCs/>
            <w:color w:val="000000"/>
            <w:shd w:val="clear" w:color="auto" w:fill="FFFFFF"/>
          </w:rPr>
          <w:t>22</w:t>
        </w:r>
      </w:ins>
      <w:ins w:id="559" w:author="Bailey, Colin (DFO/MPO)" w:date="2024-12-06T13:53:00Z">
        <w:r w:rsidR="00B4546F">
          <w:rPr>
            <w:rStyle w:val="normaltextrun"/>
            <w:rFonts w:cs="Arial"/>
            <w:iCs/>
            <w:color w:val="000000"/>
            <w:shd w:val="clear" w:color="auto" w:fill="FFFFFF"/>
          </w:rPr>
          <w:t>; vertical</w:t>
        </w:r>
      </w:ins>
      <w:ins w:id="560" w:author="Bailey, Colin (DFO/MPO)" w:date="2024-12-06T13:54:00Z">
        <w:r w:rsidR="00B4546F">
          <w:rPr>
            <w:rStyle w:val="normaltextrun"/>
            <w:rFonts w:cs="Arial"/>
            <w:iCs/>
            <w:color w:val="000000"/>
            <w:shd w:val="clear" w:color="auto" w:fill="FFFFFF"/>
          </w:rPr>
          <w:t xml:space="preserve"> dashed</w:t>
        </w:r>
      </w:ins>
      <w:ins w:id="561" w:author="Bailey, Colin (DFO/MPO)" w:date="2024-12-06T13:53:00Z">
        <w:r w:rsidR="00B4546F">
          <w:rPr>
            <w:rStyle w:val="normaltextrun"/>
            <w:rFonts w:cs="Arial"/>
            <w:iCs/>
            <w:color w:val="000000"/>
            <w:shd w:val="clear" w:color="auto" w:fill="FFFFFF"/>
          </w:rPr>
          <w:t xml:space="preserve"> blue line) and exploitation rates showing the current 3-generation average, Pacific Salmon Treaty (PST) rates based on IFC abundance, and U</w:t>
        </w:r>
        <w:r w:rsidR="00B4546F" w:rsidRPr="00F56CD7">
          <w:rPr>
            <w:rStyle w:val="normaltextrun"/>
            <w:rFonts w:cs="Arial"/>
            <w:iCs/>
            <w:color w:val="000000"/>
            <w:shd w:val="clear" w:color="auto" w:fill="FFFFFF"/>
            <w:vertAlign w:val="subscript"/>
          </w:rPr>
          <w:t>msy</w:t>
        </w:r>
        <w:r w:rsidR="00B4546F">
          <w:rPr>
            <w:rStyle w:val="normaltextrun"/>
            <w:rFonts w:cs="Arial"/>
            <w:iCs/>
            <w:color w:val="000000"/>
            <w:shd w:val="clear" w:color="auto" w:fill="FFFFFF"/>
          </w:rPr>
          <w:t xml:space="preserve"> as calculated from stock recruit models (see Table 3).</w:t>
        </w:r>
      </w:ins>
    </w:p>
    <w:p w14:paraId="46A6DDAB" w14:textId="0AFE0E41" w:rsidR="001C231B" w:rsidRDefault="001C231B" w:rsidP="001C231B">
      <w:pPr>
        <w:pStyle w:val="Caption-Figure"/>
      </w:pPr>
    </w:p>
    <w:p w14:paraId="0A92B361" w14:textId="47E35311" w:rsidR="001C231B" w:rsidRDefault="001C231B" w:rsidP="001C231B">
      <w:pPr>
        <w:pStyle w:val="BodyText"/>
        <w:jc w:val="center"/>
      </w:pPr>
      <w:del w:id="562" w:author="Bailey, Colin (DFO/MPO)" w:date="2024-12-06T13:50:00Z">
        <w:r w:rsidDel="00B4546F">
          <w:rPr>
            <w:noProof/>
          </w:rPr>
          <w:lastRenderedPageBreak/>
          <w:drawing>
            <wp:inline distT="0" distB="0" distL="0" distR="0" wp14:anchorId="66679594" wp14:editId="020C3674">
              <wp:extent cx="4572000" cy="5262245"/>
              <wp:effectExtent l="0" t="0" r="0" b="0"/>
              <wp:docPr id="615873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0" cy="5262245"/>
                      </a:xfrm>
                      <a:prstGeom prst="rect">
                        <a:avLst/>
                      </a:prstGeom>
                      <a:noFill/>
                      <a:ln>
                        <a:noFill/>
                      </a:ln>
                    </pic:spPr>
                  </pic:pic>
                </a:graphicData>
              </a:graphic>
            </wp:inline>
          </w:drawing>
        </w:r>
      </w:del>
      <w:ins w:id="563" w:author="Bailey, Colin (DFO/MPO)" w:date="2024-12-09T08:50:00Z">
        <w:r w:rsidR="00C03903">
          <w:rPr>
            <w:noProof/>
          </w:rPr>
          <w:drawing>
            <wp:inline distT="0" distB="0" distL="0" distR="0" wp14:anchorId="3DAF9993" wp14:editId="4F31D23D">
              <wp:extent cx="5452110" cy="6032500"/>
              <wp:effectExtent l="0" t="0" r="0" b="6350"/>
              <wp:docPr id="2544148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52110" cy="6032500"/>
                      </a:xfrm>
                      <a:prstGeom prst="rect">
                        <a:avLst/>
                      </a:prstGeom>
                      <a:noFill/>
                      <a:ln>
                        <a:noFill/>
                      </a:ln>
                    </pic:spPr>
                  </pic:pic>
                </a:graphicData>
              </a:graphic>
            </wp:inline>
          </w:drawing>
        </w:r>
      </w:ins>
    </w:p>
    <w:p w14:paraId="38F843F1" w14:textId="27ED0F82" w:rsidR="001C231B" w:rsidRDefault="001C231B" w:rsidP="001C231B">
      <w:pPr>
        <w:pStyle w:val="Caption-Figure"/>
      </w:pPr>
      <w:r>
        <w:t xml:space="preserve">Figure </w:t>
      </w:r>
      <w:r w:rsidR="006865A6">
        <w:t>5</w:t>
      </w:r>
      <w:r>
        <w:t xml:space="preserve">. </w:t>
      </w:r>
      <w:r>
        <w:rPr>
          <w:rStyle w:val="normaltextrun"/>
          <w:rFonts w:cs="Arial"/>
          <w:iCs/>
          <w:color w:val="000000"/>
          <w:shd w:val="clear" w:color="auto" w:fill="FFFFFF"/>
        </w:rPr>
        <w:t>Proportion of simulation results where the final 3-year geometric mean was ≥ 65,300 wild spawners (‘Final Success’). The blue lines intersect at the most recent 3-generation geometric mean smolt-to-adult survival (0.013; vertical blue line) and exploitation rates showing the current 3-generation average, Pacific Salmon Treaty (PST) rates based on IFC abundance, and U</w:t>
      </w:r>
      <w:r w:rsidRPr="00F56CD7">
        <w:rPr>
          <w:rStyle w:val="normaltextrun"/>
          <w:rFonts w:cs="Arial"/>
          <w:iCs/>
          <w:color w:val="000000"/>
          <w:shd w:val="clear" w:color="auto" w:fill="FFFFFF"/>
          <w:vertAlign w:val="subscript"/>
        </w:rPr>
        <w:t>msy</w:t>
      </w:r>
      <w:r>
        <w:rPr>
          <w:rStyle w:val="normaltextrun"/>
          <w:rFonts w:cs="Arial"/>
          <w:iCs/>
          <w:color w:val="000000"/>
          <w:shd w:val="clear" w:color="auto" w:fill="FFFFFF"/>
        </w:rPr>
        <w:t xml:space="preserve"> as calculated from stock recruit models (see Table </w:t>
      </w:r>
      <w:r w:rsidR="00EA07B5">
        <w:rPr>
          <w:rStyle w:val="normaltextrun"/>
          <w:rFonts w:cs="Arial"/>
          <w:i w:val="0"/>
          <w:iCs/>
          <w:color w:val="000000"/>
          <w:shd w:val="clear" w:color="auto" w:fill="FFFFFF"/>
        </w:rPr>
        <w:t>3</w:t>
      </w:r>
      <w:r>
        <w:rPr>
          <w:rStyle w:val="normaltextrun"/>
          <w:rFonts w:cs="Arial"/>
          <w:iCs/>
          <w:color w:val="000000"/>
          <w:shd w:val="clear" w:color="auto" w:fill="FFFFFF"/>
        </w:rPr>
        <w:t>).</w:t>
      </w:r>
    </w:p>
    <w:p w14:paraId="275334C4" w14:textId="77777777" w:rsidR="001C231B" w:rsidRDefault="001C231B" w:rsidP="001C231B">
      <w:pPr>
        <w:pStyle w:val="Caption-Figure"/>
      </w:pPr>
    </w:p>
    <w:p w14:paraId="3E1C103B" w14:textId="506ED97C" w:rsidR="001C231B" w:rsidRDefault="001C231B" w:rsidP="001C231B">
      <w:pPr>
        <w:pStyle w:val="BodyText"/>
        <w:jc w:val="center"/>
      </w:pPr>
      <w:del w:id="564" w:author="Bailey, Colin (DFO/MPO)" w:date="2024-12-06T13:52:00Z">
        <w:r w:rsidDel="00B4546F">
          <w:rPr>
            <w:noProof/>
          </w:rPr>
          <w:lastRenderedPageBreak/>
          <w:drawing>
            <wp:inline distT="0" distB="0" distL="0" distR="0" wp14:anchorId="380573E9" wp14:editId="0D6424A8">
              <wp:extent cx="4572000" cy="5262245"/>
              <wp:effectExtent l="0" t="0" r="0" b="0"/>
              <wp:docPr id="10978473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2000" cy="5262245"/>
                      </a:xfrm>
                      <a:prstGeom prst="rect">
                        <a:avLst/>
                      </a:prstGeom>
                      <a:noFill/>
                      <a:ln>
                        <a:noFill/>
                      </a:ln>
                    </pic:spPr>
                  </pic:pic>
                </a:graphicData>
              </a:graphic>
            </wp:inline>
          </w:drawing>
        </w:r>
      </w:del>
      <w:ins w:id="565" w:author="Bailey, Colin (DFO/MPO)" w:date="2024-12-09T08:50:00Z">
        <w:r w:rsidR="00C03903">
          <w:rPr>
            <w:noProof/>
          </w:rPr>
          <w:drawing>
            <wp:inline distT="0" distB="0" distL="0" distR="0" wp14:anchorId="1C04D4E1" wp14:editId="5039A9BF">
              <wp:extent cx="5452110" cy="6032500"/>
              <wp:effectExtent l="0" t="0" r="0" b="6350"/>
              <wp:docPr id="11657022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52110" cy="6032500"/>
                      </a:xfrm>
                      <a:prstGeom prst="rect">
                        <a:avLst/>
                      </a:prstGeom>
                      <a:noFill/>
                      <a:ln>
                        <a:noFill/>
                      </a:ln>
                    </pic:spPr>
                  </pic:pic>
                </a:graphicData>
              </a:graphic>
            </wp:inline>
          </w:drawing>
        </w:r>
      </w:ins>
    </w:p>
    <w:p w14:paraId="55A776C8" w14:textId="4C78B017" w:rsidR="001C231B" w:rsidRPr="00F066BE" w:rsidRDefault="001C231B" w:rsidP="001C231B">
      <w:pPr>
        <w:pStyle w:val="Caption-Figure"/>
        <w:rPr>
          <w:rFonts w:cs="Arial"/>
          <w:color w:val="000000"/>
          <w:shd w:val="clear" w:color="auto" w:fill="FFFFFF"/>
        </w:rPr>
      </w:pPr>
      <w:r>
        <w:t xml:space="preserve">Figure </w:t>
      </w:r>
      <w:r w:rsidR="006865A6">
        <w:t>6</w:t>
      </w:r>
      <w:r>
        <w:t xml:space="preserve">. </w:t>
      </w:r>
      <w:r>
        <w:rPr>
          <w:rStyle w:val="normaltextrun"/>
          <w:rFonts w:cs="Arial"/>
          <w:iCs/>
          <w:color w:val="000000"/>
          <w:shd w:val="clear" w:color="auto" w:fill="FFFFFF"/>
        </w:rPr>
        <w:t xml:space="preserve">Proportion of simulation results </w:t>
      </w:r>
      <w:r>
        <w:rPr>
          <w:rStyle w:val="normaltextrun"/>
          <w:rFonts w:cs="Arial"/>
          <w:iCs/>
          <w:color w:val="000000"/>
          <w:bdr w:val="none" w:sz="0" w:space="0" w:color="auto" w:frame="1"/>
        </w:rPr>
        <w:t xml:space="preserve">where the population trajectory was positive (‘Positive Trajectory’). </w:t>
      </w:r>
      <w:r>
        <w:rPr>
          <w:rStyle w:val="normaltextrun"/>
          <w:rFonts w:cs="Arial"/>
          <w:iCs/>
          <w:color w:val="000000"/>
          <w:shd w:val="clear" w:color="auto" w:fill="FFFFFF"/>
        </w:rPr>
        <w:t>The blue lines intersect at the most recent 3-generation geometric mean smolt-to-adult survival (0.013; vertical blue line) and exploitation rates showing the current 3-generation average, Pacific Salmon Treaty (PST) rates based on IFC abundance, and U</w:t>
      </w:r>
      <w:r w:rsidRPr="00F56CD7">
        <w:rPr>
          <w:rStyle w:val="normaltextrun"/>
          <w:rFonts w:cs="Arial"/>
          <w:iCs/>
          <w:color w:val="000000"/>
          <w:shd w:val="clear" w:color="auto" w:fill="FFFFFF"/>
          <w:vertAlign w:val="subscript"/>
        </w:rPr>
        <w:t>msy</w:t>
      </w:r>
      <w:r>
        <w:rPr>
          <w:rStyle w:val="normaltextrun"/>
          <w:rFonts w:cs="Arial"/>
          <w:iCs/>
          <w:color w:val="000000"/>
          <w:shd w:val="clear" w:color="auto" w:fill="FFFFFF"/>
        </w:rPr>
        <w:t xml:space="preserve"> as calculated from stock recruit models (see Table </w:t>
      </w:r>
      <w:r w:rsidR="0046524F">
        <w:rPr>
          <w:rStyle w:val="normaltextrun"/>
          <w:rFonts w:cs="Arial"/>
          <w:i w:val="0"/>
          <w:iCs/>
          <w:color w:val="000000"/>
          <w:shd w:val="clear" w:color="auto" w:fill="FFFFFF"/>
        </w:rPr>
        <w:t>3</w:t>
      </w:r>
      <w:r w:rsidRPr="00F066BE">
        <w:rPr>
          <w:rStyle w:val="normaltextrun"/>
          <w:rFonts w:cs="Arial"/>
          <w:color w:val="000000"/>
          <w:shd w:val="clear" w:color="auto" w:fill="FFFFFF"/>
        </w:rPr>
        <w:t>).</w:t>
      </w:r>
      <w:r w:rsidR="006865A6" w:rsidRPr="00F066BE">
        <w:rPr>
          <w:rStyle w:val="normaltextrun"/>
          <w:rFonts w:cs="Arial"/>
          <w:color w:val="000000"/>
          <w:shd w:val="clear" w:color="auto" w:fill="FFFFFF"/>
        </w:rPr>
        <w:t xml:space="preserve"> </w:t>
      </w:r>
      <w:r w:rsidR="00636FF1">
        <w:rPr>
          <w:rStyle w:val="normaltextrun"/>
          <w:rFonts w:cs="Arial"/>
          <w:color w:val="000000"/>
          <w:shd w:val="clear" w:color="auto" w:fill="FFFFFF"/>
        </w:rPr>
        <w:t>Note that simulated abundanc</w:t>
      </w:r>
      <w:r w:rsidR="002869A8">
        <w:rPr>
          <w:rStyle w:val="normaltextrun"/>
          <w:rFonts w:cs="Arial"/>
          <w:color w:val="000000"/>
          <w:shd w:val="clear" w:color="auto" w:fill="FFFFFF"/>
        </w:rPr>
        <w:t>es</w:t>
      </w:r>
      <w:r w:rsidR="00636FF1">
        <w:rPr>
          <w:rStyle w:val="normaltextrun"/>
          <w:rFonts w:cs="Arial"/>
          <w:color w:val="000000"/>
          <w:shd w:val="clear" w:color="auto" w:fill="FFFFFF"/>
        </w:rPr>
        <w:t xml:space="preserve"> at the beginning of </w:t>
      </w:r>
      <w:r w:rsidR="002869A8">
        <w:rPr>
          <w:rStyle w:val="normaltextrun"/>
          <w:rFonts w:cs="Arial"/>
          <w:color w:val="000000"/>
          <w:shd w:val="clear" w:color="auto" w:fill="FFFFFF"/>
        </w:rPr>
        <w:t xml:space="preserve">simulations are </w:t>
      </w:r>
      <w:r w:rsidR="008F6AFC">
        <w:rPr>
          <w:rStyle w:val="normaltextrun"/>
          <w:rFonts w:cs="Arial"/>
          <w:color w:val="000000"/>
          <w:shd w:val="clear" w:color="auto" w:fill="FFFFFF"/>
        </w:rPr>
        <w:t xml:space="preserve">relatively </w:t>
      </w:r>
      <w:r w:rsidR="002869A8">
        <w:rPr>
          <w:rStyle w:val="normaltextrun"/>
          <w:rFonts w:cs="Arial"/>
          <w:color w:val="000000"/>
          <w:shd w:val="clear" w:color="auto" w:fill="FFFFFF"/>
        </w:rPr>
        <w:t xml:space="preserve">high due to </w:t>
      </w:r>
      <w:r w:rsidR="00B71230">
        <w:rPr>
          <w:rStyle w:val="normaltextrun"/>
          <w:rFonts w:cs="Arial"/>
          <w:color w:val="000000"/>
          <w:shd w:val="clear" w:color="auto" w:fill="FFFFFF"/>
        </w:rPr>
        <w:t xml:space="preserve">recently </w:t>
      </w:r>
      <w:r w:rsidR="002869A8">
        <w:rPr>
          <w:rStyle w:val="normaltextrun"/>
          <w:rFonts w:cs="Arial"/>
          <w:color w:val="000000"/>
          <w:shd w:val="clear" w:color="auto" w:fill="FFFFFF"/>
        </w:rPr>
        <w:t xml:space="preserve">high IFC </w:t>
      </w:r>
      <w:r w:rsidR="00092F95">
        <w:rPr>
          <w:rStyle w:val="normaltextrun"/>
          <w:rFonts w:cs="Arial"/>
          <w:color w:val="000000"/>
          <w:shd w:val="clear" w:color="auto" w:fill="FFFFFF"/>
        </w:rPr>
        <w:t>abundances</w:t>
      </w:r>
      <w:r w:rsidR="002869A8">
        <w:rPr>
          <w:rStyle w:val="normaltextrun"/>
          <w:rFonts w:cs="Arial"/>
          <w:color w:val="000000"/>
          <w:shd w:val="clear" w:color="auto" w:fill="FFFFFF"/>
        </w:rPr>
        <w:t xml:space="preserve">, </w:t>
      </w:r>
      <w:r w:rsidR="00092F95">
        <w:rPr>
          <w:rStyle w:val="normaltextrun"/>
          <w:rFonts w:cs="Arial"/>
          <w:color w:val="000000"/>
          <w:shd w:val="clear" w:color="auto" w:fill="FFFFFF"/>
        </w:rPr>
        <w:t xml:space="preserve">and </w:t>
      </w:r>
      <w:r w:rsidR="002869A8">
        <w:rPr>
          <w:rStyle w:val="normaltextrun"/>
          <w:rFonts w:cs="Arial"/>
          <w:color w:val="000000"/>
          <w:shd w:val="clear" w:color="auto" w:fill="FFFFFF"/>
        </w:rPr>
        <w:t>thus negative population trajectories are likely.</w:t>
      </w:r>
    </w:p>
    <w:p w14:paraId="2AB47989" w14:textId="7084A39E" w:rsidR="002B3911" w:rsidRPr="004579D2" w:rsidRDefault="0098037A" w:rsidP="00F7012F">
      <w:pPr>
        <w:pStyle w:val="Heading3"/>
      </w:pPr>
      <w:r w:rsidRPr="004579D2">
        <w:rPr>
          <w:rStyle w:val="Style1Char"/>
          <w:b/>
          <w:sz w:val="24"/>
          <w:lang w:val="en-CA"/>
        </w:rPr>
        <w:t>History of Harvest</w:t>
      </w:r>
      <w:bookmarkStart w:id="566" w:name="_Hlk150255965"/>
      <w:bookmarkEnd w:id="543"/>
    </w:p>
    <w:p w14:paraId="5F5C9AE9" w14:textId="0C41036F" w:rsidR="002C53CE" w:rsidRDefault="00375ADC" w:rsidP="00FA5A79">
      <w:pPr>
        <w:spacing w:before="120" w:after="120"/>
      </w:pPr>
      <w:r>
        <w:t>Historic</w:t>
      </w:r>
      <w:ins w:id="567" w:author="Bailey, Colin (DFO/MPO)" w:date="2024-11-19T14:18:00Z">
        <w:r w:rsidR="00330F8A">
          <w:t>al</w:t>
        </w:r>
      </w:ins>
      <w:r>
        <w:t xml:space="preserve"> </w:t>
      </w:r>
      <w:r w:rsidR="00540B49">
        <w:t xml:space="preserve">IFC </w:t>
      </w:r>
      <w:r w:rsidR="009F08F0">
        <w:t>ERs</w:t>
      </w:r>
      <w:r w:rsidR="00FB51C9">
        <w:t xml:space="preserve"> in Canada</w:t>
      </w:r>
      <w:r w:rsidR="00540B49">
        <w:t xml:space="preserve"> were </w:t>
      </w:r>
      <w:r>
        <w:t xml:space="preserve">high, averaging </w:t>
      </w:r>
      <w:r w:rsidR="002B3911">
        <w:t>66% between 1984 and 1997</w:t>
      </w:r>
      <w:ins w:id="568" w:author="Bailey, Colin (DFO/MPO)" w:date="2024-12-06T12:40:00Z">
        <w:r w:rsidR="005D0619">
          <w:t xml:space="preserve"> (Figure 3)</w:t>
        </w:r>
      </w:ins>
      <w:r w:rsidR="002B3911">
        <w:t xml:space="preserve">. However, declines in </w:t>
      </w:r>
      <w:r w:rsidR="00B919CB">
        <w:t xml:space="preserve">IFC productivity, followed by </w:t>
      </w:r>
      <w:r w:rsidR="005F57B1">
        <w:t>declines in</w:t>
      </w:r>
      <w:r w:rsidR="00CD1E12">
        <w:t xml:space="preserve"> natural</w:t>
      </w:r>
      <w:r w:rsidR="005F57B1">
        <w:t xml:space="preserve"> </w:t>
      </w:r>
      <w:r w:rsidR="002B3911">
        <w:t>pre-fishery and spawner abundance in the mid-</w:t>
      </w:r>
      <w:r w:rsidR="00540B49">
        <w:t>1990s</w:t>
      </w:r>
      <w:r w:rsidR="002B3911">
        <w:t xml:space="preserve"> resulted </w:t>
      </w:r>
      <w:r w:rsidR="00B919CB">
        <w:t xml:space="preserve">in the initiation of a recovery program in 1998 with measures to reduce ER to less than 13% (Decker et al. 2014). Since 1998, </w:t>
      </w:r>
      <w:ins w:id="569" w:author="Bailey, Colin (DFO/MPO)" w:date="2024-11-18T12:59:00Z">
        <w:r w:rsidR="008D218F">
          <w:t xml:space="preserve">the aggregate </w:t>
        </w:r>
      </w:ins>
      <w:r w:rsidR="00B919CB">
        <w:t>ER</w:t>
      </w:r>
      <w:ins w:id="570" w:author="Bailey, Colin (DFO/MPO)" w:date="2024-11-18T12:59:00Z">
        <w:r w:rsidR="008D218F">
          <w:t xml:space="preserve"> inclusive of Canada and the US</w:t>
        </w:r>
      </w:ins>
      <w:del w:id="571" w:author="Bailey, Colin (DFO/MPO)" w:date="2024-11-18T12:59:00Z">
        <w:r w:rsidR="00FB51C9" w:rsidDel="008D218F">
          <w:delText xml:space="preserve"> in Canada</w:delText>
        </w:r>
      </w:del>
      <w:r w:rsidR="00FB51C9">
        <w:t xml:space="preserve"> </w:t>
      </w:r>
      <w:r w:rsidR="00B919CB">
        <w:t>has averaged 1</w:t>
      </w:r>
      <w:r w:rsidR="00C31CBC">
        <w:t>2.5</w:t>
      </w:r>
      <w:r w:rsidR="00B919CB">
        <w:t xml:space="preserve">% </w:t>
      </w:r>
      <w:r w:rsidR="00C31CBC">
        <w:t>(return year 1998-2023</w:t>
      </w:r>
      <w:r w:rsidR="00E063E6">
        <w:t>; Figure 2C</w:t>
      </w:r>
      <w:r w:rsidR="00C31CBC">
        <w:t>)</w:t>
      </w:r>
      <w:r w:rsidR="00B919CB">
        <w:t>.</w:t>
      </w:r>
      <w:r w:rsidR="00737304">
        <w:t xml:space="preserve"> </w:t>
      </w:r>
      <w:r w:rsidR="001C6013">
        <w:t xml:space="preserve">The </w:t>
      </w:r>
      <w:r w:rsidR="001C6013">
        <w:lastRenderedPageBreak/>
        <w:t xml:space="preserve">ER </w:t>
      </w:r>
      <w:r w:rsidR="00982418">
        <w:t xml:space="preserve">spike </w:t>
      </w:r>
      <w:r w:rsidR="001C6013">
        <w:t>that occurred in 2014</w:t>
      </w:r>
      <w:r w:rsidR="00282670">
        <w:t xml:space="preserve"> </w:t>
      </w:r>
      <w:r w:rsidR="00304508">
        <w:t xml:space="preserve">was a result of a 1-time </w:t>
      </w:r>
      <w:r w:rsidR="00982418">
        <w:t xml:space="preserve">DFO </w:t>
      </w:r>
      <w:r w:rsidR="00304508">
        <w:t xml:space="preserve">policy </w:t>
      </w:r>
      <w:r w:rsidR="00E849D8">
        <w:t xml:space="preserve">allowing up to 16% ER </w:t>
      </w:r>
      <w:r w:rsidR="00982418">
        <w:t xml:space="preserve">on IFC to </w:t>
      </w:r>
      <w:r w:rsidR="002C53CE">
        <w:t>create</w:t>
      </w:r>
      <w:r w:rsidR="00D467DA">
        <w:t xml:space="preserve"> flexibility </w:t>
      </w:r>
      <w:r w:rsidR="002C53CE">
        <w:t xml:space="preserve">for </w:t>
      </w:r>
      <w:r w:rsidR="00D467DA">
        <w:t>harvest</w:t>
      </w:r>
      <w:r w:rsidR="002C53CE">
        <w:t xml:space="preserve">ing </w:t>
      </w:r>
      <w:r w:rsidR="00FF5896">
        <w:t xml:space="preserve">late South Thompson sockeye on a dominant </w:t>
      </w:r>
      <w:r w:rsidR="00823FBD">
        <w:t xml:space="preserve">return year </w:t>
      </w:r>
      <w:sdt>
        <w:sdtPr>
          <w:rPr>
            <w:color w:val="000000"/>
          </w:rPr>
          <w:tag w:val="MENDELEY_CITATION_v3_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"/>
          <w:id w:val="103393910"/>
          <w:placeholder>
            <w:docPart w:val="DefaultPlaceholder_-1854013440"/>
          </w:placeholder>
        </w:sdtPr>
        <w:sdtContent>
          <w:r w:rsidR="00A27EED" w:rsidRPr="00A27EED">
            <w:rPr>
              <w:color w:val="000000"/>
            </w:rPr>
            <w:t>(DFO 2024b)</w:t>
          </w:r>
        </w:sdtContent>
      </w:sdt>
      <w:r w:rsidR="00FF5896">
        <w:t xml:space="preserve">. </w:t>
      </w:r>
      <w:r w:rsidR="006D1D19">
        <w:t>However,</w:t>
      </w:r>
      <w:r w:rsidR="00781DCB">
        <w:t xml:space="preserve"> </w:t>
      </w:r>
      <w:r w:rsidR="00501808">
        <w:t xml:space="preserve">the ER target was </w:t>
      </w:r>
      <w:r w:rsidR="00EC2EED">
        <w:t>exceeded</w:t>
      </w:r>
      <w:r w:rsidR="00501808">
        <w:t xml:space="preserve"> by</w:t>
      </w:r>
      <w:r w:rsidR="00EC2EED">
        <w:t xml:space="preserve"> a factor of 2</w:t>
      </w:r>
      <w:r w:rsidR="00501808">
        <w:t xml:space="preserve">, resulting in </w:t>
      </w:r>
      <w:r w:rsidR="00CF40B2">
        <w:t>32% ER in 2014 (Figure 2</w:t>
      </w:r>
      <w:r w:rsidR="00E063E6">
        <w:t>C</w:t>
      </w:r>
      <w:r w:rsidR="00EC2EED">
        <w:t>).</w:t>
      </w:r>
    </w:p>
    <w:p w14:paraId="4C69913F" w14:textId="77777777" w:rsidR="00375ADC" w:rsidRPr="00EA6AF5" w:rsidRDefault="00375ADC" w:rsidP="00F066BE">
      <w:pPr>
        <w:spacing w:before="120" w:after="120"/>
        <w:rPr>
          <w:rStyle w:val="Style1Char"/>
          <w:b w:val="0"/>
          <w:sz w:val="24"/>
          <w:lang w:val="en-CA"/>
        </w:rPr>
      </w:pPr>
      <w:r w:rsidRPr="00EA6AF5">
        <w:rPr>
          <w:rStyle w:val="Style1Char"/>
          <w:sz w:val="24"/>
          <w:lang w:val="en-CA"/>
        </w:rPr>
        <w:t>History of Hatchery and Supplementation</w:t>
      </w:r>
    </w:p>
    <w:p w14:paraId="3AB67EC9" w14:textId="67D29A32" w:rsidR="000E0B4E" w:rsidRPr="000E0B4E" w:rsidRDefault="000C7F1E" w:rsidP="00FA5A79">
      <w:pPr>
        <w:pStyle w:val="BodyText"/>
        <w:rPr>
          <w:rFonts w:cs="Arial"/>
        </w:rPr>
      </w:pPr>
      <w:r w:rsidRPr="000E0B4E">
        <w:t>IFC hatchery enhancement has occurred since the early-1980s</w:t>
      </w:r>
      <w:r w:rsidR="003452C4">
        <w:t xml:space="preserve"> and </w:t>
      </w:r>
      <w:r w:rsidR="000E0B4E" w:rsidRPr="000E0B4E">
        <w:t>peaked in the late-1980s to early-1990s</w:t>
      </w:r>
      <w:r w:rsidR="00FC3C93">
        <w:t xml:space="preserve">, </w:t>
      </w:r>
      <w:r w:rsidR="000E0B4E" w:rsidRPr="000E0B4E">
        <w:t xml:space="preserve">averaging 1,600,000 total </w:t>
      </w:r>
      <w:r w:rsidR="00BB6504">
        <w:t xml:space="preserve">fry and smolt </w:t>
      </w:r>
      <w:r w:rsidR="000E0B4E" w:rsidRPr="000E0B4E">
        <w:t>releases between 1987 and 1993. IFC enhancement has decreased steadily since then with total hatchery releases averaging 339,000 juveniles in the last 10 years (2013-2022</w:t>
      </w:r>
      <w:r w:rsidR="00F15E36">
        <w:t xml:space="preserve">; see Appendix </w:t>
      </w:r>
      <w:r w:rsidR="00B74121">
        <w:t>3</w:t>
      </w:r>
      <w:r w:rsidR="00F15E36">
        <w:t>, Figure A</w:t>
      </w:r>
      <w:r w:rsidR="00B74121">
        <w:t>3</w:t>
      </w:r>
      <w:r w:rsidR="00F15E36">
        <w:t>.</w:t>
      </w:r>
      <w:r w:rsidR="00EE47AD">
        <w:t>0</w:t>
      </w:r>
      <w:r w:rsidR="000E0B4E" w:rsidRPr="000E0B4E">
        <w:t>)</w:t>
      </w:r>
      <w:r w:rsidR="001B0B98">
        <w:t xml:space="preserve">. </w:t>
      </w:r>
      <w:ins w:id="572" w:author="Bailey, Colin (DFO/MPO)" w:date="2024-12-05T13:12:00Z">
        <w:r w:rsidR="009A50A8">
          <w:t>Adult returns from s</w:t>
        </w:r>
      </w:ins>
      <w:del w:id="573" w:author="Bailey, Colin (DFO/MPO)" w:date="2024-12-05T13:06:00Z">
        <w:r w:rsidR="001B0B98" w:rsidDel="006B6F4F">
          <w:delText>W</w:delText>
        </w:r>
        <w:r w:rsidR="008A2CA2" w:rsidDel="006B6F4F">
          <w:delText>hile s</w:delText>
        </w:r>
      </w:del>
      <w:r w:rsidR="008A2CA2">
        <w:t xml:space="preserve">molt releases </w:t>
      </w:r>
      <w:del w:id="574" w:author="Bailey, Colin (DFO/MPO)" w:date="2024-12-05T13:11:00Z">
        <w:r w:rsidR="008A2CA2" w:rsidDel="006B6F4F">
          <w:delText>can be</w:delText>
        </w:r>
      </w:del>
      <w:ins w:id="575" w:author="Bailey, Colin (DFO/MPO)" w:date="2024-12-05T13:11:00Z">
        <w:r w:rsidR="006B6F4F">
          <w:t>are</w:t>
        </w:r>
      </w:ins>
      <w:r w:rsidR="008A2CA2">
        <w:t xml:space="preserve"> </w:t>
      </w:r>
      <w:ins w:id="576" w:author="Bailey, Colin (DFO/MPO)" w:date="2024-12-05T13:13:00Z">
        <w:r w:rsidR="009A50A8">
          <w:t>removed from natural escapement estimates by sampling the proportion of clipped and tagged fish</w:t>
        </w:r>
      </w:ins>
      <w:ins w:id="577" w:author="Bailey, Colin (DFO/MPO)" w:date="2024-12-06T12:42:00Z">
        <w:r w:rsidR="005D0619">
          <w:t xml:space="preserve"> captured in fisheries and recovered </w:t>
        </w:r>
      </w:ins>
      <w:ins w:id="578" w:author="Bailey, Colin (DFO/MPO)" w:date="2024-12-06T12:41:00Z">
        <w:r w:rsidR="005D0619">
          <w:t>o</w:t>
        </w:r>
      </w:ins>
      <w:ins w:id="579" w:author="Bailey, Colin (DFO/MPO)" w:date="2024-12-06T12:42:00Z">
        <w:r w:rsidR="005D0619">
          <w:t>n</w:t>
        </w:r>
      </w:ins>
      <w:ins w:id="580" w:author="Bailey, Colin (DFO/MPO)" w:date="2024-12-06T12:41:00Z">
        <w:r w:rsidR="005D0619">
          <w:t xml:space="preserve"> spawning ground</w:t>
        </w:r>
      </w:ins>
      <w:ins w:id="581" w:author="Bailey, Colin (DFO/MPO)" w:date="2024-12-06T12:42:00Z">
        <w:r w:rsidR="005D0619">
          <w:t>s</w:t>
        </w:r>
      </w:ins>
      <w:del w:id="582" w:author="Bailey, Colin (DFO/MPO)" w:date="2024-12-05T13:13:00Z">
        <w:r w:rsidR="008A2CA2" w:rsidDel="009A50A8">
          <w:delText>accounted for in</w:delText>
        </w:r>
      </w:del>
      <w:del w:id="583" w:author="Bailey, Colin (DFO/MPO)" w:date="2024-12-05T13:11:00Z">
        <w:r w:rsidR="008A2CA2" w:rsidDel="006B6F4F">
          <w:delText xml:space="preserve"> the</w:delText>
        </w:r>
      </w:del>
      <w:del w:id="584" w:author="Bailey, Colin (DFO/MPO)" w:date="2024-12-05T13:13:00Z">
        <w:r w:rsidR="008A2CA2" w:rsidDel="009A50A8">
          <w:delText xml:space="preserve"> stock-recruit relationship </w:delText>
        </w:r>
      </w:del>
      <w:del w:id="585" w:author="Bailey, Colin (DFO/MPO)" w:date="2024-12-05T13:11:00Z">
        <w:r w:rsidR="008A2CA2" w:rsidDel="009A50A8">
          <w:delText>(due to</w:delText>
        </w:r>
      </w:del>
      <w:del w:id="586" w:author="Bailey, Colin (DFO/MPO)" w:date="2024-12-05T13:13:00Z">
        <w:r w:rsidR="008A2CA2" w:rsidDel="009A50A8">
          <w:delText xml:space="preserve"> marking with fin clips and CWTs</w:delText>
        </w:r>
      </w:del>
      <w:del w:id="587" w:author="Bailey, Colin (DFO/MPO)" w:date="2024-12-05T13:11:00Z">
        <w:r w:rsidR="008A2CA2" w:rsidDel="009A50A8">
          <w:delText>)</w:delText>
        </w:r>
      </w:del>
      <w:ins w:id="588" w:author="Bailey, Colin (DFO/MPO)" w:date="2024-12-05T13:06:00Z">
        <w:r w:rsidR="006B6F4F">
          <w:t>.</w:t>
        </w:r>
      </w:ins>
      <w:ins w:id="589" w:author="Bailey, Colin (DFO/MPO)" w:date="2024-12-05T13:07:00Z">
        <w:r w:rsidR="006B6F4F">
          <w:t xml:space="preserve"> T</w:t>
        </w:r>
      </w:ins>
      <w:del w:id="590" w:author="Bailey, Colin (DFO/MPO)" w:date="2024-12-05T13:06:00Z">
        <w:r w:rsidR="008A2CA2" w:rsidDel="006B6F4F">
          <w:delText>,</w:delText>
        </w:r>
      </w:del>
      <w:del w:id="591" w:author="Bailey, Colin (DFO/MPO)" w:date="2024-12-05T13:07:00Z">
        <w:r w:rsidR="008A2CA2" w:rsidDel="006B6F4F">
          <w:delText xml:space="preserve"> t</w:delText>
        </w:r>
      </w:del>
      <w:r w:rsidR="008A2CA2">
        <w:t xml:space="preserve">he impact of fry releases on stock-recruit relationships </w:t>
      </w:r>
      <w:del w:id="592" w:author="Bailey, Colin (DFO/MPO)" w:date="2024-12-05T13:07:00Z">
        <w:r w:rsidR="008A2CA2" w:rsidDel="006B6F4F">
          <w:delText xml:space="preserve">is </w:delText>
        </w:r>
        <w:r w:rsidR="00B764BF" w:rsidDel="006B6F4F">
          <w:delText>unknown</w:delText>
        </w:r>
      </w:del>
      <w:ins w:id="593" w:author="Bailey, Colin (DFO/MPO)" w:date="2024-12-05T13:30:00Z">
        <w:r w:rsidR="00736ABC">
          <w:t>are</w:t>
        </w:r>
      </w:ins>
      <w:ins w:id="594" w:author="Bailey, Colin (DFO/MPO)" w:date="2024-12-05T13:07:00Z">
        <w:r w:rsidR="006B6F4F">
          <w:t xml:space="preserve"> </w:t>
        </w:r>
      </w:ins>
      <w:ins w:id="595" w:author="Bailey, Colin (DFO/MPO)" w:date="2024-12-05T13:09:00Z">
        <w:r w:rsidR="006B6F4F">
          <w:t>less certain, but accounted fo</w:t>
        </w:r>
      </w:ins>
      <w:ins w:id="596" w:author="Bailey, Colin (DFO/MPO)" w:date="2024-12-06T12:42:00Z">
        <w:r w:rsidR="005D0619">
          <w:t>r</w:t>
        </w:r>
      </w:ins>
      <w:ins w:id="597" w:author="Bailey, Colin (DFO/MPO)" w:date="2024-12-05T13:30:00Z">
        <w:r w:rsidR="00736ABC">
          <w:t xml:space="preserve"> </w:t>
        </w:r>
      </w:ins>
      <w:ins w:id="598" w:author="Bailey, Colin (DFO/MPO)" w:date="2024-12-05T13:09:00Z">
        <w:r w:rsidR="006B6F4F">
          <w:t>using assum</w:t>
        </w:r>
      </w:ins>
      <w:ins w:id="599" w:author="Bailey, Colin (DFO/MPO)" w:date="2024-12-06T12:43:00Z">
        <w:r w:rsidR="005D0619">
          <w:t>ptions on</w:t>
        </w:r>
      </w:ins>
      <w:ins w:id="600" w:author="Bailey, Colin (DFO/MPO)" w:date="2024-12-05T13:09:00Z">
        <w:r w:rsidR="006B6F4F">
          <w:t xml:space="preserve"> fry-to-sm</w:t>
        </w:r>
      </w:ins>
      <w:ins w:id="601" w:author="Bailey, Colin (DFO/MPO)" w:date="2024-12-05T13:10:00Z">
        <w:r w:rsidR="006B6F4F">
          <w:t>olt survival, and then applying the specific year’s smolt-to-adult survival to calculate unclipped hatchery return</w:t>
        </w:r>
      </w:ins>
      <w:ins w:id="602" w:author="Bailey, Colin (DFO/MPO)" w:date="2024-12-05T13:30:00Z">
        <w:r w:rsidR="00736ABC">
          <w:t xml:space="preserve">, </w:t>
        </w:r>
      </w:ins>
      <w:ins w:id="603" w:author="Bailey, Colin (DFO/MPO)" w:date="2024-12-05T13:10:00Z">
        <w:r w:rsidR="006B6F4F">
          <w:t xml:space="preserve">which is </w:t>
        </w:r>
      </w:ins>
      <w:ins w:id="604" w:author="Bailey, Colin (DFO/MPO)" w:date="2024-12-05T13:30:00Z">
        <w:r w:rsidR="00736ABC">
          <w:t xml:space="preserve">then </w:t>
        </w:r>
      </w:ins>
      <w:ins w:id="605" w:author="Bailey, Colin (DFO/MPO)" w:date="2024-12-05T13:10:00Z">
        <w:r w:rsidR="006B6F4F">
          <w:t>excluded from natural</w:t>
        </w:r>
      </w:ins>
      <w:ins w:id="606" w:author="Bailey, Colin (DFO/MPO)" w:date="2024-12-06T12:43:00Z">
        <w:r w:rsidR="005D0619">
          <w:t xml:space="preserve"> return</w:t>
        </w:r>
      </w:ins>
      <w:ins w:id="607" w:author="Bailey, Colin (DFO/MPO)" w:date="2024-12-05T13:10:00Z">
        <w:r w:rsidR="006B6F4F">
          <w:t xml:space="preserve"> estimates</w:t>
        </w:r>
      </w:ins>
      <w:r w:rsidR="000E0B4E" w:rsidRPr="000E0B4E">
        <w:t xml:space="preserve">. </w:t>
      </w:r>
      <w:r w:rsidR="004829C9" w:rsidRPr="0CE11F81">
        <w:rPr>
          <w:rFonts w:cs="Arial"/>
        </w:rPr>
        <w:t xml:space="preserve">Four </w:t>
      </w:r>
      <w:r w:rsidR="006D5E92" w:rsidRPr="0CE11F81">
        <w:rPr>
          <w:rFonts w:cs="Arial"/>
        </w:rPr>
        <w:t xml:space="preserve">CUs </w:t>
      </w:r>
      <w:r w:rsidR="000E0B4E" w:rsidRPr="0CE11F81">
        <w:rPr>
          <w:rFonts w:cs="Arial"/>
        </w:rPr>
        <w:t>(i.e.</w:t>
      </w:r>
      <w:r w:rsidR="005A6790">
        <w:rPr>
          <w:rFonts w:cs="Arial"/>
        </w:rPr>
        <w:t>,</w:t>
      </w:r>
      <w:r w:rsidR="000E0B4E" w:rsidRPr="0CE11F81">
        <w:rPr>
          <w:rFonts w:cs="Arial"/>
        </w:rPr>
        <w:t xml:space="preserve"> South Thompson, North Thompson, Lower Thompson</w:t>
      </w:r>
      <w:r w:rsidR="004829C9" w:rsidRPr="0CE11F81">
        <w:rPr>
          <w:rFonts w:cs="Arial"/>
        </w:rPr>
        <w:t>, and Middle Fraser</w:t>
      </w:r>
      <w:r w:rsidR="000E0B4E" w:rsidRPr="0CE11F81">
        <w:rPr>
          <w:rFonts w:cs="Arial"/>
        </w:rPr>
        <w:t xml:space="preserve">) </w:t>
      </w:r>
      <w:r w:rsidR="00540923" w:rsidRPr="0CE11F81">
        <w:rPr>
          <w:rFonts w:cs="Arial"/>
        </w:rPr>
        <w:t>contain integrated-wild</w:t>
      </w:r>
      <w:r w:rsidR="00C30563" w:rsidRPr="0CE11F81">
        <w:rPr>
          <w:rFonts w:cs="Arial"/>
        </w:rPr>
        <w:t xml:space="preserve"> populations</w:t>
      </w:r>
      <w:r w:rsidR="000E0B4E" w:rsidRPr="0CE11F81">
        <w:rPr>
          <w:rFonts w:cs="Arial"/>
        </w:rPr>
        <w:t xml:space="preserve"> </w:t>
      </w:r>
      <w:r w:rsidR="00C30563" w:rsidRPr="0CE11F81">
        <w:rPr>
          <w:rFonts w:cs="Arial"/>
        </w:rPr>
        <w:t xml:space="preserve">while the </w:t>
      </w:r>
      <w:r w:rsidR="000E0B4E" w:rsidRPr="000E0B4E">
        <w:t xml:space="preserve">Fraser Canyon </w:t>
      </w:r>
      <w:r w:rsidR="004829C9">
        <w:t>CU has a single-site</w:t>
      </w:r>
      <w:r w:rsidR="00C30563">
        <w:t xml:space="preserve"> </w:t>
      </w:r>
      <w:r w:rsidR="000E0B4E" w:rsidRPr="000E0B4E">
        <w:t>wild</w:t>
      </w:r>
      <w:r w:rsidR="00C30563">
        <w:t>-only population</w:t>
      </w:r>
      <w:r w:rsidR="000E0B4E" w:rsidRPr="000E0B4E">
        <w:t>.</w:t>
      </w:r>
      <w:del w:id="608" w:author="Bailey, Colin (DFO/MPO)" w:date="2024-12-06T12:43:00Z">
        <w:r w:rsidR="000E0B4E" w:rsidRPr="000E0B4E" w:rsidDel="005D0619">
          <w:delText xml:space="preserve"> </w:delText>
        </w:r>
      </w:del>
    </w:p>
    <w:p w14:paraId="153051BF" w14:textId="77777777" w:rsidR="00E1644A" w:rsidRDefault="00E1644A" w:rsidP="00C84A9A">
      <w:pPr>
        <w:pStyle w:val="Heading4"/>
        <w:rPr>
          <w:rStyle w:val="Style1Char"/>
          <w:b/>
          <w:lang w:val="en-CA"/>
        </w:rPr>
      </w:pPr>
    </w:p>
    <w:p w14:paraId="6D190C05" w14:textId="5A1C9295" w:rsidR="0098037A" w:rsidRPr="004579D2" w:rsidRDefault="0098037A" w:rsidP="00C84A9A">
      <w:pPr>
        <w:pStyle w:val="Heading4"/>
        <w:rPr>
          <w:rStyle w:val="Style1Char"/>
          <w:b/>
          <w:lang w:val="en-CA"/>
        </w:rPr>
      </w:pPr>
      <w:r w:rsidRPr="004579D2">
        <w:rPr>
          <w:rStyle w:val="Style1Char"/>
          <w:b/>
          <w:lang w:val="en-CA"/>
        </w:rPr>
        <w:t xml:space="preserve">History of </w:t>
      </w:r>
      <w:r w:rsidR="008953F8" w:rsidRPr="004579D2">
        <w:rPr>
          <w:rStyle w:val="Style1Char"/>
          <w:b/>
          <w:lang w:val="en-CA"/>
        </w:rPr>
        <w:t>Freshwater Habitat Impacts</w:t>
      </w:r>
    </w:p>
    <w:p w14:paraId="7F78DDEE" w14:textId="2E222D77" w:rsidR="002E4B9B" w:rsidRDefault="7436E1BD" w:rsidP="00FA5A79">
      <w:pPr>
        <w:spacing w:before="120" w:after="120"/>
      </w:pPr>
      <w:bookmarkStart w:id="609" w:name="_Hlk154128786"/>
      <w:bookmarkEnd w:id="566"/>
      <w:r>
        <w:t xml:space="preserve">Freshwater habitat is important to IFC, </w:t>
      </w:r>
      <w:r w:rsidR="000407A7">
        <w:t>as</w:t>
      </w:r>
      <w:r w:rsidR="002E4B9B">
        <w:t xml:space="preserve"> </w:t>
      </w:r>
      <w:r w:rsidR="007A4B9D">
        <w:t xml:space="preserve">they </w:t>
      </w:r>
      <w:r w:rsidR="00EE7C52">
        <w:t xml:space="preserve">spend approximately 50% of their life </w:t>
      </w:r>
      <w:r w:rsidR="002E4B9B">
        <w:t>in freshwater. As juveniles, IFC typically spend a year or more rearing in small</w:t>
      </w:r>
      <w:r w:rsidR="00A41F92">
        <w:t>-</w:t>
      </w:r>
      <w:r w:rsidR="002E4B9B">
        <w:t xml:space="preserve"> and medium</w:t>
      </w:r>
      <w:r w:rsidR="00A41F92">
        <w:t>-</w:t>
      </w:r>
      <w:r w:rsidR="002E4B9B">
        <w:t xml:space="preserve">sized tributaries, and off-channel habitats throughout the Fraser River watershed. </w:t>
      </w:r>
      <w:r w:rsidR="55BC96BF">
        <w:t>A</w:t>
      </w:r>
      <w:r w:rsidR="002E4B9B">
        <w:t>dult IFC will spend weeks or even months in freshwater when they return to spawn.</w:t>
      </w:r>
      <w:r w:rsidR="00323008">
        <w:t xml:space="preserve"> </w:t>
      </w:r>
      <w:r w:rsidR="00A67FB6">
        <w:t xml:space="preserve">In addition to a severe reduction in SAS, </w:t>
      </w:r>
      <w:r w:rsidR="00EA5BAA">
        <w:t xml:space="preserve">the regime shift </w:t>
      </w:r>
      <w:r w:rsidR="009F5146">
        <w:t>to low</w:t>
      </w:r>
      <w:r w:rsidR="00EA5BAA">
        <w:t xml:space="preserve"> IFC abundance that started in 1990 was also driven in part by </w:t>
      </w:r>
      <w:r w:rsidR="00EB40A2">
        <w:t xml:space="preserve">anthropogenic </w:t>
      </w:r>
      <w:r w:rsidR="00EA5BAA">
        <w:t>alterations to freshwater habita</w:t>
      </w:r>
      <w:r w:rsidR="00143D60">
        <w:t>t</w:t>
      </w:r>
      <w:r w:rsidR="00FC48B4">
        <w:t xml:space="preserve"> </w:t>
      </w:r>
      <w:sdt>
        <w:sdtPr>
          <w:rPr>
            <w:color w:val="000000"/>
          </w:rPr>
          <w:tag w:val="MENDELEY_CITATION_v3_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"/>
          <w:id w:val="330502472"/>
          <w:placeholder>
            <w:docPart w:val="DefaultPlaceholder_-1854013440"/>
          </w:placeholder>
        </w:sdtPr>
        <w:sdtContent>
          <w:r w:rsidR="00A27EED" w:rsidRPr="00A27EED">
            <w:rPr>
              <w:color w:val="000000"/>
            </w:rPr>
            <w:t>(Bradford and Irvine 2000)</w:t>
          </w:r>
        </w:sdtContent>
      </w:sdt>
      <w:r w:rsidR="00BE485C">
        <w:t>.</w:t>
      </w:r>
    </w:p>
    <w:p w14:paraId="5AE6F5D6" w14:textId="098E141A" w:rsidR="002E4B9B" w:rsidRDefault="002E4B9B" w:rsidP="00FA5A79">
      <w:pPr>
        <w:spacing w:before="120" w:after="120"/>
      </w:pPr>
      <w:r>
        <w:t xml:space="preserve">The conditions and availability of freshwater habitat </w:t>
      </w:r>
      <w:r w:rsidR="009F08F0">
        <w:t xml:space="preserve">used </w:t>
      </w:r>
      <w:r>
        <w:t xml:space="preserve">by IFC are impacted by a range of threats including </w:t>
      </w:r>
      <w:r w:rsidR="009F08F0">
        <w:t xml:space="preserve">decreased </w:t>
      </w:r>
      <w:r w:rsidR="004829C9">
        <w:t xml:space="preserve">stream discharge </w:t>
      </w:r>
      <w:r w:rsidR="009F08F0">
        <w:t>(i.e.</w:t>
      </w:r>
      <w:r w:rsidR="0093379A">
        <w:t>,</w:t>
      </w:r>
      <w:r w:rsidR="009F08F0">
        <w:t xml:space="preserve"> </w:t>
      </w:r>
      <w:r>
        <w:t>drought</w:t>
      </w:r>
      <w:r w:rsidR="009F08F0">
        <w:t>)</w:t>
      </w:r>
      <w:r>
        <w:t xml:space="preserve">, increased water temperatures, altered land use, urbanization, and invasive species, all of which are associated with or worsened by anthropogenic factors. In particular, the expansion of forestry, agriculture, and urban development throughout the Fraser River </w:t>
      </w:r>
      <w:r w:rsidR="004829C9">
        <w:t xml:space="preserve">has </w:t>
      </w:r>
      <w:r>
        <w:t>result</w:t>
      </w:r>
      <w:r w:rsidR="004829C9">
        <w:t>ed</w:t>
      </w:r>
      <w:r>
        <w:t xml:space="preserve"> in modifications to catchment surfaces, linear development, and forestry and agricultural effluent, </w:t>
      </w:r>
      <w:r w:rsidR="004829C9">
        <w:t xml:space="preserve">and </w:t>
      </w:r>
      <w:r>
        <w:t>is correlated with altered flow regimes and hydrology, increased water temperatures, reduced habitat complexity, diversity and connectivity, pollution and contamination, and increased sedimentation. However, in occupying a broad range of freshwater habitats over a large geographical area (i.e.</w:t>
      </w:r>
      <w:r w:rsidR="006315BB">
        <w:t>,</w:t>
      </w:r>
      <w:r>
        <w:t xml:space="preserve"> the Fraser River watershed), the relative severity of a given threat to IFC freshwater habitats will vary</w:t>
      </w:r>
      <w:r w:rsidR="004829C9">
        <w:t xml:space="preserve"> (</w:t>
      </w:r>
      <w:r w:rsidR="00B977FE">
        <w:t xml:space="preserve">Table </w:t>
      </w:r>
      <w:r w:rsidR="00444CB2">
        <w:t>8</w:t>
      </w:r>
      <w:r w:rsidR="00B977FE">
        <w:t xml:space="preserve">; </w:t>
      </w:r>
      <w:sdt>
        <w:sdtPr>
          <w:rPr>
            <w:color w:val="000000"/>
          </w:rPr>
          <w:tag w:val="MENDELEY_CITATION_v3_eyJjaXRhdGlvbklEIjoiTUVOREVMRVlfQ0lUQVRJT05fMzUxYWQ1MjQtMmJkNy00NzU4LWE2YTMtNDllMWVkMTBmMjg4IiwicHJvcGVydGllcyI6eyJub3RlSW5kZXgiOjB9LCJpc0VkaXRlZCI6ZmFsc2UsIm1hbnVhbE92ZXJyaWRlIjp7ImlzTWFudWFsbHlPdmVycmlkZGVuIjp0cnVlLCJjaXRlcHJvY1RleHQiOiIoQXJiZWlkZXIgZXQgYWwuIDIwMjApIiwibWFudWFsT3ZlcnJpZGVUZXh0IjoiQXJiZWlkZXIgZXQgYWwuLCAyMDIwKS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
          <w:id w:val="2031687327"/>
          <w:placeholder>
            <w:docPart w:val="DefaultPlaceholder_-1854013440"/>
          </w:placeholder>
        </w:sdtPr>
        <w:sdtContent>
          <w:r w:rsidR="00A27EED" w:rsidRPr="00A27EED">
            <w:rPr>
              <w:color w:val="000000"/>
            </w:rPr>
            <w:t>Arbeider et al., 2020)</w:t>
          </w:r>
        </w:sdtContent>
      </w:sdt>
      <w:r>
        <w:t xml:space="preserve">. </w:t>
      </w:r>
      <w:r w:rsidR="00965443">
        <w:t xml:space="preserve">Unfortunately, these habitat alterations have not been systematically monitored, and thus there is little </w:t>
      </w:r>
      <w:r w:rsidR="006A25EA">
        <w:t>data</w:t>
      </w:r>
      <w:r w:rsidR="008C3D7E">
        <w:t xml:space="preserve"> available</w:t>
      </w:r>
      <w:r w:rsidR="00A838C9">
        <w:t xml:space="preserve"> for generating quantitative relationships</w:t>
      </w:r>
      <w:r w:rsidR="008C3D7E">
        <w:t xml:space="preserve"> other than what can be </w:t>
      </w:r>
      <w:r w:rsidR="00A838C9">
        <w:t>assessed</w:t>
      </w:r>
      <w:r w:rsidR="008C3D7E">
        <w:t xml:space="preserve"> through historical satellite i</w:t>
      </w:r>
      <w:r w:rsidR="002C3216">
        <w:t>magery</w:t>
      </w:r>
      <w:r w:rsidR="00A838C9">
        <w:t>.</w:t>
      </w:r>
    </w:p>
    <w:bookmarkEnd w:id="609"/>
    <w:p w14:paraId="36499E13" w14:textId="7A80D747" w:rsidR="0036415E" w:rsidRPr="004579D2" w:rsidRDefault="00510B14" w:rsidP="00FA4751">
      <w:pPr>
        <w:spacing w:before="120" w:after="120"/>
        <w:rPr>
          <w:rStyle w:val="Style1Char"/>
          <w:b w:val="0"/>
          <w:bCs/>
          <w:sz w:val="24"/>
          <w:lang w:val="en-CA"/>
        </w:rPr>
      </w:pPr>
      <w:r w:rsidRPr="004579D2">
        <w:rPr>
          <w:rStyle w:val="Style1Char"/>
          <w:bCs/>
          <w:sz w:val="24"/>
          <w:lang w:val="en-CA"/>
        </w:rPr>
        <w:t>E</w:t>
      </w:r>
      <w:r w:rsidR="005869CE" w:rsidRPr="004579D2">
        <w:rPr>
          <w:rStyle w:val="Style1Char"/>
          <w:bCs/>
          <w:sz w:val="24"/>
          <w:lang w:val="en-CA"/>
        </w:rPr>
        <w:t xml:space="preserve">cosystem </w:t>
      </w:r>
      <w:r w:rsidR="0036415E" w:rsidRPr="004579D2">
        <w:rPr>
          <w:rStyle w:val="Style1Char"/>
          <w:bCs/>
          <w:sz w:val="24"/>
          <w:lang w:val="en-CA"/>
        </w:rPr>
        <w:t>and Climate Change Consideration</w:t>
      </w:r>
      <w:r w:rsidR="00953347" w:rsidRPr="004579D2">
        <w:rPr>
          <w:rStyle w:val="Style1Char"/>
          <w:bCs/>
          <w:sz w:val="24"/>
          <w:lang w:val="en-CA"/>
        </w:rPr>
        <w:t>s</w:t>
      </w:r>
    </w:p>
    <w:p w14:paraId="5D7473E1" w14:textId="16B98180" w:rsidR="00FE5592" w:rsidRDefault="002E4B9B" w:rsidP="00FA5A79">
      <w:pPr>
        <w:pStyle w:val="BodyText"/>
        <w:spacing w:beforeLines="60" w:before="144" w:afterLines="60" w:after="144"/>
      </w:pPr>
      <w:r>
        <w:t xml:space="preserve">Declines in </w:t>
      </w:r>
      <w:r w:rsidR="00DE5F45">
        <w:t xml:space="preserve">IFC pre-fishery </w:t>
      </w:r>
      <w:r>
        <w:t xml:space="preserve">abundance in the 1990s </w:t>
      </w:r>
      <w:r w:rsidR="00C24461">
        <w:t>is</w:t>
      </w:r>
      <w:r>
        <w:t xml:space="preserve"> attributed to a reduction in </w:t>
      </w:r>
      <w:r w:rsidR="004829C9">
        <w:t>SAS</w:t>
      </w:r>
      <w:r>
        <w:t xml:space="preserve"> </w:t>
      </w:r>
      <w:r w:rsidR="31952C2D">
        <w:t xml:space="preserve">resulting from </w:t>
      </w:r>
      <w:r>
        <w:t>chang</w:t>
      </w:r>
      <w:r w:rsidR="004829C9">
        <w:t>ing ocean conditions</w:t>
      </w:r>
      <w:r w:rsidR="00980A07">
        <w:t>,</w:t>
      </w:r>
      <w:r w:rsidR="2ABA3673">
        <w:t xml:space="preserve"> </w:t>
      </w:r>
      <w:r>
        <w:t>freshwater habitat</w:t>
      </w:r>
      <w:r w:rsidR="004829C9">
        <w:t xml:space="preserve"> alteration</w:t>
      </w:r>
      <w:r>
        <w:t>s, and overexploitation</w:t>
      </w:r>
      <w:r w:rsidR="004829C9">
        <w:t xml:space="preserve"> (Bradford and Irvine 2000)</w:t>
      </w:r>
      <w:r w:rsidR="00DE5F45">
        <w:t xml:space="preserve">. </w:t>
      </w:r>
      <w:r w:rsidR="007B181A">
        <w:t xml:space="preserve">Although </w:t>
      </w:r>
      <w:r w:rsidR="0062252E">
        <w:t xml:space="preserve">exploitation has decreased substantially, </w:t>
      </w:r>
      <w:r w:rsidR="00DE5F45">
        <w:t>the severity and immediacy of the</w:t>
      </w:r>
      <w:r w:rsidR="0032076C">
        <w:t xml:space="preserve"> </w:t>
      </w:r>
      <w:r w:rsidR="0062252E">
        <w:t xml:space="preserve">other </w:t>
      </w:r>
      <w:r w:rsidR="00DE5F45">
        <w:t>threats have no</w:t>
      </w:r>
      <w:r w:rsidR="00D8388C">
        <w:t>t</w:t>
      </w:r>
      <w:r w:rsidR="00DE5F45">
        <w:t xml:space="preserve"> decreased </w:t>
      </w:r>
      <w:r w:rsidR="00350483">
        <w:t>significantly</w:t>
      </w:r>
      <w:r w:rsidR="00DE5F45">
        <w:t xml:space="preserve"> since then, limiting factors </w:t>
      </w:r>
      <w:r w:rsidR="00D8388C">
        <w:t xml:space="preserve">currently </w:t>
      </w:r>
      <w:r w:rsidR="00DE5F45">
        <w:t xml:space="preserve">posing the greatest threat to IFC are </w:t>
      </w:r>
      <w:r w:rsidR="00FC3C93">
        <w:t>1</w:t>
      </w:r>
      <w:r w:rsidR="00FE5592">
        <w:t xml:space="preserve">) </w:t>
      </w:r>
      <w:r w:rsidR="00167E0B">
        <w:t>urban development and forestry affecting</w:t>
      </w:r>
      <w:r w:rsidR="00724807">
        <w:t xml:space="preserve"> catchment</w:t>
      </w:r>
      <w:r w:rsidR="00C45A7D">
        <w:t xml:space="preserve"> surfaces</w:t>
      </w:r>
      <w:r w:rsidR="00724807">
        <w:t xml:space="preserve">, 2) varying freshwater conditions, and 3) </w:t>
      </w:r>
      <w:r w:rsidR="00C45A7D">
        <w:t xml:space="preserve">varying </w:t>
      </w:r>
      <w:r w:rsidR="004829C9">
        <w:t xml:space="preserve">ocean </w:t>
      </w:r>
      <w:r w:rsidR="00C45A7D">
        <w:t xml:space="preserve">conditions. </w:t>
      </w:r>
      <w:r w:rsidR="00FF5AAA">
        <w:t xml:space="preserve">The effects of these threats </w:t>
      </w:r>
      <w:r w:rsidR="004829C9">
        <w:t xml:space="preserve">are summarized </w:t>
      </w:r>
      <w:r w:rsidR="00FF5AAA">
        <w:t>by life</w:t>
      </w:r>
      <w:r w:rsidR="000E187E">
        <w:t xml:space="preserve"> </w:t>
      </w:r>
      <w:r w:rsidR="00FF5AAA">
        <w:t xml:space="preserve">stage in Table </w:t>
      </w:r>
      <w:r w:rsidR="00444CB2">
        <w:t>8</w:t>
      </w:r>
      <w:r w:rsidR="00FF5AAA">
        <w:t>.</w:t>
      </w:r>
    </w:p>
    <w:p w14:paraId="206287B0" w14:textId="3B383774" w:rsidR="007308E9" w:rsidRPr="003145C2" w:rsidRDefault="007308E9" w:rsidP="007308E9">
      <w:pPr>
        <w:pStyle w:val="Caption-Table"/>
      </w:pPr>
      <w:r w:rsidRPr="003145C2">
        <w:rPr>
          <w:b/>
          <w:bCs/>
        </w:rPr>
        <w:lastRenderedPageBreak/>
        <w:t xml:space="preserve">Table </w:t>
      </w:r>
      <w:r w:rsidR="008C5742">
        <w:rPr>
          <w:b/>
          <w:bCs/>
        </w:rPr>
        <w:t>8</w:t>
      </w:r>
      <w:r>
        <w:rPr>
          <w:b/>
          <w:bCs/>
        </w:rPr>
        <w:t>.</w:t>
      </w:r>
      <w:r w:rsidRPr="003145C2">
        <w:rPr>
          <w:b/>
          <w:bCs/>
        </w:rPr>
        <w:t xml:space="preserve"> </w:t>
      </w:r>
      <w:r>
        <w:t>Interior Fraser River Coho</w:t>
      </w:r>
      <w:r w:rsidRPr="003145C2">
        <w:t xml:space="preserve"> </w:t>
      </w:r>
      <w:r w:rsidR="006F03C6">
        <w:t>required habitat and the effect of the</w:t>
      </w:r>
      <w:r w:rsidR="003E0B6C">
        <w:t xml:space="preserve"> top </w:t>
      </w:r>
      <w:r w:rsidR="006F03C6">
        <w:t xml:space="preserve">3 </w:t>
      </w:r>
      <w:r w:rsidR="003E0B6C">
        <w:t xml:space="preserve">threats </w:t>
      </w:r>
      <w:r w:rsidR="006F03C6">
        <w:t>by life</w:t>
      </w:r>
      <w:r w:rsidR="00FD1435">
        <w:t xml:space="preserve"> </w:t>
      </w:r>
      <w:r w:rsidR="006F03C6">
        <w:t>stage.</w:t>
      </w:r>
      <w:r w:rsidR="00F83CB9">
        <w:t xml:space="preserve"> Information adapted from Arbeider et al.</w:t>
      </w:r>
      <w:r w:rsidR="003B7927">
        <w:t xml:space="preserve"> </w:t>
      </w:r>
      <w:sdt>
        <w:sdtPr>
          <w:rPr>
            <w:color w:val="000000"/>
          </w:rPr>
          <w:tag w:val="MENDELEY_CITATION_v3_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"/>
          <w:id w:val="956753046"/>
          <w:placeholder>
            <w:docPart w:val="DefaultPlaceholder_-1854013440"/>
          </w:placeholder>
        </w:sdtPr>
        <w:sdtContent>
          <w:r w:rsidR="00A27EED" w:rsidRPr="00A27EED">
            <w:rPr>
              <w:color w:val="000000"/>
            </w:rPr>
            <w:t>(2020)</w:t>
          </w:r>
        </w:sdtContent>
      </w:sdt>
      <w:r w:rsidR="00F83CB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4"/>
        <w:gridCol w:w="2860"/>
        <w:gridCol w:w="5256"/>
      </w:tblGrid>
      <w:tr w:rsidR="000E187E" w:rsidRPr="00E808AC" w14:paraId="536B5BBE" w14:textId="77777777" w:rsidTr="000E187E">
        <w:tc>
          <w:tcPr>
            <w:tcW w:w="1165" w:type="dxa"/>
            <w:tcBorders>
              <w:top w:val="single" w:sz="4" w:space="0" w:color="auto"/>
              <w:bottom w:val="single" w:sz="4" w:space="0" w:color="auto"/>
            </w:tcBorders>
          </w:tcPr>
          <w:p w14:paraId="0A9BD0C4" w14:textId="6C2D92F2" w:rsidR="00CD1E83" w:rsidRPr="00E808AC" w:rsidRDefault="00CD1E83" w:rsidP="000E187E">
            <w:pPr>
              <w:spacing w:before="120"/>
            </w:pPr>
            <w:r w:rsidRPr="00E808AC">
              <w:t>Life</w:t>
            </w:r>
            <w:r w:rsidR="000E187E">
              <w:t xml:space="preserve"> </w:t>
            </w:r>
            <w:r w:rsidRPr="00E808AC">
              <w:t>stage</w:t>
            </w:r>
          </w:p>
        </w:tc>
        <w:tc>
          <w:tcPr>
            <w:tcW w:w="2880" w:type="dxa"/>
            <w:tcBorders>
              <w:top w:val="single" w:sz="4" w:space="0" w:color="auto"/>
              <w:bottom w:val="single" w:sz="4" w:space="0" w:color="auto"/>
            </w:tcBorders>
          </w:tcPr>
          <w:p w14:paraId="16A4A3E1" w14:textId="43092AB2" w:rsidR="00CD1E83" w:rsidRPr="00E808AC" w:rsidRDefault="00CD1E83" w:rsidP="000E187E">
            <w:pPr>
              <w:spacing w:before="120"/>
            </w:pPr>
            <w:r w:rsidRPr="00E808AC">
              <w:t xml:space="preserve">Required </w:t>
            </w:r>
            <w:r w:rsidR="000E187E">
              <w:t>h</w:t>
            </w:r>
            <w:r w:rsidRPr="00E808AC">
              <w:t>abitat</w:t>
            </w:r>
          </w:p>
        </w:tc>
        <w:tc>
          <w:tcPr>
            <w:tcW w:w="5305" w:type="dxa"/>
            <w:tcBorders>
              <w:top w:val="single" w:sz="4" w:space="0" w:color="auto"/>
              <w:bottom w:val="single" w:sz="4" w:space="0" w:color="auto"/>
            </w:tcBorders>
          </w:tcPr>
          <w:p w14:paraId="452FBCD0" w14:textId="07445643" w:rsidR="00CD1E83" w:rsidRPr="00E808AC" w:rsidRDefault="000E187E" w:rsidP="000E187E">
            <w:pPr>
              <w:spacing w:before="120"/>
            </w:pPr>
            <w:r>
              <w:t>Top t</w:t>
            </w:r>
            <w:r w:rsidR="00CD1E83" w:rsidRPr="00E808AC">
              <w:t>hreats</w:t>
            </w:r>
          </w:p>
        </w:tc>
      </w:tr>
      <w:tr w:rsidR="000E187E" w:rsidRPr="00E808AC" w14:paraId="03C64DB7" w14:textId="77777777" w:rsidTr="000E187E">
        <w:tc>
          <w:tcPr>
            <w:tcW w:w="1165" w:type="dxa"/>
            <w:tcBorders>
              <w:top w:val="single" w:sz="4" w:space="0" w:color="auto"/>
            </w:tcBorders>
          </w:tcPr>
          <w:p w14:paraId="58AB5C3E" w14:textId="77777777" w:rsidR="00CD1E83" w:rsidRPr="00E808AC" w:rsidRDefault="00CD1E83" w:rsidP="000E187E">
            <w:pPr>
              <w:spacing w:before="120"/>
            </w:pPr>
            <w:r w:rsidRPr="00E808AC">
              <w:t>Egg/alevin</w:t>
            </w:r>
          </w:p>
        </w:tc>
        <w:tc>
          <w:tcPr>
            <w:tcW w:w="2880" w:type="dxa"/>
            <w:tcBorders>
              <w:top w:val="single" w:sz="4" w:space="0" w:color="auto"/>
            </w:tcBorders>
          </w:tcPr>
          <w:p w14:paraId="40FE96A8" w14:textId="77777777" w:rsidR="00CD1E83" w:rsidRPr="00E808AC" w:rsidRDefault="00CD1E83" w:rsidP="000E187E">
            <w:pPr>
              <w:spacing w:before="120"/>
            </w:pPr>
            <w:r w:rsidRPr="00E808AC">
              <w:t>Stable, submerged, oxygenated gravel with a mix of ground and surface water</w:t>
            </w:r>
          </w:p>
        </w:tc>
        <w:tc>
          <w:tcPr>
            <w:tcW w:w="5305" w:type="dxa"/>
            <w:tcBorders>
              <w:top w:val="single" w:sz="4" w:space="0" w:color="auto"/>
            </w:tcBorders>
          </w:tcPr>
          <w:p w14:paraId="01E68699" w14:textId="77777777" w:rsidR="00CD1E83" w:rsidRPr="00E808AC" w:rsidRDefault="00CD1E83" w:rsidP="000E187E">
            <w:pPr>
              <w:spacing w:before="120"/>
            </w:pPr>
            <w:r w:rsidRPr="00E808AC">
              <w:t>Modifications to catchment surfaces increase the likelihood of dewatering or egg/alevin-scouring flood events. Climate change increases freshwater environmental variation, further increasing the probability of de-watering or scour.</w:t>
            </w:r>
          </w:p>
        </w:tc>
      </w:tr>
      <w:tr w:rsidR="00CD1E83" w:rsidRPr="00E808AC" w14:paraId="09C1D98D" w14:textId="77777777" w:rsidTr="000E187E">
        <w:tc>
          <w:tcPr>
            <w:tcW w:w="1165" w:type="dxa"/>
          </w:tcPr>
          <w:p w14:paraId="69A00673" w14:textId="77777777" w:rsidR="00CD1E83" w:rsidRPr="00E808AC" w:rsidRDefault="00CD1E83" w:rsidP="000E187E">
            <w:pPr>
              <w:spacing w:before="120"/>
            </w:pPr>
            <w:r w:rsidRPr="00E808AC">
              <w:t>Fry/parr</w:t>
            </w:r>
          </w:p>
        </w:tc>
        <w:tc>
          <w:tcPr>
            <w:tcW w:w="2880" w:type="dxa"/>
          </w:tcPr>
          <w:p w14:paraId="3B24579D" w14:textId="77777777" w:rsidR="00CD1E83" w:rsidRPr="00E808AC" w:rsidRDefault="00CD1E83" w:rsidP="000E187E">
            <w:pPr>
              <w:spacing w:before="120"/>
            </w:pPr>
            <w:r w:rsidRPr="00E808AC">
              <w:t>Side channels, shaded small streams, and deeper pools</w:t>
            </w:r>
          </w:p>
        </w:tc>
        <w:tc>
          <w:tcPr>
            <w:tcW w:w="5305" w:type="dxa"/>
          </w:tcPr>
          <w:p w14:paraId="7C41F786" w14:textId="77777777" w:rsidR="00CD1E83" w:rsidRPr="00E808AC" w:rsidRDefault="00CD1E83" w:rsidP="000E187E">
            <w:pPr>
              <w:spacing w:before="120"/>
            </w:pPr>
            <w:r w:rsidRPr="00E808AC">
              <w:t xml:space="preserve">Modifications to catchment surfaces and freshwater variation driven by climate change alters the freshet, affecting the timing and duration of access to off-channel rearing habitat. In addition, </w:t>
            </w:r>
            <w:r>
              <w:t>climate changes increases variation in stream temperature, increasing the number of metabolically stressful days.</w:t>
            </w:r>
          </w:p>
        </w:tc>
      </w:tr>
      <w:tr w:rsidR="00CD1E83" w:rsidRPr="00E808AC" w14:paraId="06853A8D" w14:textId="77777777" w:rsidTr="000E187E">
        <w:tc>
          <w:tcPr>
            <w:tcW w:w="1165" w:type="dxa"/>
          </w:tcPr>
          <w:p w14:paraId="6CC3B217" w14:textId="77777777" w:rsidR="00CD1E83" w:rsidRPr="00E808AC" w:rsidRDefault="00CD1E83" w:rsidP="000E187E">
            <w:pPr>
              <w:spacing w:before="120"/>
            </w:pPr>
            <w:r w:rsidRPr="00E808AC">
              <w:t>Smolt</w:t>
            </w:r>
          </w:p>
        </w:tc>
        <w:tc>
          <w:tcPr>
            <w:tcW w:w="2880" w:type="dxa"/>
          </w:tcPr>
          <w:p w14:paraId="2A93FB37" w14:textId="77777777" w:rsidR="00CD1E83" w:rsidRPr="00CD1E83" w:rsidRDefault="00CD1E83" w:rsidP="000E187E">
            <w:pPr>
              <w:spacing w:before="120"/>
              <w:rPr>
                <w:lang w:val="fr-FR"/>
              </w:rPr>
            </w:pPr>
            <w:r w:rsidRPr="00CD1E83">
              <w:rPr>
                <w:lang w:val="fr-FR"/>
              </w:rPr>
              <w:t>Large rivers, estuaries, non-natal tributaries</w:t>
            </w:r>
          </w:p>
        </w:tc>
        <w:tc>
          <w:tcPr>
            <w:tcW w:w="5305" w:type="dxa"/>
          </w:tcPr>
          <w:p w14:paraId="0A194553" w14:textId="2DDA6E43" w:rsidR="00CD1E83" w:rsidRPr="00E808AC" w:rsidRDefault="00CD1E83" w:rsidP="000E187E">
            <w:pPr>
              <w:spacing w:before="120"/>
            </w:pPr>
            <w:r w:rsidRPr="00E808AC">
              <w:t>Modifications to catchment surfaces and freshwater variation driven by climate change alters the freshe</w:t>
            </w:r>
            <w:r>
              <w:t>t, changing the timing of smolt migration and ocean entry. Additionally, marine variation driven by climate change can increase or decrease early marine survival through competition and predation.</w:t>
            </w:r>
          </w:p>
        </w:tc>
      </w:tr>
      <w:tr w:rsidR="000E187E" w:rsidRPr="00E808AC" w14:paraId="1383834B" w14:textId="77777777" w:rsidTr="000E187E">
        <w:tc>
          <w:tcPr>
            <w:tcW w:w="1165" w:type="dxa"/>
          </w:tcPr>
          <w:p w14:paraId="4023EBF2" w14:textId="77777777" w:rsidR="00CD1E83" w:rsidRPr="00E808AC" w:rsidRDefault="00CD1E83" w:rsidP="000E187E">
            <w:pPr>
              <w:spacing w:before="120"/>
            </w:pPr>
            <w:r w:rsidRPr="00E808AC">
              <w:t>Immature adult</w:t>
            </w:r>
          </w:p>
        </w:tc>
        <w:tc>
          <w:tcPr>
            <w:tcW w:w="2880" w:type="dxa"/>
          </w:tcPr>
          <w:p w14:paraId="3D1F69A6" w14:textId="77777777" w:rsidR="00CD1E83" w:rsidRPr="00E808AC" w:rsidRDefault="00CD1E83" w:rsidP="000E187E">
            <w:pPr>
              <w:spacing w:before="120"/>
            </w:pPr>
            <w:r w:rsidRPr="00E808AC">
              <w:t xml:space="preserve">Coastal waters </w:t>
            </w:r>
          </w:p>
        </w:tc>
        <w:tc>
          <w:tcPr>
            <w:tcW w:w="5305" w:type="dxa"/>
          </w:tcPr>
          <w:p w14:paraId="7924CAC3" w14:textId="10A776E3" w:rsidR="00CD1E83" w:rsidRPr="00E808AC" w:rsidRDefault="00CD1E83" w:rsidP="000E187E">
            <w:pPr>
              <w:spacing w:before="120"/>
            </w:pPr>
            <w:r>
              <w:t>Marine variation driven by climate change can increase or decrease growth rates and survival through competition and predation.</w:t>
            </w:r>
          </w:p>
        </w:tc>
      </w:tr>
      <w:tr w:rsidR="000E187E" w:rsidRPr="00E808AC" w14:paraId="4275401D" w14:textId="77777777" w:rsidTr="000E187E">
        <w:tc>
          <w:tcPr>
            <w:tcW w:w="1165" w:type="dxa"/>
            <w:tcBorders>
              <w:bottom w:val="single" w:sz="4" w:space="0" w:color="auto"/>
            </w:tcBorders>
          </w:tcPr>
          <w:p w14:paraId="37508FD1" w14:textId="77777777" w:rsidR="00CD1E83" w:rsidRPr="00E808AC" w:rsidRDefault="00CD1E83" w:rsidP="000E187E">
            <w:pPr>
              <w:spacing w:before="120"/>
            </w:pPr>
            <w:r w:rsidRPr="00E808AC">
              <w:t>Spawning adult</w:t>
            </w:r>
          </w:p>
        </w:tc>
        <w:tc>
          <w:tcPr>
            <w:tcW w:w="2880" w:type="dxa"/>
            <w:tcBorders>
              <w:bottom w:val="single" w:sz="4" w:space="0" w:color="auto"/>
            </w:tcBorders>
          </w:tcPr>
          <w:p w14:paraId="28AA07EA" w14:textId="77777777" w:rsidR="00CD1E83" w:rsidRPr="00E808AC" w:rsidRDefault="00CD1E83" w:rsidP="000E187E">
            <w:pPr>
              <w:spacing w:before="120"/>
            </w:pPr>
            <w:r w:rsidRPr="00E808AC">
              <w:t>Deep pools and stable, submerged, oxygenated gravel with a mix of ground and surface water</w:t>
            </w:r>
          </w:p>
        </w:tc>
        <w:tc>
          <w:tcPr>
            <w:tcW w:w="5305" w:type="dxa"/>
            <w:tcBorders>
              <w:bottom w:val="single" w:sz="4" w:space="0" w:color="auto"/>
            </w:tcBorders>
          </w:tcPr>
          <w:p w14:paraId="1DFE5E52" w14:textId="4BDF0D1D" w:rsidR="00CD1E83" w:rsidRPr="00E808AC" w:rsidRDefault="00CD1E83" w:rsidP="000E187E">
            <w:pPr>
              <w:spacing w:before="120"/>
            </w:pPr>
            <w:r w:rsidRPr="00E808AC">
              <w:t>Modifications to catchment surfaces and freshwater variation driven by climate change alters</w:t>
            </w:r>
            <w:r>
              <w:t xml:space="preserve"> surface and groundwater availability</w:t>
            </w:r>
            <w:r w:rsidR="00C516F4">
              <w:t xml:space="preserve">, determining </w:t>
            </w:r>
            <w:r w:rsidR="000A7EF6">
              <w:t xml:space="preserve">whether fish can </w:t>
            </w:r>
            <w:r w:rsidR="00C516F4">
              <w:t>access</w:t>
            </w:r>
            <w:r w:rsidR="000A7EF6">
              <w:t xml:space="preserve"> preferred</w:t>
            </w:r>
            <w:r w:rsidR="00C516F4">
              <w:t xml:space="preserve"> </w:t>
            </w:r>
            <w:r w:rsidR="000A7EF6">
              <w:t>sp</w:t>
            </w:r>
            <w:r w:rsidR="00C516F4">
              <w:t>awning areas.</w:t>
            </w:r>
          </w:p>
        </w:tc>
      </w:tr>
    </w:tbl>
    <w:p w14:paraId="58153F10" w14:textId="198A7047" w:rsidR="00A75E70" w:rsidRPr="002E6CB9" w:rsidRDefault="00A75E70" w:rsidP="00A82386">
      <w:pPr>
        <w:pStyle w:val="Heading2"/>
      </w:pPr>
      <w:r w:rsidRPr="002E6CB9">
        <w:t>BYCATCH</w:t>
      </w:r>
    </w:p>
    <w:p w14:paraId="3EC45D01" w14:textId="5CE704FA" w:rsidR="002E4B9B" w:rsidRDefault="00DD1A40" w:rsidP="00FA5A79">
      <w:pPr>
        <w:pStyle w:val="BodyText"/>
      </w:pPr>
      <w:bookmarkStart w:id="610" w:name="_Toc127900373"/>
      <w:r>
        <w:t>Small numbers of c</w:t>
      </w:r>
      <w:r w:rsidR="002E4B9B">
        <w:t>oho Salmon are caught as bycatch in the groundfish trawl fishery in British Columbia</w:t>
      </w:r>
      <w:r w:rsidR="006208D8">
        <w:t>,</w:t>
      </w:r>
      <w:r w:rsidR="002E4B9B">
        <w:t xml:space="preserve"> </w:t>
      </w:r>
      <w:r w:rsidR="006208D8">
        <w:t xml:space="preserve">however </w:t>
      </w:r>
      <w:r w:rsidR="002E4B9B">
        <w:t>the stock composition of this bycatch has yet to be examined (</w:t>
      </w:r>
      <w:r w:rsidR="00522141">
        <w:t xml:space="preserve">Table </w:t>
      </w:r>
      <w:r w:rsidR="00853E45">
        <w:t>A</w:t>
      </w:r>
      <w:ins w:id="611" w:author="Bailey, Colin (DFO/MPO)" w:date="2024-11-18T13:20:00Z">
        <w:r w:rsidR="00E1423F">
          <w:t>5</w:t>
        </w:r>
      </w:ins>
      <w:del w:id="612" w:author="Bailey, Colin (DFO/MPO)" w:date="2024-11-18T13:20:00Z">
        <w:r w:rsidR="00853E45" w:rsidDel="00E1423F">
          <w:delText>4</w:delText>
        </w:r>
      </w:del>
      <w:r w:rsidR="00853E45">
        <w:t xml:space="preserve">.0 </w:t>
      </w:r>
      <w:r w:rsidR="00522141">
        <w:t xml:space="preserve">in </w:t>
      </w:r>
      <w:r>
        <w:t xml:space="preserve">Appendix </w:t>
      </w:r>
      <w:ins w:id="613" w:author="Bailey, Colin (DFO/MPO)" w:date="2024-11-18T13:15:00Z">
        <w:r w:rsidR="008F2976">
          <w:t>5</w:t>
        </w:r>
      </w:ins>
      <w:del w:id="614" w:author="Bailey, Colin (DFO/MPO)" w:date="2024-11-18T13:15:00Z">
        <w:r w:rsidR="00853E45" w:rsidDel="008F2976">
          <w:delText>4</w:delText>
        </w:r>
      </w:del>
      <w:r w:rsidR="002E4B9B">
        <w:t>)</w:t>
      </w:r>
      <w:r w:rsidR="00CE5E9C">
        <w:t>. Because</w:t>
      </w:r>
      <w:r w:rsidR="00CD4C02">
        <w:t xml:space="preserve"> groun</w:t>
      </w:r>
      <w:r w:rsidR="00453958">
        <w:t>d</w:t>
      </w:r>
      <w:r w:rsidR="00CD4C02">
        <w:t xml:space="preserve">fish trawl fisheries are not </w:t>
      </w:r>
      <w:r w:rsidR="004573AE">
        <w:t>fisheries considered in the PST, they are not factored into estimates of ER nor SAS.</w:t>
      </w:r>
    </w:p>
    <w:bookmarkEnd w:id="610"/>
    <w:p w14:paraId="5AA5FAC4" w14:textId="02CEB189" w:rsidR="006012C6" w:rsidRDefault="00543275" w:rsidP="00A82386">
      <w:pPr>
        <w:pStyle w:val="Heading2"/>
      </w:pPr>
      <w:r>
        <w:t>SOURCES OF UNCERTAINTY</w:t>
      </w:r>
    </w:p>
    <w:p w14:paraId="43015BD9" w14:textId="29C4C118" w:rsidR="00EC1E25" w:rsidRDefault="00EC1E25" w:rsidP="00EC1E25">
      <w:pPr>
        <w:pStyle w:val="BodyText"/>
      </w:pPr>
      <w:r>
        <w:t xml:space="preserve">Several sources of uncertainty exist in the IFC data, including: </w:t>
      </w:r>
    </w:p>
    <w:p w14:paraId="6DE87940" w14:textId="4B438DC3" w:rsidR="009F7D20" w:rsidRDefault="00DF3C15" w:rsidP="00EC1E25">
      <w:pPr>
        <w:pStyle w:val="BodyText"/>
        <w:numPr>
          <w:ilvl w:val="0"/>
          <w:numId w:val="31"/>
        </w:numPr>
      </w:pPr>
      <w:r>
        <w:t>Escapement (i.e.</w:t>
      </w:r>
      <w:r w:rsidR="002B5263">
        <w:t>,</w:t>
      </w:r>
      <w:r>
        <w:t xml:space="preserve"> spawner abundance)</w:t>
      </w:r>
      <w:r w:rsidRPr="00B43FA4">
        <w:t xml:space="preserve"> </w:t>
      </w:r>
      <w:r>
        <w:t>data</w:t>
      </w:r>
      <w:r w:rsidRPr="00B43FA4">
        <w:t xml:space="preserve"> contain</w:t>
      </w:r>
      <w:r>
        <w:t>s</w:t>
      </w:r>
      <w:r w:rsidRPr="00B43FA4">
        <w:t xml:space="preserve"> unrepresented observational and statistical error</w:t>
      </w:r>
      <w:r w:rsidRPr="00DF3C15">
        <w:t xml:space="preserve"> </w:t>
      </w:r>
      <w:r w:rsidR="008B0FBC">
        <w:t>due to variations in</w:t>
      </w:r>
      <w:r w:rsidR="009F7D20">
        <w:t xml:space="preserve"> spawner assessment methodology (Fig</w:t>
      </w:r>
      <w:r w:rsidR="00773658">
        <w:t>ure 7</w:t>
      </w:r>
      <w:r w:rsidR="009F7D20">
        <w:t>)</w:t>
      </w:r>
      <w:r w:rsidR="00112B01">
        <w:t xml:space="preserve"> and</w:t>
      </w:r>
      <w:r w:rsidR="009F7D20">
        <w:t xml:space="preserve"> </w:t>
      </w:r>
      <w:r w:rsidR="00112B01">
        <w:t>effort (i.e.</w:t>
      </w:r>
      <w:r w:rsidR="002B5263">
        <w:t>,</w:t>
      </w:r>
      <w:r w:rsidR="00112B01">
        <w:t xml:space="preserve"> </w:t>
      </w:r>
      <w:r w:rsidR="009F7D20">
        <w:t>quality</w:t>
      </w:r>
      <w:r w:rsidR="00112B01">
        <w:t>)</w:t>
      </w:r>
      <w:r w:rsidR="009F7D20">
        <w:t xml:space="preserve"> (Fig</w:t>
      </w:r>
      <w:r w:rsidR="00AF3CB4">
        <w:t>ure</w:t>
      </w:r>
      <w:r w:rsidR="009F7D20">
        <w:t xml:space="preserve"> </w:t>
      </w:r>
      <w:r w:rsidR="00773658">
        <w:t>8</w:t>
      </w:r>
      <w:r w:rsidR="009F7D20">
        <w:t>), environmental conditions, as well as the as number of systems assessed and the extent of coverage</w:t>
      </w:r>
      <w:r w:rsidR="00704FB6">
        <w:t>, through time</w:t>
      </w:r>
      <w:r w:rsidR="009F7D20">
        <w:t xml:space="preserve">. </w:t>
      </w:r>
      <w:r w:rsidR="009A17AF">
        <w:t>C</w:t>
      </w:r>
      <w:r w:rsidR="003E037E">
        <w:t xml:space="preserve">hanges in </w:t>
      </w:r>
      <w:r w:rsidR="002320E1">
        <w:t xml:space="preserve">assessment methodology were not </w:t>
      </w:r>
      <w:r w:rsidR="00B10A4A">
        <w:t>accounted for in the stock-recruit relationships</w:t>
      </w:r>
      <w:r w:rsidR="00F86ACB">
        <w:t xml:space="preserve"> presented in this document</w:t>
      </w:r>
      <w:r w:rsidR="00243CD7">
        <w:t>.</w:t>
      </w:r>
    </w:p>
    <w:p w14:paraId="54CE99C8" w14:textId="029F96D6" w:rsidR="00554729" w:rsidRDefault="00554729" w:rsidP="006B77BA">
      <w:pPr>
        <w:pStyle w:val="BodyText"/>
        <w:numPr>
          <w:ilvl w:val="0"/>
          <w:numId w:val="31"/>
        </w:numPr>
      </w:pPr>
      <w:r>
        <w:lastRenderedPageBreak/>
        <w:t>Generation time and age-at</w:t>
      </w:r>
      <w:r w:rsidR="004D0455">
        <w:t>-</w:t>
      </w:r>
      <w:r>
        <w:t xml:space="preserve">maturity data are based on </w:t>
      </w:r>
      <w:r w:rsidR="00E80906">
        <w:t>ageing scales from senesced adults</w:t>
      </w:r>
      <w:r w:rsidR="00A86ACC">
        <w:t xml:space="preserve">. </w:t>
      </w:r>
      <w:r w:rsidR="002F6747">
        <w:t>Approximately 100 scale samples/CU/year</w:t>
      </w:r>
      <w:r w:rsidR="003477A6">
        <w:t xml:space="preserve"> </w:t>
      </w:r>
      <w:r w:rsidR="00DC1B7B">
        <w:t>are taken</w:t>
      </w:r>
      <w:r w:rsidR="006B77BA">
        <w:t>,</w:t>
      </w:r>
      <w:r w:rsidR="001C0178">
        <w:t xml:space="preserve"> resulting in small sample sizes and limited spatial representation.</w:t>
      </w:r>
      <w:r>
        <w:t xml:space="preserve"> </w:t>
      </w:r>
    </w:p>
    <w:p w14:paraId="360E8C30" w14:textId="2C7E0188" w:rsidR="00704FB6" w:rsidRDefault="00554729" w:rsidP="00704FB6">
      <w:pPr>
        <w:pStyle w:val="BodyText"/>
        <w:numPr>
          <w:ilvl w:val="0"/>
          <w:numId w:val="31"/>
        </w:numPr>
      </w:pPr>
      <w:r>
        <w:t>ER</w:t>
      </w:r>
      <w:r w:rsidR="00704FB6">
        <w:t xml:space="preserve">s have been estimated by the Fisheries Regulation Assessment Model (FRAM) since 2001, which has many assumptions and potential sources of uncertainty, as described by the Model Evaluation Workgroup </w:t>
      </w:r>
      <w:sdt>
        <w:sdtPr>
          <w:rPr>
            <w:color w:val="000000"/>
          </w:rPr>
          <w:tag w:val="MENDELEY_CITATION_v3_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"/>
          <w:id w:val="-86080330"/>
          <w:placeholder>
            <w:docPart w:val="DefaultPlaceholder_-1854013440"/>
          </w:placeholder>
        </w:sdtPr>
        <w:sdtContent>
          <w:r w:rsidR="00A27EED" w:rsidRPr="00A27EED">
            <w:rPr>
              <w:color w:val="000000"/>
            </w:rPr>
            <w:t>(Andy Rankis et al. 2008)</w:t>
          </w:r>
        </w:sdtContent>
      </w:sdt>
      <w:ins w:id="615" w:author="Bailey, Colin (DFO/MPO)" w:date="2024-12-06T12:45:00Z">
        <w:r w:rsidR="005D0619">
          <w:rPr>
            <w:color w:val="000000"/>
          </w:rPr>
          <w:t xml:space="preserve"> and more recently examined </w:t>
        </w:r>
      </w:ins>
      <w:r w:rsidR="00704FB6">
        <w:t>.</w:t>
      </w:r>
    </w:p>
    <w:p w14:paraId="604662CF" w14:textId="62441F9A" w:rsidR="00112B01" w:rsidRDefault="00112B01" w:rsidP="00CE0AA2">
      <w:pPr>
        <w:pStyle w:val="BodyText"/>
        <w:numPr>
          <w:ilvl w:val="0"/>
          <w:numId w:val="31"/>
        </w:numPr>
      </w:pPr>
      <w:r>
        <w:t xml:space="preserve">The measurement scale at the population, CU or SMU-level can be an influential source of uncertainty when inferences are made at a </w:t>
      </w:r>
      <w:r w:rsidR="00525294">
        <w:t>scale that is different from the measurement scale</w:t>
      </w:r>
      <w:r>
        <w:t>.</w:t>
      </w:r>
    </w:p>
    <w:p w14:paraId="6B973766" w14:textId="5BE1E711" w:rsidR="00DF3C15" w:rsidRDefault="00DF3C15" w:rsidP="00CE0AA2">
      <w:pPr>
        <w:pStyle w:val="BodyText"/>
      </w:pPr>
      <w:r>
        <w:t xml:space="preserve">Sources of uncertainty are described in further detail by Arbeider et al. (2020). </w:t>
      </w:r>
    </w:p>
    <w:p w14:paraId="333040AE" w14:textId="0B4360E4" w:rsidR="00CE0AA2" w:rsidRDefault="006536DA" w:rsidP="00BF7266">
      <w:pPr>
        <w:pStyle w:val="BodyText"/>
        <w:jc w:val="center"/>
      </w:pPr>
      <w:r>
        <w:rPr>
          <w:noProof/>
        </w:rPr>
        <w:drawing>
          <wp:inline distT="0" distB="0" distL="0" distR="0" wp14:anchorId="6A99E262" wp14:editId="0932CAF6">
            <wp:extent cx="4572000" cy="2283067"/>
            <wp:effectExtent l="0" t="0" r="0" b="3175"/>
            <wp:docPr id="13388478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2283067"/>
                    </a:xfrm>
                    <a:prstGeom prst="rect">
                      <a:avLst/>
                    </a:prstGeom>
                    <a:noFill/>
                    <a:ln>
                      <a:noFill/>
                    </a:ln>
                  </pic:spPr>
                </pic:pic>
              </a:graphicData>
            </a:graphic>
          </wp:inline>
        </w:drawing>
      </w:r>
    </w:p>
    <w:p w14:paraId="5C19C42D" w14:textId="21DD4131" w:rsidR="001A4543" w:rsidRPr="00B43FA4" w:rsidRDefault="00CE0AA2" w:rsidP="001A4543">
      <w:pPr>
        <w:pStyle w:val="Caption-Figure"/>
      </w:pPr>
      <w:r w:rsidRPr="00855D56">
        <w:rPr>
          <w:b/>
          <w:bCs/>
        </w:rPr>
        <w:t xml:space="preserve">Figure </w:t>
      </w:r>
      <w:r w:rsidR="00A06CC6">
        <w:rPr>
          <w:b/>
          <w:bCs/>
        </w:rPr>
        <w:t>7</w:t>
      </w:r>
      <w:r>
        <w:t xml:space="preserve">. Interior Fraser Coho aggregate </w:t>
      </w:r>
      <w:r w:rsidR="00DF3C15">
        <w:t>natural</w:t>
      </w:r>
      <w:r>
        <w:t xml:space="preserve"> spawner abundance (1975-2022) by assessment type </w:t>
      </w:r>
      <w:r w:rsidRPr="00671A8F">
        <w:t>(lightest grey-</w:t>
      </w:r>
      <w:r>
        <w:t>Total Population</w:t>
      </w:r>
      <w:r w:rsidRPr="00671A8F">
        <w:t>, medium light grey-AUC or Peak Live,</w:t>
      </w:r>
      <w:r w:rsidR="00AF3CB4">
        <w:t xml:space="preserve"> teal</w:t>
      </w:r>
      <w:r w:rsidRPr="00671A8F">
        <w:t xml:space="preserve">-Infill, black-Unknown). Data quality </w:t>
      </w:r>
      <w:r w:rsidR="00BE5050">
        <w:t>increases as the shade of grey becomes lighter</w:t>
      </w:r>
      <w:r w:rsidRPr="00671A8F">
        <w:t xml:space="preserve">. </w:t>
      </w:r>
    </w:p>
    <w:p w14:paraId="29624063" w14:textId="43DE286F" w:rsidR="0093640E" w:rsidRDefault="0001263B" w:rsidP="00F066BE">
      <w:pPr>
        <w:pStyle w:val="Caption-Figure"/>
        <w:jc w:val="center"/>
      </w:pPr>
      <w:r>
        <w:rPr>
          <w:noProof/>
        </w:rPr>
        <w:drawing>
          <wp:inline distT="0" distB="0" distL="0" distR="0" wp14:anchorId="2B490F65" wp14:editId="1CAA146C">
            <wp:extent cx="4572000"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inline>
        </w:drawing>
      </w:r>
    </w:p>
    <w:p w14:paraId="05D72CA7" w14:textId="401AB996" w:rsidR="00E51954" w:rsidRDefault="0093640E" w:rsidP="00F36345">
      <w:pPr>
        <w:pStyle w:val="Caption-Figure"/>
      </w:pPr>
      <w:r w:rsidRPr="003C067C">
        <w:rPr>
          <w:b/>
          <w:bCs/>
        </w:rPr>
        <w:t xml:space="preserve">Figure </w:t>
      </w:r>
      <w:r w:rsidR="00A06CC6">
        <w:rPr>
          <w:b/>
          <w:bCs/>
        </w:rPr>
        <w:t>8</w:t>
      </w:r>
      <w:r>
        <w:t xml:space="preserve">. </w:t>
      </w:r>
      <w:r w:rsidR="00CE0AA2">
        <w:t xml:space="preserve">Proportion of </w:t>
      </w:r>
      <w:r w:rsidR="00DF3C15">
        <w:t xml:space="preserve">Interior Fraser Coho natural </w:t>
      </w:r>
      <w:r w:rsidR="00CE0AA2">
        <w:t>spawners by survey quality</w:t>
      </w:r>
      <w:r>
        <w:t xml:space="preserve"> (1975-2022). High survey quality =  absolute abundance. Medium survey quality = relative abundance. Infill = abundance was infilled during data preparation steps. Unknown survey qualities occur prior to 1998 and Irvine et al. (1998) describe the quality of these data in detail.</w:t>
      </w:r>
      <w:bookmarkStart w:id="616" w:name="_Hlk150262412"/>
      <w:r w:rsidR="0025032F">
        <w:t xml:space="preserve"> </w:t>
      </w:r>
      <w:r w:rsidR="0025032F" w:rsidRPr="00671A8F">
        <w:t xml:space="preserve">Data quality </w:t>
      </w:r>
      <w:r w:rsidR="0025032F">
        <w:t>increases as the shade of grey becomes lighter</w:t>
      </w:r>
      <w:r w:rsidR="0025032F" w:rsidRPr="00671A8F">
        <w:t xml:space="preserve">. </w:t>
      </w:r>
    </w:p>
    <w:p w14:paraId="74A2FA23" w14:textId="451A25EF" w:rsidR="00850E87" w:rsidRDefault="00850E87" w:rsidP="00A82386">
      <w:pPr>
        <w:pStyle w:val="Heading2"/>
      </w:pPr>
      <w:r>
        <w:lastRenderedPageBreak/>
        <w:t>R</w:t>
      </w:r>
      <w:r w:rsidR="004E18D7">
        <w:t>ECOMMENDED RESEARCH</w:t>
      </w:r>
    </w:p>
    <w:p w14:paraId="1C91B430" w14:textId="31C1E273" w:rsidR="00CF069D" w:rsidRPr="00CF069D" w:rsidRDefault="00B4546F" w:rsidP="00CF069D">
      <w:ins w:id="617" w:author="Bailey, Colin (DFO/MPO)" w:date="2024-12-06T13:48:00Z">
        <w:r>
          <w:t xml:space="preserve"> (Appendix 2). </w:t>
        </w:r>
      </w:ins>
      <w:r w:rsidR="00CF069D">
        <w:t>Future work and research on IFC was compiled by the Interior Fraser Coho recovery team (IFCRT 2006). The status of these projects was updated in 2020 by Arbeider et al., and is further updated below in Table 9.</w:t>
      </w:r>
    </w:p>
    <w:p w14:paraId="5E5667BF" w14:textId="08CF08F3" w:rsidR="00676595" w:rsidRDefault="00676595" w:rsidP="00676595">
      <w:pPr>
        <w:pStyle w:val="Caption-Figure"/>
      </w:pPr>
      <w:r w:rsidRPr="00E22FD2">
        <w:rPr>
          <w:b/>
          <w:bCs/>
        </w:rPr>
        <w:t xml:space="preserve">Table </w:t>
      </w:r>
      <w:r w:rsidR="00426522">
        <w:rPr>
          <w:b/>
          <w:bCs/>
        </w:rPr>
        <w:t>9</w:t>
      </w:r>
      <w:r w:rsidRPr="00E22FD2">
        <w:rPr>
          <w:b/>
          <w:bCs/>
        </w:rPr>
        <w:t>.</w:t>
      </w:r>
      <w:r w:rsidRPr="00E22FD2">
        <w:t xml:space="preserve"> </w:t>
      </w:r>
      <w:r w:rsidR="00854BBF" w:rsidRPr="00854BBF">
        <w:t xml:space="preserve">Studies suggested by </w:t>
      </w:r>
      <w:r w:rsidR="00854BBF">
        <w:t>the Interior Fraser Coho Recovery Team</w:t>
      </w:r>
      <w:r w:rsidR="00854BBF" w:rsidRPr="00854BBF">
        <w:t xml:space="preserve"> to identify important habitat for IFC. The study columns and duration are from Table 5 of IFCRT (2006). The status column </w:t>
      </w:r>
      <w:r w:rsidR="00146269">
        <w:t>was added by the authors of the 2020 IFC Recovery Potential Assessment</w:t>
      </w:r>
      <w:r w:rsidR="004E18D7">
        <w:t xml:space="preserve"> (Arbeider et al. 2020)</w:t>
      </w:r>
      <w:r w:rsidR="001B3BEE">
        <w:t>.</w:t>
      </w:r>
    </w:p>
    <w:tbl>
      <w:tblPr>
        <w:tblW w:w="9360" w:type="dxa"/>
        <w:jc w:val="center"/>
        <w:tblLook w:val="04A0" w:firstRow="1" w:lastRow="0" w:firstColumn="1" w:lastColumn="0" w:noHBand="0" w:noVBand="1"/>
      </w:tblPr>
      <w:tblGrid>
        <w:gridCol w:w="6480"/>
        <w:gridCol w:w="1350"/>
        <w:gridCol w:w="1530"/>
      </w:tblGrid>
      <w:tr w:rsidR="004D7DF7" w:rsidRPr="00682CC1" w14:paraId="464E5045" w14:textId="77777777" w:rsidTr="004D7DF7">
        <w:trPr>
          <w:trHeight w:val="300"/>
          <w:jc w:val="center"/>
        </w:trPr>
        <w:tc>
          <w:tcPr>
            <w:tcW w:w="6480" w:type="dxa"/>
            <w:tcBorders>
              <w:top w:val="single" w:sz="4" w:space="0" w:color="auto"/>
              <w:bottom w:val="single" w:sz="4" w:space="0" w:color="auto"/>
            </w:tcBorders>
            <w:shd w:val="clear" w:color="auto" w:fill="auto"/>
            <w:noWrap/>
            <w:vAlign w:val="center"/>
            <w:hideMark/>
          </w:tcPr>
          <w:p w14:paraId="7F642D9C" w14:textId="404024C5" w:rsidR="00D5666C" w:rsidRPr="00682CC1" w:rsidRDefault="0096250A" w:rsidP="005C5BDE">
            <w:pPr>
              <w:spacing w:before="120"/>
              <w:rPr>
                <w:rFonts w:cs="Arial"/>
                <w:b/>
                <w:bCs/>
                <w:color w:val="000000"/>
                <w:sz w:val="20"/>
              </w:rPr>
            </w:pPr>
            <w:r>
              <w:rPr>
                <w:rFonts w:cs="Arial"/>
                <w:b/>
                <w:bCs/>
                <w:color w:val="000000"/>
                <w:sz w:val="20"/>
              </w:rPr>
              <w:t>Study</w:t>
            </w:r>
          </w:p>
        </w:tc>
        <w:tc>
          <w:tcPr>
            <w:tcW w:w="1350" w:type="dxa"/>
            <w:tcBorders>
              <w:top w:val="single" w:sz="4" w:space="0" w:color="auto"/>
              <w:bottom w:val="single" w:sz="4" w:space="0" w:color="auto"/>
            </w:tcBorders>
            <w:shd w:val="clear" w:color="auto" w:fill="auto"/>
            <w:noWrap/>
            <w:vAlign w:val="center"/>
            <w:hideMark/>
          </w:tcPr>
          <w:p w14:paraId="4136AFD6" w14:textId="32D0B5C5" w:rsidR="00D5666C" w:rsidRPr="00682CC1" w:rsidRDefault="0096250A">
            <w:pPr>
              <w:spacing w:before="120"/>
              <w:jc w:val="center"/>
              <w:rPr>
                <w:rFonts w:cs="Arial"/>
                <w:b/>
                <w:bCs/>
                <w:color w:val="000000"/>
                <w:sz w:val="20"/>
              </w:rPr>
            </w:pPr>
            <w:r>
              <w:rPr>
                <w:rFonts w:cs="Arial"/>
                <w:b/>
                <w:bCs/>
                <w:color w:val="000000"/>
                <w:sz w:val="20"/>
              </w:rPr>
              <w:t>Duration</w:t>
            </w:r>
          </w:p>
        </w:tc>
        <w:tc>
          <w:tcPr>
            <w:tcW w:w="1530" w:type="dxa"/>
            <w:tcBorders>
              <w:top w:val="single" w:sz="4" w:space="0" w:color="auto"/>
              <w:bottom w:val="single" w:sz="4" w:space="0" w:color="auto"/>
            </w:tcBorders>
            <w:shd w:val="clear" w:color="auto" w:fill="auto"/>
            <w:noWrap/>
            <w:vAlign w:val="center"/>
            <w:hideMark/>
          </w:tcPr>
          <w:p w14:paraId="6A046973" w14:textId="6AF81A97" w:rsidR="00D5666C" w:rsidRPr="00682CC1" w:rsidRDefault="0096250A">
            <w:pPr>
              <w:spacing w:before="120"/>
              <w:jc w:val="center"/>
              <w:rPr>
                <w:rFonts w:cs="Arial"/>
                <w:b/>
                <w:bCs/>
                <w:color w:val="000000"/>
                <w:sz w:val="20"/>
              </w:rPr>
            </w:pPr>
            <w:r>
              <w:rPr>
                <w:rFonts w:cs="Arial"/>
                <w:b/>
                <w:bCs/>
                <w:color w:val="000000"/>
                <w:sz w:val="20"/>
              </w:rPr>
              <w:t>Status</w:t>
            </w:r>
          </w:p>
        </w:tc>
      </w:tr>
      <w:tr w:rsidR="004D7DF7" w:rsidRPr="003062C1" w14:paraId="6E1ADD54" w14:textId="77777777" w:rsidTr="0093477D">
        <w:trPr>
          <w:trHeight w:val="300"/>
          <w:jc w:val="center"/>
        </w:trPr>
        <w:tc>
          <w:tcPr>
            <w:tcW w:w="6480" w:type="dxa"/>
            <w:tcBorders>
              <w:top w:val="single" w:sz="4" w:space="0" w:color="auto"/>
            </w:tcBorders>
            <w:shd w:val="clear" w:color="auto" w:fill="auto"/>
            <w:noWrap/>
          </w:tcPr>
          <w:p w14:paraId="456A4BB2" w14:textId="7E12859A" w:rsidR="00D5666C" w:rsidRPr="003062C1" w:rsidRDefault="00D73FD5" w:rsidP="0093477D">
            <w:pPr>
              <w:spacing w:before="120"/>
              <w:rPr>
                <w:rFonts w:cs="Arial"/>
                <w:color w:val="000000"/>
                <w:sz w:val="20"/>
              </w:rPr>
            </w:pPr>
            <w:r w:rsidRPr="003062C1">
              <w:rPr>
                <w:rFonts w:cs="Arial"/>
                <w:color w:val="000000"/>
                <w:sz w:val="20"/>
              </w:rPr>
              <w:t>Map spawning and rearing habitat in the areas used by the Fraser Canyon Coho Salmon population; determine proportions that are within the Nahatlatch River. (Applicable to all CUs)</w:t>
            </w:r>
            <w:r w:rsidR="000A28F7" w:rsidRPr="003062C1">
              <w:rPr>
                <w:rFonts w:cs="Arial"/>
                <w:color w:val="000000"/>
                <w:sz w:val="20"/>
              </w:rPr>
              <w:t>.</w:t>
            </w:r>
          </w:p>
        </w:tc>
        <w:tc>
          <w:tcPr>
            <w:tcW w:w="1350" w:type="dxa"/>
            <w:tcBorders>
              <w:top w:val="single" w:sz="4" w:space="0" w:color="auto"/>
            </w:tcBorders>
            <w:shd w:val="clear" w:color="auto" w:fill="auto"/>
            <w:noWrap/>
          </w:tcPr>
          <w:p w14:paraId="19E6C355" w14:textId="0153099D" w:rsidR="00D5666C" w:rsidRPr="003062C1" w:rsidRDefault="005C5BDE" w:rsidP="00B4187D">
            <w:pPr>
              <w:spacing w:before="120"/>
              <w:jc w:val="center"/>
              <w:rPr>
                <w:rFonts w:cs="Arial"/>
                <w:color w:val="000000"/>
                <w:sz w:val="20"/>
              </w:rPr>
            </w:pPr>
            <w:r w:rsidRPr="003062C1">
              <w:rPr>
                <w:rFonts w:cs="Arial"/>
                <w:color w:val="000000"/>
                <w:sz w:val="20"/>
              </w:rPr>
              <w:t>2 years</w:t>
            </w:r>
          </w:p>
        </w:tc>
        <w:tc>
          <w:tcPr>
            <w:tcW w:w="1530" w:type="dxa"/>
            <w:tcBorders>
              <w:top w:val="single" w:sz="4" w:space="0" w:color="auto"/>
            </w:tcBorders>
            <w:shd w:val="clear" w:color="auto" w:fill="auto"/>
            <w:noWrap/>
          </w:tcPr>
          <w:p w14:paraId="44E05B49" w14:textId="2DCF20C9" w:rsidR="00D5666C" w:rsidRPr="003062C1" w:rsidRDefault="00B4187D" w:rsidP="00B4187D">
            <w:pPr>
              <w:spacing w:before="120"/>
              <w:jc w:val="center"/>
              <w:rPr>
                <w:rFonts w:cs="Arial"/>
                <w:color w:val="000000"/>
                <w:sz w:val="20"/>
              </w:rPr>
            </w:pPr>
            <w:r w:rsidRPr="003062C1">
              <w:rPr>
                <w:rFonts w:cs="Arial"/>
                <w:color w:val="000000"/>
                <w:sz w:val="20"/>
              </w:rPr>
              <w:t>To be done</w:t>
            </w:r>
          </w:p>
        </w:tc>
      </w:tr>
      <w:tr w:rsidR="004D7DF7" w:rsidRPr="003062C1" w14:paraId="18C6C742" w14:textId="77777777" w:rsidTr="0093477D">
        <w:trPr>
          <w:trHeight w:val="300"/>
          <w:jc w:val="center"/>
        </w:trPr>
        <w:tc>
          <w:tcPr>
            <w:tcW w:w="6480" w:type="dxa"/>
            <w:shd w:val="clear" w:color="auto" w:fill="auto"/>
            <w:noWrap/>
          </w:tcPr>
          <w:p w14:paraId="17A9C93E" w14:textId="1179DC2E" w:rsidR="00D5666C" w:rsidRPr="003062C1" w:rsidRDefault="00805B81" w:rsidP="0093477D">
            <w:pPr>
              <w:spacing w:before="120"/>
              <w:rPr>
                <w:rFonts w:cs="Arial"/>
                <w:color w:val="000000"/>
                <w:sz w:val="20"/>
              </w:rPr>
            </w:pPr>
            <w:r w:rsidRPr="003062C1">
              <w:rPr>
                <w:rFonts w:cs="Arial"/>
                <w:color w:val="000000"/>
                <w:sz w:val="20"/>
              </w:rPr>
              <w:t>Quantify the relationships between river discharge, velocity, and depth and Coho Salmon passage success at Hells and Little Hells gates.</w:t>
            </w:r>
          </w:p>
        </w:tc>
        <w:tc>
          <w:tcPr>
            <w:tcW w:w="1350" w:type="dxa"/>
            <w:shd w:val="clear" w:color="auto" w:fill="auto"/>
            <w:noWrap/>
          </w:tcPr>
          <w:p w14:paraId="679A0E63" w14:textId="0BD919EC" w:rsidR="00D5666C" w:rsidRPr="003062C1" w:rsidRDefault="005C5BDE" w:rsidP="00B4187D">
            <w:pPr>
              <w:spacing w:before="120"/>
              <w:jc w:val="center"/>
              <w:rPr>
                <w:rFonts w:cs="Arial"/>
                <w:color w:val="000000"/>
                <w:sz w:val="20"/>
              </w:rPr>
            </w:pPr>
            <w:r w:rsidRPr="003062C1">
              <w:rPr>
                <w:rFonts w:cs="Arial"/>
                <w:color w:val="000000"/>
                <w:sz w:val="20"/>
              </w:rPr>
              <w:t>2 years</w:t>
            </w:r>
          </w:p>
        </w:tc>
        <w:tc>
          <w:tcPr>
            <w:tcW w:w="1530" w:type="dxa"/>
            <w:shd w:val="clear" w:color="auto" w:fill="auto"/>
            <w:noWrap/>
          </w:tcPr>
          <w:p w14:paraId="1C26D504" w14:textId="7EF08563" w:rsidR="00D5666C" w:rsidRPr="003062C1" w:rsidRDefault="00B4187D" w:rsidP="00B4187D">
            <w:pPr>
              <w:spacing w:before="120"/>
              <w:jc w:val="center"/>
              <w:rPr>
                <w:rFonts w:cs="Arial"/>
                <w:color w:val="000000"/>
                <w:sz w:val="20"/>
              </w:rPr>
            </w:pPr>
            <w:r w:rsidRPr="003062C1">
              <w:rPr>
                <w:rFonts w:cs="Arial"/>
                <w:color w:val="000000"/>
                <w:sz w:val="20"/>
              </w:rPr>
              <w:t>To be done</w:t>
            </w:r>
          </w:p>
        </w:tc>
      </w:tr>
      <w:tr w:rsidR="004D7DF7" w:rsidRPr="003062C1" w14:paraId="0F9F6AE0" w14:textId="77777777" w:rsidTr="0093477D">
        <w:trPr>
          <w:trHeight w:val="300"/>
          <w:jc w:val="center"/>
        </w:trPr>
        <w:tc>
          <w:tcPr>
            <w:tcW w:w="6480" w:type="dxa"/>
            <w:shd w:val="clear" w:color="auto" w:fill="auto"/>
            <w:noWrap/>
          </w:tcPr>
          <w:p w14:paraId="1CD6E96C" w14:textId="350A656B" w:rsidR="00D5666C" w:rsidRPr="003062C1" w:rsidRDefault="00805B81" w:rsidP="0093477D">
            <w:pPr>
              <w:spacing w:before="120"/>
              <w:rPr>
                <w:rFonts w:cs="Arial"/>
                <w:color w:val="000000"/>
                <w:sz w:val="20"/>
              </w:rPr>
            </w:pPr>
            <w:r w:rsidRPr="003062C1">
              <w:rPr>
                <w:rFonts w:cs="Arial"/>
                <w:color w:val="000000"/>
                <w:sz w:val="20"/>
              </w:rPr>
              <w:t>For each Coho Salmon life history stage, characterized the habitat features that support essential life history attributes of IFC</w:t>
            </w:r>
          </w:p>
        </w:tc>
        <w:tc>
          <w:tcPr>
            <w:tcW w:w="1350" w:type="dxa"/>
            <w:shd w:val="clear" w:color="auto" w:fill="auto"/>
            <w:noWrap/>
          </w:tcPr>
          <w:p w14:paraId="7BC5A1C8" w14:textId="19A61C45" w:rsidR="005C5BDE" w:rsidRPr="003062C1" w:rsidRDefault="007739AD" w:rsidP="00B4187D">
            <w:pPr>
              <w:spacing w:before="120"/>
              <w:jc w:val="center"/>
              <w:rPr>
                <w:rFonts w:cs="Arial"/>
                <w:color w:val="000000"/>
                <w:sz w:val="20"/>
              </w:rPr>
            </w:pPr>
            <w:r w:rsidRPr="003062C1">
              <w:rPr>
                <w:rFonts w:cs="Arial"/>
                <w:color w:val="000000"/>
                <w:sz w:val="20"/>
              </w:rPr>
              <w:t>2</w:t>
            </w:r>
            <w:r w:rsidR="005C5BDE" w:rsidRPr="003062C1">
              <w:rPr>
                <w:rFonts w:cs="Arial"/>
                <w:color w:val="000000"/>
                <w:sz w:val="20"/>
              </w:rPr>
              <w:t xml:space="preserve"> years</w:t>
            </w:r>
          </w:p>
        </w:tc>
        <w:tc>
          <w:tcPr>
            <w:tcW w:w="1530" w:type="dxa"/>
            <w:shd w:val="clear" w:color="auto" w:fill="auto"/>
            <w:noWrap/>
          </w:tcPr>
          <w:p w14:paraId="67DC75C8" w14:textId="5AA1334B" w:rsidR="004D7DF7" w:rsidRPr="003062C1" w:rsidRDefault="00B4187D" w:rsidP="0093477D">
            <w:pPr>
              <w:spacing w:before="120"/>
              <w:jc w:val="center"/>
              <w:rPr>
                <w:rFonts w:cs="Arial"/>
                <w:color w:val="000000"/>
                <w:sz w:val="20"/>
              </w:rPr>
            </w:pPr>
            <w:r w:rsidRPr="003062C1">
              <w:rPr>
                <w:rFonts w:cs="Arial"/>
                <w:color w:val="000000"/>
                <w:sz w:val="20"/>
              </w:rPr>
              <w:t>Partially complete</w:t>
            </w:r>
            <w:r w:rsidR="004D7DF7" w:rsidRPr="003062C1">
              <w:rPr>
                <w:rFonts w:cs="Arial"/>
                <w:color w:val="000000"/>
                <w:sz w:val="20"/>
              </w:rPr>
              <w:t xml:space="preserve"> </w:t>
            </w:r>
            <w:sdt>
              <w:sdtPr>
                <w:rPr>
                  <w:rFonts w:cs="Arial"/>
                  <w:color w:val="000000"/>
                  <w:sz w:val="20"/>
                </w:rPr>
                <w:tag w:val="MENDELEY_CITATION_v3_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"/>
                <w:id w:val="1965606979"/>
                <w:placeholder>
                  <w:docPart w:val="DefaultPlaceholder_-1854013440"/>
                </w:placeholder>
              </w:sdtPr>
              <w:sdtContent>
                <w:r w:rsidR="00A27EED" w:rsidRPr="00A27EED">
                  <w:rPr>
                    <w:rFonts w:cs="Arial"/>
                    <w:color w:val="000000"/>
                    <w:sz w:val="20"/>
                  </w:rPr>
                  <w:t>(Warren 2009)</w:t>
                </w:r>
              </w:sdtContent>
            </w:sdt>
          </w:p>
        </w:tc>
      </w:tr>
      <w:tr w:rsidR="004D7DF7" w:rsidRPr="003062C1" w14:paraId="2768ED61" w14:textId="77777777" w:rsidTr="0093477D">
        <w:trPr>
          <w:trHeight w:val="300"/>
          <w:jc w:val="center"/>
        </w:trPr>
        <w:tc>
          <w:tcPr>
            <w:tcW w:w="6480" w:type="dxa"/>
            <w:shd w:val="clear" w:color="auto" w:fill="auto"/>
            <w:noWrap/>
          </w:tcPr>
          <w:p w14:paraId="71D3D875" w14:textId="342C193E" w:rsidR="00D5666C" w:rsidRPr="003062C1" w:rsidRDefault="00805B81" w:rsidP="0093477D">
            <w:pPr>
              <w:spacing w:before="120"/>
              <w:rPr>
                <w:rFonts w:cs="Arial"/>
                <w:color w:val="000000"/>
                <w:sz w:val="20"/>
              </w:rPr>
            </w:pPr>
            <w:r w:rsidRPr="003062C1">
              <w:rPr>
                <w:rFonts w:cs="Arial"/>
                <w:color w:val="000000"/>
                <w:sz w:val="20"/>
              </w:rPr>
              <w:t>Determine the amount and configuration of habitat features including stream flow requirements, required to support each IFC DU and sub- population at or above the recovery objectives.</w:t>
            </w:r>
          </w:p>
        </w:tc>
        <w:tc>
          <w:tcPr>
            <w:tcW w:w="1350" w:type="dxa"/>
            <w:shd w:val="clear" w:color="auto" w:fill="auto"/>
            <w:noWrap/>
          </w:tcPr>
          <w:p w14:paraId="6723EC79" w14:textId="2C0E4F8E" w:rsidR="00D5666C" w:rsidRPr="003062C1" w:rsidRDefault="00BF07E0" w:rsidP="00B4187D">
            <w:pPr>
              <w:spacing w:before="120"/>
              <w:jc w:val="center"/>
              <w:rPr>
                <w:rFonts w:cs="Arial"/>
                <w:color w:val="000000"/>
                <w:sz w:val="20"/>
              </w:rPr>
            </w:pPr>
            <w:r w:rsidRPr="003062C1">
              <w:rPr>
                <w:rFonts w:cs="Arial"/>
                <w:color w:val="000000"/>
                <w:sz w:val="20"/>
              </w:rPr>
              <w:t>3</w:t>
            </w:r>
            <w:r w:rsidR="000A28F7" w:rsidRPr="003062C1">
              <w:rPr>
                <w:rFonts w:cs="Arial"/>
                <w:color w:val="000000"/>
                <w:sz w:val="20"/>
              </w:rPr>
              <w:t xml:space="preserve"> years</w:t>
            </w:r>
          </w:p>
        </w:tc>
        <w:tc>
          <w:tcPr>
            <w:tcW w:w="1530" w:type="dxa"/>
            <w:shd w:val="clear" w:color="auto" w:fill="auto"/>
            <w:noWrap/>
          </w:tcPr>
          <w:p w14:paraId="6833D46B" w14:textId="76B7CE97" w:rsidR="00D5666C" w:rsidRPr="003062C1" w:rsidRDefault="0093477D" w:rsidP="00B4187D">
            <w:pPr>
              <w:spacing w:before="120"/>
              <w:jc w:val="center"/>
              <w:rPr>
                <w:rFonts w:cs="Arial"/>
                <w:color w:val="000000"/>
                <w:sz w:val="20"/>
              </w:rPr>
            </w:pPr>
            <w:r w:rsidRPr="003062C1">
              <w:rPr>
                <w:rFonts w:cs="Arial"/>
                <w:color w:val="000000"/>
                <w:sz w:val="20"/>
              </w:rPr>
              <w:t>To be done</w:t>
            </w:r>
          </w:p>
        </w:tc>
      </w:tr>
      <w:tr w:rsidR="004D7DF7" w:rsidRPr="003062C1" w14:paraId="117C82DE" w14:textId="77777777" w:rsidTr="0093477D">
        <w:trPr>
          <w:trHeight w:val="300"/>
          <w:jc w:val="center"/>
        </w:trPr>
        <w:tc>
          <w:tcPr>
            <w:tcW w:w="6480" w:type="dxa"/>
            <w:shd w:val="clear" w:color="auto" w:fill="auto"/>
            <w:noWrap/>
          </w:tcPr>
          <w:p w14:paraId="7F677A47" w14:textId="7BE05419" w:rsidR="00D5666C" w:rsidRPr="003062C1" w:rsidRDefault="00805B81" w:rsidP="0093477D">
            <w:pPr>
              <w:spacing w:before="120"/>
              <w:rPr>
                <w:rFonts w:cs="Arial"/>
                <w:color w:val="000000"/>
                <w:sz w:val="20"/>
              </w:rPr>
            </w:pPr>
            <w:r w:rsidRPr="003062C1">
              <w:rPr>
                <w:rFonts w:cs="Arial"/>
                <w:color w:val="000000"/>
                <w:sz w:val="20"/>
              </w:rPr>
              <w:t>Determine the amount and configuration of habitat features currently available for each IFC DU and sub-population</w:t>
            </w:r>
          </w:p>
        </w:tc>
        <w:tc>
          <w:tcPr>
            <w:tcW w:w="1350" w:type="dxa"/>
            <w:shd w:val="clear" w:color="auto" w:fill="auto"/>
            <w:noWrap/>
          </w:tcPr>
          <w:p w14:paraId="3FCAE00B" w14:textId="44AA95C0" w:rsidR="00D5666C" w:rsidRPr="003062C1" w:rsidRDefault="00BF07E0" w:rsidP="00B4187D">
            <w:pPr>
              <w:spacing w:before="120"/>
              <w:jc w:val="center"/>
              <w:rPr>
                <w:rFonts w:cs="Arial"/>
                <w:color w:val="000000"/>
                <w:sz w:val="20"/>
              </w:rPr>
            </w:pPr>
            <w:r w:rsidRPr="003062C1">
              <w:rPr>
                <w:rFonts w:cs="Arial"/>
                <w:color w:val="000000"/>
                <w:sz w:val="20"/>
              </w:rPr>
              <w:t>4</w:t>
            </w:r>
            <w:r w:rsidR="000A28F7" w:rsidRPr="003062C1">
              <w:rPr>
                <w:rFonts w:cs="Arial"/>
                <w:color w:val="000000"/>
                <w:sz w:val="20"/>
              </w:rPr>
              <w:t xml:space="preserve"> years</w:t>
            </w:r>
          </w:p>
        </w:tc>
        <w:tc>
          <w:tcPr>
            <w:tcW w:w="1530" w:type="dxa"/>
            <w:shd w:val="clear" w:color="auto" w:fill="auto"/>
            <w:noWrap/>
          </w:tcPr>
          <w:p w14:paraId="6501CF59" w14:textId="42BE2340" w:rsidR="00D5666C" w:rsidRPr="003062C1" w:rsidRDefault="0093477D" w:rsidP="00B4187D">
            <w:pPr>
              <w:spacing w:before="120"/>
              <w:jc w:val="center"/>
              <w:rPr>
                <w:rFonts w:cs="Arial"/>
                <w:color w:val="000000"/>
                <w:sz w:val="20"/>
              </w:rPr>
            </w:pPr>
            <w:r w:rsidRPr="003062C1">
              <w:rPr>
                <w:rFonts w:cs="Arial"/>
                <w:color w:val="000000"/>
                <w:sz w:val="20"/>
              </w:rPr>
              <w:t>To be done</w:t>
            </w:r>
          </w:p>
        </w:tc>
      </w:tr>
      <w:tr w:rsidR="004D7DF7" w:rsidRPr="003062C1" w14:paraId="020BD6C9" w14:textId="77777777" w:rsidTr="0093477D">
        <w:trPr>
          <w:trHeight w:val="300"/>
          <w:jc w:val="center"/>
        </w:trPr>
        <w:tc>
          <w:tcPr>
            <w:tcW w:w="6480" w:type="dxa"/>
            <w:shd w:val="clear" w:color="auto" w:fill="auto"/>
            <w:noWrap/>
          </w:tcPr>
          <w:p w14:paraId="70B549F3" w14:textId="223C8D12" w:rsidR="00D5666C" w:rsidRPr="003062C1" w:rsidRDefault="00E150AE" w:rsidP="0093477D">
            <w:pPr>
              <w:spacing w:before="120"/>
              <w:rPr>
                <w:rFonts w:cs="Arial"/>
                <w:color w:val="000000"/>
                <w:sz w:val="20"/>
              </w:rPr>
            </w:pPr>
            <w:r w:rsidRPr="003062C1">
              <w:rPr>
                <w:rFonts w:cs="Arial"/>
                <w:color w:val="000000"/>
                <w:sz w:val="20"/>
              </w:rPr>
              <w:t>Map the habitat required to meet population recovery objectives.</w:t>
            </w:r>
          </w:p>
        </w:tc>
        <w:tc>
          <w:tcPr>
            <w:tcW w:w="1350" w:type="dxa"/>
            <w:shd w:val="clear" w:color="auto" w:fill="auto"/>
            <w:noWrap/>
          </w:tcPr>
          <w:p w14:paraId="75E2DE2B" w14:textId="770ED8EB" w:rsidR="00D5666C" w:rsidRPr="003062C1" w:rsidRDefault="000A28F7" w:rsidP="00B4187D">
            <w:pPr>
              <w:spacing w:before="120"/>
              <w:jc w:val="center"/>
              <w:rPr>
                <w:rFonts w:cs="Arial"/>
                <w:color w:val="000000"/>
                <w:sz w:val="20"/>
              </w:rPr>
            </w:pPr>
            <w:r w:rsidRPr="003062C1">
              <w:rPr>
                <w:rFonts w:cs="Arial"/>
                <w:color w:val="000000"/>
                <w:sz w:val="20"/>
              </w:rPr>
              <w:t>5 years</w:t>
            </w:r>
          </w:p>
        </w:tc>
        <w:tc>
          <w:tcPr>
            <w:tcW w:w="1530" w:type="dxa"/>
            <w:shd w:val="clear" w:color="auto" w:fill="auto"/>
            <w:noWrap/>
          </w:tcPr>
          <w:p w14:paraId="1B72113B" w14:textId="2926A081" w:rsidR="00D5666C" w:rsidRPr="003062C1" w:rsidRDefault="0093477D" w:rsidP="00B4187D">
            <w:pPr>
              <w:spacing w:before="120"/>
              <w:jc w:val="center"/>
              <w:rPr>
                <w:rFonts w:cs="Arial"/>
                <w:color w:val="000000"/>
                <w:sz w:val="20"/>
              </w:rPr>
            </w:pPr>
            <w:r w:rsidRPr="003062C1">
              <w:rPr>
                <w:rFonts w:cs="Arial"/>
                <w:color w:val="000000"/>
                <w:sz w:val="20"/>
              </w:rPr>
              <w:t>To be done</w:t>
            </w:r>
          </w:p>
        </w:tc>
      </w:tr>
      <w:tr w:rsidR="004D7DF7" w:rsidRPr="003062C1" w14:paraId="7AD1473E" w14:textId="77777777" w:rsidTr="0093477D">
        <w:trPr>
          <w:trHeight w:val="300"/>
          <w:jc w:val="center"/>
        </w:trPr>
        <w:tc>
          <w:tcPr>
            <w:tcW w:w="6480" w:type="dxa"/>
            <w:shd w:val="clear" w:color="auto" w:fill="auto"/>
            <w:noWrap/>
          </w:tcPr>
          <w:p w14:paraId="1B3B8209" w14:textId="0F80D484" w:rsidR="00D5666C" w:rsidRPr="003062C1" w:rsidRDefault="00E150AE" w:rsidP="0093477D">
            <w:pPr>
              <w:spacing w:before="120"/>
              <w:rPr>
                <w:rFonts w:cs="Arial"/>
                <w:color w:val="000000"/>
                <w:sz w:val="20"/>
              </w:rPr>
            </w:pPr>
            <w:r w:rsidRPr="003062C1">
              <w:rPr>
                <w:rFonts w:cs="Arial"/>
                <w:color w:val="000000"/>
                <w:sz w:val="20"/>
              </w:rPr>
              <w:t>Compare the habitat available with the habitat required for each IFC sub-population with the objective of determining the need for additional important habitat.</w:t>
            </w:r>
          </w:p>
        </w:tc>
        <w:tc>
          <w:tcPr>
            <w:tcW w:w="1350" w:type="dxa"/>
            <w:shd w:val="clear" w:color="auto" w:fill="auto"/>
            <w:noWrap/>
          </w:tcPr>
          <w:p w14:paraId="54F862C5" w14:textId="046DA74F" w:rsidR="00D5666C" w:rsidRPr="003062C1" w:rsidRDefault="000A28F7" w:rsidP="00B4187D">
            <w:pPr>
              <w:spacing w:before="120"/>
              <w:jc w:val="center"/>
              <w:rPr>
                <w:rFonts w:cs="Arial"/>
                <w:color w:val="000000"/>
                <w:sz w:val="20"/>
              </w:rPr>
            </w:pPr>
            <w:r w:rsidRPr="003062C1">
              <w:rPr>
                <w:rFonts w:cs="Arial"/>
                <w:color w:val="000000"/>
                <w:sz w:val="20"/>
              </w:rPr>
              <w:t>5 years</w:t>
            </w:r>
          </w:p>
        </w:tc>
        <w:tc>
          <w:tcPr>
            <w:tcW w:w="1530" w:type="dxa"/>
            <w:shd w:val="clear" w:color="auto" w:fill="auto"/>
            <w:noWrap/>
          </w:tcPr>
          <w:p w14:paraId="57F205B1" w14:textId="24244B01" w:rsidR="00D5666C" w:rsidRPr="003062C1" w:rsidRDefault="0027072B" w:rsidP="00B4187D">
            <w:pPr>
              <w:spacing w:before="120"/>
              <w:jc w:val="center"/>
              <w:rPr>
                <w:rFonts w:cs="Arial"/>
                <w:color w:val="000000"/>
                <w:sz w:val="20"/>
              </w:rPr>
            </w:pPr>
            <w:r w:rsidRPr="003062C1">
              <w:rPr>
                <w:rFonts w:cs="Arial"/>
                <w:color w:val="000000"/>
                <w:sz w:val="20"/>
              </w:rPr>
              <w:t>To be done</w:t>
            </w:r>
          </w:p>
        </w:tc>
      </w:tr>
      <w:tr w:rsidR="004D7DF7" w:rsidRPr="003062C1" w14:paraId="380180D5" w14:textId="77777777" w:rsidTr="0093477D">
        <w:trPr>
          <w:trHeight w:val="300"/>
          <w:jc w:val="center"/>
        </w:trPr>
        <w:tc>
          <w:tcPr>
            <w:tcW w:w="6480" w:type="dxa"/>
            <w:shd w:val="clear" w:color="auto" w:fill="auto"/>
            <w:noWrap/>
          </w:tcPr>
          <w:p w14:paraId="49A6FD99" w14:textId="3EB04461" w:rsidR="00D5666C" w:rsidRPr="003062C1" w:rsidRDefault="00E150AE" w:rsidP="0093477D">
            <w:pPr>
              <w:spacing w:before="120"/>
              <w:rPr>
                <w:rFonts w:cs="Arial"/>
                <w:color w:val="000000"/>
                <w:sz w:val="20"/>
              </w:rPr>
            </w:pPr>
            <w:r w:rsidRPr="003062C1">
              <w:rPr>
                <w:rFonts w:cs="Arial"/>
                <w:color w:val="000000"/>
                <w:sz w:val="20"/>
              </w:rPr>
              <w:t>Develop an age-structured model and carry out population viability analyses to evaluate relationships among combinations of habitat, marine survival and fishery exploitation rates to estimate probabilities of population extinction, decline, survival, or recovery</w:t>
            </w:r>
          </w:p>
        </w:tc>
        <w:tc>
          <w:tcPr>
            <w:tcW w:w="1350" w:type="dxa"/>
            <w:shd w:val="clear" w:color="auto" w:fill="auto"/>
            <w:noWrap/>
          </w:tcPr>
          <w:p w14:paraId="265BBBF6" w14:textId="2F510E16" w:rsidR="00D5666C" w:rsidRPr="003062C1" w:rsidRDefault="00BF07E0" w:rsidP="00B4187D">
            <w:pPr>
              <w:spacing w:before="120"/>
              <w:jc w:val="center"/>
              <w:rPr>
                <w:rFonts w:cs="Arial"/>
                <w:color w:val="000000"/>
                <w:sz w:val="20"/>
              </w:rPr>
            </w:pPr>
            <w:r w:rsidRPr="003062C1">
              <w:rPr>
                <w:rFonts w:cs="Arial"/>
                <w:color w:val="000000"/>
                <w:sz w:val="20"/>
              </w:rPr>
              <w:t>5</w:t>
            </w:r>
            <w:r w:rsidR="000A28F7" w:rsidRPr="003062C1">
              <w:rPr>
                <w:rFonts w:cs="Arial"/>
                <w:color w:val="000000"/>
                <w:sz w:val="20"/>
              </w:rPr>
              <w:t xml:space="preserve"> years</w:t>
            </w:r>
          </w:p>
        </w:tc>
        <w:tc>
          <w:tcPr>
            <w:tcW w:w="1530" w:type="dxa"/>
            <w:shd w:val="clear" w:color="auto" w:fill="auto"/>
            <w:noWrap/>
          </w:tcPr>
          <w:p w14:paraId="28469CFE" w14:textId="4E1B18D1" w:rsidR="00D5666C" w:rsidRPr="003062C1" w:rsidRDefault="0027072B" w:rsidP="00B4187D">
            <w:pPr>
              <w:spacing w:before="120"/>
              <w:jc w:val="center"/>
              <w:rPr>
                <w:rFonts w:cs="Arial"/>
                <w:color w:val="000000"/>
                <w:sz w:val="20"/>
              </w:rPr>
            </w:pPr>
            <w:r w:rsidRPr="003062C1">
              <w:rPr>
                <w:rFonts w:cs="Arial"/>
                <w:color w:val="000000"/>
                <w:sz w:val="20"/>
              </w:rPr>
              <w:t>To be done</w:t>
            </w:r>
          </w:p>
        </w:tc>
      </w:tr>
      <w:tr w:rsidR="00E150AE" w:rsidRPr="003062C1" w14:paraId="00A4CA50" w14:textId="77777777" w:rsidTr="0093477D">
        <w:trPr>
          <w:trHeight w:val="300"/>
          <w:jc w:val="center"/>
        </w:trPr>
        <w:tc>
          <w:tcPr>
            <w:tcW w:w="6480" w:type="dxa"/>
            <w:shd w:val="clear" w:color="auto" w:fill="auto"/>
            <w:noWrap/>
          </w:tcPr>
          <w:p w14:paraId="1796A6ED" w14:textId="7D2984E3" w:rsidR="00E150AE" w:rsidRPr="003062C1" w:rsidRDefault="00E150AE" w:rsidP="0093477D">
            <w:pPr>
              <w:spacing w:before="120"/>
              <w:rPr>
                <w:rFonts w:cs="Arial"/>
                <w:color w:val="000000"/>
                <w:sz w:val="20"/>
              </w:rPr>
            </w:pPr>
            <w:r w:rsidRPr="003062C1">
              <w:rPr>
                <w:rFonts w:cs="Arial"/>
                <w:color w:val="000000"/>
                <w:sz w:val="20"/>
              </w:rPr>
              <w:t>Map ephemeral streams and assess the importance of ephemeral areas to Coho Salmon rearing and over-wintering behaviour</w:t>
            </w:r>
          </w:p>
        </w:tc>
        <w:tc>
          <w:tcPr>
            <w:tcW w:w="1350" w:type="dxa"/>
            <w:shd w:val="clear" w:color="auto" w:fill="auto"/>
            <w:noWrap/>
          </w:tcPr>
          <w:p w14:paraId="098EA259" w14:textId="6E373CD7" w:rsidR="00E150AE" w:rsidRPr="003062C1" w:rsidRDefault="00BF07E0" w:rsidP="00B4187D">
            <w:pPr>
              <w:spacing w:before="120"/>
              <w:jc w:val="center"/>
              <w:rPr>
                <w:rFonts w:cs="Arial"/>
                <w:color w:val="000000"/>
                <w:sz w:val="20"/>
              </w:rPr>
            </w:pPr>
            <w:r w:rsidRPr="003062C1">
              <w:rPr>
                <w:rFonts w:cs="Arial"/>
                <w:color w:val="000000"/>
                <w:sz w:val="20"/>
              </w:rPr>
              <w:t>4 years</w:t>
            </w:r>
          </w:p>
        </w:tc>
        <w:tc>
          <w:tcPr>
            <w:tcW w:w="1530" w:type="dxa"/>
            <w:shd w:val="clear" w:color="auto" w:fill="auto"/>
            <w:noWrap/>
          </w:tcPr>
          <w:p w14:paraId="3FF6F86A" w14:textId="12C7A758" w:rsidR="00E150AE" w:rsidRPr="003062C1" w:rsidRDefault="0027072B" w:rsidP="00B4187D">
            <w:pPr>
              <w:spacing w:before="120"/>
              <w:jc w:val="center"/>
              <w:rPr>
                <w:rFonts w:cs="Arial"/>
                <w:color w:val="000000"/>
                <w:sz w:val="20"/>
              </w:rPr>
            </w:pPr>
            <w:r w:rsidRPr="003062C1">
              <w:rPr>
                <w:rFonts w:cs="Arial"/>
                <w:color w:val="000000"/>
                <w:sz w:val="20"/>
              </w:rPr>
              <w:t>To be done</w:t>
            </w:r>
          </w:p>
        </w:tc>
      </w:tr>
      <w:tr w:rsidR="004D7DF7" w:rsidRPr="003062C1" w14:paraId="2CB69A95" w14:textId="77777777" w:rsidTr="0093477D">
        <w:trPr>
          <w:trHeight w:val="300"/>
          <w:jc w:val="center"/>
        </w:trPr>
        <w:tc>
          <w:tcPr>
            <w:tcW w:w="6480" w:type="dxa"/>
            <w:tcBorders>
              <w:bottom w:val="single" w:sz="4" w:space="0" w:color="auto"/>
            </w:tcBorders>
            <w:shd w:val="clear" w:color="auto" w:fill="auto"/>
            <w:noWrap/>
          </w:tcPr>
          <w:p w14:paraId="2CB84CF0" w14:textId="464BE75D" w:rsidR="00D5666C" w:rsidRPr="003062C1" w:rsidRDefault="00BF07E0" w:rsidP="0093477D">
            <w:pPr>
              <w:spacing w:before="120"/>
              <w:rPr>
                <w:rFonts w:cs="Arial"/>
                <w:color w:val="000000"/>
                <w:sz w:val="20"/>
              </w:rPr>
            </w:pPr>
            <w:r w:rsidRPr="003062C1">
              <w:rPr>
                <w:rFonts w:cs="Arial"/>
                <w:color w:val="000000"/>
                <w:sz w:val="20"/>
              </w:rPr>
              <w:t>Assess the importance of groundwater levels during winter low water and summer drought periods.</w:t>
            </w:r>
          </w:p>
        </w:tc>
        <w:tc>
          <w:tcPr>
            <w:tcW w:w="1350" w:type="dxa"/>
            <w:tcBorders>
              <w:bottom w:val="single" w:sz="4" w:space="0" w:color="auto"/>
            </w:tcBorders>
            <w:shd w:val="clear" w:color="auto" w:fill="auto"/>
            <w:noWrap/>
          </w:tcPr>
          <w:p w14:paraId="356C59B2" w14:textId="37DDBC38" w:rsidR="00D5666C" w:rsidRPr="003062C1" w:rsidRDefault="000A28F7" w:rsidP="00B4187D">
            <w:pPr>
              <w:spacing w:before="120"/>
              <w:jc w:val="center"/>
              <w:rPr>
                <w:rFonts w:cs="Arial"/>
                <w:color w:val="000000"/>
                <w:sz w:val="20"/>
              </w:rPr>
            </w:pPr>
            <w:r w:rsidRPr="003062C1">
              <w:rPr>
                <w:rFonts w:cs="Arial"/>
                <w:color w:val="000000"/>
                <w:sz w:val="20"/>
              </w:rPr>
              <w:t>4 years</w:t>
            </w:r>
          </w:p>
        </w:tc>
        <w:tc>
          <w:tcPr>
            <w:tcW w:w="1530" w:type="dxa"/>
            <w:tcBorders>
              <w:bottom w:val="single" w:sz="4" w:space="0" w:color="auto"/>
            </w:tcBorders>
            <w:shd w:val="clear" w:color="auto" w:fill="auto"/>
            <w:noWrap/>
          </w:tcPr>
          <w:p w14:paraId="18B9D895" w14:textId="429CF3AF" w:rsidR="00D5666C" w:rsidRPr="003062C1" w:rsidRDefault="0027072B" w:rsidP="00B4187D">
            <w:pPr>
              <w:spacing w:before="120"/>
              <w:jc w:val="center"/>
              <w:rPr>
                <w:rFonts w:cs="Arial"/>
                <w:color w:val="000000"/>
                <w:sz w:val="20"/>
              </w:rPr>
            </w:pPr>
            <w:r w:rsidRPr="003062C1">
              <w:rPr>
                <w:rFonts w:cs="Arial"/>
                <w:color w:val="000000"/>
                <w:sz w:val="20"/>
              </w:rPr>
              <w:t xml:space="preserve">Partially complete </w:t>
            </w:r>
            <w:sdt>
              <w:sdtPr>
                <w:rPr>
                  <w:rFonts w:cs="Arial"/>
                  <w:color w:val="000000"/>
                  <w:sz w:val="20"/>
                </w:rPr>
                <w:tag w:val="MENDELEY_CITATION_v3_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"/>
                <w:id w:val="1558591220"/>
                <w:placeholder>
                  <w:docPart w:val="DefaultPlaceholder_-1854013440"/>
                </w:placeholder>
              </w:sdtPr>
              <w:sdtContent>
                <w:r w:rsidR="00A27EED" w:rsidRPr="00A27EED">
                  <w:rPr>
                    <w:rFonts w:cs="Arial"/>
                    <w:color w:val="000000"/>
                    <w:sz w:val="20"/>
                  </w:rPr>
                  <w:t>(McRae et al. 2012)</w:t>
                </w:r>
              </w:sdtContent>
            </w:sdt>
          </w:p>
        </w:tc>
      </w:tr>
    </w:tbl>
    <w:p w14:paraId="463FE178" w14:textId="77777777" w:rsidR="00850E87" w:rsidRPr="00850E87" w:rsidRDefault="00850E87" w:rsidP="002569C3">
      <w:pPr>
        <w:pStyle w:val="BodyText"/>
      </w:pPr>
    </w:p>
    <w:p w14:paraId="7A84CDBE" w14:textId="6C2B687B" w:rsidR="000D7196" w:rsidRDefault="000D7196" w:rsidP="00A82386">
      <w:pPr>
        <w:pStyle w:val="Heading2"/>
      </w:pPr>
      <w:r>
        <w:t xml:space="preserve">LIST </w:t>
      </w:r>
      <w:r w:rsidRPr="00AB6DE1">
        <w:t xml:space="preserve">OF </w:t>
      </w:r>
      <w:r w:rsidR="00AD644C" w:rsidRPr="00AB6DE1">
        <w:t xml:space="preserve">MEETING </w:t>
      </w:r>
      <w:r w:rsidRPr="00AB6DE1">
        <w:t>PA</w:t>
      </w:r>
      <w:r>
        <w:t>RTICIPANTS</w:t>
      </w:r>
    </w:p>
    <w:p w14:paraId="4F4AA8F5" w14:textId="6922E769" w:rsidR="000D7196" w:rsidRPr="00051C98" w:rsidRDefault="0013734C" w:rsidP="00EE083B">
      <w:pPr>
        <w:pStyle w:val="BodyText"/>
        <w:rPr>
          <w:color w:val="4F81BD" w:themeColor="accent1"/>
        </w:rPr>
      </w:pPr>
      <w:r>
        <w:rPr>
          <w:color w:val="4F81BD" w:themeColor="accent1"/>
        </w:rPr>
        <w:t>[</w:t>
      </w:r>
      <w:r w:rsidR="000D7196" w:rsidRPr="00051C98">
        <w:rPr>
          <w:color w:val="4F81BD" w:themeColor="accent1"/>
        </w:rPr>
        <w:t>Mandatory</w:t>
      </w:r>
      <w:r w:rsidR="00A5562E" w:rsidRPr="00051C98">
        <w:rPr>
          <w:color w:val="4F81BD" w:themeColor="accent1"/>
        </w:rPr>
        <w:t>.</w:t>
      </w:r>
      <w:r w:rsidR="00051C98">
        <w:rPr>
          <w:color w:val="4F81BD" w:themeColor="accent1"/>
        </w:rPr>
        <w:t xml:space="preserve"> </w:t>
      </w:r>
      <w:r w:rsidR="000D7196" w:rsidRPr="00051C98">
        <w:rPr>
          <w:color w:val="4F81BD" w:themeColor="accent1"/>
        </w:rPr>
        <w:t>The list is to include the name of each participant and their affiliation.</w:t>
      </w:r>
      <w:r>
        <w:rPr>
          <w:color w:val="4F81BD" w:themeColor="accent1"/>
        </w:rPr>
        <w:t>]</w:t>
      </w:r>
    </w:p>
    <w:p w14:paraId="7E408BE0" w14:textId="77777777" w:rsidR="000779BA" w:rsidRDefault="00982EA7" w:rsidP="00A82386">
      <w:pPr>
        <w:pStyle w:val="Heading2"/>
      </w:pPr>
      <w:r>
        <w:t>SOURCES OF INFORMATION</w:t>
      </w:r>
    </w:p>
    <w:sdt>
      <w:sdtPr>
        <w:tag w:val="MENDELEY_BIBLIOGRAPHY"/>
        <w:id w:val="-814025275"/>
        <w:placeholder>
          <w:docPart w:val="DefaultPlaceholder_-1854013440"/>
        </w:placeholder>
      </w:sdtPr>
      <w:sdtEndPr>
        <w:rPr>
          <w:color w:val="000000"/>
        </w:rPr>
      </w:sdtEndPr>
      <w:sdtContent>
        <w:p w14:paraId="6CFBD06D" w14:textId="77777777" w:rsidR="00A27EED" w:rsidRDefault="00A27EED">
          <w:pPr>
            <w:autoSpaceDE w:val="0"/>
            <w:autoSpaceDN w:val="0"/>
            <w:ind w:hanging="480"/>
            <w:divId w:val="1387293970"/>
            <w:rPr>
              <w:sz w:val="24"/>
              <w:szCs w:val="24"/>
            </w:rPr>
          </w:pPr>
          <w:r>
            <w:t xml:space="preserve">Andy Rankis, M., Ethan Clemmons, M., Robert Conrad, M., Allen Grover, M., Jim Packer, M., Rishi Sharma, M., Dell Simmons, M., Henry Yuen, M., Chuck Tracy Renee Dorval Ms Carrie Montgomery Ms Kim Merydith, M.M., Hagen-Breaux, A., and Haymes, J. 2008. </w:t>
          </w:r>
          <w:r>
            <w:lastRenderedPageBreak/>
            <w:t>Fishery regulation assessment model (FRAM) - an overview for coho and chinook -  v3.0. Portland, OR.</w:t>
          </w:r>
        </w:p>
        <w:p w14:paraId="1377E8F3" w14:textId="77777777" w:rsidR="00A27EED" w:rsidRDefault="00A27EED">
          <w:pPr>
            <w:autoSpaceDE w:val="0"/>
            <w:autoSpaceDN w:val="0"/>
            <w:ind w:hanging="480"/>
            <w:divId w:val="2044792091"/>
          </w:pPr>
          <w:r>
            <w:t xml:space="preserve">Arbeider, M., Ritchie, L., Braun, D., Jenewein, B., Rickards, K., Dionne, K., Holt, C., Labelle, M., Nicklin, P., Mozin, P., Grant, P., Parken, C., and Bailey, R. 2020. Interior Fraser Coho Salmon Recovery Potential Assessment. DFO Can. Sci. Advis. Sec. Res. Doc. </w:t>
          </w:r>
          <w:r>
            <w:rPr>
              <w:b/>
              <w:bCs/>
            </w:rPr>
            <w:t>2020/025</w:t>
          </w:r>
          <w:r>
            <w:t>(June).</w:t>
          </w:r>
        </w:p>
        <w:p w14:paraId="7A3075C9" w14:textId="77777777" w:rsidR="00A27EED" w:rsidRDefault="00A27EED">
          <w:pPr>
            <w:autoSpaceDE w:val="0"/>
            <w:autoSpaceDN w:val="0"/>
            <w:ind w:hanging="480"/>
            <w:divId w:val="1386180442"/>
          </w:pPr>
          <w:r>
            <w:t>Bailey, C. 2024, October 30. IFC_FSAR_v1.0. doi:10.5281/zenodo.14014485.</w:t>
          </w:r>
        </w:p>
        <w:p w14:paraId="3023931C" w14:textId="77777777" w:rsidR="00A27EED" w:rsidRDefault="00A27EED">
          <w:pPr>
            <w:autoSpaceDE w:val="0"/>
            <w:autoSpaceDN w:val="0"/>
            <w:ind w:hanging="480"/>
            <w:divId w:val="1827700690"/>
          </w:pPr>
          <w:r>
            <w:t>Bradford, M.J., and Irvine, J.R. 2000. Land use, fishing, climate change, and the decline of Thompson River, British Columbia, coho salmon. Canadian Journal of Fisheries and Aquatic Sciences (57): 13–16. Available from www.gdbc.gov.bc.ca.</w:t>
          </w:r>
        </w:p>
        <w:p w14:paraId="5FCF7302" w14:textId="77777777" w:rsidR="00A27EED" w:rsidRDefault="00A27EED">
          <w:pPr>
            <w:autoSpaceDE w:val="0"/>
            <w:autoSpaceDN w:val="0"/>
            <w:ind w:hanging="480"/>
            <w:divId w:val="1136290959"/>
          </w:pPr>
          <w:r>
            <w:t xml:space="preserve">Carpenter, B., Gelman, A., Hoffman, M.D., Lee, D., Goodrich, B., Betancourt, M., Brubaker, M.A., Guo, J., Li, P., and Riddell, A. 2017. Stan: a probabilistic programming language. J Stat Softw </w:t>
          </w:r>
          <w:r>
            <w:rPr>
              <w:b/>
              <w:bCs/>
            </w:rPr>
            <w:t>76</w:t>
          </w:r>
          <w:r>
            <w:t>(1): 1–32. doi:10.18637/jss.v076.i01.</w:t>
          </w:r>
        </w:p>
        <w:p w14:paraId="347C0BC3" w14:textId="77777777" w:rsidR="00A27EED" w:rsidRDefault="00A27EED">
          <w:pPr>
            <w:autoSpaceDE w:val="0"/>
            <w:autoSpaceDN w:val="0"/>
            <w:ind w:hanging="480"/>
            <w:divId w:val="1585718738"/>
          </w:pPr>
          <w:r>
            <w:t xml:space="preserve">Chaput, G., Cass, A.J., Grant, S., Huang, A., and Veinott, G. 2013. Considerations for defining reference points for semelparous species, with emphasis on anadromous salmonid species including iteroparous salmonids. GDFO Can. Sci. Advis. Sec. Res. Doc. </w:t>
          </w:r>
          <w:r>
            <w:rPr>
              <w:b/>
              <w:bCs/>
            </w:rPr>
            <w:t>2012</w:t>
          </w:r>
          <w:r>
            <w:t>(146): v + 48.</w:t>
          </w:r>
        </w:p>
        <w:p w14:paraId="15DC113B" w14:textId="77777777" w:rsidR="00A27EED" w:rsidRDefault="00A27EED">
          <w:pPr>
            <w:autoSpaceDE w:val="0"/>
            <w:autoSpaceDN w:val="0"/>
            <w:ind w:hanging="480"/>
            <w:divId w:val="1892035029"/>
          </w:pPr>
          <w:r>
            <w:t>Committee on the Status of Endangered Wildlife in Canada. 2017, October 23. Coho salmon (</w:t>
          </w:r>
          <w:r>
            <w:rPr>
              <w:i/>
              <w:iCs/>
            </w:rPr>
            <w:t>Oncorhynchus kisutch</w:t>
          </w:r>
          <w:r>
            <w:t>) interior Fraser population: COSEWIC assessment and status report 2016. Available from https://www.canada.ca/en/environment-climate-change/services/species-risk-public-registry/cosewic-assessments-status-reports/coho-salmon-interior-fraser-2016.html [accessed 28 October 2024].</w:t>
          </w:r>
        </w:p>
        <w:p w14:paraId="368DD2A9" w14:textId="77777777" w:rsidR="00A27EED" w:rsidRDefault="00A27EED">
          <w:pPr>
            <w:autoSpaceDE w:val="0"/>
            <w:autoSpaceDN w:val="0"/>
            <w:ind w:hanging="480"/>
            <w:divId w:val="1776972931"/>
          </w:pPr>
          <w:r>
            <w:t>Decker, A.S., Hawkshaw, M.A., Patten, B.A., Sawada, J., Jantz, A.L., Canada, O., Hawkshaw, D.A.S., and Jantz, A.L. 2014. Assessment of the Interior Fraser Coho Salmon (</w:t>
          </w:r>
          <w:r>
            <w:rPr>
              <w:i/>
              <w:iCs/>
            </w:rPr>
            <w:t>Oncorhynchus kisutch</w:t>
          </w:r>
          <w:r>
            <w:t>) management unit relative to the 2006 conservation strategy recovery objectives. Kamloops, BC. Available from http://www.dfo-mpo.gc.ca/csas-sccs/csas-sccs@dfo-mpo.gc.ca.</w:t>
          </w:r>
        </w:p>
        <w:p w14:paraId="79D76925" w14:textId="77777777" w:rsidR="00A27EED" w:rsidRDefault="00A27EED">
          <w:pPr>
            <w:autoSpaceDE w:val="0"/>
            <w:autoSpaceDN w:val="0"/>
            <w:ind w:hanging="480"/>
            <w:divId w:val="1913463004"/>
          </w:pPr>
          <w:r>
            <w:t>Decker, A.S., Irvine, J.R., Canada, O., Decker, A.S., and Irvine, J.R. 2013. Pre-COSEWIC Assessment of Interior Fraser Coho Salmon (Oncorhynchus kisutch). Available from http://www.dfo-mpo.gc.ca/csas-sccs/csas-sccs@dfo-mpo.gc.ca.</w:t>
          </w:r>
        </w:p>
        <w:p w14:paraId="57E9A2C8" w14:textId="77777777" w:rsidR="00A27EED" w:rsidRDefault="00A27EED">
          <w:pPr>
            <w:autoSpaceDE w:val="0"/>
            <w:autoSpaceDN w:val="0"/>
            <w:ind w:hanging="480"/>
            <w:divId w:val="535697874"/>
          </w:pPr>
          <w:r>
            <w:t>DFO. 2013. Integrated biological status of Fraser River Sockeye salmon (</w:t>
          </w:r>
          <w:r>
            <w:rPr>
              <w:i/>
              <w:iCs/>
            </w:rPr>
            <w:t>Oncorhynchus nerka</w:t>
          </w:r>
          <w:r>
            <w:t xml:space="preserve">) under the Wild Salmon Policy. Can. Sci. Advis. Sec. Sci. Advis. Rep. </w:t>
          </w:r>
          <w:r>
            <w:rPr>
              <w:b/>
              <w:bCs/>
            </w:rPr>
            <w:t>2012/056</w:t>
          </w:r>
          <w:r>
            <w:t>: 1–13. Available from https://waves-vagues.dfo-mpo.gc.ca/library-bibliotheque/349836.pdf [accessed 17 November 2024].</w:t>
          </w:r>
        </w:p>
        <w:p w14:paraId="3916B3B0" w14:textId="77777777" w:rsidR="00A27EED" w:rsidRDefault="00A27EED">
          <w:pPr>
            <w:autoSpaceDE w:val="0"/>
            <w:autoSpaceDN w:val="0"/>
            <w:ind w:hanging="480"/>
            <w:divId w:val="394473224"/>
          </w:pPr>
          <w:r>
            <w:t xml:space="preserve">DFO. 2015a. Wild Salmon Policy Biological Status Assessment for Conservation Units of Interior Fraser River Coho Salmon (Oncorhynchus Kisutch). DFO Can. Sci. Advis. Sec. Sci. Advis. Rep. </w:t>
          </w:r>
          <w:r>
            <w:rPr>
              <w:b/>
              <w:bCs/>
            </w:rPr>
            <w:t>2015</w:t>
          </w:r>
          <w:r>
            <w:t>(022): 12.</w:t>
          </w:r>
        </w:p>
        <w:p w14:paraId="36F84965" w14:textId="77777777" w:rsidR="00A27EED" w:rsidRDefault="00A27EED">
          <w:pPr>
            <w:autoSpaceDE w:val="0"/>
            <w:autoSpaceDN w:val="0"/>
            <w:ind w:hanging="480"/>
            <w:divId w:val="1239441920"/>
          </w:pPr>
          <w:r>
            <w:t xml:space="preserve">DFO. 2015b. Development of reference points for Atlantic salmon (Salmo salar) that conform to the Precautionary Approach. DFO Can. Sci. Advis. Sec. Sci. Advis. Rep. </w:t>
          </w:r>
          <w:r>
            <w:rPr>
              <w:b/>
              <w:bCs/>
            </w:rPr>
            <w:t>2015/058</w:t>
          </w:r>
          <w:r>
            <w:t>(December).</w:t>
          </w:r>
        </w:p>
        <w:p w14:paraId="6E247517" w14:textId="77777777" w:rsidR="00A27EED" w:rsidRDefault="00A27EED">
          <w:pPr>
            <w:autoSpaceDE w:val="0"/>
            <w:autoSpaceDN w:val="0"/>
            <w:ind w:hanging="480"/>
            <w:divId w:val="1104807465"/>
          </w:pPr>
          <w:r>
            <w:t>DFO. 2018. SEP production planning: a framework.</w:t>
          </w:r>
        </w:p>
        <w:p w14:paraId="07ACE58D" w14:textId="77777777" w:rsidR="00A27EED" w:rsidRDefault="00A27EED">
          <w:pPr>
            <w:autoSpaceDE w:val="0"/>
            <w:autoSpaceDN w:val="0"/>
            <w:ind w:hanging="480"/>
            <w:divId w:val="1654916121"/>
          </w:pPr>
          <w:r>
            <w:t>DFO. 2023. Southern salmon integrated fisheries management plan.</w:t>
          </w:r>
        </w:p>
        <w:p w14:paraId="0EEEFECF" w14:textId="77777777" w:rsidR="00A27EED" w:rsidRDefault="00A27EED">
          <w:pPr>
            <w:autoSpaceDE w:val="0"/>
            <w:autoSpaceDN w:val="0"/>
            <w:ind w:hanging="480"/>
            <w:divId w:val="968320734"/>
          </w:pPr>
          <w:r>
            <w:t xml:space="preserve">DFO. 2024a. Rapid status approximations for Pacific salmon derived from integrated status assessments under DFO’s Wild Salmon Policy. Can. Sci. Advis. Sec. Sci. Resp. </w:t>
          </w:r>
          <w:r>
            <w:rPr>
              <w:b/>
              <w:bCs/>
            </w:rPr>
            <w:t>2024/004</w:t>
          </w:r>
          <w:r>
            <w:t>: 1–42. Nanaimo, BC. Available from https://waves-vagues.dfo-mpo.gc.ca/library-bibliotheque/41207890.pdf [accessed 17 November 2024].</w:t>
          </w:r>
        </w:p>
        <w:p w14:paraId="01B2019A" w14:textId="77777777" w:rsidR="00A27EED" w:rsidRDefault="00A27EED">
          <w:pPr>
            <w:autoSpaceDE w:val="0"/>
            <w:autoSpaceDN w:val="0"/>
            <w:ind w:hanging="480"/>
            <w:divId w:val="166335197"/>
          </w:pPr>
          <w:r>
            <w:t>DFO. 2024b, April 9. 2024 management Interior Fraser coho. Fisheries and Oceans Canada, Kamloops. Available from https://frasersalmon.ca/wp-content/uploads/2024/04/2024-Fraser-Coho-Management-2024-04-07-1.pdf [accessed 30 October 2024].</w:t>
          </w:r>
        </w:p>
        <w:p w14:paraId="24F41F7A" w14:textId="77777777" w:rsidR="00A27EED" w:rsidRDefault="00A27EED">
          <w:pPr>
            <w:autoSpaceDE w:val="0"/>
            <w:autoSpaceDN w:val="0"/>
            <w:ind w:hanging="480"/>
            <w:divId w:val="632756094"/>
          </w:pPr>
          <w:r>
            <w:t xml:space="preserve">Duplisea, D.E., and Cadigan, N. 2013. Proceedings of the National Workshop for Technical Expertise in Stock Assessment (TESA): Maximum Sustainable Yield (MSY) reference points and the Precautionary Approach when productivity varies. </w:t>
          </w:r>
          <w:r>
            <w:rPr>
              <w:i/>
              <w:iCs/>
            </w:rPr>
            <w:t>In</w:t>
          </w:r>
          <w:r>
            <w:t xml:space="preserve"> Canadian Science </w:t>
          </w:r>
          <w:r>
            <w:lastRenderedPageBreak/>
            <w:t>Advisory Secretariat (CSAS) Proceedings Series 2012/055. Montreal. Available from https://waves-vagues.dfo-mpo.gc.ca/Library/348613.pdf.</w:t>
          </w:r>
        </w:p>
        <w:p w14:paraId="44685D72" w14:textId="77777777" w:rsidR="00A27EED" w:rsidRDefault="00A27EED">
          <w:pPr>
            <w:autoSpaceDE w:val="0"/>
            <w:autoSpaceDN w:val="0"/>
            <w:ind w:hanging="480"/>
            <w:divId w:val="953711963"/>
          </w:pPr>
          <w:r>
            <w:t xml:space="preserve">Fisheries and Oceans Canada. 2005. Canada’s policy for conservation of wild Pacific Salmon. </w:t>
          </w:r>
          <w:r>
            <w:rPr>
              <w:i/>
              <w:iCs/>
            </w:rPr>
            <w:t>In</w:t>
          </w:r>
          <w:r>
            <w:t xml:space="preserve"> Fisheries and Oceans Canada.</w:t>
          </w:r>
        </w:p>
        <w:p w14:paraId="72D5ABE3" w14:textId="77777777" w:rsidR="00A27EED" w:rsidRDefault="00A27EED">
          <w:pPr>
            <w:autoSpaceDE w:val="0"/>
            <w:autoSpaceDN w:val="0"/>
            <w:ind w:hanging="480"/>
            <w:divId w:val="662273818"/>
          </w:pPr>
          <w:r>
            <w:t>Grant, S., and Pestal, G. 2013. Integrated biological status assessments under the Wild Salmon Policy using standardized metrics and expert judgement: Fraser River sockeye salmon (</w:t>
          </w:r>
          <w:r>
            <w:rPr>
              <w:i/>
              <w:iCs/>
            </w:rPr>
            <w:t>Oncorhynchus nerka</w:t>
          </w:r>
          <w:r>
            <w:t xml:space="preserve">) case studies. Can. Sci. Advis. Sec. Res. Doc. </w:t>
          </w:r>
          <w:r>
            <w:rPr>
              <w:b/>
              <w:bCs/>
            </w:rPr>
            <w:t>2012/106</w:t>
          </w:r>
          <w:r>
            <w:t>: 1–132. Nanaimo, BC. Available from https://waves-vagues.dfo-mpo.gc.ca/Library/349637.pdf [accessed 17 November 2024].</w:t>
          </w:r>
        </w:p>
        <w:p w14:paraId="0A301CA1" w14:textId="77777777" w:rsidR="00A27EED" w:rsidRDefault="00A27EED">
          <w:pPr>
            <w:autoSpaceDE w:val="0"/>
            <w:autoSpaceDN w:val="0"/>
            <w:ind w:hanging="480"/>
            <w:divId w:val="792791147"/>
          </w:pPr>
          <w:r>
            <w:t xml:space="preserve">Hawkshaw, M., and Walters, C. 2015. Harvest control rules for mixed-stock fisheries coping with autocorrelated recruitment variation, conservation of weak stocks, and economic well-being. Canadian Journal of Fisheries and Aquatic Sciences </w:t>
          </w:r>
          <w:r>
            <w:rPr>
              <w:b/>
              <w:bCs/>
            </w:rPr>
            <w:t>72</w:t>
          </w:r>
          <w:r>
            <w:t>(5): 759–766. National Research Council of Canada. doi:10.1139/cjfas-2014-0212.</w:t>
          </w:r>
        </w:p>
        <w:p w14:paraId="72C6F506" w14:textId="77777777" w:rsidR="00A27EED" w:rsidRDefault="00A27EED">
          <w:pPr>
            <w:autoSpaceDE w:val="0"/>
            <w:autoSpaceDN w:val="0"/>
            <w:ind w:hanging="480"/>
            <w:divId w:val="1992438376"/>
          </w:pPr>
          <w:r>
            <w:t>Holt, C.A. 2009. Evaluation of benchmarks for conservation units in Canada’s Wild Salmon Policy: technical documentation. Nanaimo, BC.</w:t>
          </w:r>
        </w:p>
        <w:p w14:paraId="55B2CB48" w14:textId="77777777" w:rsidR="00A27EED" w:rsidRDefault="00A27EED">
          <w:pPr>
            <w:autoSpaceDE w:val="0"/>
            <w:autoSpaceDN w:val="0"/>
            <w:ind w:hanging="480"/>
            <w:divId w:val="1157917791"/>
          </w:pPr>
          <w:r>
            <w:t xml:space="preserve">Holt, C.A., Cass, A., Holtby, B., and Riddell, B. 2009. Indicators of status and benchmarks for Conservation Units in Canada’s Wild Salmon Policy. Can. Sci. Advis. Sec. Res. Doc. </w:t>
          </w:r>
          <w:r>
            <w:rPr>
              <w:b/>
              <w:bCs/>
            </w:rPr>
            <w:t>2009/058</w:t>
          </w:r>
          <w:r>
            <w:t>: 1–74. Available from https://www.dfo-mpo.gc.ca/csas-sccs/publications/resdocs-docrech/2009/2009_058-eng.htm [accessed 17 November 2024].</w:t>
          </w:r>
        </w:p>
        <w:p w14:paraId="472D7CC5" w14:textId="77777777" w:rsidR="00A27EED" w:rsidRDefault="00A27EED">
          <w:pPr>
            <w:autoSpaceDE w:val="0"/>
            <w:autoSpaceDN w:val="0"/>
            <w:ind w:hanging="480"/>
            <w:divId w:val="519975114"/>
          </w:pPr>
          <w:r>
            <w:t>Holt, C.A., Holt, K.H., Warkentin, L., Wor, C., Connors, B., Grant, S., Huang, A.-M., and Marentette, J. 2023a. Guidelines for defining limit reference points for Pacific salmon stock management units. Canadian Science Advisory Secretariat (CSAS), Nanaimo.</w:t>
          </w:r>
        </w:p>
        <w:p w14:paraId="371875D2" w14:textId="77777777" w:rsidR="00A27EED" w:rsidRDefault="00A27EED">
          <w:pPr>
            <w:autoSpaceDE w:val="0"/>
            <w:autoSpaceDN w:val="0"/>
            <w:ind w:hanging="480"/>
            <w:divId w:val="986008905"/>
          </w:pPr>
          <w:r>
            <w:t xml:space="preserve">Holt, K., Holt, C.A., Warkentin, L., Wor, C., Davis, B., Arbeider, M., Bokvist, J., Crowley, S., Grant, S.C.H., Luedke, W., McHugh, D., Picco, C., and Will, P. Van. 2023b. Case Study Applications of LRP Estimation Methods to Pacific Salmon Stock Management Units. Can. Sci. Advis. Sec. Res. Doc. </w:t>
          </w:r>
          <w:r>
            <w:rPr>
              <w:b/>
              <w:bCs/>
            </w:rPr>
            <w:t>2023/010</w:t>
          </w:r>
          <w:r>
            <w:t>(July): iv + 129. Available from https://www.dfo-mpo.gc.ca/csas-sccs/Publications/ResDocs-DocRech/2023/2023_010-eng.html.</w:t>
          </w:r>
        </w:p>
        <w:p w14:paraId="406CD47A" w14:textId="77777777" w:rsidR="00A27EED" w:rsidRDefault="00A27EED">
          <w:pPr>
            <w:autoSpaceDE w:val="0"/>
            <w:autoSpaceDN w:val="0"/>
            <w:ind w:hanging="480"/>
            <w:divId w:val="339309780"/>
          </w:pPr>
          <w:r>
            <w:t>Irvine, J.R., Parken, C.K., Chen, D.G., Candy, J., Ming, T., Supernault, J., Shaw, W., and Bailey, R.E. 2001. 2001 stock status assessment of Coho salmon from the Interior Fraser River. Nanaimo, BC.</w:t>
          </w:r>
        </w:p>
        <w:p w14:paraId="2A202855" w14:textId="77777777" w:rsidR="00A27EED" w:rsidRDefault="00A27EED">
          <w:pPr>
            <w:autoSpaceDE w:val="0"/>
            <w:autoSpaceDN w:val="0"/>
            <w:ind w:hanging="480"/>
            <w:divId w:val="342710120"/>
          </w:pPr>
          <w:r>
            <w:t>Korman, J., Sawada, J., and Bradford, M.J. 2019. Evaluation framework for assessing potential Pacific Salmon Commission reference points for population status and associated allowable exploitation rates for Strait of Georgia and Fraser River Coho Salmon Management Units. Vancouver, BC. Available from http://www.dfo-mpo.gc.ca/csas-sccs/.</w:t>
          </w:r>
        </w:p>
        <w:p w14:paraId="2EB820D1" w14:textId="77777777" w:rsidR="00A27EED" w:rsidRDefault="00A27EED">
          <w:pPr>
            <w:autoSpaceDE w:val="0"/>
            <w:autoSpaceDN w:val="0"/>
            <w:ind w:hanging="480"/>
            <w:divId w:val="1083186666"/>
          </w:pPr>
          <w:r>
            <w:t xml:space="preserve">McRae, C.J., Warren, K.D., and Mark Shrimpton, J. 2012. Spawning site selection in interior Fraser River coho salmon Oncorhynchus kisutch: An imperiled population of anadromous salmon from a snow-dominated watershed. Endanger Species Res </w:t>
          </w:r>
          <w:r>
            <w:rPr>
              <w:b/>
              <w:bCs/>
            </w:rPr>
            <w:t>16</w:t>
          </w:r>
          <w:r>
            <w:t>(3): 249–260. doi:10.3354/esr00401.</w:t>
          </w:r>
        </w:p>
        <w:p w14:paraId="68CFC6E4" w14:textId="77777777" w:rsidR="00A27EED" w:rsidRDefault="00A27EED">
          <w:pPr>
            <w:autoSpaceDE w:val="0"/>
            <w:autoSpaceDN w:val="0"/>
            <w:ind w:hanging="480"/>
            <w:divId w:val="658467003"/>
          </w:pPr>
          <w:r>
            <w:t>Pacific Salmon Commission. 1985. Pacific Salmon Commission Treaty. Available from http://www.psc.org/.</w:t>
          </w:r>
        </w:p>
        <w:p w14:paraId="060E1849" w14:textId="77777777" w:rsidR="00A27EED" w:rsidRDefault="00A27EED">
          <w:pPr>
            <w:autoSpaceDE w:val="0"/>
            <w:autoSpaceDN w:val="0"/>
            <w:ind w:hanging="480"/>
            <w:divId w:val="1675762069"/>
          </w:pPr>
          <w:r>
            <w:t xml:space="preserve">Pacific Salmon Commission. 2023. Treaty between the Government of Canada and the Government of the United States of America concerning Pacific salmon, as amended through June 2023. </w:t>
          </w:r>
          <w:r>
            <w:rPr>
              <w:i/>
              <w:iCs/>
            </w:rPr>
            <w:t>In</w:t>
          </w:r>
          <w:r>
            <w:t xml:space="preserve"> Treaty. Canada, USA. Available from https://www.psc.org/about-us/history-purpose/pacific-salmon-treaty/ [accessed 28 October 2024].</w:t>
          </w:r>
        </w:p>
        <w:p w14:paraId="65C65ADF" w14:textId="77777777" w:rsidR="00A27EED" w:rsidRDefault="00A27EED">
          <w:pPr>
            <w:autoSpaceDE w:val="0"/>
            <w:autoSpaceDN w:val="0"/>
            <w:ind w:hanging="480"/>
            <w:divId w:val="85393799"/>
          </w:pPr>
          <w:r>
            <w:t xml:space="preserve">Pestal, G., MacDonald, B.L., Grant, S.C.H., and Holt, C.A. 2023. State of the Salmon: rapid status assessment approach for Pacific salmon under Canada’s Wild Salmon Policy. </w:t>
          </w:r>
          <w:r>
            <w:rPr>
              <w:i/>
              <w:iCs/>
            </w:rPr>
            <w:t>In</w:t>
          </w:r>
          <w:r>
            <w:t xml:space="preserve"> Canadian Technical Report of Fisheries and Aquatic Sciences. Available from https://waves-vagues.dfo-mpo.gc.ca/library-bibliotheque/41207890.pdf.</w:t>
          </w:r>
        </w:p>
        <w:p w14:paraId="0598F941" w14:textId="77777777" w:rsidR="00A27EED" w:rsidRDefault="00A27EED">
          <w:pPr>
            <w:autoSpaceDE w:val="0"/>
            <w:autoSpaceDN w:val="0"/>
            <w:ind w:hanging="480"/>
            <w:divId w:val="696852369"/>
          </w:pPr>
          <w:r>
            <w:t>R Core Team and contributors worldwide. 2017. The R Stats Package.</w:t>
          </w:r>
        </w:p>
        <w:p w14:paraId="589ED6BA" w14:textId="77777777" w:rsidR="00A27EED" w:rsidRDefault="00A27EED">
          <w:pPr>
            <w:autoSpaceDE w:val="0"/>
            <w:autoSpaceDN w:val="0"/>
            <w:ind w:hanging="480"/>
            <w:divId w:val="208957831"/>
          </w:pPr>
          <w:r>
            <w:t>Simpson, K., Chamberlain, M., Fagan, J., Tanasichuk, R.W., and Dobson, D. 2004. Forecast for southern and central British Columbia Coho salmon in 2004. Nanaimo, BC.</w:t>
          </w:r>
        </w:p>
        <w:p w14:paraId="60A08C8A" w14:textId="77777777" w:rsidR="00A27EED" w:rsidRDefault="00A27EED">
          <w:pPr>
            <w:autoSpaceDE w:val="0"/>
            <w:autoSpaceDN w:val="0"/>
            <w:ind w:hanging="480"/>
            <w:divId w:val="1844397951"/>
          </w:pPr>
          <w:r>
            <w:lastRenderedPageBreak/>
            <w:t>Warren, K.D. 2009, November. Factors influencing habitat use by juvenile Interior Fraser Coho. Masters of Biology, University of Northern British Columbia, Prince George.</w:t>
          </w:r>
        </w:p>
        <w:p w14:paraId="0A3C645A" w14:textId="77777777" w:rsidR="00A27EED" w:rsidRDefault="00A27EED">
          <w:pPr>
            <w:autoSpaceDE w:val="0"/>
            <w:autoSpaceDN w:val="0"/>
            <w:ind w:hanging="480"/>
            <w:divId w:val="1794667406"/>
          </w:pPr>
          <w:r>
            <w:t xml:space="preserve">Withler, R.E., Bradford, M.J., Willis, D., and Holt, C.A. 2018. Genetically Based Targets for Enhanced Contributions to Canadian Pacific Chinook Salmon Populations. DFO Can. Sci. Advis. Sec. Sci. Advis. Rep. </w:t>
          </w:r>
          <w:r>
            <w:rPr>
              <w:b/>
              <w:bCs/>
            </w:rPr>
            <w:t>2018/019</w:t>
          </w:r>
          <w:r>
            <w:t>(001): 88 p.</w:t>
          </w:r>
        </w:p>
        <w:p w14:paraId="49E2787B" w14:textId="77777777" w:rsidR="00A27EED" w:rsidRDefault="00A27EED">
          <w:pPr>
            <w:autoSpaceDE w:val="0"/>
            <w:autoSpaceDN w:val="0"/>
            <w:ind w:hanging="480"/>
            <w:divId w:val="1074936124"/>
          </w:pPr>
          <w:r>
            <w:t xml:space="preserve">Xuereb, A., Rougemont, Q., Dallaire, X., Moore, J.S., Normandeau, E., Bougas, B., Perreault-Payette, A., Koop, B.F., Withler, R., Beacham, T., and Bernatchez, L. 2022. Re-evaluating Coho salmon (Oncorhynchus kisutch) conservation units in Canada using genomic data. Evol Appl </w:t>
          </w:r>
          <w:r>
            <w:rPr>
              <w:b/>
              <w:bCs/>
            </w:rPr>
            <w:t>15</w:t>
          </w:r>
          <w:r>
            <w:t>(11): 1925–1944. doi:10.1111/eva.13489.</w:t>
          </w:r>
        </w:p>
        <w:p w14:paraId="4381BF1D" w14:textId="1034F1D6" w:rsidR="00811C35" w:rsidRPr="00811C35" w:rsidRDefault="00A27EED" w:rsidP="00F066BE">
          <w:r>
            <w:t> </w:t>
          </w:r>
        </w:p>
      </w:sdtContent>
    </w:sdt>
    <w:p w14:paraId="2451A49D" w14:textId="5D8964B1" w:rsidR="00866029" w:rsidRPr="00F40F22" w:rsidRDefault="00866029" w:rsidP="0092747E">
      <w:pPr>
        <w:pStyle w:val="BodyText"/>
      </w:pPr>
      <w:r w:rsidRPr="000027DA">
        <w:rPr>
          <w:lang w:eastAsia="en-CA"/>
        </w:rPr>
        <w:t xml:space="preserve">This Science Advisory Report </w:t>
      </w:r>
      <w:r w:rsidR="006B7C96" w:rsidRPr="000027DA">
        <w:rPr>
          <w:lang w:eastAsia="en-CA"/>
        </w:rPr>
        <w:t xml:space="preserve">is from the </w:t>
      </w:r>
      <w:r w:rsidRPr="00051C98">
        <w:rPr>
          <w:color w:val="4F81BD" w:themeColor="accent1"/>
          <w:lang w:eastAsia="en-CA"/>
        </w:rPr>
        <w:t>[</w:t>
      </w:r>
      <w:r w:rsidR="00E062BC" w:rsidRPr="00051C98">
        <w:rPr>
          <w:color w:val="4F81BD" w:themeColor="accent1"/>
          <w:lang w:eastAsia="en-CA"/>
        </w:rPr>
        <w:t>meeting</w:t>
      </w:r>
      <w:r w:rsidRPr="00051C98">
        <w:rPr>
          <w:color w:val="4F81BD" w:themeColor="accent1"/>
          <w:lang w:eastAsia="en-CA"/>
        </w:rPr>
        <w:t xml:space="preserve"> date and title (</w:t>
      </w:r>
      <w:r w:rsidR="00FB39BD" w:rsidRPr="00051C98">
        <w:rPr>
          <w:color w:val="4F81BD" w:themeColor="accent1"/>
        </w:rPr>
        <w:t xml:space="preserve">The meeting process, date and title </w:t>
      </w:r>
      <w:r w:rsidR="00FB39BD" w:rsidRPr="00051C98">
        <w:rPr>
          <w:b/>
          <w:color w:val="4F81BD" w:themeColor="accent1"/>
        </w:rPr>
        <w:t xml:space="preserve">MUST BE EXACTLY </w:t>
      </w:r>
      <w:r w:rsidR="00FB39BD" w:rsidRPr="00051C98">
        <w:rPr>
          <w:color w:val="4F81BD" w:themeColor="accent1"/>
        </w:rPr>
        <w:t>as they appear for the meeting on the Science Advisory Schedule</w:t>
      </w:r>
      <w:r w:rsidRPr="00051C98">
        <w:rPr>
          <w:color w:val="4F81BD" w:themeColor="accent1"/>
          <w:lang w:eastAsia="en-CA"/>
        </w:rPr>
        <w:t>]</w:t>
      </w:r>
      <w:r w:rsidR="00301F3C" w:rsidRPr="00051C98">
        <w:rPr>
          <w:color w:val="4F81BD" w:themeColor="accent1"/>
          <w:lang w:eastAsia="en-CA"/>
        </w:rPr>
        <w:t xml:space="preserve">. </w:t>
      </w:r>
      <w:r w:rsidR="00F40F22" w:rsidRPr="007C3702">
        <w:t xml:space="preserve">Additional publications from this </w:t>
      </w:r>
      <w:r w:rsidR="00F40F22">
        <w:t>meeting</w:t>
      </w:r>
      <w:r w:rsidR="00F40F22" w:rsidRPr="007C3702">
        <w:t xml:space="preserve"> will be posted on the </w:t>
      </w:r>
      <w:hyperlink r:id="rId23" w:history="1">
        <w:r w:rsidR="00F40F22" w:rsidRPr="00CC6526">
          <w:rPr>
            <w:rStyle w:val="Hyperlink"/>
          </w:rPr>
          <w:t>Fisheries and Oceans Canada</w:t>
        </w:r>
        <w:r w:rsidR="00F40F22">
          <w:rPr>
            <w:rStyle w:val="Hyperlink"/>
          </w:rPr>
          <w:t xml:space="preserve"> (DFO)</w:t>
        </w:r>
        <w:r w:rsidR="00F40F22" w:rsidRPr="00CC6526">
          <w:rPr>
            <w:rStyle w:val="Hyperlink"/>
          </w:rPr>
          <w:t xml:space="preserve"> Science Advisory Schedule</w:t>
        </w:r>
      </w:hyperlink>
      <w:r w:rsidR="009346E2">
        <w:t xml:space="preserve"> as they become available.</w:t>
      </w:r>
    </w:p>
    <w:bookmarkEnd w:id="616"/>
    <w:p w14:paraId="6D101561" w14:textId="77777777" w:rsidR="00B8534C" w:rsidRDefault="00B8534C" w:rsidP="00A82386">
      <w:pPr>
        <w:pStyle w:val="Heading2"/>
      </w:pPr>
      <w:r>
        <w:br w:type="page"/>
      </w:r>
    </w:p>
    <w:p w14:paraId="11F83C66" w14:textId="715F38B9" w:rsidR="00EE3838" w:rsidRPr="00D223C8" w:rsidRDefault="00BC1664" w:rsidP="00A82386">
      <w:pPr>
        <w:pStyle w:val="Heading2"/>
      </w:pPr>
      <w:r w:rsidRPr="00D223C8">
        <w:lastRenderedPageBreak/>
        <w:t>THIS REPORT IS AVAILABLE FROM THE:</w:t>
      </w:r>
    </w:p>
    <w:p w14:paraId="7B31DCE9" w14:textId="77777777" w:rsidR="00FA1C7B" w:rsidRPr="00051C98" w:rsidRDefault="00FA1C7B" w:rsidP="00CA28AD">
      <w:pPr>
        <w:pStyle w:val="BodyTextCentered"/>
        <w:rPr>
          <w:color w:val="4F81BD" w:themeColor="accent1"/>
        </w:rPr>
      </w:pPr>
      <w:r w:rsidRPr="00051C98">
        <w:rPr>
          <w:color w:val="4F81BD" w:themeColor="accent1"/>
        </w:rPr>
        <w:t>Center for Science Advice (CSA) (Shift+Enter)</w:t>
      </w:r>
      <w:r w:rsidRPr="00051C98">
        <w:rPr>
          <w:color w:val="4F81BD" w:themeColor="accent1"/>
        </w:rPr>
        <w:br/>
        <w:t>Name of Region (Shift+Enter)</w:t>
      </w:r>
      <w:r w:rsidRPr="00051C98">
        <w:rPr>
          <w:color w:val="4F81BD" w:themeColor="accent1"/>
        </w:rPr>
        <w:br/>
        <w:t>Fisheries and Oceans Canada (Shift+Enter)</w:t>
      </w:r>
      <w:r w:rsidRPr="00051C98">
        <w:rPr>
          <w:color w:val="4F81BD" w:themeColor="accent1"/>
        </w:rPr>
        <w:br/>
        <w:t>Complete mailing address of CSA Office</w:t>
      </w:r>
    </w:p>
    <w:p w14:paraId="42F4C367" w14:textId="77777777" w:rsidR="00FA1C7B" w:rsidRPr="0033203F" w:rsidRDefault="00FA1C7B" w:rsidP="00CA28AD">
      <w:pPr>
        <w:pStyle w:val="BodyTextCentered"/>
        <w:rPr>
          <w:rStyle w:val="Hyperlink"/>
          <w:szCs w:val="22"/>
        </w:rPr>
      </w:pPr>
      <w:r w:rsidRPr="00051C98">
        <w:rPr>
          <w:color w:val="4F81BD" w:themeColor="accent1"/>
        </w:rPr>
        <w:t>Telephone: (Shift+Enter)</w:t>
      </w:r>
      <w:r w:rsidRPr="00051C98">
        <w:rPr>
          <w:color w:val="4F81BD" w:themeColor="accent1"/>
        </w:rPr>
        <w:br/>
        <w:t>E-Mail: (Shift+Enter)</w:t>
      </w:r>
      <w:r w:rsidRPr="00051C98">
        <w:rPr>
          <w:color w:val="4F81BD" w:themeColor="accent1"/>
        </w:rPr>
        <w:br/>
      </w:r>
      <w:r w:rsidRPr="0033203F">
        <w:rPr>
          <w:szCs w:val="22"/>
        </w:rPr>
        <w:t xml:space="preserve">Internet address: </w:t>
      </w:r>
      <w:r w:rsidRPr="0033203F">
        <w:rPr>
          <w:color w:val="2B579A"/>
          <w:szCs w:val="22"/>
          <w:shd w:val="clear" w:color="auto" w:fill="E6E6E6"/>
        </w:rPr>
        <w:fldChar w:fldCharType="begin" w:fldLock="1"/>
      </w:r>
      <w:r w:rsidRPr="0033203F">
        <w:rPr>
          <w:szCs w:val="22"/>
        </w:rPr>
        <w:instrText>HYPERLINK "http://www.dfo-mpo.gc.ca/csas-sccs/" \o "Fisheries and Oceans Canada / Canadian Science Advisory Secretariat"</w:instrText>
      </w:r>
      <w:r w:rsidRPr="0033203F">
        <w:rPr>
          <w:color w:val="2B579A"/>
          <w:szCs w:val="22"/>
          <w:shd w:val="clear" w:color="auto" w:fill="E6E6E6"/>
        </w:rPr>
      </w:r>
      <w:r w:rsidRPr="0033203F">
        <w:rPr>
          <w:color w:val="2B579A"/>
          <w:szCs w:val="22"/>
          <w:shd w:val="clear" w:color="auto" w:fill="E6E6E6"/>
        </w:rPr>
        <w:fldChar w:fldCharType="separate"/>
      </w:r>
      <w:r w:rsidRPr="0033203F">
        <w:rPr>
          <w:rStyle w:val="Hyperlink"/>
          <w:szCs w:val="22"/>
        </w:rPr>
        <w:t>www.dfo-mpo.gc.ca/csas-sccs/</w:t>
      </w:r>
    </w:p>
    <w:p w14:paraId="42F9261A" w14:textId="240F3E41" w:rsidR="00EE3838" w:rsidRPr="00D223C8" w:rsidRDefault="00FA1C7B" w:rsidP="00CA28AD">
      <w:pPr>
        <w:pStyle w:val="BodyTextCentered"/>
      </w:pPr>
      <w:r w:rsidRPr="0033203F">
        <w:rPr>
          <w:color w:val="2B579A"/>
          <w:szCs w:val="22"/>
          <w:shd w:val="clear" w:color="auto" w:fill="E6E6E6"/>
        </w:rPr>
        <w:fldChar w:fldCharType="end"/>
      </w:r>
      <w:r w:rsidR="00EE3838">
        <w:t xml:space="preserve">ISSN </w:t>
      </w:r>
      <w:smartTag w:uri="urn:schemas-microsoft-com:office:smarttags" w:element="phone">
        <w:smartTagPr>
          <w:attr w:name="phonenumber" w:val="19195087"/>
        </w:smartTagPr>
        <w:r w:rsidR="00EE3838">
          <w:t>1919-5087</w:t>
        </w:r>
      </w:smartTag>
      <w:r w:rsidR="00EE3838">
        <w:br/>
      </w:r>
      <w:r w:rsidR="00EE3838" w:rsidRPr="00D223C8">
        <w:t>© H</w:t>
      </w:r>
      <w:r w:rsidR="0049317E">
        <w:t>is</w:t>
      </w:r>
      <w:r w:rsidR="00EE3838" w:rsidRPr="00D223C8">
        <w:t xml:space="preserve"> Majesty the </w:t>
      </w:r>
      <w:r w:rsidR="0049317E">
        <w:t>King</w:t>
      </w:r>
      <w:r w:rsidR="00EE3838" w:rsidRPr="00D223C8">
        <w:t xml:space="preserve"> in Right of Canada, </w:t>
      </w:r>
      <w:r w:rsidR="00FD13A2" w:rsidRPr="00E053C8">
        <w:rPr>
          <w:color w:val="4F81BD" w:themeColor="accent1"/>
        </w:rPr>
        <w:t>2022</w:t>
      </w:r>
    </w:p>
    <w:p w14:paraId="6B378B8F" w14:textId="77777777" w:rsidR="00EE3838" w:rsidRPr="00B634E3" w:rsidRDefault="00316480" w:rsidP="00525AEF">
      <w:pPr>
        <w:pStyle w:val="BodyText"/>
        <w:jc w:val="center"/>
      </w:pPr>
      <w:r w:rsidRPr="00316480">
        <w:rPr>
          <w:noProof/>
          <w:color w:val="2B579A"/>
          <w:shd w:val="clear" w:color="auto" w:fill="E6E6E6"/>
        </w:rPr>
        <w:drawing>
          <wp:inline distT="0" distB="0" distL="0" distR="0" wp14:anchorId="477CCA48" wp14:editId="1968FE21">
            <wp:extent cx="476250" cy="476250"/>
            <wp:effectExtent l="0" t="0" r="0" b="0"/>
            <wp:docPr id="1" name="Picture 1" descr="please r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a:off x="0" y="0"/>
                      <a:ext cx="476250" cy="476250"/>
                    </a:xfrm>
                    <a:prstGeom prst="rect">
                      <a:avLst/>
                    </a:prstGeom>
                    <a:noFill/>
                  </pic:spPr>
                </pic:pic>
              </a:graphicData>
            </a:graphic>
          </wp:inline>
        </w:drawing>
      </w:r>
    </w:p>
    <w:p w14:paraId="4CF1DE2A" w14:textId="77777777" w:rsidR="00FE20D6" w:rsidRPr="00C859C6" w:rsidRDefault="000A59CB" w:rsidP="00EE3838">
      <w:pPr>
        <w:pStyle w:val="BodyText"/>
      </w:pPr>
      <w:r>
        <w:t>C</w:t>
      </w:r>
      <w:r w:rsidR="00EE3838">
        <w:t>orrect Citation for this Publication:</w:t>
      </w:r>
    </w:p>
    <w:p w14:paraId="75E4DCC7" w14:textId="77777777" w:rsidR="00FE20D6" w:rsidRPr="00350C57" w:rsidRDefault="00F07F90" w:rsidP="0092747E">
      <w:pPr>
        <w:pStyle w:val="citation"/>
      </w:pPr>
      <w:r w:rsidRPr="0092747E">
        <w:t>DFO</w:t>
      </w:r>
      <w:r w:rsidR="00856521" w:rsidRPr="0092747E">
        <w:t xml:space="preserve">. </w:t>
      </w:r>
      <w:r w:rsidR="00FD13A2" w:rsidRPr="00E053C8">
        <w:rPr>
          <w:color w:val="4F81BD" w:themeColor="accent1"/>
        </w:rPr>
        <w:t>2022</w:t>
      </w:r>
      <w:r w:rsidR="009A7D41" w:rsidRPr="00E053C8">
        <w:rPr>
          <w:color w:val="4F81BD" w:themeColor="accent1"/>
        </w:rPr>
        <w:t xml:space="preserve">.  </w:t>
      </w:r>
      <w:r w:rsidR="009A7D41" w:rsidRPr="00051C98">
        <w:rPr>
          <w:color w:val="4F81BD" w:themeColor="accent1"/>
        </w:rPr>
        <w:t>&lt;&lt;insert title here</w:t>
      </w:r>
      <w:r w:rsidR="00E062BC" w:rsidRPr="00051C98">
        <w:rPr>
          <w:color w:val="4F81BD" w:themeColor="accent1"/>
        </w:rPr>
        <w:t xml:space="preserve"> </w:t>
      </w:r>
      <w:r w:rsidR="00855023" w:rsidRPr="00051C98">
        <w:rPr>
          <w:color w:val="4F81BD" w:themeColor="accent1"/>
        </w:rPr>
        <w:t xml:space="preserve">– title must be exactly as </w:t>
      </w:r>
      <w:r w:rsidR="00607A1A" w:rsidRPr="00051C98">
        <w:rPr>
          <w:color w:val="4F81BD" w:themeColor="accent1"/>
        </w:rPr>
        <w:t>it appears</w:t>
      </w:r>
      <w:r w:rsidR="00855023" w:rsidRPr="00051C98">
        <w:rPr>
          <w:color w:val="4F81BD" w:themeColor="accent1"/>
        </w:rPr>
        <w:t xml:space="preserve"> on the cover page, but in </w:t>
      </w:r>
      <w:r w:rsidR="002B14E2" w:rsidRPr="00051C98">
        <w:rPr>
          <w:color w:val="4F81BD" w:themeColor="accent1"/>
        </w:rPr>
        <w:t>title case</w:t>
      </w:r>
      <w:r w:rsidRPr="00051C98">
        <w:rPr>
          <w:color w:val="4F81BD" w:themeColor="accent1"/>
        </w:rPr>
        <w:t>&gt;&gt;</w:t>
      </w:r>
      <w:r w:rsidR="009A7D41" w:rsidRPr="00051C98">
        <w:rPr>
          <w:color w:val="4F81BD" w:themeColor="accent1"/>
        </w:rPr>
        <w:t>.</w:t>
      </w:r>
      <w:r w:rsidR="00CA0144" w:rsidRPr="0092747E">
        <w:t xml:space="preserve"> DFO Can. Sci. </w:t>
      </w:r>
      <w:r w:rsidR="00CA0144" w:rsidRPr="00350C57">
        <w:t>Advis. Sec</w:t>
      </w:r>
      <w:r w:rsidR="00852AB1" w:rsidRPr="00350C57">
        <w:t>.</w:t>
      </w:r>
      <w:r w:rsidR="00C65C63" w:rsidRPr="00350C57">
        <w:t xml:space="preserve"> </w:t>
      </w:r>
      <w:r w:rsidR="00C91B7A" w:rsidRPr="00350C57">
        <w:t>Sci</w:t>
      </w:r>
      <w:r w:rsidR="00CA0144" w:rsidRPr="00350C57">
        <w:t xml:space="preserve">. Advis. </w:t>
      </w:r>
      <w:r w:rsidR="00FE20D6" w:rsidRPr="00350C57">
        <w:t>Rep</w:t>
      </w:r>
      <w:r w:rsidR="00CA0144" w:rsidRPr="00350C57">
        <w:t>.</w:t>
      </w:r>
      <w:r w:rsidR="00FE20D6" w:rsidRPr="00350C57">
        <w:t xml:space="preserve"> </w:t>
      </w:r>
      <w:r w:rsidR="00FD13A2" w:rsidRPr="00E053C8">
        <w:rPr>
          <w:color w:val="4F81BD" w:themeColor="accent1"/>
        </w:rPr>
        <w:t>2022</w:t>
      </w:r>
      <w:r w:rsidR="00D97FD4" w:rsidRPr="00E053C8">
        <w:rPr>
          <w:color w:val="4F81BD" w:themeColor="accent1"/>
        </w:rPr>
        <w:t>/</w:t>
      </w:r>
      <w:r w:rsidR="00DE1544" w:rsidRPr="00E053C8">
        <w:rPr>
          <w:color w:val="4F81BD" w:themeColor="accent1"/>
        </w:rPr>
        <w:t>nnn</w:t>
      </w:r>
      <w:r w:rsidR="00FE20D6" w:rsidRPr="00051C98">
        <w:rPr>
          <w:color w:val="4F81BD" w:themeColor="accent1"/>
        </w:rPr>
        <w:t>.</w:t>
      </w:r>
      <w:r w:rsidR="00D45BC0" w:rsidRPr="00051C98">
        <w:rPr>
          <w:color w:val="4F81BD" w:themeColor="accent1"/>
        </w:rPr>
        <w:t xml:space="preserve"> (Style: citation)</w:t>
      </w:r>
    </w:p>
    <w:p w14:paraId="67F6B13B" w14:textId="55E5BFC3" w:rsidR="008108BB" w:rsidRPr="00E159E3" w:rsidRDefault="00CC4E8C" w:rsidP="0092747E">
      <w:pPr>
        <w:pStyle w:val="BodyTextItalic"/>
      </w:pPr>
      <w:r>
        <w:t>Aussi disponible en français</w:t>
      </w:r>
      <w:r w:rsidR="001C2BAC">
        <w:t> </w:t>
      </w:r>
      <w:r>
        <w:t>:</w:t>
      </w:r>
    </w:p>
    <w:p w14:paraId="7DFA16D8" w14:textId="0D1265C2" w:rsidR="00DD412E" w:rsidRPr="00CB3030" w:rsidRDefault="00C912AB" w:rsidP="0092747E">
      <w:pPr>
        <w:pStyle w:val="citation-translated"/>
        <w:rPr>
          <w:lang w:val="en-US"/>
        </w:rPr>
      </w:pPr>
      <w:r w:rsidRPr="009C3E2E">
        <w:rPr>
          <w:lang w:val="fr-CA"/>
        </w:rPr>
        <w:t xml:space="preserve">MPO. </w:t>
      </w:r>
      <w:r w:rsidR="007414B1" w:rsidRPr="00E053C8">
        <w:rPr>
          <w:color w:val="4F81BD" w:themeColor="accent1"/>
          <w:lang w:val="fr-CA"/>
        </w:rPr>
        <w:t>202</w:t>
      </w:r>
      <w:r w:rsidR="00FD13A2" w:rsidRPr="00E053C8">
        <w:rPr>
          <w:color w:val="4F81BD" w:themeColor="accent1"/>
          <w:lang w:val="fr-CA"/>
        </w:rPr>
        <w:t>2.</w:t>
      </w:r>
      <w:r w:rsidRPr="00E053C8">
        <w:rPr>
          <w:color w:val="4F81BD" w:themeColor="accent1"/>
          <w:lang w:val="fr-CA"/>
        </w:rPr>
        <w:t xml:space="preserve"> </w:t>
      </w:r>
      <w:r w:rsidRPr="00051C98">
        <w:rPr>
          <w:color w:val="4F81BD" w:themeColor="accent1"/>
          <w:lang w:val="fr-CA"/>
        </w:rPr>
        <w:t xml:space="preserve">&lt;&lt; insérez le titre ici – il doit correspondre exactement à celui de la page couverture, mais en lettres minuscules &gt;&gt;. </w:t>
      </w:r>
      <w:r w:rsidRPr="009C3E2E">
        <w:rPr>
          <w:lang w:val="fr-CA"/>
        </w:rPr>
        <w:t xml:space="preserve">Secr. </w:t>
      </w:r>
      <w:r w:rsidR="001C2BAC" w:rsidRPr="009C3E2E">
        <w:rPr>
          <w:lang w:val="fr-CA"/>
        </w:rPr>
        <w:t>C</w:t>
      </w:r>
      <w:r w:rsidRPr="009C3E2E">
        <w:rPr>
          <w:lang w:val="fr-CA"/>
        </w:rPr>
        <w:t xml:space="preserve">an. </w:t>
      </w:r>
      <w:r w:rsidR="001C2BAC" w:rsidRPr="009C3E2E">
        <w:rPr>
          <w:lang w:val="fr-CA"/>
        </w:rPr>
        <w:t>D</w:t>
      </w:r>
      <w:r w:rsidRPr="009C3E2E">
        <w:rPr>
          <w:lang w:val="fr-CA"/>
        </w:rPr>
        <w:t>e</w:t>
      </w:r>
      <w:r w:rsidR="00F0118E">
        <w:rPr>
          <w:lang w:val="fr-CA"/>
        </w:rPr>
        <w:t>s avis</w:t>
      </w:r>
      <w:r w:rsidRPr="009C3E2E">
        <w:rPr>
          <w:lang w:val="fr-CA"/>
        </w:rPr>
        <w:t xml:space="preserve"> sci. </w:t>
      </w:r>
      <w:r w:rsidR="001C2BAC" w:rsidRPr="009C3E2E">
        <w:rPr>
          <w:lang w:val="fr-CA"/>
        </w:rPr>
        <w:t>D</w:t>
      </w:r>
      <w:r w:rsidRPr="009C3E2E">
        <w:rPr>
          <w:lang w:val="fr-CA"/>
        </w:rPr>
        <w:t>u MPO</w:t>
      </w:r>
      <w:r w:rsidR="004019AA">
        <w:rPr>
          <w:lang w:val="fr-CA"/>
        </w:rPr>
        <w:t>.</w:t>
      </w:r>
      <w:r w:rsidRPr="009C3E2E">
        <w:rPr>
          <w:lang w:val="fr-CA"/>
        </w:rPr>
        <w:t xml:space="preserve"> Avis sci. </w:t>
      </w:r>
      <w:r w:rsidR="00FD13A2" w:rsidRPr="00E053C8">
        <w:rPr>
          <w:color w:val="4F81BD" w:themeColor="accent1"/>
          <w:lang w:val="fr-CA"/>
        </w:rPr>
        <w:t>2022</w:t>
      </w:r>
      <w:r w:rsidR="002D2531" w:rsidRPr="00E053C8">
        <w:rPr>
          <w:color w:val="4F81BD" w:themeColor="accent1"/>
          <w:lang w:val="fr-CA"/>
        </w:rPr>
        <w:t>/</w:t>
      </w:r>
      <w:r w:rsidRPr="00E053C8">
        <w:rPr>
          <w:color w:val="4F81BD" w:themeColor="accent1"/>
          <w:lang w:val="fr-CA"/>
        </w:rPr>
        <w:t>nnn.</w:t>
      </w:r>
      <w:r w:rsidR="00D45BC0" w:rsidRPr="00E053C8">
        <w:rPr>
          <w:color w:val="4F81BD" w:themeColor="accent1"/>
          <w:lang w:val="fr-CA"/>
        </w:rPr>
        <w:t xml:space="preserve"> </w:t>
      </w:r>
      <w:r w:rsidR="00D45BC0" w:rsidRPr="00E053C8">
        <w:rPr>
          <w:color w:val="4F81BD" w:themeColor="accent1"/>
          <w:lang w:val="en-US"/>
        </w:rPr>
        <w:t xml:space="preserve">(Style: citation </w:t>
      </w:r>
      <w:r w:rsidR="007215AF" w:rsidRPr="00E053C8">
        <w:rPr>
          <w:color w:val="4F81BD" w:themeColor="accent1"/>
          <w:lang w:val="en-US"/>
        </w:rPr>
        <w:t>– other language</w:t>
      </w:r>
      <w:r w:rsidR="00D45BC0" w:rsidRPr="00E053C8">
        <w:rPr>
          <w:color w:val="4F81BD" w:themeColor="accent1"/>
          <w:lang w:val="en-US"/>
        </w:rPr>
        <w:t>)</w:t>
      </w:r>
    </w:p>
    <w:p w14:paraId="7E4B6AAE" w14:textId="77777777" w:rsidR="008108BB" w:rsidRPr="00CB3030" w:rsidRDefault="008108BB" w:rsidP="0092747E">
      <w:pPr>
        <w:pStyle w:val="BodyTextItalic"/>
        <w:rPr>
          <w:lang w:val="en-US"/>
        </w:rPr>
      </w:pPr>
      <w:r w:rsidRPr="00CB3030">
        <w:rPr>
          <w:lang w:val="en-US"/>
        </w:rPr>
        <w:t>Inuktitut Atuinnaummijuq</w:t>
      </w:r>
      <w:r w:rsidR="00463321" w:rsidRPr="00CB3030">
        <w:rPr>
          <w:lang w:val="en-US"/>
        </w:rPr>
        <w:t>:</w:t>
      </w:r>
    </w:p>
    <w:p w14:paraId="2E488C20" w14:textId="1D1113F7" w:rsidR="00FB39BD" w:rsidRDefault="00DD412E" w:rsidP="0092747E">
      <w:pPr>
        <w:pStyle w:val="citation-translated"/>
        <w:rPr>
          <w:color w:val="4F81BD" w:themeColor="accent1"/>
        </w:rPr>
      </w:pPr>
      <w:r w:rsidRPr="00E053C8">
        <w:rPr>
          <w:color w:val="4F81BD" w:themeColor="accent1"/>
          <w:lang w:val="en-US"/>
        </w:rPr>
        <w:t>Copy and pas</w:t>
      </w:r>
      <w:r w:rsidRPr="00E053C8">
        <w:rPr>
          <w:color w:val="4F81BD" w:themeColor="accent1"/>
        </w:rPr>
        <w:t xml:space="preserve">te </w:t>
      </w:r>
      <w:r w:rsidR="004A10A2" w:rsidRPr="00E053C8">
        <w:rPr>
          <w:color w:val="4F81BD" w:themeColor="accent1"/>
        </w:rPr>
        <w:t>Inuktitut</w:t>
      </w:r>
      <w:r w:rsidRPr="00E053C8">
        <w:rPr>
          <w:color w:val="4F81BD" w:themeColor="accent1"/>
        </w:rPr>
        <w:t xml:space="preserve"> citation here. </w:t>
      </w:r>
      <w:r w:rsidR="00D45BC0" w:rsidRPr="00E053C8">
        <w:rPr>
          <w:color w:val="4F81BD" w:themeColor="accent1"/>
        </w:rPr>
        <w:t>(Style: citation</w:t>
      </w:r>
      <w:r w:rsidR="007215AF" w:rsidRPr="00E053C8">
        <w:rPr>
          <w:color w:val="4F81BD" w:themeColor="accent1"/>
        </w:rPr>
        <w:t xml:space="preserve"> – other language</w:t>
      </w:r>
      <w:r w:rsidR="00D45BC0" w:rsidRPr="00E053C8">
        <w:rPr>
          <w:color w:val="4F81BD" w:themeColor="accent1"/>
        </w:rPr>
        <w:t>)</w:t>
      </w:r>
    </w:p>
    <w:p w14:paraId="66C2066F" w14:textId="77777777" w:rsidR="00B8534C" w:rsidRDefault="00B8534C" w:rsidP="00F7012F">
      <w:pPr>
        <w:pStyle w:val="Heading3"/>
      </w:pPr>
      <w:r>
        <w:br w:type="page"/>
      </w:r>
    </w:p>
    <w:p w14:paraId="0047317A" w14:textId="2D07246F" w:rsidR="00B74121" w:rsidRDefault="00B74121" w:rsidP="00B74121">
      <w:pPr>
        <w:pStyle w:val="Heading2"/>
      </w:pPr>
      <w:r>
        <w:lastRenderedPageBreak/>
        <w:t>Appendix 1: Glossary</w:t>
      </w:r>
    </w:p>
    <w:p w14:paraId="4641B517" w14:textId="77777777" w:rsidR="00B74121" w:rsidRDefault="00B74121" w:rsidP="00B74121">
      <w:pPr>
        <w:pStyle w:val="BodyText"/>
        <w:ind w:left="720" w:hanging="720"/>
        <w:jc w:val="both"/>
      </w:pPr>
      <w:r>
        <w:t>Benchmarks: also known as “benchmarks of biological status”, these are thresholds used to determine the status (e.g., red, amber, green) of a Conservation Unit (Fisheries and Oceans Canada 2018).</w:t>
      </w:r>
    </w:p>
    <w:p w14:paraId="61CD0DCB" w14:textId="77777777" w:rsidR="00B74121" w:rsidRDefault="00B74121" w:rsidP="00B74121">
      <w:pPr>
        <w:pStyle w:val="BodyText"/>
        <w:ind w:left="720" w:hanging="720"/>
        <w:jc w:val="both"/>
      </w:pPr>
      <w:r>
        <w:t>Brood year: the single or main contributing spawning year that produced a group of juveniles or adult recruits (</w:t>
      </w:r>
      <w:r w:rsidRPr="0015153F">
        <w:t>https://www.pac.dfo-mpo.gc.ca/fm-gp/salmon-saumon/gloss-eng.html</w:t>
      </w:r>
      <w:r>
        <w:t>).</w:t>
      </w:r>
    </w:p>
    <w:p w14:paraId="12971631" w14:textId="54B9017D" w:rsidR="00B74121" w:rsidRDefault="00B74121" w:rsidP="00B74121">
      <w:pPr>
        <w:pStyle w:val="BodyText"/>
        <w:ind w:left="720" w:hanging="720"/>
        <w:jc w:val="both"/>
      </w:pPr>
      <w:r>
        <w:t>Bycatch: non-target fish species captured in commercial or recreational fisheries (</w:t>
      </w:r>
      <w:r w:rsidRPr="0015153F">
        <w:t>https://www.pac.dfo-mpo.gc.ca/fm-gp/salmon-saumon/gloss-eng.html</w:t>
      </w:r>
      <w:r>
        <w:t>).</w:t>
      </w:r>
    </w:p>
    <w:p w14:paraId="493B096D" w14:textId="77777777" w:rsidR="00B74121" w:rsidRDefault="00B74121" w:rsidP="00B74121">
      <w:pPr>
        <w:pStyle w:val="BodyText"/>
        <w:ind w:left="720" w:hanging="720"/>
        <w:jc w:val="both"/>
      </w:pPr>
      <w:r>
        <w:t>Catchment surface: the land area that rainfall is intercepted by. The qualities of the catchment surface affect how and when water moves through a watershed.</w:t>
      </w:r>
    </w:p>
    <w:p w14:paraId="78E57A34" w14:textId="3F8B9D21" w:rsidR="00B74121" w:rsidRDefault="00B74121" w:rsidP="00B74121">
      <w:pPr>
        <w:pStyle w:val="BodyText"/>
        <w:ind w:left="720" w:hanging="720"/>
        <w:jc w:val="both"/>
      </w:pPr>
      <w:r>
        <w:t xml:space="preserve">[CU] Conservation Unit: a group of wild Pacific salmon populations that would not recover naturally nor recolonize the habitat after extirpation within a human lifetime </w:t>
      </w:r>
      <w:sdt>
        <w:sdtPr>
          <w:rPr>
            <w:color w:val="000000"/>
          </w:rPr>
          <w:tag w:val="MENDELEY_CITATION_v3_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"/>
          <w:id w:val="-1508743099"/>
          <w:placeholder>
            <w:docPart w:val="DefaultPlaceholder_-1854013440"/>
          </w:placeholder>
        </w:sdtPr>
        <w:sdtContent>
          <w:r w:rsidR="00A27EED" w:rsidRPr="00A27EED">
            <w:rPr>
              <w:color w:val="000000"/>
            </w:rPr>
            <w:t>(Fisheries and Oceans Canada 2005)</w:t>
          </w:r>
        </w:sdtContent>
      </w:sdt>
      <w:r>
        <w:t>.</w:t>
      </w:r>
    </w:p>
    <w:p w14:paraId="168E1467" w14:textId="77777777" w:rsidR="00B74121" w:rsidRDefault="00B74121" w:rsidP="00B74121">
      <w:pPr>
        <w:pStyle w:val="BodyText"/>
        <w:ind w:left="720" w:hanging="720"/>
        <w:jc w:val="both"/>
      </w:pPr>
      <w:r>
        <w:t>[ER] Exploitation Rate: “e</w:t>
      </w:r>
      <w:r w:rsidRPr="007B5C44">
        <w:t>xpressed as a percentage, the proportion of the total return of adult salmon in a given year that die as a result of fishing activity</w:t>
      </w:r>
      <w:r>
        <w:t>” (</w:t>
      </w:r>
      <w:r w:rsidRPr="0015153F">
        <w:t>https://www.pac.dfo-mpo.gc.ca/fm-gp/salmon-saumon/gloss-eng.html</w:t>
      </w:r>
      <w:r>
        <w:t>).</w:t>
      </w:r>
    </w:p>
    <w:p w14:paraId="63B18277" w14:textId="77777777" w:rsidR="00B74121" w:rsidRDefault="00B74121" w:rsidP="00B74121">
      <w:pPr>
        <w:pStyle w:val="BodyText"/>
        <w:ind w:left="720" w:hanging="720"/>
        <w:jc w:val="both"/>
      </w:pPr>
      <w:r>
        <w:t>Escapement target: the number of fish fisheries management aspires to return to the spawning grounds.</w:t>
      </w:r>
    </w:p>
    <w:p w14:paraId="2DA54C43" w14:textId="32EAB7E2" w:rsidR="00EE76DC" w:rsidRDefault="00EE76DC" w:rsidP="00EE76DC">
      <w:pPr>
        <w:pStyle w:val="BodyText"/>
        <w:ind w:left="720" w:hanging="720"/>
        <w:jc w:val="both"/>
      </w:pPr>
      <w:r>
        <w:t xml:space="preserve">[FRP-L] Lower Fisheries Reference Point: SMU aggregate abundance reference points </w:t>
      </w:r>
      <w:r w:rsidR="0022433A">
        <w:t xml:space="preserve">(i.e., escapement targets that are relevant to the scale of management </w:t>
      </w:r>
      <w:r w:rsidR="00972051">
        <w:t xml:space="preserve">and </w:t>
      </w:r>
      <w:r w:rsidR="009C2F51">
        <w:t xml:space="preserve">are associated with specific probabilities of the stock </w:t>
      </w:r>
      <w:r w:rsidR="00A359D0">
        <w:t xml:space="preserve">exceeding </w:t>
      </w:r>
      <w:r w:rsidR="008526BA">
        <w:t>its CU-based LRP.</w:t>
      </w:r>
    </w:p>
    <w:p w14:paraId="2BE70146" w14:textId="77777777" w:rsidR="00B74121" w:rsidRDefault="00B74121" w:rsidP="00B74121">
      <w:pPr>
        <w:pStyle w:val="BodyText"/>
        <w:ind w:left="720" w:hanging="720"/>
        <w:jc w:val="both"/>
      </w:pPr>
      <w:r w:rsidRPr="009430D5">
        <w:rPr>
          <w:i/>
          <w:iCs/>
        </w:rPr>
        <w:t>Fish Stock Provisions</w:t>
      </w:r>
      <w:r>
        <w:t xml:space="preserve">: an updated section of the </w:t>
      </w:r>
      <w:r w:rsidRPr="009430D5">
        <w:rPr>
          <w:i/>
          <w:iCs/>
        </w:rPr>
        <w:t>Fisheries Act</w:t>
      </w:r>
      <w:r>
        <w:t xml:space="preserve"> that came into force on April 4, 2022 and triggered the development of Fish Science Advice Reports (</w:t>
      </w:r>
      <w:r w:rsidRPr="00046584">
        <w:t>https://www.dfo-mpo.gc.ca/about-notre-sujet/engagement/2022/fish-stock-provisions-dispositions-stocks-poissons-eng.html</w:t>
      </w:r>
      <w:r>
        <w:t>).</w:t>
      </w:r>
    </w:p>
    <w:p w14:paraId="58289F70" w14:textId="2C3EBDDE" w:rsidR="00B74121" w:rsidRDefault="00B74121" w:rsidP="00B74121">
      <w:pPr>
        <w:pStyle w:val="BodyText"/>
        <w:ind w:left="720" w:hanging="720"/>
        <w:jc w:val="both"/>
      </w:pPr>
      <w:r>
        <w:t xml:space="preserve">Full assessment: also known as “full integrated status assessment”, these are the traditional stock status assessments under the Wild Salmon Policy using standardized data reviewed over a multi-day meeting of experts to determine the status of individual Conservation Units </w:t>
      </w:r>
      <w:sdt>
        <w:sdtPr>
          <w:rPr>
            <w:color w:val="000000"/>
          </w:rPr>
          <w:tag w:val="MENDELEY_CITATION_v3_eyJjaXRhdGlvbklEIjoiTUVOREVMRVlfQ0lUQVRJT05fOGNhNGZhMDMtNzZkMy00YzU1LTgwZGUtOGY2ODc3MGY5ZDEy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V9XX0="/>
          <w:id w:val="-1735932067"/>
          <w:placeholder>
            <w:docPart w:val="DefaultPlaceholder_-1854013440"/>
          </w:placeholder>
        </w:sdtPr>
        <w:sdtContent>
          <w:r w:rsidR="00A27EED" w:rsidRPr="00A27EED">
            <w:rPr>
              <w:color w:val="000000"/>
            </w:rPr>
            <w:t>(DFO 2015a)</w:t>
          </w:r>
        </w:sdtContent>
      </w:sdt>
      <w:r>
        <w:t>.</w:t>
      </w:r>
    </w:p>
    <w:p w14:paraId="297970B1" w14:textId="6090CC96" w:rsidR="00B74121" w:rsidRDefault="00B74121" w:rsidP="00B74121">
      <w:pPr>
        <w:pStyle w:val="BodyText"/>
        <w:ind w:left="720" w:hanging="720"/>
        <w:jc w:val="both"/>
      </w:pPr>
      <w:r>
        <w:t xml:space="preserve">[IFC] Interior Fraser Coho: a genetically and behaviourally distinct stock management unit of coho salmon that spawn in Fraser Watershed upstream of Hell’s Gate </w:t>
      </w:r>
      <w:sdt>
        <w:sdtPr>
          <w:rPr>
            <w:color w:val="000000"/>
          </w:rPr>
          <w:tag w:val="MENDELEY_CITATION_v3_eyJjaXRhdGlvbklEIjoiTUVOREVMRVlfQ0lUQVRJT05fZWJjODI1YzMtZWQ5My00MjU1LWFiMTAtNzczMWE0YTIzM2Uz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V9XX0="/>
          <w:id w:val="-328755130"/>
          <w:placeholder>
            <w:docPart w:val="DefaultPlaceholder_-1854013440"/>
          </w:placeholder>
        </w:sdtPr>
        <w:sdtContent>
          <w:r w:rsidR="00A27EED" w:rsidRPr="00A27EED">
            <w:rPr>
              <w:color w:val="000000"/>
            </w:rPr>
            <w:t>(DFO 2015a)</w:t>
          </w:r>
        </w:sdtContent>
      </w:sdt>
      <w:r>
        <w:t>.</w:t>
      </w:r>
    </w:p>
    <w:p w14:paraId="32E50A72" w14:textId="252896B8" w:rsidR="00B74121" w:rsidRDefault="00B74121" w:rsidP="00B74121">
      <w:pPr>
        <w:pStyle w:val="BodyText"/>
        <w:ind w:left="720" w:hanging="720"/>
        <w:jc w:val="both"/>
      </w:pPr>
      <w:r>
        <w:t xml:space="preserve">Integrated-wild population: “populations with an integrated hatchery program that is managed to achieve conservation and genetic goals while contributing to production. Benchmarks associated with this category ensure the majority (&gt;50%) of fish spawning in the river meet the criteria for wild under the Wild Salmon Policy and 80% or more of the spawning population will be of natural origin.” </w:t>
      </w:r>
      <w:sdt>
        <w:sdtPr>
          <w:rPr>
            <w:color w:val="000000"/>
          </w:rPr>
          <w:tag w:val="MENDELEY_CITATION_v3_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"/>
          <w:id w:val="351306963"/>
          <w:placeholder>
            <w:docPart w:val="DefaultPlaceholder_-1854013440"/>
          </w:placeholder>
        </w:sdtPr>
        <w:sdtContent>
          <w:r w:rsidR="00A27EED" w:rsidRPr="00A27EED">
            <w:rPr>
              <w:color w:val="000000"/>
            </w:rPr>
            <w:t>(Withler et al. 2018)</w:t>
          </w:r>
        </w:sdtContent>
      </w:sdt>
    </w:p>
    <w:p w14:paraId="17CE9095" w14:textId="05EA53B7" w:rsidR="00B74121" w:rsidRDefault="00B74121" w:rsidP="00B74121">
      <w:pPr>
        <w:pStyle w:val="BodyText"/>
        <w:ind w:left="720" w:hanging="720"/>
        <w:jc w:val="both"/>
      </w:pPr>
      <w:r>
        <w:t xml:space="preserve">[LRP] Limit Reference Point: a scientifically-determined threshold below which Fisheries and Oceans Canada is legally obligated to develop a stock rebuilding plan for a given Stock Management Unit </w:t>
      </w:r>
      <w:sdt>
        <w:sdtPr>
          <w:rPr>
            <w:color w:val="000000"/>
          </w:rPr>
          <w:tag w:val="MENDELEY_CITATION_v3_eyJjaXRhdGlvbklEIjoiTUVOREVMRVlfQ0lUQVRJT05fOTZlOTJhMWMtZDZmMy00MWVlLWFlZDAtYzQ1Y2E4ZWQ0Y2M5IiwicHJvcGVydGllcyI6eyJub3RlSW5kZXgiOjB9LCJpc0VkaXRlZCI6ZmFsc2UsIm1hbnVhbE92ZXJyaWRlIjp7ImlzTWFudWFsbHlPdmVycmlkZGVuIjpmYWxzZSwiY2l0ZXByb2NUZXh0IjoiKEhvbHQgZXQgYWwuIDIwMjNiKSIsIm1hbnVhbE92ZXJyaWRlVGV4dCI6IiJ9LCJjaXRhdGlvbkl0ZW1zIjpb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1dfQ=="/>
          <w:id w:val="190586370"/>
          <w:placeholder>
            <w:docPart w:val="DefaultPlaceholder_-1854013440"/>
          </w:placeholder>
        </w:sdtPr>
        <w:sdtContent>
          <w:r w:rsidR="00A27EED" w:rsidRPr="00A27EED">
            <w:rPr>
              <w:color w:val="000000"/>
            </w:rPr>
            <w:t>(Holt et al. 2023b)</w:t>
          </w:r>
        </w:sdtContent>
      </w:sdt>
      <w:r>
        <w:t>.</w:t>
      </w:r>
    </w:p>
    <w:p w14:paraId="6A8D5D72" w14:textId="77777777" w:rsidR="00B74121" w:rsidRDefault="00B74121" w:rsidP="00B74121">
      <w:pPr>
        <w:pStyle w:val="BodyText"/>
        <w:ind w:left="720" w:hanging="720"/>
        <w:jc w:val="both"/>
      </w:pPr>
      <w:r>
        <w:t>Natural fish: a fish produced through natural spawning, but whose parents may be of natural or hatchery origin.</w:t>
      </w:r>
    </w:p>
    <w:p w14:paraId="4C46DCE5" w14:textId="77777777" w:rsidR="00B74121" w:rsidRDefault="00B74121" w:rsidP="00B74121">
      <w:pPr>
        <w:pStyle w:val="BodyText"/>
        <w:ind w:left="720" w:hanging="720"/>
        <w:jc w:val="both"/>
      </w:pPr>
      <w:r>
        <w:lastRenderedPageBreak/>
        <w:t xml:space="preserve">Off-channel habitat: Typically small, shallow, often ephemeral (i.e., not always submerged) wetted channels and pools that are seasonally or continuously connected to the mainstem of a stream. </w:t>
      </w:r>
    </w:p>
    <w:p w14:paraId="5595080B" w14:textId="72743921" w:rsidR="00B74121" w:rsidRDefault="00B74121" w:rsidP="00B74121">
      <w:pPr>
        <w:pStyle w:val="BodyText"/>
        <w:ind w:left="720" w:hanging="720"/>
        <w:jc w:val="both"/>
      </w:pPr>
      <w:r>
        <w:t>[PA] Precautionary approach: a policy published by Fisheries and Oceans Canada within the Sustainable Fisheries Framework that states the intention of the federal government to use caution when scientific knowledge is uncertain (e.g., harvest less in the face of uncertainty;</w:t>
      </w:r>
      <w:r w:rsidR="00666F8A">
        <w:t xml:space="preserve"> </w:t>
      </w:r>
      <w:hyperlink r:id="rId25" w:history="1">
        <w:r w:rsidR="00666F8A" w:rsidRPr="00666F8A">
          <w:rPr>
            <w:rStyle w:val="Hyperlink"/>
          </w:rPr>
          <w:t>https://www.dfo-mpo.gc.ca/reports-rapports/regs/sff-cpd/precautionary-precaution-back-fiche-eng.htm</w:t>
        </w:r>
      </w:hyperlink>
      <w:r>
        <w:t>).</w:t>
      </w:r>
    </w:p>
    <w:p w14:paraId="0DB02AA6" w14:textId="00B1DEE2" w:rsidR="00222C5F" w:rsidRDefault="00222C5F" w:rsidP="00B74121">
      <w:pPr>
        <w:pStyle w:val="BodyText"/>
        <w:ind w:left="720" w:hanging="720"/>
        <w:jc w:val="both"/>
      </w:pPr>
      <w:r>
        <w:t>[PNI] Proportion</w:t>
      </w:r>
      <w:r w:rsidR="000040BE">
        <w:t>ate</w:t>
      </w:r>
      <w:r>
        <w:t xml:space="preserve"> natural influence: </w:t>
      </w:r>
      <w:r w:rsidR="006C41EC">
        <w:t xml:space="preserve">the proportion of natural origin spawners in a salmon population </w:t>
      </w:r>
      <w:sdt>
        <w:sdtPr>
          <w:rPr>
            <w:color w:val="000000"/>
          </w:rPr>
          <w:tag w:val="MENDELEY_CITATION_v3_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"/>
          <w:id w:val="839352134"/>
          <w:placeholder>
            <w:docPart w:val="DefaultPlaceholder_-1854013440"/>
          </w:placeholder>
        </w:sdtPr>
        <w:sdtContent>
          <w:r w:rsidR="00A27EED" w:rsidRPr="00A27EED">
            <w:rPr>
              <w:color w:val="000000"/>
            </w:rPr>
            <w:t>(Withler et al. 2018)</w:t>
          </w:r>
        </w:sdtContent>
      </w:sdt>
      <w:r w:rsidR="001632EB">
        <w:rPr>
          <w:color w:val="000000"/>
        </w:rPr>
        <w:t>.</w:t>
      </w:r>
    </w:p>
    <w:p w14:paraId="51627971" w14:textId="77777777" w:rsidR="00B74121" w:rsidRDefault="00B74121" w:rsidP="00B74121">
      <w:pPr>
        <w:pStyle w:val="BodyText"/>
        <w:ind w:left="720" w:hanging="720"/>
        <w:jc w:val="both"/>
      </w:pPr>
      <w:r>
        <w:t>Pre-fishery abundance: The number of estimated adult fish that would have returned to the beginning of their spawning migration in the absence of fishing mortality.</w:t>
      </w:r>
    </w:p>
    <w:p w14:paraId="49D9D006" w14:textId="6468ABB2" w:rsidR="00B74121" w:rsidRDefault="00B74121" w:rsidP="00B74121">
      <w:pPr>
        <w:pStyle w:val="BodyText"/>
        <w:ind w:left="720" w:hanging="720"/>
        <w:jc w:val="both"/>
      </w:pPr>
      <w:r>
        <w:t xml:space="preserve">[PST] Pacific Salmon Treaty: An agreement between Canada and the United States to cooperate in the management, research, and enhancement of Pacific Salmon stocks of mutual concern </w:t>
      </w:r>
      <w:sdt>
        <w:sdtPr>
          <w:rPr>
            <w:color w:val="000000"/>
          </w:rPr>
          <w:tag w:val="MENDELEY_CITATION_v3_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"/>
          <w:id w:val="1590421409"/>
          <w:placeholder>
            <w:docPart w:val="DefaultPlaceholder_-1854013440"/>
          </w:placeholder>
        </w:sdtPr>
        <w:sdtContent>
          <w:r w:rsidR="00A27EED" w:rsidRPr="00A27EED">
            <w:rPr>
              <w:color w:val="000000"/>
            </w:rPr>
            <w:t>(Pacific Salmon Commission 1985)</w:t>
          </w:r>
        </w:sdtContent>
      </w:sdt>
      <w:r>
        <w:t>.</w:t>
      </w:r>
    </w:p>
    <w:p w14:paraId="440E4634" w14:textId="080974D3" w:rsidR="00B74121" w:rsidRDefault="00B74121" w:rsidP="00B74121">
      <w:pPr>
        <w:pStyle w:val="BodyText"/>
        <w:ind w:left="720" w:hanging="720"/>
        <w:jc w:val="both"/>
      </w:pPr>
      <w:r>
        <w:t xml:space="preserve">Reference points: thresholds that trigger changes in the harvest of stock management units. Limit reference points are scientifically determined, but removal references and upper stock references include both biological and management considerations in their development </w:t>
      </w:r>
      <w:sdt>
        <w:sdtPr>
          <w:rPr>
            <w:color w:val="000000"/>
          </w:rPr>
          <w:tag w:val="MENDELEY_CITATION_v3_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"/>
          <w:id w:val="-1632625225"/>
          <w:placeholder>
            <w:docPart w:val="DefaultPlaceholder_-1854013440"/>
          </w:placeholder>
        </w:sdtPr>
        <w:sdtContent>
          <w:r w:rsidR="00A27EED" w:rsidRPr="00A27EED">
            <w:rPr>
              <w:color w:val="000000"/>
            </w:rPr>
            <w:t>(Chaput et al. 2013)</w:t>
          </w:r>
        </w:sdtContent>
      </w:sdt>
      <w:r>
        <w:t xml:space="preserve">. </w:t>
      </w:r>
    </w:p>
    <w:p w14:paraId="72A8126D" w14:textId="77777777" w:rsidR="00B74121" w:rsidRDefault="00B74121" w:rsidP="00B74121">
      <w:pPr>
        <w:pStyle w:val="BodyText"/>
        <w:ind w:left="720" w:hanging="720"/>
        <w:jc w:val="both"/>
      </w:pPr>
      <w:r>
        <w:t>Regime shift: a large, rapid change from one relatively stable general pattern to a new pattern.</w:t>
      </w:r>
    </w:p>
    <w:p w14:paraId="34D7E220" w14:textId="62DDD360" w:rsidR="00B74121" w:rsidRDefault="00B74121" w:rsidP="00B74121">
      <w:pPr>
        <w:pStyle w:val="BodyText"/>
        <w:ind w:left="720" w:hanging="720"/>
        <w:jc w:val="both"/>
      </w:pPr>
      <w:r>
        <w:t xml:space="preserve">[RR] Removal Reference: “maximum acceptable removal rate for the stock which would apply when the stock is in the healthy zone and includes all anthropogenic mortality” </w:t>
      </w:r>
      <w:sdt>
        <w:sdtPr>
          <w:rPr>
            <w:color w:val="000000"/>
          </w:rPr>
          <w:tag w:val="MENDELEY_CITATION_v3_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"/>
          <w:id w:val="-1699307422"/>
          <w:placeholder>
            <w:docPart w:val="DefaultPlaceholder_-1854013440"/>
          </w:placeholder>
        </w:sdtPr>
        <w:sdtContent>
          <w:r w:rsidR="00A27EED" w:rsidRPr="00A27EED">
            <w:rPr>
              <w:color w:val="000000"/>
            </w:rPr>
            <w:t>(DFO 2015b)</w:t>
          </w:r>
        </w:sdtContent>
      </w:sdt>
      <w:r>
        <w:t>.</w:t>
      </w:r>
    </w:p>
    <w:p w14:paraId="590AA949" w14:textId="77777777" w:rsidR="00B74121" w:rsidRDefault="00B74121" w:rsidP="00B74121">
      <w:pPr>
        <w:pStyle w:val="BodyText"/>
        <w:ind w:left="720" w:hanging="720"/>
        <w:jc w:val="both"/>
      </w:pPr>
      <w:r>
        <w:t>[SAS] Smolt-to-Adult Survival: the proportion or percent of smolts that survive to recruit to the fishery. In most cases, smolt counts occur early in the downstream seaward migration, and include downstream freshwater mortality in addition to marine mortality.</w:t>
      </w:r>
    </w:p>
    <w:p w14:paraId="090D3030" w14:textId="54F74656" w:rsidR="00B74121" w:rsidRDefault="00B74121" w:rsidP="00B74121">
      <w:pPr>
        <w:pStyle w:val="BodyText"/>
        <w:ind w:left="720" w:hanging="720"/>
        <w:jc w:val="both"/>
      </w:pPr>
      <w:r>
        <w:t>[S</w:t>
      </w:r>
      <w:r w:rsidRPr="004B6468">
        <w:rPr>
          <w:vertAlign w:val="subscript"/>
        </w:rPr>
        <w:t>gen</w:t>
      </w:r>
      <w:r>
        <w:t>] The number of spawners required for “recovery to S</w:t>
      </w:r>
      <w:r w:rsidRPr="00DF5450">
        <w:rPr>
          <w:vertAlign w:val="subscript"/>
        </w:rPr>
        <w:t>MSY</w:t>
      </w:r>
      <w:r>
        <w:t xml:space="preserve"> in one generation under  equilibrium conditions” </w:t>
      </w:r>
      <w:sdt>
        <w:sdtPr>
          <w:rPr>
            <w:color w:val="000000"/>
          </w:rPr>
          <w:tag w:val="MENDELEY_CITATION_v3_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"/>
          <w:id w:val="581413383"/>
          <w:placeholder>
            <w:docPart w:val="DefaultPlaceholder_-1854013440"/>
          </w:placeholder>
        </w:sdtPr>
        <w:sdtContent>
          <w:r w:rsidR="00A27EED" w:rsidRPr="00A27EED">
            <w:rPr>
              <w:color w:val="000000"/>
            </w:rPr>
            <w:t>(Duplisea and Cadigan 2013)</w:t>
          </w:r>
        </w:sdtContent>
      </w:sdt>
      <w:r>
        <w:t>.</w:t>
      </w:r>
    </w:p>
    <w:p w14:paraId="59FE4CAB" w14:textId="77777777" w:rsidR="00B74121" w:rsidRDefault="00B74121" w:rsidP="00B74121">
      <w:pPr>
        <w:pStyle w:val="BodyText"/>
        <w:ind w:left="720" w:hanging="720"/>
        <w:jc w:val="both"/>
      </w:pPr>
      <w:r>
        <w:t>[S</w:t>
      </w:r>
      <w:r w:rsidRPr="00DF5450">
        <w:rPr>
          <w:vertAlign w:val="subscript"/>
        </w:rPr>
        <w:t>MSY</w:t>
      </w:r>
      <w:r>
        <w:t>] Spawners at Maximum Sustainable Yield: the number of spawning adults that generates the greatest difference between the number of spawners and the number of adult recruits they produce (where spawners are fish that escaped the fishery, and recruits are the fish available to the fishery before fishing begins).</w:t>
      </w:r>
    </w:p>
    <w:p w14:paraId="0BD034E9" w14:textId="77777777" w:rsidR="00B74121" w:rsidRDefault="00B74121" w:rsidP="00B74121">
      <w:pPr>
        <w:pStyle w:val="BodyText"/>
        <w:ind w:left="720" w:hanging="720"/>
        <w:jc w:val="both"/>
      </w:pPr>
      <w:r>
        <w:t>[SMU] Stock Management Unit: “</w:t>
      </w:r>
      <w:r w:rsidRPr="00D944AC">
        <w:t>a group of one or more conservation units (CU) that are managed together with the objective of achieving a joint status</w:t>
      </w:r>
      <w:r>
        <w:t>” (</w:t>
      </w:r>
      <w:r w:rsidRPr="00717936">
        <w:t>https://www.pac.dfo-mpo.gc.ca/pacific-smon-pacifique/science/research-recherche/smon-summ-somm-eng.html</w:t>
      </w:r>
      <w:r>
        <w:t>). Note that in older documents this is also written as “Management Unit”, or MU.</w:t>
      </w:r>
    </w:p>
    <w:p w14:paraId="4D8A7AA0" w14:textId="77777777" w:rsidR="00B74121" w:rsidRDefault="00B74121" w:rsidP="00B74121">
      <w:pPr>
        <w:pStyle w:val="BodyText"/>
        <w:ind w:left="720" w:hanging="720"/>
        <w:jc w:val="both"/>
      </w:pPr>
      <w:r>
        <w:t xml:space="preserve">[TRP] Target Reference Points: </w:t>
      </w:r>
      <w:r w:rsidRPr="00D01E9B">
        <w:t>specific numerical management objective</w:t>
      </w:r>
      <w:r>
        <w:t>s</w:t>
      </w:r>
      <w:r w:rsidRPr="00D01E9B">
        <w:t xml:space="preserve"> </w:t>
      </w:r>
      <w:r>
        <w:t>that managers attempt to reach that are biologically and socio-economically beneficial (</w:t>
      </w:r>
      <w:r w:rsidRPr="00F10A7C">
        <w:t>https://www.dfo-mpo.gc.ca/reports-rapports/regs/sff-cpd/precaution-back-fiche-eng.htm</w:t>
      </w:r>
      <w:r>
        <w:t>).</w:t>
      </w:r>
    </w:p>
    <w:p w14:paraId="548F3DDD" w14:textId="0F87B098" w:rsidR="00B74121" w:rsidRDefault="00B74121" w:rsidP="00B74121">
      <w:pPr>
        <w:pStyle w:val="BodyText"/>
        <w:ind w:left="720" w:hanging="720"/>
        <w:jc w:val="both"/>
      </w:pPr>
      <w:r>
        <w:t>[U</w:t>
      </w:r>
      <w:r w:rsidRPr="1ACE7AC8">
        <w:rPr>
          <w:vertAlign w:val="subscript"/>
        </w:rPr>
        <w:t>MSY</w:t>
      </w:r>
      <w:r>
        <w:t xml:space="preserve">] Fishing </w:t>
      </w:r>
      <w:r w:rsidR="007435CC">
        <w:t xml:space="preserve">mortality </w:t>
      </w:r>
      <w:r w:rsidR="00CD6A9E">
        <w:t>rate that will lead to the Maximum Sustainable Yield</w:t>
      </w:r>
      <w:r>
        <w:t xml:space="preserve">: the highest sustainable fishing mortality, </w:t>
      </w:r>
      <w:r w:rsidR="00BB18C2">
        <w:t>which would lead spawner abundance to match Spawners at Maximum Sustainable Yield</w:t>
      </w:r>
      <w:r>
        <w:t xml:space="preserve"> (S</w:t>
      </w:r>
      <w:r w:rsidRPr="1ACE7AC8">
        <w:rPr>
          <w:vertAlign w:val="subscript"/>
        </w:rPr>
        <w:t>MSY</w:t>
      </w:r>
      <w:r>
        <w:t>).</w:t>
      </w:r>
    </w:p>
    <w:p w14:paraId="16453D26" w14:textId="77777777" w:rsidR="00B74121" w:rsidRDefault="00B74121" w:rsidP="00B74121">
      <w:pPr>
        <w:pStyle w:val="BodyText"/>
        <w:ind w:left="720" w:hanging="720"/>
        <w:jc w:val="both"/>
      </w:pPr>
      <w:r>
        <w:t xml:space="preserve">[USR] Upper Stock Reference: </w:t>
      </w:r>
      <w:r w:rsidRPr="00391442">
        <w:t>the stock level below which losses must be progressively reduced in order to avoid reaching the LRP</w:t>
      </w:r>
      <w:r>
        <w:t xml:space="preserve">. In other words, the point below which harvest control </w:t>
      </w:r>
      <w:r>
        <w:lastRenderedPageBreak/>
        <w:t>rules change as the population size declines until it reaches the LRP (</w:t>
      </w:r>
      <w:r w:rsidRPr="00BB33CD">
        <w:t>https://www.dfo-mpo.gc.ca/reports-rapports/regs/sff-cpd/precaution-eng.htm</w:t>
      </w:r>
      <w:r>
        <w:t>).</w:t>
      </w:r>
    </w:p>
    <w:p w14:paraId="7947A9ED" w14:textId="44E10F93" w:rsidR="00B74121" w:rsidRDefault="00B74121" w:rsidP="00B74121">
      <w:pPr>
        <w:pStyle w:val="BodyText"/>
        <w:ind w:left="720" w:hanging="720"/>
        <w:jc w:val="both"/>
      </w:pPr>
      <w:r>
        <w:t xml:space="preserve">Wild population: population of salmon that spent their entire life cycle in the wild and originate from parents that </w:t>
      </w:r>
      <w:r w:rsidRPr="000756EF">
        <w:t>were also produced by natural spawning and continuously lived in the wild</w:t>
      </w:r>
      <w:r>
        <w:t xml:space="preserve"> </w:t>
      </w:r>
      <w:sdt>
        <w:sdtPr>
          <w:rPr>
            <w:color w:val="000000"/>
          </w:rPr>
          <w:tag w:val="MENDELEY_CITATION_v3_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"/>
          <w:id w:val="1651642381"/>
          <w:placeholder>
            <w:docPart w:val="DefaultPlaceholder_-1854013440"/>
          </w:placeholder>
        </w:sdtPr>
        <w:sdtContent>
          <w:r w:rsidR="00A27EED" w:rsidRPr="00A27EED">
            <w:rPr>
              <w:color w:val="000000"/>
            </w:rPr>
            <w:t>(Fisheries and Oceans Canada 2005)</w:t>
          </w:r>
        </w:sdtContent>
      </w:sdt>
      <w:r w:rsidRPr="000756EF">
        <w:t>.</w:t>
      </w:r>
    </w:p>
    <w:p w14:paraId="4D4EE21B" w14:textId="143FC58F" w:rsidR="00B74121" w:rsidRDefault="00B74121" w:rsidP="00B74121">
      <w:pPr>
        <w:pStyle w:val="BodyText"/>
        <w:ind w:left="720" w:hanging="720"/>
        <w:jc w:val="both"/>
      </w:pPr>
      <w:r>
        <w:t>[WSP] Wild Salmon Policy: a policy published by Fisheries and Oceans Canada that states the intention to “</w:t>
      </w:r>
      <w:r w:rsidRPr="001663A9">
        <w:t>restore and maintain healthy and diverse salmon populations and their habitats for the benefit and enjoyment of the people of Canada in perpetuity</w:t>
      </w:r>
      <w:r>
        <w:t xml:space="preserve">” and provides guidelines for achieving this objective </w:t>
      </w:r>
      <w:sdt>
        <w:sdtPr>
          <w:rPr>
            <w:color w:val="000000"/>
          </w:rPr>
          <w:tag w:val="MENDELEY_CITATION_v3_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"/>
          <w:id w:val="-852426870"/>
          <w:placeholder>
            <w:docPart w:val="DefaultPlaceholder_-1854013440"/>
          </w:placeholder>
        </w:sdtPr>
        <w:sdtContent>
          <w:r w:rsidR="00A27EED" w:rsidRPr="00A27EED">
            <w:rPr>
              <w:color w:val="000000"/>
            </w:rPr>
            <w:t>(Fisheries and Oceans Canada 2005)</w:t>
          </w:r>
        </w:sdtContent>
      </w:sdt>
      <w:r>
        <w:t>.</w:t>
      </w:r>
    </w:p>
    <w:p w14:paraId="19969462" w14:textId="7C1CDA94" w:rsidR="00A27EED" w:rsidRDefault="00A27EED" w:rsidP="00A27EED">
      <w:pPr>
        <w:pStyle w:val="BodyText"/>
        <w:ind w:left="720" w:hanging="720"/>
        <w:jc w:val="both"/>
      </w:pPr>
      <w:r>
        <w:t xml:space="preserve">WSP Integrated Status: The biological status (green/amber/red) of a conservation unit assessed by a group of experts over a multi-day meeting using standardized data </w:t>
      </w:r>
      <w:sdt>
        <w:sdtPr>
          <w:rPr>
            <w:color w:val="000000"/>
          </w:rPr>
          <w:tag w:val="MENDELEY_CITATION_v3_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"/>
          <w:id w:val="1339881061"/>
          <w:placeholder>
            <w:docPart w:val="750E3138A053437EBA2CE71AB578739D"/>
          </w:placeholder>
        </w:sdtPr>
        <w:sdtContent>
          <w:r w:rsidRPr="00A27EED">
            <w:rPr>
              <w:color w:val="000000"/>
            </w:rPr>
            <w:t>(Pestal et al. 2023)</w:t>
          </w:r>
        </w:sdtContent>
      </w:sdt>
      <w:r>
        <w:t>.</w:t>
      </w:r>
    </w:p>
    <w:p w14:paraId="22A3C848" w14:textId="463BD2FD" w:rsidR="00B74121" w:rsidRDefault="00A27EED" w:rsidP="00B74121">
      <w:pPr>
        <w:pStyle w:val="BodyText"/>
        <w:ind w:left="720" w:hanging="720"/>
        <w:jc w:val="both"/>
        <w:rPr>
          <w:lang w:val="en-US"/>
        </w:rPr>
      </w:pPr>
      <w:r w:rsidRPr="00AC2754">
        <w:rPr>
          <w:lang w:val="en-US"/>
        </w:rPr>
        <w:t xml:space="preserve">WSP </w:t>
      </w:r>
      <w:r>
        <w:rPr>
          <w:lang w:val="en-US"/>
        </w:rPr>
        <w:t>Rapid Status</w:t>
      </w:r>
      <w:r w:rsidRPr="00AC2754">
        <w:rPr>
          <w:lang w:val="en-US"/>
        </w:rPr>
        <w:t>: A</w:t>
      </w:r>
      <w:r>
        <w:rPr>
          <w:lang w:val="en-US"/>
        </w:rPr>
        <w:t xml:space="preserve"> method and process</w:t>
      </w:r>
      <w:r w:rsidRPr="00AC2754">
        <w:rPr>
          <w:lang w:val="en-US"/>
        </w:rPr>
        <w:t xml:space="preserve"> that </w:t>
      </w:r>
      <w:r>
        <w:rPr>
          <w:lang w:val="en-US"/>
        </w:rPr>
        <w:t xml:space="preserve">approximates the Integrated Status Assessment using the same data inputs and a decision tree coded into a computer algorithm to estimate the biological status of a conservation unit </w:t>
      </w:r>
      <w:sdt>
        <w:sdtPr>
          <w:rPr>
            <w:color w:val="000000"/>
            <w:lang w:val="en-US"/>
          </w:rPr>
          <w:tag w:val="MENDELEY_CITATION_v3_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"/>
          <w:id w:val="-33358680"/>
          <w:placeholder>
            <w:docPart w:val="750E3138A053437EBA2CE71AB578739D"/>
          </w:placeholder>
        </w:sdtPr>
        <w:sdtContent>
          <w:r w:rsidRPr="00A27EED">
            <w:rPr>
              <w:color w:val="000000"/>
              <w:lang w:val="en-US"/>
            </w:rPr>
            <w:t>(Pestal et al. 2023)</w:t>
          </w:r>
        </w:sdtContent>
      </w:sdt>
      <w:r>
        <w:rPr>
          <w:lang w:val="en-US"/>
        </w:rPr>
        <w:t>. The data and results are vetted through Area CU experts, and for offical purposes the data and results also go through a broader process with local experts, including Indigenous Knowledge experts, to finalize both statuses and accompanying narratives and information packages for WSP Rapid status</w:t>
      </w:r>
      <w:r w:rsidR="00B74121">
        <w:rPr>
          <w:lang w:val="en-US"/>
        </w:rPr>
        <w:t>.</w:t>
      </w:r>
    </w:p>
    <w:p w14:paraId="0B280D25" w14:textId="77777777" w:rsidR="00B74121" w:rsidRDefault="00B74121" w:rsidP="00B74121">
      <w:pPr>
        <w:pStyle w:val="BodyText"/>
        <w:ind w:left="720" w:hanging="720"/>
        <w:jc w:val="both"/>
        <w:rPr>
          <w:lang w:val="en-US"/>
        </w:rPr>
        <w:sectPr w:rsidR="00B74121" w:rsidSect="002248B6">
          <w:headerReference w:type="default" r:id="rId26"/>
          <w:footerReference w:type="default" r:id="rId27"/>
          <w:headerReference w:type="first" r:id="rId28"/>
          <w:footerReference w:type="first" r:id="rId29"/>
          <w:pgSz w:w="12240" w:h="15840" w:code="1"/>
          <w:pgMar w:top="1440" w:right="1440" w:bottom="1440" w:left="1440" w:header="862" w:footer="601" w:gutter="0"/>
          <w:lnNumType w:countBy="1" w:restart="continuous"/>
          <w:cols w:space="360"/>
          <w:titlePg/>
          <w:docGrid w:linePitch="299"/>
        </w:sectPr>
      </w:pPr>
    </w:p>
    <w:p w14:paraId="20DB5988" w14:textId="1C772A70" w:rsidR="00B8534C" w:rsidRPr="00543275" w:rsidRDefault="00A9649F" w:rsidP="00A82386">
      <w:pPr>
        <w:pStyle w:val="Heading2"/>
      </w:pPr>
      <w:r>
        <w:lastRenderedPageBreak/>
        <w:t xml:space="preserve">Appendix </w:t>
      </w:r>
      <w:r w:rsidR="0045544E">
        <w:t>2</w:t>
      </w:r>
      <w:r>
        <w:t>: Wild Salmon Policy Rapid Status</w:t>
      </w:r>
    </w:p>
    <w:p w14:paraId="6EEE1652" w14:textId="57746BC0" w:rsidR="00D40F9F" w:rsidRPr="0045544E" w:rsidRDefault="00D40F9F" w:rsidP="00D40F9F">
      <w:pPr>
        <w:pStyle w:val="BodyText"/>
        <w:rPr>
          <w:rFonts w:cs="Arial"/>
          <w:szCs w:val="22"/>
        </w:rPr>
      </w:pPr>
      <w:r w:rsidRPr="0045544E">
        <w:rPr>
          <w:rFonts w:cs="Arial"/>
          <w:szCs w:val="22"/>
        </w:rPr>
        <w:t xml:space="preserve">The Wild Salmon Policy Rapid Status assessment assigns a ‘Red’ (poor), ‘Amber’ (intermediate), or ‘Green’ (good) status with ‘Low’, ‘Medium’, or ‘High’ confidence rating to WSP conservation units (CU) with applicable data. CU statuses are generated by applying Pacific salmon CU data to a computer-coded WSP rapid status algorithm that assigns status depending on answers to twelve Yes/No questions that approximate the decision-making process that experts used in WSP integrated status assessments. The combination of metrics applied, and their individual status values compared to metric thresholds, leads to a final WSP rapid status. Metric Dashboards (figures) are also produced for WSP rapid status assessment processes. However, it should be noted that the algorithm thresholds are not always one-to-one with metric benchmarks because the algorithm uses decision rules to approximate expert-driven decisions. Methods and background information are described in greater detail in DFO </w:t>
      </w:r>
      <w:sdt>
        <w:sdtPr>
          <w:rPr>
            <w:rFonts w:cs="Arial"/>
            <w:color w:val="000000"/>
            <w:szCs w:val="22"/>
          </w:rPr>
          <w:tag w:val="MENDELEY_CITATION_v3_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"/>
          <w:id w:val="-1794429215"/>
          <w:placeholder>
            <w:docPart w:val="DefaultPlaceholder_-1854013440"/>
          </w:placeholder>
        </w:sdtPr>
        <w:sdtContent>
          <w:r w:rsidR="00A27EED" w:rsidRPr="00A27EED">
            <w:rPr>
              <w:rFonts w:cs="Arial"/>
              <w:color w:val="000000"/>
              <w:szCs w:val="22"/>
            </w:rPr>
            <w:t>(2024a)</w:t>
          </w:r>
        </w:sdtContent>
      </w:sdt>
      <w:r w:rsidRPr="0045544E">
        <w:rPr>
          <w:rFonts w:cs="Arial"/>
          <w:szCs w:val="22"/>
        </w:rPr>
        <w:t xml:space="preserve">. </w:t>
      </w:r>
    </w:p>
    <w:p w14:paraId="3EDB2FC8" w14:textId="77777777" w:rsidR="00D40F9F" w:rsidRPr="0045544E" w:rsidRDefault="00D40F9F" w:rsidP="00D40F9F">
      <w:pPr>
        <w:pStyle w:val="BodyText"/>
        <w:rPr>
          <w:rFonts w:cs="Arial"/>
          <w:szCs w:val="22"/>
        </w:rPr>
      </w:pPr>
      <w:r w:rsidRPr="0045544E">
        <w:rPr>
          <w:rFonts w:cs="Arial"/>
          <w:szCs w:val="22"/>
        </w:rPr>
        <w:t>In an unpublished review (Arbeider M. pers. comm), all First Nation participants stressed the importance of distribution that was metric lacking in the rapid status algorithm. CU-level averages and metrics have the potential to mask underlying stream level risks and observations. The main recommendation was to develop a distribution metric that could be explicitly included in the rapid-status algorithm. Distribution data and targets should also be included in the next Integrated Status Assessment. The lack of distribution metrics has been acknowledged previously in the rapid-status algorithm working group. All First Nation participants identified that the S</w:t>
      </w:r>
      <w:r w:rsidRPr="0045544E">
        <w:rPr>
          <w:rFonts w:cs="Arial"/>
          <w:szCs w:val="22"/>
          <w:vertAlign w:val="subscript"/>
        </w:rPr>
        <w:t>gen</w:t>
      </w:r>
      <w:r w:rsidRPr="0045544E">
        <w:rPr>
          <w:rFonts w:cs="Arial"/>
          <w:szCs w:val="22"/>
        </w:rPr>
        <w:t xml:space="preserve"> and 80% S</w:t>
      </w:r>
      <w:r w:rsidRPr="0045544E">
        <w:rPr>
          <w:rFonts w:cs="Arial"/>
          <w:szCs w:val="22"/>
          <w:vertAlign w:val="subscript"/>
        </w:rPr>
        <w:t>MSY</w:t>
      </w:r>
      <w:r w:rsidRPr="0045544E">
        <w:rPr>
          <w:rFonts w:cs="Arial"/>
          <w:szCs w:val="22"/>
        </w:rPr>
        <w:t xml:space="preserve"> benchmarks did not appear to be adequate or representative of local knowledge. Streams did not appear to be “seeded” to levels from known history. Similarly, these benchmarks do not include distribution information and misalign with other values of Indigenous groups. A common comment was that the values looked too low or that they have been estimated using only data from a low-productivity period. The future work suggested was to investigate alternative benchmarks or methods in developing the benchmarks.</w:t>
      </w:r>
    </w:p>
    <w:p w14:paraId="629397B1" w14:textId="77777777" w:rsidR="006E494E" w:rsidRDefault="006E494E" w:rsidP="006E494E">
      <w:pPr>
        <w:rPr>
          <w:b/>
          <w:bCs/>
        </w:rPr>
      </w:pPr>
      <w:r>
        <w:rPr>
          <w:b/>
          <w:bCs/>
          <w:noProof/>
        </w:rPr>
        <w:drawing>
          <wp:inline distT="0" distB="0" distL="0" distR="0" wp14:anchorId="5B690749" wp14:editId="67495954">
            <wp:extent cx="5943600" cy="1457325"/>
            <wp:effectExtent l="0" t="0" r="0" b="952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b="80385"/>
                    <a:stretch/>
                  </pic:blipFill>
                  <pic:spPr bwMode="auto">
                    <a:xfrm>
                      <a:off x="0" y="0"/>
                      <a:ext cx="5943600" cy="1457325"/>
                    </a:xfrm>
                    <a:prstGeom prst="rect">
                      <a:avLst/>
                    </a:prstGeom>
                    <a:ln>
                      <a:noFill/>
                    </a:ln>
                    <a:extLst>
                      <a:ext uri="{53640926-AAD7-44D8-BBD7-CCE9431645EC}">
                        <a14:shadowObscured xmlns:a14="http://schemas.microsoft.com/office/drawing/2010/main"/>
                      </a:ext>
                    </a:extLst>
                  </pic:spPr>
                </pic:pic>
              </a:graphicData>
            </a:graphic>
          </wp:inline>
        </w:drawing>
      </w:r>
    </w:p>
    <w:p w14:paraId="6324F01E" w14:textId="4D69BA95" w:rsidR="006E494E" w:rsidRDefault="006E494E" w:rsidP="00345E70">
      <w:pPr>
        <w:pStyle w:val="Caption-Figure"/>
      </w:pPr>
      <w:r w:rsidRPr="00C60C15">
        <w:rPr>
          <w:b/>
          <w:bCs/>
        </w:rPr>
        <w:t xml:space="preserve">Figure </w:t>
      </w:r>
      <w:r>
        <w:rPr>
          <w:b/>
          <w:bCs/>
        </w:rPr>
        <w:t>A</w:t>
      </w:r>
      <w:r w:rsidR="00B74121">
        <w:rPr>
          <w:b/>
          <w:bCs/>
        </w:rPr>
        <w:t>2</w:t>
      </w:r>
      <w:r w:rsidR="009F08F0">
        <w:rPr>
          <w:b/>
          <w:bCs/>
        </w:rPr>
        <w:t>.</w:t>
      </w:r>
      <w:r w:rsidR="008F4993">
        <w:rPr>
          <w:b/>
          <w:bCs/>
        </w:rPr>
        <w:t>0</w:t>
      </w:r>
      <w:r w:rsidRPr="00C60C15">
        <w:rPr>
          <w:b/>
          <w:bCs/>
        </w:rPr>
        <w:t xml:space="preserve">. </w:t>
      </w:r>
      <w:r w:rsidRPr="006E494E">
        <w:t>Interior Fraser Coho WSP rapid statuses for years with applicable data.</w:t>
      </w:r>
      <w:r>
        <w:rPr>
          <w:b/>
          <w:bCs/>
        </w:rPr>
        <w:t xml:space="preserve"> </w:t>
      </w:r>
      <w:r>
        <w:t>Each row summarizes the rapid statuses available for each CU in this SMU (Middle Fraser = ‘MFr’, Fraser Canyon = ‘FrCny’, Lower Thompson = ‘Lthom’, North Thompson = ‘Nth’, South Thompson = ‘STh’).</w:t>
      </w:r>
    </w:p>
    <w:p w14:paraId="616BC149" w14:textId="4B7544D8" w:rsidR="006E494E" w:rsidRDefault="006E494E" w:rsidP="00345E70">
      <w:pPr>
        <w:pStyle w:val="Caption-Figure"/>
      </w:pPr>
      <w:r>
        <w:rPr>
          <w:b/>
          <w:bCs/>
        </w:rPr>
        <w:t>Table A</w:t>
      </w:r>
      <w:r w:rsidR="00B74121">
        <w:rPr>
          <w:b/>
          <w:bCs/>
        </w:rPr>
        <w:t>2</w:t>
      </w:r>
      <w:r w:rsidR="009F08F0">
        <w:rPr>
          <w:b/>
          <w:bCs/>
        </w:rPr>
        <w:t>.</w:t>
      </w:r>
      <w:r w:rsidR="008F4993">
        <w:rPr>
          <w:b/>
          <w:bCs/>
        </w:rPr>
        <w:t>0</w:t>
      </w:r>
      <w:r>
        <w:rPr>
          <w:b/>
          <w:bCs/>
        </w:rPr>
        <w:t xml:space="preserve">. </w:t>
      </w:r>
      <w:r w:rsidRPr="006E494E">
        <w:t>W</w:t>
      </w:r>
      <w:r w:rsidR="0045544E">
        <w:t>ild Salmon Policy (W</w:t>
      </w:r>
      <w:r w:rsidRPr="006E494E">
        <w:t>SP</w:t>
      </w:r>
      <w:r w:rsidR="0045544E">
        <w:t>)</w:t>
      </w:r>
      <w:r w:rsidRPr="006E494E">
        <w:t xml:space="preserve"> rapid statuses for 2022</w:t>
      </w:r>
      <w:r w:rsidRPr="00D362A9">
        <w:rPr>
          <w:b/>
          <w:bCs/>
        </w:rPr>
        <w:t xml:space="preserve">: </w:t>
      </w:r>
      <w:r>
        <w:t>The WSP rapid status algorithm was used to assess annual statuses for each Interior Fraser Coho CUs.</w:t>
      </w:r>
    </w:p>
    <w:tbl>
      <w:tblPr>
        <w:tblStyle w:val="TableGrid"/>
        <w:tblW w:w="9805" w:type="dxa"/>
        <w:tblLayout w:type="fixed"/>
        <w:tblLook w:val="04A0" w:firstRow="1" w:lastRow="0" w:firstColumn="1" w:lastColumn="0" w:noHBand="0" w:noVBand="1"/>
      </w:tblPr>
      <w:tblGrid>
        <w:gridCol w:w="715"/>
        <w:gridCol w:w="1260"/>
        <w:gridCol w:w="1620"/>
        <w:gridCol w:w="6210"/>
      </w:tblGrid>
      <w:tr w:rsidR="006E494E" w14:paraId="4EAEBF5A" w14:textId="77777777" w:rsidTr="006E494E">
        <w:tc>
          <w:tcPr>
            <w:tcW w:w="715" w:type="dxa"/>
          </w:tcPr>
          <w:p w14:paraId="7DE2EA21" w14:textId="77777777" w:rsidR="006E494E" w:rsidRPr="006E494E" w:rsidRDefault="006E494E" w:rsidP="00EA3A55">
            <w:pPr>
              <w:rPr>
                <w:rFonts w:cs="Arial"/>
                <w:b/>
                <w:bCs/>
                <w:sz w:val="20"/>
              </w:rPr>
            </w:pPr>
            <w:r w:rsidRPr="006E494E">
              <w:rPr>
                <w:rFonts w:cs="Arial"/>
                <w:b/>
                <w:bCs/>
                <w:sz w:val="20"/>
              </w:rPr>
              <w:t>CU #</w:t>
            </w:r>
          </w:p>
        </w:tc>
        <w:tc>
          <w:tcPr>
            <w:tcW w:w="1260" w:type="dxa"/>
          </w:tcPr>
          <w:p w14:paraId="053CE150" w14:textId="77777777" w:rsidR="006E494E" w:rsidRPr="006E494E" w:rsidRDefault="006E494E" w:rsidP="00EA3A55">
            <w:pPr>
              <w:rPr>
                <w:rFonts w:cs="Arial"/>
                <w:b/>
                <w:bCs/>
                <w:sz w:val="20"/>
              </w:rPr>
            </w:pPr>
            <w:r w:rsidRPr="006E494E">
              <w:rPr>
                <w:rFonts w:cs="Arial"/>
                <w:b/>
                <w:bCs/>
                <w:sz w:val="20"/>
              </w:rPr>
              <w:t>CU Name</w:t>
            </w:r>
          </w:p>
        </w:tc>
        <w:tc>
          <w:tcPr>
            <w:tcW w:w="1620" w:type="dxa"/>
          </w:tcPr>
          <w:p w14:paraId="0B9C6E24" w14:textId="77777777" w:rsidR="006E494E" w:rsidRPr="006E494E" w:rsidRDefault="006E494E" w:rsidP="00EA3A55">
            <w:pPr>
              <w:rPr>
                <w:rFonts w:cs="Arial"/>
                <w:b/>
                <w:bCs/>
                <w:sz w:val="20"/>
              </w:rPr>
            </w:pPr>
            <w:r w:rsidRPr="006E494E">
              <w:rPr>
                <w:rFonts w:cs="Arial"/>
                <w:b/>
                <w:bCs/>
                <w:sz w:val="20"/>
              </w:rPr>
              <w:t>WSP Rapid Status (2022)</w:t>
            </w:r>
          </w:p>
        </w:tc>
        <w:tc>
          <w:tcPr>
            <w:tcW w:w="6210" w:type="dxa"/>
          </w:tcPr>
          <w:p w14:paraId="0B3A17C6" w14:textId="77777777" w:rsidR="006E494E" w:rsidRPr="006E494E" w:rsidRDefault="006E494E" w:rsidP="00EA3A55">
            <w:pPr>
              <w:rPr>
                <w:rFonts w:cs="Arial"/>
                <w:b/>
                <w:bCs/>
                <w:sz w:val="20"/>
              </w:rPr>
            </w:pPr>
            <w:r w:rsidRPr="006E494E">
              <w:rPr>
                <w:rFonts w:cs="Arial"/>
                <w:b/>
                <w:bCs/>
                <w:sz w:val="20"/>
              </w:rPr>
              <w:t>WSP rapid status node</w:t>
            </w:r>
          </w:p>
        </w:tc>
      </w:tr>
      <w:tr w:rsidR="006E494E" w14:paraId="0550FE7E" w14:textId="77777777" w:rsidTr="006E494E">
        <w:tc>
          <w:tcPr>
            <w:tcW w:w="715" w:type="dxa"/>
          </w:tcPr>
          <w:p w14:paraId="20EFB0EB" w14:textId="77777777" w:rsidR="006E494E" w:rsidRPr="006E494E" w:rsidRDefault="006E494E" w:rsidP="00EA3A55">
            <w:pPr>
              <w:rPr>
                <w:rFonts w:cs="Arial"/>
                <w:sz w:val="20"/>
              </w:rPr>
            </w:pPr>
            <w:r w:rsidRPr="006E494E">
              <w:rPr>
                <w:rFonts w:cs="Arial"/>
                <w:b/>
                <w:bCs/>
                <w:sz w:val="20"/>
              </w:rPr>
              <w:lastRenderedPageBreak/>
              <w:t>CO-5</w:t>
            </w:r>
          </w:p>
        </w:tc>
        <w:tc>
          <w:tcPr>
            <w:tcW w:w="1260" w:type="dxa"/>
          </w:tcPr>
          <w:p w14:paraId="2662FD51" w14:textId="77777777" w:rsidR="006E494E" w:rsidRPr="006E494E" w:rsidRDefault="006E494E" w:rsidP="00EA3A55">
            <w:pPr>
              <w:rPr>
                <w:rFonts w:cs="Arial"/>
                <w:sz w:val="20"/>
              </w:rPr>
            </w:pPr>
            <w:r w:rsidRPr="006E494E">
              <w:rPr>
                <w:rFonts w:cs="Arial"/>
                <w:b/>
                <w:bCs/>
                <w:sz w:val="20"/>
              </w:rPr>
              <w:t>Fraser Canyon</w:t>
            </w:r>
          </w:p>
        </w:tc>
        <w:tc>
          <w:tcPr>
            <w:tcW w:w="1620" w:type="dxa"/>
            <w:shd w:val="clear" w:color="auto" w:fill="FFFF00"/>
          </w:tcPr>
          <w:p w14:paraId="3E9CCD04" w14:textId="77777777" w:rsidR="006E494E" w:rsidRPr="006E494E" w:rsidRDefault="006E494E" w:rsidP="00EA3A55">
            <w:pPr>
              <w:rPr>
                <w:rFonts w:cs="Arial"/>
                <w:b/>
                <w:bCs/>
                <w:sz w:val="20"/>
              </w:rPr>
            </w:pPr>
            <w:r w:rsidRPr="006E494E">
              <w:rPr>
                <w:rFonts w:cs="Arial"/>
                <w:b/>
                <w:bCs/>
                <w:sz w:val="20"/>
              </w:rPr>
              <w:t>AMBER, MEDIUM CONFIDENCE</w:t>
            </w:r>
          </w:p>
          <w:p w14:paraId="2071DBF6" w14:textId="77777777" w:rsidR="006E494E" w:rsidRPr="006E494E" w:rsidRDefault="006E494E" w:rsidP="00EA3A55">
            <w:pPr>
              <w:rPr>
                <w:rFonts w:cs="Arial"/>
                <w:b/>
                <w:bCs/>
                <w:sz w:val="20"/>
              </w:rPr>
            </w:pPr>
          </w:p>
        </w:tc>
        <w:tc>
          <w:tcPr>
            <w:tcW w:w="6210" w:type="dxa"/>
          </w:tcPr>
          <w:p w14:paraId="45B94699" w14:textId="1DC54442" w:rsidR="006E494E" w:rsidRPr="00345E70" w:rsidRDefault="006E494E" w:rsidP="00345E70">
            <w:pPr>
              <w:pStyle w:val="BodyText"/>
              <w:rPr>
                <w:sz w:val="20"/>
                <w:szCs w:val="18"/>
              </w:rPr>
            </w:pPr>
            <w:r w:rsidRPr="00345E70">
              <w:rPr>
                <w:sz w:val="20"/>
                <w:szCs w:val="18"/>
              </w:rPr>
              <w:t xml:space="preserve">The recent year’s status (2022) is designated </w:t>
            </w:r>
            <w:r w:rsidRPr="00345E70">
              <w:rPr>
                <w:i/>
                <w:iCs/>
                <w:sz w:val="20"/>
                <w:szCs w:val="18"/>
              </w:rPr>
              <w:t>Amber</w:t>
            </w:r>
            <w:r w:rsidRPr="00345E70">
              <w:rPr>
                <w:sz w:val="20"/>
                <w:szCs w:val="18"/>
              </w:rPr>
              <w:t xml:space="preserve"> with </w:t>
            </w:r>
            <w:r w:rsidRPr="00345E70">
              <w:rPr>
                <w:i/>
                <w:iCs/>
                <w:sz w:val="20"/>
                <w:szCs w:val="18"/>
              </w:rPr>
              <w:t>Medium</w:t>
            </w:r>
            <w:r w:rsidRPr="00345E70">
              <w:rPr>
                <w:sz w:val="20"/>
                <w:szCs w:val="18"/>
              </w:rPr>
              <w:t xml:space="preserve"> confidence based on the algorithm. The recent generational average falls between </w:t>
            </w:r>
            <w:r w:rsidRPr="00345E70">
              <w:rPr>
                <w:i/>
                <w:iCs/>
                <w:sz w:val="20"/>
                <w:szCs w:val="18"/>
              </w:rPr>
              <w:t>absolute abundance</w:t>
            </w:r>
            <w:r w:rsidRPr="00345E70">
              <w:rPr>
                <w:sz w:val="20"/>
                <w:szCs w:val="18"/>
              </w:rPr>
              <w:t xml:space="preserve"> lower (1,500) and upper (10,000) thresholds, and also falls above the r</w:t>
            </w:r>
            <w:r w:rsidRPr="00345E70">
              <w:rPr>
                <w:i/>
                <w:iCs/>
                <w:sz w:val="20"/>
                <w:szCs w:val="18"/>
              </w:rPr>
              <w:t xml:space="preserve">elative-abundance </w:t>
            </w:r>
            <w:r w:rsidRPr="00345E70">
              <w:rPr>
                <w:sz w:val="20"/>
                <w:szCs w:val="18"/>
              </w:rPr>
              <w:t>metric lower benchmark (S</w:t>
            </w:r>
            <w:r w:rsidRPr="00345E70">
              <w:rPr>
                <w:sz w:val="20"/>
                <w:szCs w:val="18"/>
                <w:vertAlign w:val="subscript"/>
              </w:rPr>
              <w:t>gen</w:t>
            </w:r>
            <w:r w:rsidRPr="00345E70">
              <w:rPr>
                <w:sz w:val="20"/>
                <w:szCs w:val="18"/>
              </w:rPr>
              <w:t>) (node 22) (Fig</w:t>
            </w:r>
            <w:r w:rsidR="00F94B23">
              <w:rPr>
                <w:sz w:val="20"/>
                <w:szCs w:val="18"/>
              </w:rPr>
              <w:t>ure</w:t>
            </w:r>
            <w:r w:rsidRPr="00345E70">
              <w:rPr>
                <w:sz w:val="20"/>
                <w:szCs w:val="18"/>
              </w:rPr>
              <w:t xml:space="preserve"> </w:t>
            </w:r>
            <w:r w:rsidR="0028247F" w:rsidRPr="00345E70">
              <w:rPr>
                <w:sz w:val="20"/>
                <w:szCs w:val="18"/>
              </w:rPr>
              <w:t>A</w:t>
            </w:r>
            <w:r w:rsidR="00F94B23">
              <w:rPr>
                <w:sz w:val="20"/>
                <w:szCs w:val="18"/>
              </w:rPr>
              <w:t>2</w:t>
            </w:r>
            <w:r w:rsidR="00B7572D">
              <w:rPr>
                <w:sz w:val="20"/>
                <w:szCs w:val="18"/>
              </w:rPr>
              <w:t>.1</w:t>
            </w:r>
            <w:r w:rsidRPr="00345E70">
              <w:rPr>
                <w:sz w:val="20"/>
                <w:szCs w:val="18"/>
              </w:rPr>
              <w:t xml:space="preserve">). This status has been consistent throughout the time series (2000-2022), with the exception of three years that were </w:t>
            </w:r>
            <w:r w:rsidRPr="00345E70">
              <w:rPr>
                <w:i/>
                <w:iCs/>
                <w:sz w:val="20"/>
                <w:szCs w:val="18"/>
              </w:rPr>
              <w:t xml:space="preserve">Red </w:t>
            </w:r>
            <w:r w:rsidRPr="00345E70">
              <w:rPr>
                <w:sz w:val="20"/>
                <w:szCs w:val="18"/>
              </w:rPr>
              <w:t>(2015-2017) (Fig</w:t>
            </w:r>
            <w:r w:rsidR="00F94B23">
              <w:rPr>
                <w:sz w:val="20"/>
                <w:szCs w:val="18"/>
              </w:rPr>
              <w:t>ure</w:t>
            </w:r>
            <w:r w:rsidRPr="00345E70">
              <w:rPr>
                <w:sz w:val="20"/>
                <w:szCs w:val="18"/>
              </w:rPr>
              <w:t xml:space="preserve"> </w:t>
            </w:r>
            <w:r w:rsidR="0028247F" w:rsidRPr="00345E70">
              <w:rPr>
                <w:sz w:val="20"/>
                <w:szCs w:val="18"/>
              </w:rPr>
              <w:t>A</w:t>
            </w:r>
            <w:r w:rsidR="00F94B23">
              <w:rPr>
                <w:sz w:val="20"/>
                <w:szCs w:val="18"/>
              </w:rPr>
              <w:t>2</w:t>
            </w:r>
            <w:r w:rsidR="00B7572D">
              <w:rPr>
                <w:sz w:val="20"/>
                <w:szCs w:val="18"/>
              </w:rPr>
              <w:t>.1</w:t>
            </w:r>
            <w:r w:rsidRPr="00345E70">
              <w:rPr>
                <w:sz w:val="20"/>
                <w:szCs w:val="18"/>
              </w:rPr>
              <w:t xml:space="preserve">). The 2013 WSP rapid status of </w:t>
            </w:r>
            <w:r w:rsidRPr="00345E70">
              <w:rPr>
                <w:i/>
                <w:iCs/>
                <w:sz w:val="20"/>
                <w:szCs w:val="18"/>
              </w:rPr>
              <w:t>Amber</w:t>
            </w:r>
            <w:r w:rsidRPr="00345E70">
              <w:rPr>
                <w:sz w:val="20"/>
                <w:szCs w:val="18"/>
              </w:rPr>
              <w:t xml:space="preserve"> matches the WSP integrated status </w:t>
            </w:r>
            <w:sdt>
              <w:sdtPr>
                <w:rPr>
                  <w:color w:val="000000"/>
                  <w:sz w:val="20"/>
                  <w:szCs w:val="18"/>
                </w:rPr>
                <w:tag w:val="MENDELEY_CITATION_v3_eyJjaXRhdGlvbklEIjoiTUVOREVMRVlfQ0lUQVRJT05fMGIzNDhjNzItNjBmOS00M2VjLThhZTctNjg3NjIxNGI3YzY2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V9XX0="/>
                <w:id w:val="129677861"/>
                <w:placeholder>
                  <w:docPart w:val="DefaultPlaceholder_-1854013440"/>
                </w:placeholder>
              </w:sdtPr>
              <w:sdtContent>
                <w:r w:rsidR="00A27EED" w:rsidRPr="00A27EED">
                  <w:rPr>
                    <w:color w:val="000000"/>
                    <w:sz w:val="20"/>
                    <w:szCs w:val="18"/>
                  </w:rPr>
                  <w:t>(DFO 2015a)</w:t>
                </w:r>
              </w:sdtContent>
            </w:sdt>
            <w:r w:rsidRPr="00345E70">
              <w:rPr>
                <w:sz w:val="20"/>
                <w:szCs w:val="18"/>
              </w:rPr>
              <w:t>.</w:t>
            </w:r>
          </w:p>
          <w:p w14:paraId="6FD624DC" w14:textId="77777777" w:rsidR="006E494E" w:rsidRPr="00345E70" w:rsidRDefault="006E494E" w:rsidP="00345E70">
            <w:pPr>
              <w:pStyle w:val="BodyText"/>
              <w:rPr>
                <w:sz w:val="20"/>
                <w:szCs w:val="18"/>
              </w:rPr>
            </w:pPr>
            <w:r w:rsidRPr="00345E70">
              <w:rPr>
                <w:sz w:val="20"/>
                <w:szCs w:val="18"/>
              </w:rPr>
              <w:t>Stock assessment moved from a float-based AUC to flight given road access lost after 2020; precision of estimate has gone down. Since it is a single stream CU, there is a risk that one landslide could block passage into spawning grounds. There have been substantial fires in the area that have increased slide risk and impacted the watershed. It is important to track incidences related to landslides and blockages. No First Nation subject matter experts were successfully engaged for this CU.</w:t>
            </w:r>
          </w:p>
        </w:tc>
      </w:tr>
      <w:tr w:rsidR="006E494E" w14:paraId="26A91C29" w14:textId="77777777" w:rsidTr="006E494E">
        <w:tc>
          <w:tcPr>
            <w:tcW w:w="715" w:type="dxa"/>
          </w:tcPr>
          <w:p w14:paraId="0F3FD0EA" w14:textId="77777777" w:rsidR="006E494E" w:rsidRPr="006E494E" w:rsidRDefault="006E494E" w:rsidP="00EA3A55">
            <w:pPr>
              <w:rPr>
                <w:rFonts w:cs="Arial"/>
                <w:sz w:val="20"/>
              </w:rPr>
            </w:pPr>
            <w:r w:rsidRPr="006E494E">
              <w:rPr>
                <w:rFonts w:cs="Arial"/>
                <w:b/>
                <w:bCs/>
                <w:sz w:val="20"/>
              </w:rPr>
              <w:t>CO-7</w:t>
            </w:r>
          </w:p>
        </w:tc>
        <w:tc>
          <w:tcPr>
            <w:tcW w:w="1260" w:type="dxa"/>
          </w:tcPr>
          <w:p w14:paraId="1E3E49C5" w14:textId="77777777" w:rsidR="006E494E" w:rsidRPr="006E494E" w:rsidRDefault="006E494E" w:rsidP="00EA3A55">
            <w:pPr>
              <w:rPr>
                <w:rFonts w:cs="Arial"/>
                <w:sz w:val="20"/>
              </w:rPr>
            </w:pPr>
            <w:r w:rsidRPr="006E494E">
              <w:rPr>
                <w:rFonts w:cs="Arial"/>
                <w:b/>
                <w:bCs/>
                <w:sz w:val="20"/>
              </w:rPr>
              <w:t>Lower Thompson</w:t>
            </w:r>
          </w:p>
        </w:tc>
        <w:tc>
          <w:tcPr>
            <w:tcW w:w="1620" w:type="dxa"/>
            <w:shd w:val="clear" w:color="auto" w:fill="92D050"/>
          </w:tcPr>
          <w:p w14:paraId="56A0DD36" w14:textId="77777777" w:rsidR="006E494E" w:rsidRPr="006E494E" w:rsidRDefault="006E494E" w:rsidP="00EA3A55">
            <w:pPr>
              <w:rPr>
                <w:rFonts w:cs="Arial"/>
                <w:b/>
                <w:bCs/>
                <w:sz w:val="20"/>
              </w:rPr>
            </w:pPr>
            <w:r w:rsidRPr="006E494E">
              <w:rPr>
                <w:rFonts w:cs="Arial"/>
                <w:b/>
                <w:bCs/>
                <w:sz w:val="20"/>
              </w:rPr>
              <w:t xml:space="preserve">GREEN,        </w:t>
            </w:r>
          </w:p>
          <w:p w14:paraId="745347DE" w14:textId="77777777" w:rsidR="006E494E" w:rsidRPr="006E494E" w:rsidRDefault="006E494E" w:rsidP="00EA3A55">
            <w:pPr>
              <w:rPr>
                <w:rFonts w:cs="Arial"/>
                <w:sz w:val="20"/>
              </w:rPr>
            </w:pPr>
            <w:r w:rsidRPr="006E494E">
              <w:rPr>
                <w:rFonts w:cs="Arial"/>
                <w:b/>
                <w:bCs/>
                <w:sz w:val="20"/>
              </w:rPr>
              <w:t>HIGH CONFIDENCE</w:t>
            </w:r>
          </w:p>
        </w:tc>
        <w:tc>
          <w:tcPr>
            <w:tcW w:w="6210" w:type="dxa"/>
          </w:tcPr>
          <w:p w14:paraId="1EDCDE3E" w14:textId="1BB03F79" w:rsidR="006E494E" w:rsidRPr="00345E70" w:rsidRDefault="006E494E" w:rsidP="00345E70">
            <w:pPr>
              <w:pStyle w:val="BodyText"/>
              <w:rPr>
                <w:sz w:val="20"/>
                <w:szCs w:val="18"/>
              </w:rPr>
            </w:pPr>
            <w:r w:rsidRPr="00345E70">
              <w:rPr>
                <w:sz w:val="20"/>
                <w:szCs w:val="18"/>
              </w:rPr>
              <w:t xml:space="preserve">The recent year’s status (2022) is designated </w:t>
            </w:r>
            <w:r w:rsidRPr="00345E70">
              <w:rPr>
                <w:i/>
                <w:iCs/>
                <w:sz w:val="20"/>
                <w:szCs w:val="18"/>
              </w:rPr>
              <w:t>Green</w:t>
            </w:r>
            <w:r w:rsidRPr="00345E70">
              <w:rPr>
                <w:sz w:val="20"/>
                <w:szCs w:val="18"/>
              </w:rPr>
              <w:t xml:space="preserve"> with </w:t>
            </w:r>
            <w:r w:rsidRPr="00345E70">
              <w:rPr>
                <w:i/>
                <w:iCs/>
                <w:sz w:val="20"/>
                <w:szCs w:val="18"/>
              </w:rPr>
              <w:t xml:space="preserve">High </w:t>
            </w:r>
            <w:r w:rsidRPr="00345E70">
              <w:rPr>
                <w:sz w:val="20"/>
                <w:szCs w:val="18"/>
              </w:rPr>
              <w:t xml:space="preserve">confidence based on the algorithm. The recent generational average falls above the </w:t>
            </w:r>
            <w:r w:rsidRPr="00345E70">
              <w:rPr>
                <w:i/>
                <w:iCs/>
                <w:sz w:val="20"/>
                <w:szCs w:val="18"/>
              </w:rPr>
              <w:t>absolute abundance</w:t>
            </w:r>
            <w:r w:rsidRPr="00345E70">
              <w:rPr>
                <w:sz w:val="20"/>
                <w:szCs w:val="18"/>
              </w:rPr>
              <w:t xml:space="preserve"> upper threshold (10,000), and also fall above 1.1</w:t>
            </w:r>
            <w:r w:rsidR="0028247F" w:rsidRPr="00345E70">
              <w:rPr>
                <w:sz w:val="20"/>
                <w:szCs w:val="18"/>
              </w:rPr>
              <w:t xml:space="preserve"> (</w:t>
            </w:r>
            <w:r w:rsidRPr="00345E70">
              <w:rPr>
                <w:sz w:val="20"/>
                <w:szCs w:val="18"/>
              </w:rPr>
              <w:t xml:space="preserve">the </w:t>
            </w:r>
            <w:r w:rsidRPr="00345E70">
              <w:rPr>
                <w:i/>
                <w:iCs/>
                <w:sz w:val="20"/>
                <w:szCs w:val="18"/>
              </w:rPr>
              <w:t>relative-abundance</w:t>
            </w:r>
            <w:r w:rsidRPr="00345E70">
              <w:rPr>
                <w:sz w:val="20"/>
                <w:szCs w:val="18"/>
              </w:rPr>
              <w:t xml:space="preserve"> upper benchmark (80% S</w:t>
            </w:r>
            <w:r w:rsidRPr="00345E70">
              <w:rPr>
                <w:sz w:val="20"/>
                <w:szCs w:val="18"/>
                <w:vertAlign w:val="subscript"/>
              </w:rPr>
              <w:t>msy</w:t>
            </w:r>
            <w:r w:rsidRPr="00345E70">
              <w:rPr>
                <w:sz w:val="20"/>
                <w:szCs w:val="18"/>
              </w:rPr>
              <w:t>) (Node 36) (Fig</w:t>
            </w:r>
            <w:r w:rsidR="00F94B23">
              <w:rPr>
                <w:sz w:val="20"/>
                <w:szCs w:val="18"/>
              </w:rPr>
              <w:t>ure</w:t>
            </w:r>
            <w:r w:rsidRPr="00345E70">
              <w:rPr>
                <w:sz w:val="20"/>
                <w:szCs w:val="18"/>
              </w:rPr>
              <w:t xml:space="preserve"> </w:t>
            </w:r>
            <w:r w:rsidR="0028247F" w:rsidRPr="00345E70">
              <w:rPr>
                <w:sz w:val="20"/>
                <w:szCs w:val="18"/>
              </w:rPr>
              <w:t>A</w:t>
            </w:r>
            <w:r w:rsidR="00F94B23">
              <w:rPr>
                <w:sz w:val="20"/>
                <w:szCs w:val="18"/>
              </w:rPr>
              <w:t>2</w:t>
            </w:r>
            <w:r w:rsidR="00B7572D">
              <w:rPr>
                <w:sz w:val="20"/>
                <w:szCs w:val="18"/>
              </w:rPr>
              <w:t>.2</w:t>
            </w:r>
            <w:r w:rsidRPr="00345E70">
              <w:rPr>
                <w:sz w:val="20"/>
                <w:szCs w:val="18"/>
              </w:rPr>
              <w:t xml:space="preserve">). This </w:t>
            </w:r>
            <w:r w:rsidRPr="00345E70">
              <w:rPr>
                <w:i/>
                <w:iCs/>
                <w:sz w:val="20"/>
                <w:szCs w:val="18"/>
              </w:rPr>
              <w:t xml:space="preserve">Green </w:t>
            </w:r>
            <w:r w:rsidRPr="00345E70">
              <w:rPr>
                <w:sz w:val="20"/>
                <w:szCs w:val="18"/>
              </w:rPr>
              <w:t>status has been consistent for the past three years (2020-2022) (</w:t>
            </w:r>
            <w:r w:rsidR="001D5EE6" w:rsidRPr="00345E70">
              <w:rPr>
                <w:sz w:val="20"/>
                <w:szCs w:val="18"/>
              </w:rPr>
              <w:t>Fig</w:t>
            </w:r>
            <w:r w:rsidR="00F94B23">
              <w:rPr>
                <w:sz w:val="20"/>
                <w:szCs w:val="18"/>
              </w:rPr>
              <w:t>ure</w:t>
            </w:r>
            <w:r w:rsidR="001D5EE6" w:rsidRPr="00345E70">
              <w:rPr>
                <w:sz w:val="20"/>
                <w:szCs w:val="18"/>
              </w:rPr>
              <w:t xml:space="preserve"> A</w:t>
            </w:r>
            <w:r w:rsidR="00F94B23">
              <w:rPr>
                <w:sz w:val="20"/>
                <w:szCs w:val="18"/>
              </w:rPr>
              <w:t>2</w:t>
            </w:r>
            <w:r w:rsidR="00B7572D">
              <w:rPr>
                <w:sz w:val="20"/>
                <w:szCs w:val="18"/>
              </w:rPr>
              <w:t>.2</w:t>
            </w:r>
            <w:r w:rsidRPr="00345E70">
              <w:rPr>
                <w:sz w:val="20"/>
                <w:szCs w:val="18"/>
              </w:rPr>
              <w:t xml:space="preserve">). Status was </w:t>
            </w:r>
            <w:r w:rsidRPr="00345E70">
              <w:rPr>
                <w:i/>
                <w:iCs/>
                <w:sz w:val="20"/>
                <w:szCs w:val="18"/>
              </w:rPr>
              <w:t xml:space="preserve">Red </w:t>
            </w:r>
            <w:r w:rsidRPr="00345E70">
              <w:rPr>
                <w:sz w:val="20"/>
                <w:szCs w:val="18"/>
              </w:rPr>
              <w:t xml:space="preserve">in 2000, the first year in the time series, and in 2005 &amp; 2006. Status was </w:t>
            </w:r>
            <w:r w:rsidRPr="00345E70">
              <w:rPr>
                <w:i/>
                <w:iCs/>
                <w:sz w:val="20"/>
                <w:szCs w:val="18"/>
              </w:rPr>
              <w:t xml:space="preserve">Amber </w:t>
            </w:r>
            <w:r w:rsidRPr="00345E70">
              <w:rPr>
                <w:sz w:val="20"/>
                <w:szCs w:val="18"/>
              </w:rPr>
              <w:t xml:space="preserve">for all other years up to 2019. The 2013 WSP rapid status of </w:t>
            </w:r>
            <w:r w:rsidRPr="00345E70">
              <w:rPr>
                <w:i/>
                <w:iCs/>
                <w:sz w:val="20"/>
                <w:szCs w:val="18"/>
              </w:rPr>
              <w:t>Amber</w:t>
            </w:r>
            <w:r w:rsidRPr="00345E70">
              <w:rPr>
                <w:sz w:val="20"/>
                <w:szCs w:val="18"/>
              </w:rPr>
              <w:t xml:space="preserve"> is consistent with the WSP integrated status of </w:t>
            </w:r>
            <w:r w:rsidRPr="00345E70">
              <w:rPr>
                <w:i/>
                <w:iCs/>
                <w:sz w:val="20"/>
                <w:szCs w:val="18"/>
              </w:rPr>
              <w:t>Amber/Green</w:t>
            </w:r>
            <w:r w:rsidRPr="00345E70">
              <w:rPr>
                <w:sz w:val="20"/>
                <w:szCs w:val="18"/>
              </w:rPr>
              <w:t xml:space="preserve"> </w:t>
            </w:r>
            <w:sdt>
              <w:sdtPr>
                <w:rPr>
                  <w:color w:val="000000"/>
                  <w:sz w:val="20"/>
                  <w:szCs w:val="18"/>
                </w:rPr>
                <w:tag w:val="MENDELEY_CITATION_v3_eyJjaXRhdGlvbklEIjoiTUVOREVMRVlfQ0lUQVRJT05fMzdhOTQwOTEtMDkwNy00ZTdjLWE0YjItZDE1MGY4OTYxYjIz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UsInN1cHByZXNzLWF1dGhvciI6ZmFsc2UsImNvbXBvc2l0ZSI6ZmFsc2UsImF1dGhvci1vbmx5IjpmYWxzZX1dfQ=="/>
                <w:id w:val="-1647586819"/>
                <w:placeholder>
                  <w:docPart w:val="DefaultPlaceholder_-1854013440"/>
                </w:placeholder>
              </w:sdtPr>
              <w:sdtContent>
                <w:r w:rsidR="00A27EED" w:rsidRPr="00A27EED">
                  <w:rPr>
                    <w:color w:val="000000"/>
                    <w:sz w:val="20"/>
                    <w:szCs w:val="18"/>
                  </w:rPr>
                  <w:t>(DFO 2015a)</w:t>
                </w:r>
              </w:sdtContent>
            </w:sdt>
            <w:r w:rsidRPr="00345E70">
              <w:rPr>
                <w:sz w:val="20"/>
                <w:szCs w:val="18"/>
              </w:rPr>
              <w:t xml:space="preserve">. </w:t>
            </w:r>
          </w:p>
          <w:p w14:paraId="1A46BC0E" w14:textId="26B84E6D" w:rsidR="006E494E" w:rsidRPr="00345E70" w:rsidRDefault="006E494E" w:rsidP="00345E70">
            <w:pPr>
              <w:pStyle w:val="BodyText"/>
              <w:rPr>
                <w:sz w:val="20"/>
                <w:szCs w:val="18"/>
              </w:rPr>
            </w:pPr>
            <w:r w:rsidRPr="00345E70">
              <w:rPr>
                <w:sz w:val="20"/>
                <w:szCs w:val="18"/>
              </w:rPr>
              <w:t xml:space="preserve">One </w:t>
            </w:r>
            <w:r w:rsidR="00D40F9F">
              <w:rPr>
                <w:sz w:val="20"/>
                <w:szCs w:val="18"/>
              </w:rPr>
              <w:t>reviewer</w:t>
            </w:r>
            <w:r w:rsidR="00D40F9F" w:rsidRPr="00345E70">
              <w:rPr>
                <w:sz w:val="20"/>
                <w:szCs w:val="18"/>
              </w:rPr>
              <w:t xml:space="preserve"> </w:t>
            </w:r>
            <w:r w:rsidRPr="00345E70">
              <w:rPr>
                <w:sz w:val="20"/>
                <w:szCs w:val="18"/>
              </w:rPr>
              <w:t>recommended that the status should be Amber due to the variable time series and recent impacts to the landscape. There is potential capacity and productivity issues from the severe degradation of rearing and spawning habitats due to fires, floods, and drought which are not reflected in the benchmarks of this assessment. Access to the Bonaparte River through it’s fishway was blocked in 2018, resulting in few to no spawners there in 2018 and the primary return year of 2021. It is expected that this impact will persist in 2024. The Coldwater River also experienced extreme flood conditions (&gt;1/100-year-event impact) in Nov 2021, which has potential to cause a recruitment failure in 2024 due to redds being scoured, increased pre-spawn mortality, and other persistent impacts to spawning and rearing areas.</w:t>
            </w:r>
          </w:p>
        </w:tc>
      </w:tr>
      <w:tr w:rsidR="006E494E" w14:paraId="7697CD48" w14:textId="77777777" w:rsidTr="006E494E">
        <w:tc>
          <w:tcPr>
            <w:tcW w:w="715" w:type="dxa"/>
          </w:tcPr>
          <w:p w14:paraId="40AA17C7" w14:textId="77777777" w:rsidR="006E494E" w:rsidRPr="006E494E" w:rsidRDefault="006E494E" w:rsidP="00EA3A55">
            <w:pPr>
              <w:rPr>
                <w:rFonts w:cs="Arial"/>
                <w:sz w:val="20"/>
              </w:rPr>
            </w:pPr>
            <w:r w:rsidRPr="006E494E">
              <w:rPr>
                <w:rFonts w:cs="Arial"/>
                <w:b/>
                <w:bCs/>
                <w:sz w:val="20"/>
              </w:rPr>
              <w:t>CO-8</w:t>
            </w:r>
          </w:p>
        </w:tc>
        <w:tc>
          <w:tcPr>
            <w:tcW w:w="1260" w:type="dxa"/>
          </w:tcPr>
          <w:p w14:paraId="585F00B0" w14:textId="77777777" w:rsidR="006E494E" w:rsidRPr="006E494E" w:rsidRDefault="006E494E" w:rsidP="00EA3A55">
            <w:pPr>
              <w:rPr>
                <w:rFonts w:cs="Arial"/>
                <w:sz w:val="20"/>
              </w:rPr>
            </w:pPr>
            <w:r w:rsidRPr="006E494E">
              <w:rPr>
                <w:rFonts w:cs="Arial"/>
                <w:b/>
                <w:bCs/>
                <w:sz w:val="20"/>
              </w:rPr>
              <w:t>South Thompson</w:t>
            </w:r>
          </w:p>
        </w:tc>
        <w:tc>
          <w:tcPr>
            <w:tcW w:w="1620" w:type="dxa"/>
            <w:shd w:val="clear" w:color="auto" w:fill="92D050"/>
          </w:tcPr>
          <w:p w14:paraId="4FAA4025" w14:textId="77777777" w:rsidR="006E494E" w:rsidRPr="006E494E" w:rsidRDefault="006E494E" w:rsidP="00EA3A55">
            <w:pPr>
              <w:rPr>
                <w:rFonts w:cs="Arial"/>
                <w:b/>
                <w:bCs/>
                <w:sz w:val="20"/>
              </w:rPr>
            </w:pPr>
            <w:r w:rsidRPr="006E494E">
              <w:rPr>
                <w:rFonts w:cs="Arial"/>
                <w:b/>
                <w:bCs/>
                <w:sz w:val="20"/>
              </w:rPr>
              <w:t xml:space="preserve">GREEN,        </w:t>
            </w:r>
          </w:p>
          <w:p w14:paraId="516BADF9" w14:textId="77777777" w:rsidR="006E494E" w:rsidRPr="006E494E" w:rsidRDefault="006E494E" w:rsidP="00EA3A55">
            <w:pPr>
              <w:rPr>
                <w:rFonts w:cs="Arial"/>
                <w:sz w:val="20"/>
              </w:rPr>
            </w:pPr>
            <w:r w:rsidRPr="006E494E">
              <w:rPr>
                <w:rFonts w:cs="Arial"/>
                <w:b/>
                <w:bCs/>
                <w:sz w:val="20"/>
              </w:rPr>
              <w:t>HIGH CONFIDENCE</w:t>
            </w:r>
          </w:p>
        </w:tc>
        <w:tc>
          <w:tcPr>
            <w:tcW w:w="6210" w:type="dxa"/>
          </w:tcPr>
          <w:p w14:paraId="6CFF75B8" w14:textId="6C4A2A69" w:rsidR="006E494E" w:rsidRPr="00345E70" w:rsidRDefault="006E494E" w:rsidP="00345E70">
            <w:pPr>
              <w:pStyle w:val="BodyText"/>
              <w:rPr>
                <w:sz w:val="20"/>
                <w:szCs w:val="18"/>
              </w:rPr>
            </w:pPr>
            <w:r w:rsidRPr="00345E70">
              <w:rPr>
                <w:sz w:val="20"/>
                <w:szCs w:val="18"/>
              </w:rPr>
              <w:t xml:space="preserve">The recent year’s status (2022) is designated </w:t>
            </w:r>
            <w:r w:rsidRPr="00345E70">
              <w:rPr>
                <w:i/>
                <w:iCs/>
                <w:sz w:val="20"/>
                <w:szCs w:val="18"/>
              </w:rPr>
              <w:t>Green</w:t>
            </w:r>
            <w:r w:rsidRPr="00345E70">
              <w:rPr>
                <w:sz w:val="20"/>
                <w:szCs w:val="18"/>
              </w:rPr>
              <w:t xml:space="preserve"> with </w:t>
            </w:r>
            <w:r w:rsidRPr="00345E70">
              <w:rPr>
                <w:i/>
                <w:iCs/>
                <w:sz w:val="20"/>
                <w:szCs w:val="18"/>
              </w:rPr>
              <w:t xml:space="preserve">High </w:t>
            </w:r>
            <w:r w:rsidRPr="00345E70">
              <w:rPr>
                <w:sz w:val="20"/>
                <w:szCs w:val="18"/>
              </w:rPr>
              <w:t xml:space="preserve">confidence based on the algorithm. The recent generational average falls above the </w:t>
            </w:r>
            <w:r w:rsidRPr="00345E70">
              <w:rPr>
                <w:i/>
                <w:iCs/>
                <w:sz w:val="20"/>
                <w:szCs w:val="18"/>
              </w:rPr>
              <w:t>absolute abundance</w:t>
            </w:r>
            <w:r w:rsidRPr="00345E70">
              <w:rPr>
                <w:sz w:val="20"/>
                <w:szCs w:val="18"/>
              </w:rPr>
              <w:t xml:space="preserve"> metric upper threshold (10,000), and also falls above 1.1 </w:t>
            </w:r>
            <w:r w:rsidR="0028247F" w:rsidRPr="00345E70">
              <w:rPr>
                <w:sz w:val="20"/>
                <w:szCs w:val="18"/>
              </w:rPr>
              <w:t>(</w:t>
            </w:r>
            <w:r w:rsidRPr="00345E70">
              <w:rPr>
                <w:sz w:val="20"/>
                <w:szCs w:val="18"/>
              </w:rPr>
              <w:t xml:space="preserve">the </w:t>
            </w:r>
            <w:r w:rsidRPr="00345E70">
              <w:rPr>
                <w:i/>
                <w:iCs/>
                <w:sz w:val="20"/>
                <w:szCs w:val="18"/>
              </w:rPr>
              <w:t>relative-abundance</w:t>
            </w:r>
            <w:r w:rsidRPr="00345E70">
              <w:rPr>
                <w:sz w:val="20"/>
                <w:szCs w:val="18"/>
              </w:rPr>
              <w:t xml:space="preserve"> upper benchmark (80% S</w:t>
            </w:r>
            <w:r w:rsidRPr="00345E70">
              <w:rPr>
                <w:sz w:val="20"/>
                <w:szCs w:val="18"/>
                <w:vertAlign w:val="subscript"/>
              </w:rPr>
              <w:t>msy</w:t>
            </w:r>
            <w:r w:rsidRPr="00345E70">
              <w:rPr>
                <w:sz w:val="20"/>
                <w:szCs w:val="18"/>
              </w:rPr>
              <w:t>) (Node 36)(</w:t>
            </w:r>
            <w:r w:rsidR="00B7572D">
              <w:rPr>
                <w:sz w:val="20"/>
                <w:szCs w:val="18"/>
              </w:rPr>
              <w:t>Fig</w:t>
            </w:r>
            <w:r w:rsidR="00F94B23">
              <w:rPr>
                <w:sz w:val="20"/>
                <w:szCs w:val="18"/>
              </w:rPr>
              <w:t>ure</w:t>
            </w:r>
            <w:r w:rsidR="00B7572D">
              <w:rPr>
                <w:sz w:val="20"/>
                <w:szCs w:val="18"/>
              </w:rPr>
              <w:t xml:space="preserve"> </w:t>
            </w:r>
            <w:r w:rsidR="0028247F" w:rsidRPr="00345E70">
              <w:rPr>
                <w:sz w:val="20"/>
                <w:szCs w:val="18"/>
              </w:rPr>
              <w:t>A</w:t>
            </w:r>
            <w:r w:rsidR="00F94B23">
              <w:rPr>
                <w:sz w:val="20"/>
                <w:szCs w:val="18"/>
              </w:rPr>
              <w:t>2</w:t>
            </w:r>
            <w:r w:rsidR="00B7572D">
              <w:rPr>
                <w:sz w:val="20"/>
                <w:szCs w:val="18"/>
              </w:rPr>
              <w:t>.3</w:t>
            </w:r>
            <w:r w:rsidRPr="00345E70">
              <w:rPr>
                <w:sz w:val="20"/>
                <w:szCs w:val="18"/>
              </w:rPr>
              <w:t xml:space="preserve">). This status has been </w:t>
            </w:r>
            <w:r w:rsidRPr="00345E70">
              <w:rPr>
                <w:i/>
                <w:iCs/>
                <w:sz w:val="20"/>
                <w:szCs w:val="18"/>
              </w:rPr>
              <w:t xml:space="preserve">Green </w:t>
            </w:r>
            <w:r w:rsidRPr="00345E70">
              <w:rPr>
                <w:sz w:val="20"/>
                <w:szCs w:val="18"/>
              </w:rPr>
              <w:t xml:space="preserve">for the past two years (2021-2022). The status was </w:t>
            </w:r>
            <w:r w:rsidRPr="00345E70">
              <w:rPr>
                <w:i/>
                <w:iCs/>
                <w:sz w:val="20"/>
                <w:szCs w:val="18"/>
              </w:rPr>
              <w:t xml:space="preserve">Amber </w:t>
            </w:r>
            <w:r w:rsidRPr="00345E70">
              <w:rPr>
                <w:sz w:val="20"/>
                <w:szCs w:val="18"/>
              </w:rPr>
              <w:t>from 2000 to 2020 (Fig</w:t>
            </w:r>
            <w:r w:rsidR="00F94B23">
              <w:rPr>
                <w:sz w:val="20"/>
                <w:szCs w:val="18"/>
              </w:rPr>
              <w:t>ure</w:t>
            </w:r>
            <w:r w:rsidRPr="00345E70">
              <w:rPr>
                <w:sz w:val="20"/>
                <w:szCs w:val="18"/>
              </w:rPr>
              <w:t xml:space="preserve"> </w:t>
            </w:r>
            <w:r w:rsidR="00B7572D" w:rsidRPr="00B7572D">
              <w:rPr>
                <w:sz w:val="20"/>
                <w:szCs w:val="18"/>
              </w:rPr>
              <w:t>A</w:t>
            </w:r>
            <w:r w:rsidR="00F94B23">
              <w:rPr>
                <w:sz w:val="20"/>
                <w:szCs w:val="18"/>
              </w:rPr>
              <w:t>2</w:t>
            </w:r>
            <w:r w:rsidR="00B7572D" w:rsidRPr="00B7572D">
              <w:rPr>
                <w:sz w:val="20"/>
                <w:szCs w:val="18"/>
              </w:rPr>
              <w:t>.3</w:t>
            </w:r>
            <w:r w:rsidRPr="00345E70">
              <w:rPr>
                <w:sz w:val="20"/>
                <w:szCs w:val="18"/>
              </w:rPr>
              <w:t xml:space="preserve">). The 2013 WSP rapid status of </w:t>
            </w:r>
            <w:r w:rsidRPr="00345E70">
              <w:rPr>
                <w:i/>
                <w:iCs/>
                <w:sz w:val="20"/>
                <w:szCs w:val="18"/>
              </w:rPr>
              <w:t>Amber</w:t>
            </w:r>
            <w:r w:rsidRPr="00345E70">
              <w:rPr>
                <w:sz w:val="20"/>
                <w:szCs w:val="18"/>
              </w:rPr>
              <w:t xml:space="preserve"> matches the WSP integrated status </w:t>
            </w:r>
            <w:sdt>
              <w:sdtPr>
                <w:rPr>
                  <w:color w:val="000000"/>
                  <w:sz w:val="20"/>
                  <w:szCs w:val="18"/>
                </w:rPr>
                <w:tag w:val="MENDELEY_CITATION_v3_eyJjaXRhdGlvbklEIjoiTUVOREVMRVlfQ0lUQVRJT05fYTM2ZmFhZjEtMWE2YS00YTMzLTk4OTItYmM3YWYxNWVhN2E5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UsInN1cHByZXNzLWF1dGhvciI6ZmFsc2UsImNvbXBvc2l0ZSI6ZmFsc2UsImF1dGhvci1vbmx5IjpmYWxzZX1dfQ=="/>
                <w:id w:val="-640886448"/>
                <w:placeholder>
                  <w:docPart w:val="DefaultPlaceholder_-1854013440"/>
                </w:placeholder>
              </w:sdtPr>
              <w:sdtContent>
                <w:r w:rsidR="00A27EED" w:rsidRPr="00A27EED">
                  <w:rPr>
                    <w:color w:val="000000"/>
                    <w:sz w:val="20"/>
                    <w:szCs w:val="18"/>
                  </w:rPr>
                  <w:t>(DFO 2015a)</w:t>
                </w:r>
              </w:sdtContent>
            </w:sdt>
            <w:r w:rsidRPr="00345E70">
              <w:rPr>
                <w:sz w:val="20"/>
                <w:szCs w:val="18"/>
              </w:rPr>
              <w:t>.</w:t>
            </w:r>
          </w:p>
          <w:p w14:paraId="1F540D88" w14:textId="07A566CB" w:rsidR="006E494E" w:rsidRPr="00345E70" w:rsidRDefault="006E494E" w:rsidP="00345E70">
            <w:pPr>
              <w:pStyle w:val="BodyText"/>
              <w:rPr>
                <w:sz w:val="20"/>
                <w:szCs w:val="18"/>
              </w:rPr>
            </w:pPr>
            <w:r w:rsidRPr="00345E70">
              <w:rPr>
                <w:sz w:val="20"/>
                <w:szCs w:val="18"/>
              </w:rPr>
              <w:t xml:space="preserve">One </w:t>
            </w:r>
            <w:r w:rsidR="00D40F9F">
              <w:rPr>
                <w:sz w:val="20"/>
                <w:szCs w:val="18"/>
              </w:rPr>
              <w:t>reviewer</w:t>
            </w:r>
            <w:r w:rsidR="00D40F9F" w:rsidRPr="00345E70">
              <w:rPr>
                <w:sz w:val="20"/>
                <w:szCs w:val="18"/>
              </w:rPr>
              <w:t xml:space="preserve"> </w:t>
            </w:r>
            <w:r w:rsidRPr="00345E70">
              <w:rPr>
                <w:sz w:val="20"/>
                <w:szCs w:val="18"/>
              </w:rPr>
              <w:t xml:space="preserve">recommended that the status should be Amber due the highly variable time series and that the most recent data point is just greater than 10,000. There is potential capacity and productivity issues from the severe degradation of rearing and </w:t>
            </w:r>
            <w:r w:rsidRPr="00345E70">
              <w:rPr>
                <w:sz w:val="20"/>
                <w:szCs w:val="18"/>
              </w:rPr>
              <w:lastRenderedPageBreak/>
              <w:t>spawning habitats due to fires, floods, and drought which are not reflected in the benchmarks of this assessment. Salmon River and Bessette River complex are two systems that suffered extreme drought conditions in 2023 and have been experiencing impacts from variable drought conditions in recent years. Widespread fires in the Adams and Little river and Shuswap Lake watersheds will also have persistent impacts to habitat quality and productivity.</w:t>
            </w:r>
          </w:p>
        </w:tc>
      </w:tr>
      <w:tr w:rsidR="006E494E" w14:paraId="415A91B0" w14:textId="77777777" w:rsidTr="006E494E">
        <w:tc>
          <w:tcPr>
            <w:tcW w:w="715" w:type="dxa"/>
          </w:tcPr>
          <w:p w14:paraId="38AB29CF" w14:textId="77777777" w:rsidR="006E494E" w:rsidRPr="006E494E" w:rsidRDefault="006E494E" w:rsidP="00EA3A55">
            <w:pPr>
              <w:rPr>
                <w:rFonts w:cs="Arial"/>
                <w:sz w:val="20"/>
              </w:rPr>
            </w:pPr>
            <w:r w:rsidRPr="006E494E">
              <w:rPr>
                <w:rFonts w:cs="Arial"/>
                <w:b/>
                <w:bCs/>
                <w:sz w:val="20"/>
              </w:rPr>
              <w:lastRenderedPageBreak/>
              <w:t>CO-9</w:t>
            </w:r>
          </w:p>
        </w:tc>
        <w:tc>
          <w:tcPr>
            <w:tcW w:w="1260" w:type="dxa"/>
          </w:tcPr>
          <w:p w14:paraId="196FBE59" w14:textId="77777777" w:rsidR="006E494E" w:rsidRPr="006E494E" w:rsidRDefault="006E494E" w:rsidP="00EA3A55">
            <w:pPr>
              <w:rPr>
                <w:rFonts w:cs="Arial"/>
                <w:sz w:val="20"/>
              </w:rPr>
            </w:pPr>
            <w:r w:rsidRPr="006E494E">
              <w:rPr>
                <w:rFonts w:cs="Arial"/>
                <w:b/>
                <w:bCs/>
                <w:sz w:val="20"/>
              </w:rPr>
              <w:t>North Thompson</w:t>
            </w:r>
          </w:p>
        </w:tc>
        <w:tc>
          <w:tcPr>
            <w:tcW w:w="1620" w:type="dxa"/>
            <w:shd w:val="clear" w:color="auto" w:fill="92D050"/>
          </w:tcPr>
          <w:p w14:paraId="6EE60F22" w14:textId="77777777" w:rsidR="006E494E" w:rsidRPr="006E494E" w:rsidRDefault="006E494E" w:rsidP="00EA3A55">
            <w:pPr>
              <w:rPr>
                <w:rFonts w:cs="Arial"/>
                <w:b/>
                <w:bCs/>
                <w:sz w:val="20"/>
              </w:rPr>
            </w:pPr>
            <w:r w:rsidRPr="006E494E">
              <w:rPr>
                <w:rFonts w:cs="Arial"/>
                <w:b/>
                <w:bCs/>
                <w:sz w:val="20"/>
              </w:rPr>
              <w:t xml:space="preserve">GREEN,        </w:t>
            </w:r>
          </w:p>
          <w:p w14:paraId="0ADF6B0A" w14:textId="77777777" w:rsidR="006E494E" w:rsidRPr="006E494E" w:rsidRDefault="006E494E" w:rsidP="00EA3A55">
            <w:pPr>
              <w:rPr>
                <w:rFonts w:cs="Arial"/>
                <w:b/>
                <w:bCs/>
                <w:sz w:val="20"/>
              </w:rPr>
            </w:pPr>
            <w:r w:rsidRPr="006E494E">
              <w:rPr>
                <w:rFonts w:cs="Arial"/>
                <w:b/>
                <w:bCs/>
                <w:sz w:val="20"/>
              </w:rPr>
              <w:t>HIGH CONFIDENCE</w:t>
            </w:r>
          </w:p>
        </w:tc>
        <w:tc>
          <w:tcPr>
            <w:tcW w:w="6210" w:type="dxa"/>
          </w:tcPr>
          <w:p w14:paraId="5AF650B0" w14:textId="4F76E2AE" w:rsidR="006E494E" w:rsidRPr="00345E70" w:rsidRDefault="006E494E" w:rsidP="00345E70">
            <w:pPr>
              <w:pStyle w:val="BodyText"/>
              <w:rPr>
                <w:sz w:val="20"/>
                <w:szCs w:val="18"/>
              </w:rPr>
            </w:pPr>
            <w:r w:rsidRPr="00345E70">
              <w:rPr>
                <w:sz w:val="20"/>
                <w:szCs w:val="18"/>
              </w:rPr>
              <w:t xml:space="preserve">The recent year’s status (2022) is designated </w:t>
            </w:r>
            <w:r w:rsidRPr="00345E70">
              <w:rPr>
                <w:i/>
                <w:iCs/>
                <w:sz w:val="20"/>
                <w:szCs w:val="18"/>
              </w:rPr>
              <w:t>Green</w:t>
            </w:r>
            <w:r w:rsidRPr="00345E70">
              <w:rPr>
                <w:sz w:val="20"/>
                <w:szCs w:val="18"/>
              </w:rPr>
              <w:t xml:space="preserve"> with </w:t>
            </w:r>
            <w:r w:rsidRPr="00345E70">
              <w:rPr>
                <w:i/>
                <w:iCs/>
                <w:sz w:val="20"/>
                <w:szCs w:val="18"/>
              </w:rPr>
              <w:t xml:space="preserve">High </w:t>
            </w:r>
            <w:r w:rsidRPr="00345E70">
              <w:rPr>
                <w:sz w:val="20"/>
                <w:szCs w:val="18"/>
              </w:rPr>
              <w:t xml:space="preserve">confidence based on the algorithm. The recent generational average falls above the </w:t>
            </w:r>
            <w:r w:rsidRPr="00345E70">
              <w:rPr>
                <w:i/>
                <w:iCs/>
                <w:sz w:val="20"/>
                <w:szCs w:val="18"/>
              </w:rPr>
              <w:t>absolute abundance</w:t>
            </w:r>
            <w:r w:rsidRPr="00345E70">
              <w:rPr>
                <w:sz w:val="20"/>
                <w:szCs w:val="18"/>
              </w:rPr>
              <w:t xml:space="preserve"> metric algorithm upper threshold (10,000), and also falls above 1.1 </w:t>
            </w:r>
            <w:r w:rsidR="0028247F" w:rsidRPr="00345E70">
              <w:rPr>
                <w:sz w:val="20"/>
                <w:szCs w:val="18"/>
              </w:rPr>
              <w:t>(</w:t>
            </w:r>
            <w:r w:rsidRPr="00345E70">
              <w:rPr>
                <w:sz w:val="20"/>
                <w:szCs w:val="18"/>
              </w:rPr>
              <w:t xml:space="preserve">the </w:t>
            </w:r>
            <w:r w:rsidRPr="00345E70">
              <w:rPr>
                <w:i/>
                <w:iCs/>
                <w:sz w:val="20"/>
                <w:szCs w:val="18"/>
              </w:rPr>
              <w:t>relative-abundance</w:t>
            </w:r>
            <w:r w:rsidRPr="00345E70">
              <w:rPr>
                <w:sz w:val="20"/>
                <w:szCs w:val="18"/>
              </w:rPr>
              <w:t xml:space="preserve"> upper benchmark (80% S</w:t>
            </w:r>
            <w:r w:rsidRPr="00345E70">
              <w:rPr>
                <w:sz w:val="20"/>
                <w:szCs w:val="18"/>
                <w:vertAlign w:val="subscript"/>
              </w:rPr>
              <w:t>msy</w:t>
            </w:r>
            <w:r w:rsidRPr="00345E70">
              <w:rPr>
                <w:sz w:val="20"/>
                <w:szCs w:val="18"/>
              </w:rPr>
              <w:t>) (Node 36) (Fig</w:t>
            </w:r>
            <w:r w:rsidR="007C405A">
              <w:rPr>
                <w:sz w:val="20"/>
                <w:szCs w:val="18"/>
              </w:rPr>
              <w:t>ure</w:t>
            </w:r>
            <w:r w:rsidRPr="00345E70">
              <w:rPr>
                <w:sz w:val="20"/>
                <w:szCs w:val="18"/>
              </w:rPr>
              <w:t xml:space="preserve"> </w:t>
            </w:r>
            <w:r w:rsidR="0028247F" w:rsidRPr="00345E70">
              <w:rPr>
                <w:sz w:val="20"/>
                <w:szCs w:val="18"/>
              </w:rPr>
              <w:t>A</w:t>
            </w:r>
            <w:r w:rsidR="007C405A">
              <w:rPr>
                <w:sz w:val="20"/>
                <w:szCs w:val="18"/>
              </w:rPr>
              <w:t>2</w:t>
            </w:r>
            <w:r w:rsidR="00B7572D">
              <w:rPr>
                <w:sz w:val="20"/>
                <w:szCs w:val="18"/>
              </w:rPr>
              <w:t>.4</w:t>
            </w:r>
            <w:r w:rsidRPr="00345E70">
              <w:rPr>
                <w:sz w:val="20"/>
                <w:szCs w:val="18"/>
              </w:rPr>
              <w:t xml:space="preserve">). The status has been </w:t>
            </w:r>
            <w:r w:rsidRPr="00345E70">
              <w:rPr>
                <w:i/>
                <w:iCs/>
                <w:sz w:val="20"/>
                <w:szCs w:val="18"/>
              </w:rPr>
              <w:t>Green</w:t>
            </w:r>
            <w:r w:rsidRPr="00345E70">
              <w:rPr>
                <w:sz w:val="20"/>
                <w:szCs w:val="18"/>
              </w:rPr>
              <w:t xml:space="preserve"> since 2018. WSP rapid status has alternated between </w:t>
            </w:r>
            <w:r w:rsidRPr="00345E70">
              <w:rPr>
                <w:i/>
                <w:iCs/>
                <w:sz w:val="20"/>
                <w:szCs w:val="18"/>
              </w:rPr>
              <w:t xml:space="preserve">Green </w:t>
            </w:r>
            <w:r w:rsidRPr="00345E70">
              <w:rPr>
                <w:sz w:val="20"/>
                <w:szCs w:val="18"/>
              </w:rPr>
              <w:t xml:space="preserve">and </w:t>
            </w:r>
            <w:r w:rsidRPr="00345E70">
              <w:rPr>
                <w:i/>
                <w:iCs/>
                <w:sz w:val="20"/>
                <w:szCs w:val="18"/>
              </w:rPr>
              <w:t xml:space="preserve">Amber </w:t>
            </w:r>
            <w:r w:rsidRPr="00345E70">
              <w:rPr>
                <w:sz w:val="20"/>
                <w:szCs w:val="18"/>
              </w:rPr>
              <w:t>throughout the time series (2000-2022) (Fig</w:t>
            </w:r>
            <w:r w:rsidR="007C405A">
              <w:rPr>
                <w:sz w:val="20"/>
                <w:szCs w:val="18"/>
              </w:rPr>
              <w:t>ure</w:t>
            </w:r>
            <w:r w:rsidR="00B7572D">
              <w:rPr>
                <w:sz w:val="20"/>
                <w:szCs w:val="18"/>
              </w:rPr>
              <w:t xml:space="preserve"> </w:t>
            </w:r>
            <w:r w:rsidR="00B7572D" w:rsidRPr="00B7572D">
              <w:rPr>
                <w:sz w:val="20"/>
                <w:szCs w:val="18"/>
              </w:rPr>
              <w:t>A</w:t>
            </w:r>
            <w:r w:rsidR="007C405A">
              <w:rPr>
                <w:sz w:val="20"/>
                <w:szCs w:val="18"/>
              </w:rPr>
              <w:t>2</w:t>
            </w:r>
            <w:r w:rsidR="00B7572D" w:rsidRPr="00B7572D">
              <w:rPr>
                <w:sz w:val="20"/>
                <w:szCs w:val="18"/>
              </w:rPr>
              <w:t>.4</w:t>
            </w:r>
            <w:r w:rsidRPr="00345E70">
              <w:rPr>
                <w:sz w:val="20"/>
                <w:szCs w:val="18"/>
              </w:rPr>
              <w:t xml:space="preserve">). The 2013 WSP rapid status of </w:t>
            </w:r>
            <w:r w:rsidRPr="00345E70">
              <w:rPr>
                <w:i/>
                <w:iCs/>
                <w:sz w:val="20"/>
                <w:szCs w:val="18"/>
              </w:rPr>
              <w:t>Green</w:t>
            </w:r>
            <w:r w:rsidRPr="00345E70">
              <w:rPr>
                <w:sz w:val="20"/>
                <w:szCs w:val="18"/>
              </w:rPr>
              <w:t xml:space="preserve"> is consistent with the WSP integrated status of </w:t>
            </w:r>
            <w:r w:rsidRPr="00345E70">
              <w:rPr>
                <w:i/>
                <w:iCs/>
                <w:sz w:val="20"/>
                <w:szCs w:val="18"/>
              </w:rPr>
              <w:t>Amber/Green</w:t>
            </w:r>
            <w:r w:rsidRPr="00345E70">
              <w:rPr>
                <w:sz w:val="20"/>
                <w:szCs w:val="18"/>
              </w:rPr>
              <w:t xml:space="preserve"> </w:t>
            </w:r>
            <w:sdt>
              <w:sdtPr>
                <w:rPr>
                  <w:color w:val="000000"/>
                  <w:sz w:val="20"/>
                  <w:szCs w:val="18"/>
                </w:rPr>
                <w:tag w:val="MENDELEY_CITATION_v3_eyJjaXRhdGlvbklEIjoiTUVOREVMRVlfQ0lUQVRJT05fMTAwOTI3YTgtODY4ZC00NzQ1LTkyMDYtMDU0YjA5MTVjZGQw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UsInN1cHByZXNzLWF1dGhvciI6ZmFsc2UsImNvbXBvc2l0ZSI6ZmFsc2UsImF1dGhvci1vbmx5IjpmYWxzZX1dfQ=="/>
                <w:id w:val="-794375499"/>
                <w:placeholder>
                  <w:docPart w:val="DefaultPlaceholder_-1854013440"/>
                </w:placeholder>
              </w:sdtPr>
              <w:sdtContent>
                <w:r w:rsidR="00A27EED" w:rsidRPr="00A27EED">
                  <w:rPr>
                    <w:color w:val="000000"/>
                    <w:sz w:val="20"/>
                    <w:szCs w:val="18"/>
                  </w:rPr>
                  <w:t>(DFO 2015a)</w:t>
                </w:r>
              </w:sdtContent>
            </w:sdt>
            <w:r w:rsidRPr="00345E70">
              <w:rPr>
                <w:sz w:val="20"/>
                <w:szCs w:val="18"/>
              </w:rPr>
              <w:t>.</w:t>
            </w:r>
          </w:p>
          <w:p w14:paraId="36825744" w14:textId="6F654040" w:rsidR="006E494E" w:rsidRPr="00345E70" w:rsidRDefault="006E494E" w:rsidP="00345E70">
            <w:pPr>
              <w:pStyle w:val="BodyText"/>
              <w:rPr>
                <w:sz w:val="20"/>
                <w:szCs w:val="18"/>
              </w:rPr>
            </w:pPr>
            <w:r w:rsidRPr="00345E70">
              <w:rPr>
                <w:sz w:val="20"/>
                <w:szCs w:val="18"/>
              </w:rPr>
              <w:t xml:space="preserve">One </w:t>
            </w:r>
            <w:r w:rsidR="00D40F9F">
              <w:rPr>
                <w:sz w:val="20"/>
                <w:szCs w:val="18"/>
              </w:rPr>
              <w:t>reviewer</w:t>
            </w:r>
            <w:r w:rsidR="00D40F9F" w:rsidRPr="00345E70">
              <w:rPr>
                <w:sz w:val="20"/>
                <w:szCs w:val="18"/>
              </w:rPr>
              <w:t xml:space="preserve"> </w:t>
            </w:r>
            <w:r w:rsidRPr="00345E70">
              <w:rPr>
                <w:sz w:val="20"/>
                <w:szCs w:val="18"/>
              </w:rPr>
              <w:t>was hesitant to agree that the status should be Green due similar recent impacts to spawning and rearing habitat from fires, floods, and droughts that the other Thompson CUs have experienced. Stream access was particularly impacted in 2023 on several North Thompson tributaries due to drought that triggered remediation action (joint activities between Secwepemc Fisheries Commission and DFO). This CU was exemplary that the COSEWIC and WSP benchmarks did not align with local knowledge of Secwepemc as the abundances were still too low and not all spawning areas were as fully seeded as in Secwepemc memory.</w:t>
            </w:r>
          </w:p>
        </w:tc>
      </w:tr>
      <w:tr w:rsidR="006E494E" w14:paraId="10EFF9A2" w14:textId="77777777" w:rsidTr="006E494E">
        <w:trPr>
          <w:trHeight w:val="97"/>
        </w:trPr>
        <w:tc>
          <w:tcPr>
            <w:tcW w:w="715" w:type="dxa"/>
          </w:tcPr>
          <w:p w14:paraId="4A93D970" w14:textId="77777777" w:rsidR="006E494E" w:rsidRPr="006E494E" w:rsidRDefault="006E494E" w:rsidP="00EA3A55">
            <w:pPr>
              <w:rPr>
                <w:rFonts w:cs="Arial"/>
                <w:sz w:val="20"/>
              </w:rPr>
            </w:pPr>
            <w:r w:rsidRPr="006E494E">
              <w:rPr>
                <w:rFonts w:cs="Arial"/>
                <w:b/>
                <w:bCs/>
                <w:sz w:val="20"/>
              </w:rPr>
              <w:t>CO-48</w:t>
            </w:r>
          </w:p>
        </w:tc>
        <w:tc>
          <w:tcPr>
            <w:tcW w:w="1260" w:type="dxa"/>
          </w:tcPr>
          <w:p w14:paraId="250988FD" w14:textId="77777777" w:rsidR="006E494E" w:rsidRPr="006E494E" w:rsidRDefault="006E494E" w:rsidP="00EA3A55">
            <w:pPr>
              <w:rPr>
                <w:rFonts w:cs="Arial"/>
                <w:sz w:val="20"/>
              </w:rPr>
            </w:pPr>
            <w:r w:rsidRPr="006E494E">
              <w:rPr>
                <w:rFonts w:cs="Arial"/>
                <w:b/>
                <w:bCs/>
                <w:sz w:val="20"/>
              </w:rPr>
              <w:t>Middle Fraser (‘Interior Fraser’ in NuSeds)</w:t>
            </w:r>
          </w:p>
        </w:tc>
        <w:tc>
          <w:tcPr>
            <w:tcW w:w="1620" w:type="dxa"/>
            <w:shd w:val="clear" w:color="auto" w:fill="92D050"/>
          </w:tcPr>
          <w:p w14:paraId="79D90994" w14:textId="77777777" w:rsidR="006E494E" w:rsidRPr="006E494E" w:rsidRDefault="006E494E" w:rsidP="00EA3A55">
            <w:pPr>
              <w:rPr>
                <w:rFonts w:cs="Arial"/>
                <w:b/>
                <w:bCs/>
                <w:sz w:val="20"/>
              </w:rPr>
            </w:pPr>
            <w:r w:rsidRPr="006E494E">
              <w:rPr>
                <w:rFonts w:cs="Arial"/>
                <w:b/>
                <w:bCs/>
                <w:sz w:val="20"/>
              </w:rPr>
              <w:t xml:space="preserve">GREEN, </w:t>
            </w:r>
          </w:p>
          <w:p w14:paraId="16517166" w14:textId="77777777" w:rsidR="006E494E" w:rsidRPr="006E494E" w:rsidRDefault="006E494E" w:rsidP="00EA3A55">
            <w:pPr>
              <w:rPr>
                <w:rFonts w:cs="Arial"/>
                <w:sz w:val="20"/>
              </w:rPr>
            </w:pPr>
            <w:r w:rsidRPr="006E494E">
              <w:rPr>
                <w:rFonts w:cs="Arial"/>
                <w:b/>
                <w:bCs/>
                <w:sz w:val="20"/>
              </w:rPr>
              <w:t>HIGH CONFIDENCE</w:t>
            </w:r>
          </w:p>
        </w:tc>
        <w:tc>
          <w:tcPr>
            <w:tcW w:w="6210" w:type="dxa"/>
          </w:tcPr>
          <w:p w14:paraId="4D7808A1" w14:textId="3628B4E8" w:rsidR="006E494E" w:rsidRPr="00345E70" w:rsidRDefault="006E494E" w:rsidP="00345E70">
            <w:pPr>
              <w:pStyle w:val="BodyText"/>
              <w:rPr>
                <w:sz w:val="20"/>
                <w:szCs w:val="18"/>
              </w:rPr>
            </w:pPr>
            <w:r w:rsidRPr="00345E70">
              <w:rPr>
                <w:sz w:val="20"/>
                <w:szCs w:val="18"/>
              </w:rPr>
              <w:t xml:space="preserve">The recent year’s status (2022) is designated </w:t>
            </w:r>
            <w:r w:rsidRPr="00345E70">
              <w:rPr>
                <w:i/>
                <w:iCs/>
                <w:sz w:val="20"/>
                <w:szCs w:val="18"/>
              </w:rPr>
              <w:t>Green</w:t>
            </w:r>
            <w:r w:rsidRPr="00345E70">
              <w:rPr>
                <w:sz w:val="20"/>
                <w:szCs w:val="18"/>
              </w:rPr>
              <w:t xml:space="preserve"> with </w:t>
            </w:r>
            <w:r w:rsidRPr="00345E70">
              <w:rPr>
                <w:i/>
                <w:iCs/>
                <w:sz w:val="20"/>
                <w:szCs w:val="18"/>
              </w:rPr>
              <w:t>High</w:t>
            </w:r>
            <w:r w:rsidRPr="00345E70">
              <w:rPr>
                <w:sz w:val="20"/>
                <w:szCs w:val="18"/>
              </w:rPr>
              <w:t xml:space="preserve"> confidence based on the algorithm. The recent generational average falls above the </w:t>
            </w:r>
            <w:r w:rsidRPr="00345E70">
              <w:rPr>
                <w:i/>
                <w:iCs/>
                <w:sz w:val="20"/>
                <w:szCs w:val="18"/>
              </w:rPr>
              <w:t>absolute abundance</w:t>
            </w:r>
            <w:r w:rsidRPr="00345E70">
              <w:rPr>
                <w:sz w:val="20"/>
                <w:szCs w:val="18"/>
              </w:rPr>
              <w:t xml:space="preserve"> algorithm upper threshold (10,000), and also falls above 1.1 </w:t>
            </w:r>
            <w:r w:rsidR="0028247F" w:rsidRPr="00345E70">
              <w:rPr>
                <w:sz w:val="20"/>
                <w:szCs w:val="18"/>
              </w:rPr>
              <w:t>(</w:t>
            </w:r>
            <w:r w:rsidRPr="00345E70">
              <w:rPr>
                <w:sz w:val="20"/>
                <w:szCs w:val="18"/>
              </w:rPr>
              <w:t xml:space="preserve">the </w:t>
            </w:r>
            <w:r w:rsidRPr="00345E70">
              <w:rPr>
                <w:i/>
                <w:iCs/>
                <w:sz w:val="20"/>
                <w:szCs w:val="18"/>
              </w:rPr>
              <w:t xml:space="preserve">relative-abundance </w:t>
            </w:r>
            <w:r w:rsidRPr="00345E70">
              <w:rPr>
                <w:sz w:val="20"/>
                <w:szCs w:val="18"/>
              </w:rPr>
              <w:t>metric upper benchmark (80% S</w:t>
            </w:r>
            <w:r w:rsidRPr="00345E70">
              <w:rPr>
                <w:sz w:val="20"/>
                <w:szCs w:val="18"/>
                <w:vertAlign w:val="subscript"/>
              </w:rPr>
              <w:t>msy</w:t>
            </w:r>
            <w:r w:rsidRPr="00345E70">
              <w:rPr>
                <w:sz w:val="20"/>
                <w:szCs w:val="18"/>
              </w:rPr>
              <w:t>) (node 36) (Fig</w:t>
            </w:r>
            <w:r w:rsidR="007C405A">
              <w:rPr>
                <w:sz w:val="20"/>
                <w:szCs w:val="18"/>
              </w:rPr>
              <w:t>ure</w:t>
            </w:r>
            <w:r w:rsidRPr="00345E70">
              <w:rPr>
                <w:sz w:val="20"/>
                <w:szCs w:val="18"/>
              </w:rPr>
              <w:t xml:space="preserve"> </w:t>
            </w:r>
            <w:r w:rsidR="0028247F" w:rsidRPr="00345E70">
              <w:rPr>
                <w:sz w:val="20"/>
                <w:szCs w:val="18"/>
              </w:rPr>
              <w:t>A</w:t>
            </w:r>
            <w:r w:rsidR="007C405A">
              <w:rPr>
                <w:sz w:val="20"/>
                <w:szCs w:val="18"/>
              </w:rPr>
              <w:t>2</w:t>
            </w:r>
            <w:r w:rsidR="00B7572D">
              <w:rPr>
                <w:sz w:val="20"/>
                <w:szCs w:val="18"/>
              </w:rPr>
              <w:t>.5</w:t>
            </w:r>
            <w:r w:rsidRPr="00345E70">
              <w:rPr>
                <w:sz w:val="20"/>
                <w:szCs w:val="18"/>
              </w:rPr>
              <w:t xml:space="preserve">). This status has improved over all previous years, which were </w:t>
            </w:r>
            <w:r w:rsidRPr="00345E70">
              <w:rPr>
                <w:i/>
                <w:iCs/>
                <w:sz w:val="20"/>
                <w:szCs w:val="18"/>
              </w:rPr>
              <w:t xml:space="preserve">Amber </w:t>
            </w:r>
            <w:r w:rsidRPr="00345E70">
              <w:rPr>
                <w:sz w:val="20"/>
                <w:szCs w:val="18"/>
              </w:rPr>
              <w:t>(2000-2021). WSP rapid status could be assigned for all years starting 2000 (</w:t>
            </w:r>
            <w:r w:rsidR="00B7572D" w:rsidRPr="00B7572D">
              <w:rPr>
                <w:sz w:val="20"/>
                <w:szCs w:val="18"/>
              </w:rPr>
              <w:t>Fig</w:t>
            </w:r>
            <w:r w:rsidR="007C405A">
              <w:rPr>
                <w:sz w:val="20"/>
                <w:szCs w:val="18"/>
              </w:rPr>
              <w:t>ure</w:t>
            </w:r>
            <w:r w:rsidR="00B7572D" w:rsidRPr="00B7572D">
              <w:rPr>
                <w:sz w:val="20"/>
                <w:szCs w:val="18"/>
              </w:rPr>
              <w:t xml:space="preserve"> A</w:t>
            </w:r>
            <w:r w:rsidR="007C405A">
              <w:rPr>
                <w:sz w:val="20"/>
                <w:szCs w:val="18"/>
              </w:rPr>
              <w:t>2</w:t>
            </w:r>
            <w:r w:rsidR="00B7572D" w:rsidRPr="00B7572D">
              <w:rPr>
                <w:sz w:val="20"/>
                <w:szCs w:val="18"/>
              </w:rPr>
              <w:t>.5</w:t>
            </w:r>
            <w:r w:rsidRPr="00345E70">
              <w:rPr>
                <w:sz w:val="20"/>
                <w:szCs w:val="18"/>
              </w:rPr>
              <w:t xml:space="preserve">). The 2013 WSP rapid status of </w:t>
            </w:r>
            <w:r w:rsidRPr="00345E70">
              <w:rPr>
                <w:i/>
                <w:iCs/>
                <w:sz w:val="20"/>
                <w:szCs w:val="18"/>
              </w:rPr>
              <w:t>Amber</w:t>
            </w:r>
            <w:r w:rsidRPr="00345E70">
              <w:rPr>
                <w:sz w:val="20"/>
                <w:szCs w:val="18"/>
              </w:rPr>
              <w:t xml:space="preserve"> matches the integrated status </w:t>
            </w:r>
            <w:sdt>
              <w:sdtPr>
                <w:rPr>
                  <w:color w:val="000000"/>
                  <w:sz w:val="20"/>
                  <w:szCs w:val="18"/>
                </w:rPr>
                <w:tag w:val="MENDELEY_CITATION_v3_eyJjaXRhdGlvbklEIjoiTUVOREVMRVlfQ0lUQVRJT05fZWVjMjZkN2EtYzliMS00YjE4LWI0NGMtNTA4NDdmNDk5OGVk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UsInN1cHByZXNzLWF1dGhvciI6ZmFsc2UsImNvbXBvc2l0ZSI6ZmFsc2UsImF1dGhvci1vbmx5IjpmYWxzZX1dfQ=="/>
                <w:id w:val="1400327058"/>
                <w:placeholder>
                  <w:docPart w:val="DefaultPlaceholder_-1854013440"/>
                </w:placeholder>
              </w:sdtPr>
              <w:sdtContent>
                <w:r w:rsidR="00A27EED" w:rsidRPr="00A27EED">
                  <w:rPr>
                    <w:color w:val="000000"/>
                    <w:sz w:val="20"/>
                    <w:szCs w:val="18"/>
                  </w:rPr>
                  <w:t>(DFO 2015a)</w:t>
                </w:r>
              </w:sdtContent>
            </w:sdt>
            <w:r w:rsidRPr="00345E70">
              <w:rPr>
                <w:sz w:val="20"/>
                <w:szCs w:val="18"/>
              </w:rPr>
              <w:t>.</w:t>
            </w:r>
          </w:p>
        </w:tc>
      </w:tr>
    </w:tbl>
    <w:p w14:paraId="35BE5265" w14:textId="6CF97D9C" w:rsidR="006E494E" w:rsidRDefault="006E494E" w:rsidP="006E494E">
      <w:pPr>
        <w:rPr>
          <w:b/>
          <w:bCs/>
        </w:rPr>
      </w:pPr>
    </w:p>
    <w:p w14:paraId="3A54CD52" w14:textId="29C0A53D" w:rsidR="005B7B1A" w:rsidRDefault="005B7B1A" w:rsidP="00F7012F">
      <w:pPr>
        <w:pStyle w:val="Heading3"/>
      </w:pPr>
      <w:r>
        <w:t>Fraser Canyon Conservation Unit (CO-5)</w:t>
      </w:r>
    </w:p>
    <w:p w14:paraId="5E803AEB" w14:textId="24E6BFD4" w:rsidR="00D40F9F" w:rsidRDefault="00D40F9F" w:rsidP="00D40F9F">
      <w:pPr>
        <w:pStyle w:val="BodyText"/>
      </w:pPr>
      <w:r>
        <w:t>In 2022, the Fraser Canyon CU status was estimated as ‘Amber’ with medium-confidence by the Rapid Salmon Scanner (</w:t>
      </w:r>
      <w:bookmarkStart w:id="618" w:name="_Hlk163073398"/>
      <w:r>
        <w:t>Fig</w:t>
      </w:r>
      <w:r w:rsidR="007C405A">
        <w:t>ure</w:t>
      </w:r>
      <w:r w:rsidR="00B7572D">
        <w:t xml:space="preserve"> </w:t>
      </w:r>
      <w:r>
        <w:t>A</w:t>
      </w:r>
      <w:r w:rsidR="00B74121">
        <w:t>2</w:t>
      </w:r>
      <w:r w:rsidR="00B7572D">
        <w:t>.0, A</w:t>
      </w:r>
      <w:r w:rsidR="00B74121">
        <w:t>2</w:t>
      </w:r>
      <w:r w:rsidR="00B7572D">
        <w:t>.</w:t>
      </w:r>
      <w:r>
        <w:t>1; Table A</w:t>
      </w:r>
      <w:r w:rsidR="00B74121">
        <w:t>2</w:t>
      </w:r>
      <w:r w:rsidR="00B7572D">
        <w:t>.0</w:t>
      </w:r>
      <w:bookmarkEnd w:id="618"/>
      <w:r>
        <w:t xml:space="preserve">). The recent generational average falls above the </w:t>
      </w:r>
      <w:r w:rsidRPr="00791E81">
        <w:rPr>
          <w:i/>
          <w:iCs/>
        </w:rPr>
        <w:t>absolute abundance</w:t>
      </w:r>
      <w:r>
        <w:t xml:space="preserve"> lower (1,500) threshold (node 1) but below the </w:t>
      </w:r>
      <w:r>
        <w:rPr>
          <w:i/>
          <w:iCs/>
        </w:rPr>
        <w:t>absolute abundance</w:t>
      </w:r>
      <w:r>
        <w:t xml:space="preserve"> upper (10,000) threshold (node 2). Following algorithm Pathway 2, there is a </w:t>
      </w:r>
      <w:r w:rsidRPr="00561BE9">
        <w:rPr>
          <w:i/>
          <w:iCs/>
        </w:rPr>
        <w:t>relative abundance</w:t>
      </w:r>
      <w:r>
        <w:t xml:space="preserve"> metric for this CU (node 5) and the recent generational average falls above the lower benchmark (S</w:t>
      </w:r>
      <w:r>
        <w:rPr>
          <w:vertAlign w:val="subscript"/>
        </w:rPr>
        <w:t>gen</w:t>
      </w:r>
      <w:r>
        <w:t>) (node 11). Status for this CU is therefore designated as Amber with Medium confidence at Node 22.</w:t>
      </w:r>
    </w:p>
    <w:p w14:paraId="786143A7" w14:textId="5F4D1E5C" w:rsidR="00D40F9F" w:rsidRPr="005B7B1A" w:rsidRDefault="00D40F9F" w:rsidP="00D40F9F">
      <w:pPr>
        <w:pStyle w:val="BodyText"/>
      </w:pPr>
      <w:r>
        <w:t xml:space="preserve">During an unpublished expert review (Arbeider pers. comm), it was recorded: </w:t>
      </w:r>
      <w:r w:rsidRPr="00A871F7">
        <w:t xml:space="preserve">There were no dissenting experts on the status of Fraser Canyon as </w:t>
      </w:r>
      <w:r w:rsidR="00FE7634">
        <w:t>‘</w:t>
      </w:r>
      <w:r w:rsidRPr="00A871F7">
        <w:t>Green</w:t>
      </w:r>
      <w:r w:rsidR="00FE7634">
        <w:t>’</w:t>
      </w:r>
      <w:r w:rsidRPr="00A871F7">
        <w:t xml:space="preserve">; however, it was noted that no First Nation </w:t>
      </w:r>
      <w:r>
        <w:t>reviewer’s</w:t>
      </w:r>
      <w:r w:rsidRPr="00A871F7">
        <w:t xml:space="preserve"> present could claim to be subject matter experts in this CU. The other major concerns were that this is a single site CU in a canyon with a risk of landslides blocking </w:t>
      </w:r>
      <w:r w:rsidRPr="00A871F7">
        <w:lastRenderedPageBreak/>
        <w:t>access and that a 2021 landslide has blocked road access and changed the assessment method.</w:t>
      </w:r>
    </w:p>
    <w:p w14:paraId="6A5C3F52" w14:textId="690D7C42" w:rsidR="006E494E" w:rsidRDefault="006E494E" w:rsidP="00345E70">
      <w:pPr>
        <w:pStyle w:val="Caption-Figure"/>
      </w:pPr>
      <w:r>
        <w:rPr>
          <w:b/>
          <w:bCs/>
          <w:noProof/>
        </w:rPr>
        <w:drawing>
          <wp:inline distT="0" distB="0" distL="0" distR="0" wp14:anchorId="6FF60ABF" wp14:editId="6244AD36">
            <wp:extent cx="5943600" cy="6339840"/>
            <wp:effectExtent l="0" t="0" r="0" b="3810"/>
            <wp:docPr id="36" name="Picture 3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graph&#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6339840"/>
                    </a:xfrm>
                    <a:prstGeom prst="rect">
                      <a:avLst/>
                    </a:prstGeom>
                  </pic:spPr>
                </pic:pic>
              </a:graphicData>
            </a:graphic>
          </wp:inline>
        </w:drawing>
      </w:r>
      <w:r w:rsidRPr="00644CC7">
        <w:rPr>
          <w:b/>
          <w:bCs/>
        </w:rPr>
        <w:t xml:space="preserve">Figure </w:t>
      </w:r>
      <w:r>
        <w:rPr>
          <w:b/>
          <w:bCs/>
        </w:rPr>
        <w:t>A</w:t>
      </w:r>
      <w:r w:rsidR="00B74121">
        <w:rPr>
          <w:b/>
          <w:bCs/>
        </w:rPr>
        <w:t>2</w:t>
      </w:r>
      <w:r w:rsidR="009F08F0">
        <w:rPr>
          <w:b/>
          <w:bCs/>
        </w:rPr>
        <w:t>.</w:t>
      </w:r>
      <w:r w:rsidR="008F4993">
        <w:rPr>
          <w:b/>
          <w:bCs/>
        </w:rPr>
        <w:t>1</w:t>
      </w:r>
      <w:r w:rsidRPr="00644CC7">
        <w:rPr>
          <w:b/>
          <w:bCs/>
        </w:rPr>
        <w:t>:</w:t>
      </w:r>
      <w:r>
        <w:rPr>
          <w:b/>
          <w:bCs/>
        </w:rPr>
        <w:t xml:space="preserve"> Metrics and Status for Fraser Canyon Coho (CO-5).</w:t>
      </w:r>
      <w:r>
        <w:t xml:space="preserve"> Panels on top show the four standard WSP metrics, calculated based on the available time series of spawner abundances. Bottom panel summarizes the status for each individual metric and shows the resulting rapid status for the CU with a confidence rating. If integrated WSP status assessments have been completed for this CU, they are shown on the last row (IntStatus).</w:t>
      </w:r>
      <w:r w:rsidR="004705EA" w:rsidRPr="004705EA">
        <w:t xml:space="preserve"> </w:t>
      </w:r>
      <w:r w:rsidR="004705EA">
        <w:t>In the last integrated assessment, the Fraser Canyon CU was assigned a status of ‘Amber’.</w:t>
      </w:r>
    </w:p>
    <w:p w14:paraId="0CBED39D" w14:textId="3F76252B" w:rsidR="005B7B1A" w:rsidRDefault="005B7B1A" w:rsidP="00F7012F">
      <w:pPr>
        <w:pStyle w:val="Heading3"/>
      </w:pPr>
      <w:r>
        <w:lastRenderedPageBreak/>
        <w:t>Lower Thompson Conservation Unit (CO-7)</w:t>
      </w:r>
    </w:p>
    <w:p w14:paraId="2C1C2174" w14:textId="7A274213" w:rsidR="00D40F9F" w:rsidRDefault="00D40F9F" w:rsidP="00D40F9F">
      <w:pPr>
        <w:pStyle w:val="BodyText"/>
      </w:pPr>
      <w:r>
        <w:t xml:space="preserve">In 2022, the Lower Thompson CU status was estimated as </w:t>
      </w:r>
      <w:bookmarkStart w:id="619" w:name="_Hlk163073433"/>
      <w:r>
        <w:t>‘Green’</w:t>
      </w:r>
      <w:bookmarkEnd w:id="619"/>
      <w:r>
        <w:t xml:space="preserve"> with high-confidence by the Rapid Salmon Scanner (</w:t>
      </w:r>
      <w:r w:rsidR="00B7572D" w:rsidRPr="00B7572D">
        <w:t>Fig</w:t>
      </w:r>
      <w:r w:rsidR="004D162F">
        <w:t>ure</w:t>
      </w:r>
      <w:r w:rsidR="00B7572D" w:rsidRPr="00B7572D">
        <w:t xml:space="preserve"> A</w:t>
      </w:r>
      <w:r w:rsidR="00B74121">
        <w:t>2</w:t>
      </w:r>
      <w:r w:rsidR="00B7572D" w:rsidRPr="00B7572D">
        <w:t>.0, A</w:t>
      </w:r>
      <w:r w:rsidR="00B74121">
        <w:t>2</w:t>
      </w:r>
      <w:r w:rsidR="00B7572D" w:rsidRPr="00B7572D">
        <w:t>.</w:t>
      </w:r>
      <w:r w:rsidR="00B7572D">
        <w:t>2</w:t>
      </w:r>
      <w:r w:rsidR="00B7572D" w:rsidRPr="00B7572D">
        <w:t>; Table A</w:t>
      </w:r>
      <w:r w:rsidR="00B74121">
        <w:t>2</w:t>
      </w:r>
      <w:r w:rsidR="00B7572D" w:rsidRPr="00B7572D">
        <w:t>.0</w:t>
      </w:r>
      <w:r>
        <w:t xml:space="preserve">). The recent generational average falls above the </w:t>
      </w:r>
      <w:r w:rsidRPr="00791E81">
        <w:rPr>
          <w:i/>
          <w:iCs/>
        </w:rPr>
        <w:t>absolute abundance</w:t>
      </w:r>
      <w:r>
        <w:t xml:space="preserve"> lower (1,500) threshold (node 1) and above the </w:t>
      </w:r>
      <w:r>
        <w:rPr>
          <w:i/>
          <w:iCs/>
        </w:rPr>
        <w:t>absolute abundance</w:t>
      </w:r>
      <w:r>
        <w:t xml:space="preserve"> upper (10,000) threshold (node 2). Following algorithm Pathway 1, there is a </w:t>
      </w:r>
      <w:r w:rsidRPr="00561BE9">
        <w:rPr>
          <w:i/>
          <w:iCs/>
        </w:rPr>
        <w:t>relative abundance</w:t>
      </w:r>
      <w:r>
        <w:t xml:space="preserve"> metric for this CU (node 4) and the recent generational average falls above the lower benchmark (S</w:t>
      </w:r>
      <w:r>
        <w:rPr>
          <w:vertAlign w:val="subscript"/>
        </w:rPr>
        <w:t>gen</w:t>
      </w:r>
      <w:r>
        <w:t xml:space="preserve">) (node 9) and above the upper threshold of 1.1 (the upper benchmark for this metric (80% </w:t>
      </w:r>
      <w:r w:rsidRPr="003373A5">
        <w:t>S</w:t>
      </w:r>
      <w:r w:rsidRPr="003373A5">
        <w:rPr>
          <w:vertAlign w:val="subscript"/>
        </w:rPr>
        <w:t>msy</w:t>
      </w:r>
      <w:r>
        <w:t xml:space="preserve">). Status for this CU is therefore designated as </w:t>
      </w:r>
      <w:r w:rsidR="00FE7634">
        <w:t>‘</w:t>
      </w:r>
      <w:r>
        <w:t>Green</w:t>
      </w:r>
      <w:r w:rsidR="00FE7634">
        <w:t>’</w:t>
      </w:r>
      <w:r>
        <w:t xml:space="preserve"> with High confidence at Node 36.</w:t>
      </w:r>
    </w:p>
    <w:p w14:paraId="21700C46" w14:textId="16137040" w:rsidR="006E494E" w:rsidRDefault="00D40F9F" w:rsidP="003C067C">
      <w:pPr>
        <w:pStyle w:val="BodyText"/>
      </w:pPr>
      <w:r>
        <w:t xml:space="preserve">During an unpublished expert review (Arbeider pers. comm), it was recorded: </w:t>
      </w:r>
      <w:r w:rsidRPr="006533CF">
        <w:t xml:space="preserve">There was one dissenting expert on the status of Lower Thompson as </w:t>
      </w:r>
      <w:r w:rsidR="00FE7634" w:rsidRPr="00FE7634">
        <w:t>‘Green’</w:t>
      </w:r>
      <w:r w:rsidR="00FE7634">
        <w:t xml:space="preserve"> </w:t>
      </w:r>
      <w:r w:rsidRPr="006533CF">
        <w:t xml:space="preserve">who recommended the status be </w:t>
      </w:r>
      <w:r w:rsidR="00FE7634">
        <w:t>‘</w:t>
      </w:r>
      <w:r w:rsidRPr="006533CF">
        <w:t>Amber</w:t>
      </w:r>
      <w:r w:rsidR="00FE7634">
        <w:t>’</w:t>
      </w:r>
      <w:r w:rsidRPr="006533CF">
        <w:t xml:space="preserve">. One major concern was that although the last three years rapid-status has been </w:t>
      </w:r>
      <w:r w:rsidR="00FE7634">
        <w:t>‘</w:t>
      </w:r>
      <w:r w:rsidRPr="006533CF">
        <w:t>Green</w:t>
      </w:r>
      <w:r w:rsidR="00FE7634">
        <w:t>’</w:t>
      </w:r>
      <w:r w:rsidRPr="006533CF">
        <w:t>, the overall time series is highly variable. Close monitoring of the percent change and abundance levels are required. Additionally, recent and severe fires and drought conditions are expected to negatively impact the spawning and rearing habitats, which will impact the population’s productivity and abundance trajectory. For example, a failure of the Bonaparte fishway due to a fire impacts in 2018 has resulted in near 0 spawner abundances in that system in both 2018 and 2021 (and expected low returns in 2024)</w:t>
      </w:r>
      <w:r>
        <w:t>.</w:t>
      </w:r>
    </w:p>
    <w:p w14:paraId="28233FA1" w14:textId="77777777" w:rsidR="005B7B1A" w:rsidRDefault="005B7B1A" w:rsidP="005B7B1A">
      <w:r>
        <w:rPr>
          <w:noProof/>
        </w:rPr>
        <w:lastRenderedPageBreak/>
        <w:drawing>
          <wp:inline distT="0" distB="0" distL="0" distR="0" wp14:anchorId="7EC831B4" wp14:editId="364077E7">
            <wp:extent cx="5943600" cy="6339840"/>
            <wp:effectExtent l="0" t="0" r="0" b="3810"/>
            <wp:docPr id="2"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graph&#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6339840"/>
                    </a:xfrm>
                    <a:prstGeom prst="rect">
                      <a:avLst/>
                    </a:prstGeom>
                  </pic:spPr>
                </pic:pic>
              </a:graphicData>
            </a:graphic>
          </wp:inline>
        </w:drawing>
      </w:r>
    </w:p>
    <w:p w14:paraId="45E19A5D" w14:textId="21DCF939" w:rsidR="005B7B1A" w:rsidRDefault="005B7B1A" w:rsidP="00345E70">
      <w:pPr>
        <w:pStyle w:val="Caption-Figure"/>
      </w:pPr>
      <w:r w:rsidRPr="00644CC7">
        <w:rPr>
          <w:b/>
          <w:bCs/>
        </w:rPr>
        <w:t xml:space="preserve">Figure </w:t>
      </w:r>
      <w:r>
        <w:rPr>
          <w:b/>
          <w:bCs/>
        </w:rPr>
        <w:t>A</w:t>
      </w:r>
      <w:r w:rsidR="00B74121">
        <w:rPr>
          <w:b/>
          <w:bCs/>
        </w:rPr>
        <w:t>2</w:t>
      </w:r>
      <w:r w:rsidR="009F08F0">
        <w:rPr>
          <w:b/>
          <w:bCs/>
        </w:rPr>
        <w:t>.</w:t>
      </w:r>
      <w:r w:rsidR="008F4993">
        <w:rPr>
          <w:b/>
          <w:bCs/>
        </w:rPr>
        <w:t>2</w:t>
      </w:r>
      <w:r w:rsidRPr="00644CC7">
        <w:rPr>
          <w:b/>
          <w:bCs/>
        </w:rPr>
        <w:t>:</w:t>
      </w:r>
      <w:r>
        <w:rPr>
          <w:b/>
          <w:bCs/>
        </w:rPr>
        <w:t xml:space="preserve"> Metrics and Status for Lower Thompson Coho (CO-7).</w:t>
      </w:r>
      <w:r w:rsidRPr="005B7B1A">
        <w:t xml:space="preserve"> </w:t>
      </w:r>
      <w:r>
        <w:t>Panels on top show the four standard WSP metrics, calculated based on the available time series of spawner abundances. Bottom panel summarizes the status for each individual metric and shows the resulting rapid status for the CU with a confidence rating. If integrated WSP status assessments have been completed for this CU, they are shown on the last row (IntStatus).</w:t>
      </w:r>
      <w:r w:rsidR="004705EA">
        <w:t xml:space="preserve"> In the last integrated assessment, the Lower Thompson CU was assigned a status of ‘Amber/Green’.</w:t>
      </w:r>
    </w:p>
    <w:p w14:paraId="038D217C" w14:textId="584A3543" w:rsidR="005B7B1A" w:rsidRDefault="005B7B1A" w:rsidP="005B7B1A"/>
    <w:p w14:paraId="00C34ED1" w14:textId="4496A164" w:rsidR="005B7B1A" w:rsidRDefault="005B7B1A" w:rsidP="00F7012F">
      <w:pPr>
        <w:pStyle w:val="Heading3"/>
      </w:pPr>
      <w:r>
        <w:lastRenderedPageBreak/>
        <w:t>South Thompson Conservation Unit (CO-8)</w:t>
      </w:r>
    </w:p>
    <w:p w14:paraId="21891112" w14:textId="4F1EC16C" w:rsidR="00D40F9F" w:rsidRDefault="00D40F9F" w:rsidP="00D40F9F">
      <w:pPr>
        <w:pStyle w:val="BodyText"/>
      </w:pPr>
      <w:r>
        <w:t>In 2022, the Lower Thompson CU status was estimated as ‘Green’ with high-confidence by the Rapid Salmon Scanner (</w:t>
      </w:r>
      <w:r w:rsidR="00FE7634" w:rsidRPr="00B7572D">
        <w:t>Fig</w:t>
      </w:r>
      <w:r w:rsidR="004D162F">
        <w:t>ure</w:t>
      </w:r>
      <w:r w:rsidR="00FE7634" w:rsidRPr="00B7572D">
        <w:t xml:space="preserve"> A</w:t>
      </w:r>
      <w:r w:rsidR="00B74121">
        <w:t>2</w:t>
      </w:r>
      <w:r w:rsidR="00FE7634" w:rsidRPr="00B7572D">
        <w:t>.0, A</w:t>
      </w:r>
      <w:r w:rsidR="00B74121">
        <w:t>2</w:t>
      </w:r>
      <w:r w:rsidR="00FE7634" w:rsidRPr="00B7572D">
        <w:t>.</w:t>
      </w:r>
      <w:r w:rsidR="00FE7634">
        <w:t>3</w:t>
      </w:r>
      <w:r w:rsidR="00FE7634" w:rsidRPr="00B7572D">
        <w:t>; Table A</w:t>
      </w:r>
      <w:r w:rsidR="00B74121">
        <w:t>2</w:t>
      </w:r>
      <w:r w:rsidR="00FE7634" w:rsidRPr="00B7572D">
        <w:t>.0</w:t>
      </w:r>
      <w:r>
        <w:t xml:space="preserve">). The recent generational average falls above the </w:t>
      </w:r>
      <w:r w:rsidRPr="00791E81">
        <w:rPr>
          <w:i/>
          <w:iCs/>
        </w:rPr>
        <w:t>absolute abundance</w:t>
      </w:r>
      <w:r>
        <w:t xml:space="preserve"> lower (1,500) threshold (node 1) and above the </w:t>
      </w:r>
      <w:r>
        <w:rPr>
          <w:i/>
          <w:iCs/>
        </w:rPr>
        <w:t>absolute abundance</w:t>
      </w:r>
      <w:r>
        <w:t xml:space="preserve"> upper (10,000) threshold (node 2). Following algorithm Pathway 1, there is a </w:t>
      </w:r>
      <w:r w:rsidRPr="00561BE9">
        <w:rPr>
          <w:i/>
          <w:iCs/>
        </w:rPr>
        <w:t>relative abundance</w:t>
      </w:r>
      <w:r>
        <w:t xml:space="preserve"> metric for this CU (node 4) and the recent generational average falls above the lower benchmark (S</w:t>
      </w:r>
      <w:r>
        <w:rPr>
          <w:vertAlign w:val="subscript"/>
        </w:rPr>
        <w:t>gen</w:t>
      </w:r>
      <w:r>
        <w:t xml:space="preserve">) (node 9) and above the upper threshold of 1.1 (the upper benchmark for this metric (80% </w:t>
      </w:r>
      <w:r w:rsidRPr="003373A5">
        <w:t>S</w:t>
      </w:r>
      <w:r w:rsidRPr="003373A5">
        <w:rPr>
          <w:vertAlign w:val="subscript"/>
        </w:rPr>
        <w:t>msy</w:t>
      </w:r>
      <w:r>
        <w:t xml:space="preserve">). Status for this CU is therefore designated as </w:t>
      </w:r>
      <w:r w:rsidR="00FE7634">
        <w:t>‘</w:t>
      </w:r>
      <w:r>
        <w:t>Green</w:t>
      </w:r>
      <w:r w:rsidR="00FE7634">
        <w:t>’</w:t>
      </w:r>
      <w:r>
        <w:t xml:space="preserve"> with High confidence at Node 36.</w:t>
      </w:r>
    </w:p>
    <w:p w14:paraId="60EBDB89" w14:textId="42EC9B63" w:rsidR="004705EA" w:rsidRDefault="00D40F9F" w:rsidP="003C067C">
      <w:pPr>
        <w:pStyle w:val="BodyText"/>
      </w:pPr>
      <w:r>
        <w:t xml:space="preserve">During an unpublished expert review (Arbeider pers. comm), it was recorded: </w:t>
      </w:r>
      <w:r w:rsidRPr="006533CF">
        <w:t xml:space="preserve">There was one dissenting expert on the status of South Thompson as </w:t>
      </w:r>
      <w:r w:rsidR="00FE7634">
        <w:t>‘</w:t>
      </w:r>
      <w:r w:rsidRPr="006533CF">
        <w:t>Green</w:t>
      </w:r>
      <w:r w:rsidR="00FE7634">
        <w:t>’</w:t>
      </w:r>
      <w:r w:rsidRPr="006533CF">
        <w:t xml:space="preserve"> who recommended the status be </w:t>
      </w:r>
      <w:r w:rsidR="00FE7634">
        <w:t>‘</w:t>
      </w:r>
      <w:r w:rsidRPr="006533CF">
        <w:t>Amber</w:t>
      </w:r>
      <w:r w:rsidR="00FE7634">
        <w:t>’</w:t>
      </w:r>
      <w:r w:rsidRPr="006533CF">
        <w:t xml:space="preserve">. One major concern was that although the last two years rapid-status has been </w:t>
      </w:r>
      <w:r w:rsidR="00FE7634">
        <w:t>‘</w:t>
      </w:r>
      <w:r w:rsidRPr="006533CF">
        <w:t>Green</w:t>
      </w:r>
      <w:r w:rsidR="00FE7634">
        <w:t>’</w:t>
      </w:r>
      <w:r w:rsidRPr="006533CF">
        <w:t>, the overall time series is highly variable. Close monitoring of the percent change and abundance levels are required. Additionally, recent and severe fires and drought conditions are expected to negatively impact the spawning and rearing habitats, which will impact the population’s productivity and abundance trajectory.</w:t>
      </w:r>
    </w:p>
    <w:p w14:paraId="5B9AFBBD" w14:textId="77777777" w:rsidR="004705EA" w:rsidRDefault="004705EA" w:rsidP="004705EA">
      <w:pPr>
        <w:rPr>
          <w:b/>
          <w:bCs/>
        </w:rPr>
      </w:pPr>
      <w:r>
        <w:rPr>
          <w:b/>
          <w:bCs/>
          <w:noProof/>
        </w:rPr>
        <w:lastRenderedPageBreak/>
        <w:drawing>
          <wp:inline distT="0" distB="0" distL="0" distR="0" wp14:anchorId="373E39C3" wp14:editId="02A605FD">
            <wp:extent cx="5943600" cy="6339840"/>
            <wp:effectExtent l="0" t="0" r="0" b="3810"/>
            <wp:docPr id="3"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graph&#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6339840"/>
                    </a:xfrm>
                    <a:prstGeom prst="rect">
                      <a:avLst/>
                    </a:prstGeom>
                  </pic:spPr>
                </pic:pic>
              </a:graphicData>
            </a:graphic>
          </wp:inline>
        </w:drawing>
      </w:r>
    </w:p>
    <w:p w14:paraId="72D2EA70" w14:textId="01F9A6CE" w:rsidR="004705EA" w:rsidRDefault="004705EA" w:rsidP="00345E70">
      <w:pPr>
        <w:pStyle w:val="Caption-Figure"/>
      </w:pPr>
      <w:r w:rsidRPr="00644CC7">
        <w:rPr>
          <w:b/>
          <w:bCs/>
        </w:rPr>
        <w:t xml:space="preserve">Figure </w:t>
      </w:r>
      <w:r>
        <w:rPr>
          <w:b/>
          <w:bCs/>
        </w:rPr>
        <w:t>A</w:t>
      </w:r>
      <w:r w:rsidR="00B74121">
        <w:rPr>
          <w:b/>
          <w:bCs/>
        </w:rPr>
        <w:t>2</w:t>
      </w:r>
      <w:r w:rsidR="009F08F0">
        <w:rPr>
          <w:b/>
          <w:bCs/>
        </w:rPr>
        <w:t>.</w:t>
      </w:r>
      <w:r w:rsidR="008F4993">
        <w:rPr>
          <w:b/>
          <w:bCs/>
        </w:rPr>
        <w:t xml:space="preserve">3. </w:t>
      </w:r>
      <w:r>
        <w:rPr>
          <w:b/>
          <w:bCs/>
        </w:rPr>
        <w:t>Metrics and Status for South Thompson Coho (CO-8).</w:t>
      </w:r>
      <w:r w:rsidRPr="004705EA">
        <w:t xml:space="preserve"> </w:t>
      </w:r>
      <w:r>
        <w:t>Panels on top show the four standard WSP metrics, calculated based on the available time series of spawner abundances. Bottom panel summarizes the status for each individual metric and shows the resulting rapid status for the CU with a confidence rating. If integrated WSP status assessments have been completed for this CU, they are shown on the last row (IntStatus). In the last integrated assessment, the South Thompson CU was assigned a status of ‘Amber’.</w:t>
      </w:r>
    </w:p>
    <w:p w14:paraId="56EF1138" w14:textId="2C746903" w:rsidR="004705EA" w:rsidRDefault="004705EA" w:rsidP="004705EA"/>
    <w:p w14:paraId="157568F3" w14:textId="35749006" w:rsidR="004705EA" w:rsidRDefault="004705EA" w:rsidP="00F7012F">
      <w:pPr>
        <w:pStyle w:val="Heading3"/>
      </w:pPr>
      <w:r>
        <w:lastRenderedPageBreak/>
        <w:t>North Thompson Conservation Unit (CO-9)</w:t>
      </w:r>
    </w:p>
    <w:p w14:paraId="7F1FFF71" w14:textId="69EF2313" w:rsidR="00D40F9F" w:rsidRDefault="00D40F9F" w:rsidP="00D40F9F">
      <w:pPr>
        <w:pStyle w:val="BodyText"/>
      </w:pPr>
      <w:r>
        <w:t>In 2022, the North Thompson CU status was estimated as ‘Green’ with high-confidence by the Rapid Salmon Scanner (</w:t>
      </w:r>
      <w:r w:rsidR="00FE7634" w:rsidRPr="00B7572D">
        <w:t>Fig</w:t>
      </w:r>
      <w:r w:rsidR="004D162F">
        <w:t>ure</w:t>
      </w:r>
      <w:r w:rsidR="00FE7634" w:rsidRPr="00B7572D">
        <w:t xml:space="preserve"> A</w:t>
      </w:r>
      <w:r w:rsidR="00B74121">
        <w:t>2</w:t>
      </w:r>
      <w:r w:rsidR="00FE7634" w:rsidRPr="00B7572D">
        <w:t>.0, A</w:t>
      </w:r>
      <w:r w:rsidR="00B74121">
        <w:t>2</w:t>
      </w:r>
      <w:r w:rsidR="00FE7634" w:rsidRPr="00B7572D">
        <w:t>.</w:t>
      </w:r>
      <w:r w:rsidR="00FE7634">
        <w:t>4</w:t>
      </w:r>
      <w:r w:rsidR="00FE7634" w:rsidRPr="00B7572D">
        <w:t>; Table A</w:t>
      </w:r>
      <w:r w:rsidR="00B74121">
        <w:t>2</w:t>
      </w:r>
      <w:r w:rsidR="00FE7634" w:rsidRPr="00B7572D">
        <w:t>.0</w:t>
      </w:r>
      <w:r>
        <w:t xml:space="preserve">). The recent generational average falls above the </w:t>
      </w:r>
      <w:r w:rsidRPr="00791E81">
        <w:rPr>
          <w:i/>
          <w:iCs/>
        </w:rPr>
        <w:t>absolute abundance</w:t>
      </w:r>
      <w:r>
        <w:t xml:space="preserve"> lower (1,500) threshold (node 1) and above the </w:t>
      </w:r>
      <w:r>
        <w:rPr>
          <w:i/>
          <w:iCs/>
        </w:rPr>
        <w:t>absolute abundance</w:t>
      </w:r>
      <w:r>
        <w:t xml:space="preserve"> upper (10,000) threshold (node 2). Following algorithm Pathway 1, there is a </w:t>
      </w:r>
      <w:r w:rsidRPr="00561BE9">
        <w:rPr>
          <w:i/>
          <w:iCs/>
        </w:rPr>
        <w:t>relative abundance</w:t>
      </w:r>
      <w:r>
        <w:t xml:space="preserve"> metric for this CU (node 4) and the recent generational average falls above the lower benchmark (S</w:t>
      </w:r>
      <w:r>
        <w:rPr>
          <w:vertAlign w:val="subscript"/>
        </w:rPr>
        <w:t>gen</w:t>
      </w:r>
      <w:r>
        <w:t xml:space="preserve">) (node 9) and above the upper threshold of 1.1 (the upper benchmark for this metric (80% </w:t>
      </w:r>
      <w:r w:rsidRPr="003373A5">
        <w:t>S</w:t>
      </w:r>
      <w:r w:rsidRPr="003373A5">
        <w:rPr>
          <w:vertAlign w:val="subscript"/>
        </w:rPr>
        <w:t>msy</w:t>
      </w:r>
      <w:r>
        <w:t xml:space="preserve">). Status for this CU is therefore designated as </w:t>
      </w:r>
      <w:r w:rsidR="00FE7634">
        <w:t>‘</w:t>
      </w:r>
      <w:r>
        <w:t>Green</w:t>
      </w:r>
      <w:r w:rsidR="00FE7634">
        <w:t>’</w:t>
      </w:r>
      <w:r>
        <w:t xml:space="preserve"> with High confidence at Node 36.</w:t>
      </w:r>
    </w:p>
    <w:p w14:paraId="099797F4" w14:textId="1911917E" w:rsidR="00D40F9F" w:rsidRDefault="00D40F9F" w:rsidP="00D40F9F">
      <w:pPr>
        <w:pStyle w:val="BodyText"/>
      </w:pPr>
      <w:r>
        <w:t xml:space="preserve">During an unpublished expert review (Arbeider pers. comm), it was recorded: </w:t>
      </w:r>
      <w:r w:rsidRPr="006533CF">
        <w:t xml:space="preserve">There was one uncertain expert on the status of North Thompson as </w:t>
      </w:r>
      <w:r w:rsidR="00FE7634">
        <w:t>‘</w:t>
      </w:r>
      <w:r w:rsidRPr="006533CF">
        <w:t>Green</w:t>
      </w:r>
      <w:r w:rsidR="00FE7634">
        <w:t>’</w:t>
      </w:r>
      <w:r w:rsidRPr="006533CF">
        <w:t>. Recent severe and sustained drought conditions continue to negatively impact spawning and rearing habitat, which will impact the population’s productivity and abundance trajectory.</w:t>
      </w:r>
    </w:p>
    <w:p w14:paraId="339F928A" w14:textId="0BC59054" w:rsidR="004705EA" w:rsidRDefault="004705EA" w:rsidP="004705EA">
      <w:pPr>
        <w:jc w:val="both"/>
      </w:pPr>
    </w:p>
    <w:p w14:paraId="3C72E4C9" w14:textId="77777777" w:rsidR="004705EA" w:rsidRDefault="004705EA" w:rsidP="004705EA">
      <w:pPr>
        <w:rPr>
          <w:b/>
          <w:bCs/>
        </w:rPr>
      </w:pPr>
      <w:r>
        <w:rPr>
          <w:b/>
          <w:bCs/>
          <w:noProof/>
        </w:rPr>
        <w:lastRenderedPageBreak/>
        <w:drawing>
          <wp:inline distT="0" distB="0" distL="0" distR="0" wp14:anchorId="3C2927DE" wp14:editId="16E24CB9">
            <wp:extent cx="5943600" cy="6339840"/>
            <wp:effectExtent l="0" t="0" r="0" b="3810"/>
            <wp:docPr id="4"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graph&#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6339840"/>
                    </a:xfrm>
                    <a:prstGeom prst="rect">
                      <a:avLst/>
                    </a:prstGeom>
                  </pic:spPr>
                </pic:pic>
              </a:graphicData>
            </a:graphic>
          </wp:inline>
        </w:drawing>
      </w:r>
    </w:p>
    <w:p w14:paraId="177C5322" w14:textId="698F755E" w:rsidR="004705EA" w:rsidRDefault="004705EA" w:rsidP="00345E70">
      <w:pPr>
        <w:pStyle w:val="Caption-Figure"/>
      </w:pPr>
      <w:r w:rsidRPr="00644CC7">
        <w:rPr>
          <w:b/>
          <w:bCs/>
        </w:rPr>
        <w:t xml:space="preserve">Figure </w:t>
      </w:r>
      <w:r>
        <w:rPr>
          <w:b/>
          <w:bCs/>
        </w:rPr>
        <w:t>A</w:t>
      </w:r>
      <w:r w:rsidR="00B74121">
        <w:rPr>
          <w:b/>
          <w:bCs/>
        </w:rPr>
        <w:t>2</w:t>
      </w:r>
      <w:r w:rsidR="009F08F0">
        <w:rPr>
          <w:b/>
          <w:bCs/>
        </w:rPr>
        <w:t>.</w:t>
      </w:r>
      <w:r w:rsidR="008F4993">
        <w:rPr>
          <w:b/>
          <w:bCs/>
        </w:rPr>
        <w:t>4.</w:t>
      </w:r>
      <w:r>
        <w:rPr>
          <w:b/>
          <w:bCs/>
        </w:rPr>
        <w:t xml:space="preserve"> Metrics and Status for North Thompson Coho (CO-9).</w:t>
      </w:r>
      <w:r w:rsidRPr="004705EA">
        <w:rPr>
          <w:b/>
          <w:bCs/>
        </w:rPr>
        <w:t xml:space="preserve"> </w:t>
      </w:r>
      <w:r>
        <w:t>Panels on top show the four standard WSP metrics, calculated based on the available time series of spawner abundances. Bottom panel summarizes the status for each individual metric and shows the resulting rapid status for the CU with a confidence rating. If integrated WSP status assessments have been completed for this CU, they are shown on the last row (IntStatus). In the last integrated assessment, the North Thompson CU was assigned a status of ‘Amber/Green’.</w:t>
      </w:r>
    </w:p>
    <w:p w14:paraId="7C2411B5" w14:textId="30D6CFF6" w:rsidR="004705EA" w:rsidRDefault="004705EA" w:rsidP="00F7012F">
      <w:pPr>
        <w:pStyle w:val="Heading3"/>
      </w:pPr>
      <w:r>
        <w:t>Middle Fraser Conservation Unit (CO-45)</w:t>
      </w:r>
    </w:p>
    <w:p w14:paraId="588096C8" w14:textId="16217DC0" w:rsidR="00D40F9F" w:rsidRDefault="00D40F9F" w:rsidP="00D40F9F">
      <w:pPr>
        <w:pStyle w:val="BodyText"/>
      </w:pPr>
      <w:r>
        <w:t>In 2022, the North Thompson CU status was estimated as ‘Green’ with high-confidence by the Rapid Salmon Scanner (</w:t>
      </w:r>
      <w:r w:rsidR="00FE7634" w:rsidRPr="00B7572D">
        <w:t>Fig</w:t>
      </w:r>
      <w:r w:rsidR="004D162F">
        <w:t>ure</w:t>
      </w:r>
      <w:r w:rsidR="00FE7634" w:rsidRPr="00B7572D">
        <w:t xml:space="preserve"> A</w:t>
      </w:r>
      <w:r w:rsidR="00B74121">
        <w:t>2</w:t>
      </w:r>
      <w:r w:rsidR="00FE7634" w:rsidRPr="00B7572D">
        <w:t>.0, A</w:t>
      </w:r>
      <w:r w:rsidR="00B74121">
        <w:t>2</w:t>
      </w:r>
      <w:r w:rsidR="00FE7634" w:rsidRPr="00B7572D">
        <w:t>.</w:t>
      </w:r>
      <w:r w:rsidR="00FE7634">
        <w:t>5</w:t>
      </w:r>
      <w:r w:rsidR="00FE7634" w:rsidRPr="00B7572D">
        <w:t>; Table A</w:t>
      </w:r>
      <w:r w:rsidR="00B74121">
        <w:t>2</w:t>
      </w:r>
      <w:r w:rsidR="00FE7634" w:rsidRPr="00B7572D">
        <w:t>.0</w:t>
      </w:r>
      <w:r>
        <w:t xml:space="preserve">). The recent generational average falls above the </w:t>
      </w:r>
      <w:r w:rsidRPr="00791E81">
        <w:rPr>
          <w:i/>
          <w:iCs/>
        </w:rPr>
        <w:t>absolute abundance</w:t>
      </w:r>
      <w:r>
        <w:t xml:space="preserve"> lower (1,500) threshold (node 1) and above the </w:t>
      </w:r>
      <w:r>
        <w:rPr>
          <w:i/>
          <w:iCs/>
        </w:rPr>
        <w:t xml:space="preserve">absolute </w:t>
      </w:r>
      <w:r>
        <w:rPr>
          <w:i/>
          <w:iCs/>
        </w:rPr>
        <w:lastRenderedPageBreak/>
        <w:t>abundance</w:t>
      </w:r>
      <w:r>
        <w:t xml:space="preserve"> upper (10,000) threshold (node 2). Following algorithm Pathway 1, there is a </w:t>
      </w:r>
      <w:r w:rsidRPr="00561BE9">
        <w:rPr>
          <w:i/>
          <w:iCs/>
        </w:rPr>
        <w:t>relative abundance</w:t>
      </w:r>
      <w:r>
        <w:t xml:space="preserve"> metric for this CU (node 4) and the recent generational average falls above the lower benchmark (S</w:t>
      </w:r>
      <w:r>
        <w:rPr>
          <w:vertAlign w:val="subscript"/>
        </w:rPr>
        <w:t>gen</w:t>
      </w:r>
      <w:r>
        <w:t xml:space="preserve">) (node 9) and above the upper threshold of 1.1 (the upper benchmark for this metric (80% </w:t>
      </w:r>
      <w:r w:rsidRPr="003373A5">
        <w:t>S</w:t>
      </w:r>
      <w:r w:rsidRPr="003373A5">
        <w:rPr>
          <w:vertAlign w:val="subscript"/>
        </w:rPr>
        <w:t>msy</w:t>
      </w:r>
      <w:r>
        <w:t xml:space="preserve">). Status for this CU is therefore designated as </w:t>
      </w:r>
      <w:r w:rsidR="00FE7634">
        <w:t>‘</w:t>
      </w:r>
      <w:r>
        <w:t>Green</w:t>
      </w:r>
      <w:r w:rsidR="00FE7634">
        <w:t>’</w:t>
      </w:r>
      <w:r>
        <w:t xml:space="preserve"> with High confidence at Node 36.</w:t>
      </w:r>
    </w:p>
    <w:p w14:paraId="58256147" w14:textId="2B8F4560" w:rsidR="00D40F9F" w:rsidRDefault="00D40F9F" w:rsidP="00D40F9F">
      <w:r>
        <w:t xml:space="preserve">During an unpublished expert review (Arbeider pers. comm), it was recorded: There were no dissenting experts on the status of Middle Fraser as </w:t>
      </w:r>
      <w:r w:rsidR="00FE7634">
        <w:t>‘</w:t>
      </w:r>
      <w:r>
        <w:t>Green</w:t>
      </w:r>
      <w:r w:rsidR="00FE7634">
        <w:t>’</w:t>
      </w:r>
      <w:r>
        <w:t xml:space="preserve">; however, it was stressed that this CU has </w:t>
      </w:r>
      <w:r>
        <w:rPr>
          <w:i/>
          <w:iCs/>
        </w:rPr>
        <w:t>just</w:t>
      </w:r>
      <w:r>
        <w:t xml:space="preserve"> turned </w:t>
      </w:r>
      <w:r w:rsidR="00FE7634">
        <w:t>‘</w:t>
      </w:r>
      <w:r>
        <w:t>Green</w:t>
      </w:r>
      <w:r w:rsidR="00FE7634">
        <w:t>’</w:t>
      </w:r>
      <w:r>
        <w:t xml:space="preserve"> based on the generational (three-year) geometric mean abundance being greater than 10,000 for the first time in the time series. Close observation of the percent change and relative distribution between the subpopulations and systems was recommended.</w:t>
      </w:r>
    </w:p>
    <w:p w14:paraId="5D34995F" w14:textId="77777777" w:rsidR="004705EA" w:rsidRDefault="004705EA" w:rsidP="004705EA">
      <w:pPr>
        <w:rPr>
          <w:b/>
          <w:bCs/>
        </w:rPr>
      </w:pPr>
      <w:r>
        <w:rPr>
          <w:b/>
          <w:bCs/>
          <w:noProof/>
        </w:rPr>
        <w:drawing>
          <wp:inline distT="0" distB="0" distL="0" distR="0" wp14:anchorId="2744E187" wp14:editId="3929E27B">
            <wp:extent cx="5943600" cy="6339840"/>
            <wp:effectExtent l="0" t="0" r="0" b="3810"/>
            <wp:docPr id="5"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graph&#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6339840"/>
                    </a:xfrm>
                    <a:prstGeom prst="rect">
                      <a:avLst/>
                    </a:prstGeom>
                  </pic:spPr>
                </pic:pic>
              </a:graphicData>
            </a:graphic>
          </wp:inline>
        </w:drawing>
      </w:r>
    </w:p>
    <w:p w14:paraId="09604D9D" w14:textId="6291D6E9" w:rsidR="004705EA" w:rsidRDefault="004705EA" w:rsidP="00345E70">
      <w:pPr>
        <w:pStyle w:val="Caption-Figure"/>
      </w:pPr>
      <w:r w:rsidRPr="00644CC7">
        <w:rPr>
          <w:b/>
          <w:bCs/>
        </w:rPr>
        <w:lastRenderedPageBreak/>
        <w:t xml:space="preserve">Figure </w:t>
      </w:r>
      <w:r>
        <w:rPr>
          <w:b/>
          <w:bCs/>
        </w:rPr>
        <w:t>A</w:t>
      </w:r>
      <w:r w:rsidR="00B74121">
        <w:rPr>
          <w:b/>
          <w:bCs/>
        </w:rPr>
        <w:t>2</w:t>
      </w:r>
      <w:r w:rsidR="009F08F0">
        <w:rPr>
          <w:b/>
          <w:bCs/>
        </w:rPr>
        <w:t>.</w:t>
      </w:r>
      <w:r w:rsidR="008F4993">
        <w:rPr>
          <w:b/>
          <w:bCs/>
        </w:rPr>
        <w:t>5.</w:t>
      </w:r>
      <w:r>
        <w:rPr>
          <w:b/>
          <w:bCs/>
        </w:rPr>
        <w:t xml:space="preserve"> Metrics and Status for Middle Fraser Coho (CO-45).</w:t>
      </w:r>
      <w:r w:rsidRPr="004705EA">
        <w:t xml:space="preserve"> </w:t>
      </w:r>
      <w:r>
        <w:t>Panels on top show the four standard WSP metrics, calculated based on the available time series of spawner abundances. Bottom panel summarizes the status for each individual metric and shows the resulting rapid status for the CU with a confidence rating. If integrated WSP status assessments have been completed for this CU, they are shown on the last row (IntStatus). In the last integrated assessment, the North Thompson CU was assigned a status of ‘Amber’.</w:t>
      </w:r>
    </w:p>
    <w:p w14:paraId="2D4D41F1" w14:textId="07E773BA" w:rsidR="00815E94" w:rsidRDefault="00815E94" w:rsidP="004705EA"/>
    <w:p w14:paraId="0D668137" w14:textId="77777777" w:rsidR="00815E94" w:rsidRDefault="00815E94" w:rsidP="004705EA">
      <w:pPr>
        <w:rPr>
          <w:b/>
          <w:bCs/>
        </w:rPr>
      </w:pPr>
      <w:r>
        <w:rPr>
          <w:b/>
          <w:bCs/>
        </w:rPr>
        <w:br w:type="page"/>
      </w:r>
    </w:p>
    <w:p w14:paraId="159B62D0" w14:textId="77777777" w:rsidR="0094135D" w:rsidRDefault="0094135D" w:rsidP="003C067C">
      <w:pPr>
        <w:pStyle w:val="BodyText"/>
        <w:jc w:val="both"/>
        <w:sectPr w:rsidR="0094135D" w:rsidSect="000C796A">
          <w:pgSz w:w="12240" w:h="15840" w:code="1"/>
          <w:pgMar w:top="1440" w:right="1440" w:bottom="1440" w:left="1440" w:header="862" w:footer="601" w:gutter="0"/>
          <w:cols w:space="360"/>
          <w:titlePg/>
          <w:docGrid w:linePitch="299"/>
        </w:sectPr>
      </w:pPr>
    </w:p>
    <w:p w14:paraId="5AA0C068" w14:textId="77777777" w:rsidR="00B74121" w:rsidRDefault="00B74121" w:rsidP="00B74121">
      <w:pPr>
        <w:pStyle w:val="Heading2"/>
      </w:pPr>
      <w:r>
        <w:lastRenderedPageBreak/>
        <w:t>Appendix 3: Assessment</w:t>
      </w:r>
    </w:p>
    <w:p w14:paraId="640231B8" w14:textId="77777777" w:rsidR="00B74121" w:rsidRDefault="00B74121" w:rsidP="00B74121">
      <w:pPr>
        <w:pStyle w:val="Caption-Figure"/>
        <w:rPr>
          <w:rStyle w:val="Style1Char"/>
          <w:b w:val="0"/>
        </w:rPr>
      </w:pPr>
      <w:r>
        <w:rPr>
          <w:noProof/>
        </w:rPr>
        <w:drawing>
          <wp:inline distT="0" distB="0" distL="0" distR="0" wp14:anchorId="7932180E" wp14:editId="11D1B9D7">
            <wp:extent cx="5934075" cy="50863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5086350"/>
                    </a:xfrm>
                    <a:prstGeom prst="rect">
                      <a:avLst/>
                    </a:prstGeom>
                    <a:noFill/>
                    <a:ln>
                      <a:noFill/>
                    </a:ln>
                  </pic:spPr>
                </pic:pic>
              </a:graphicData>
            </a:graphic>
          </wp:inline>
        </w:drawing>
      </w:r>
    </w:p>
    <w:p w14:paraId="433A4047" w14:textId="1CCE88FD" w:rsidR="00B74121" w:rsidRDefault="00B74121" w:rsidP="00B74121">
      <w:pPr>
        <w:pStyle w:val="Caption-Figure"/>
      </w:pPr>
      <w:r w:rsidRPr="0023207E">
        <w:rPr>
          <w:b/>
          <w:bCs/>
        </w:rPr>
        <w:t xml:space="preserve">Figure </w:t>
      </w:r>
      <w:r>
        <w:rPr>
          <w:b/>
          <w:bCs/>
        </w:rPr>
        <w:t>A3.0.</w:t>
      </w:r>
      <w:r>
        <w:t xml:space="preserve"> Interior Fraser Coho smolt and fry releases within each conservation units (Fraser Canyon, Middle Fraser, Lower Thompson, South Thompson, and North Thompson) from 1975-2022. </w:t>
      </w:r>
    </w:p>
    <w:p w14:paraId="2CC0B4DE" w14:textId="4C57FC48" w:rsidR="00B74121" w:rsidRDefault="00B74121" w:rsidP="00B74121">
      <w:pPr>
        <w:pStyle w:val="Caption-Figure"/>
      </w:pPr>
      <w:r>
        <w:rPr>
          <w:noProof/>
        </w:rPr>
        <w:lastRenderedPageBreak/>
        <w:drawing>
          <wp:inline distT="0" distB="0" distL="0" distR="0" wp14:anchorId="35D31E2F" wp14:editId="7F39C9F0">
            <wp:extent cx="5943600" cy="396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Pr="000C5231">
        <w:rPr>
          <w:b/>
          <w:bCs/>
        </w:rPr>
        <w:t>Figure A</w:t>
      </w:r>
      <w:r>
        <w:rPr>
          <w:b/>
          <w:bCs/>
        </w:rPr>
        <w:t>3</w:t>
      </w:r>
      <w:r w:rsidRPr="000C5231">
        <w:rPr>
          <w:b/>
          <w:bCs/>
        </w:rPr>
        <w:t>.</w:t>
      </w:r>
      <w:r>
        <w:rPr>
          <w:b/>
          <w:bCs/>
        </w:rPr>
        <w:t>1</w:t>
      </w:r>
      <w:r w:rsidRPr="003C067C">
        <w:rPr>
          <w:b/>
          <w:bCs/>
        </w:rPr>
        <w:t>.</w:t>
      </w:r>
      <w:r>
        <w:t xml:space="preserve"> </w:t>
      </w:r>
      <w:r w:rsidRPr="00573EA3">
        <w:t>Interior Fraser Coh</w:t>
      </w:r>
      <w:r>
        <w:t>o</w:t>
      </w:r>
      <w:r w:rsidRPr="00573EA3">
        <w:t xml:space="preserve"> </w:t>
      </w:r>
      <w:r>
        <w:t xml:space="preserve">Fraser Canyon conservation unit </w:t>
      </w:r>
      <w:r w:rsidRPr="00573EA3">
        <w:t xml:space="preserve">(A) </w:t>
      </w:r>
      <w:r>
        <w:t>natural</w:t>
      </w:r>
      <w:r w:rsidRPr="00573EA3">
        <w:t xml:space="preserve"> catch (1984-2022), (B) </w:t>
      </w:r>
      <w:r>
        <w:t>natural</w:t>
      </w:r>
      <w:r w:rsidRPr="00573EA3">
        <w:t xml:space="preserve"> spawner abundance (1984-2022</w:t>
      </w:r>
      <w:r>
        <w:t>) with 80% S</w:t>
      </w:r>
      <w:r w:rsidRPr="008215BA">
        <w:rPr>
          <w:vertAlign w:val="subscript"/>
        </w:rPr>
        <w:t>MSY</w:t>
      </w:r>
      <w:r>
        <w:t xml:space="preserve"> (green dashed line) and S</w:t>
      </w:r>
      <w:r w:rsidRPr="008215BA">
        <w:rPr>
          <w:vertAlign w:val="subscript"/>
        </w:rPr>
        <w:t>gen</w:t>
      </w:r>
      <w:r>
        <w:rPr>
          <w:vertAlign w:val="subscript"/>
        </w:rPr>
        <w:t xml:space="preserve"> </w:t>
      </w:r>
      <w:r>
        <w:t>(pink dashed line)</w:t>
      </w:r>
      <w:r w:rsidRPr="00573EA3">
        <w:t xml:space="preserve">, and (D) aggregate </w:t>
      </w:r>
      <w:r>
        <w:t>natural</w:t>
      </w:r>
      <w:r w:rsidRPr="00573EA3">
        <w:t xml:space="preserve"> pre-fishery abundance (1984-2022).</w:t>
      </w:r>
      <w:r>
        <w:t xml:space="preserve"> Note: IFC exploitation rates are not estimated at the conservation unit level.</w:t>
      </w:r>
    </w:p>
    <w:p w14:paraId="77E770A7" w14:textId="01A49B78" w:rsidR="00B74121" w:rsidRDefault="00B74121" w:rsidP="00B74121">
      <w:pPr>
        <w:pStyle w:val="Caption-Figure"/>
      </w:pPr>
      <w:r>
        <w:rPr>
          <w:noProof/>
        </w:rPr>
        <w:lastRenderedPageBreak/>
        <w:drawing>
          <wp:inline distT="0" distB="0" distL="0" distR="0" wp14:anchorId="6704E65C" wp14:editId="42064019">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Pr="000C5231">
        <w:rPr>
          <w:b/>
          <w:bCs/>
        </w:rPr>
        <w:t>Figure A</w:t>
      </w:r>
      <w:r>
        <w:rPr>
          <w:b/>
          <w:bCs/>
        </w:rPr>
        <w:t>3.2</w:t>
      </w:r>
      <w:r w:rsidRPr="000C5231">
        <w:rPr>
          <w:b/>
          <w:bCs/>
        </w:rPr>
        <w:t>.</w:t>
      </w:r>
      <w:r>
        <w:t xml:space="preserve"> </w:t>
      </w:r>
      <w:r w:rsidRPr="00573EA3">
        <w:t xml:space="preserve">Interior Fraser Coho </w:t>
      </w:r>
      <w:r>
        <w:t xml:space="preserve">Lower Thompson conservation unit </w:t>
      </w:r>
      <w:r w:rsidRPr="00573EA3">
        <w:t xml:space="preserve">(A) </w:t>
      </w:r>
      <w:r>
        <w:t>natural</w:t>
      </w:r>
      <w:r w:rsidRPr="00573EA3">
        <w:t xml:space="preserve"> catch (1984-2022), (B) </w:t>
      </w:r>
      <w:r>
        <w:t>natural</w:t>
      </w:r>
      <w:r w:rsidRPr="00573EA3">
        <w:t xml:space="preserve"> spawner abundance (1984-2022</w:t>
      </w:r>
      <w:r>
        <w:t>) with 80% S</w:t>
      </w:r>
      <w:r w:rsidRPr="008215BA">
        <w:rPr>
          <w:vertAlign w:val="subscript"/>
        </w:rPr>
        <w:t>MSY</w:t>
      </w:r>
      <w:r>
        <w:t xml:space="preserve"> (green dashed line) and S</w:t>
      </w:r>
      <w:r w:rsidRPr="008215BA">
        <w:rPr>
          <w:vertAlign w:val="subscript"/>
        </w:rPr>
        <w:t>gen</w:t>
      </w:r>
      <w:r>
        <w:rPr>
          <w:vertAlign w:val="subscript"/>
        </w:rPr>
        <w:t xml:space="preserve"> </w:t>
      </w:r>
      <w:r>
        <w:t>(pink dashed line)</w:t>
      </w:r>
      <w:r w:rsidRPr="00573EA3">
        <w:t xml:space="preserve">, and (D) aggregate </w:t>
      </w:r>
      <w:r>
        <w:t>natural</w:t>
      </w:r>
      <w:r w:rsidRPr="00573EA3">
        <w:t xml:space="preserve"> pre-fishery abundance (1984-2022).</w:t>
      </w:r>
      <w:r>
        <w:t xml:space="preserve"> Note: IFC exploitation rates are not estimated at the conservation unit level.</w:t>
      </w:r>
    </w:p>
    <w:p w14:paraId="04D9A5DE" w14:textId="68D9D01B" w:rsidR="00B74121" w:rsidRDefault="00B74121" w:rsidP="00B74121">
      <w:pPr>
        <w:pStyle w:val="Caption-Figure"/>
      </w:pPr>
      <w:r>
        <w:rPr>
          <w:noProof/>
        </w:rPr>
        <w:lastRenderedPageBreak/>
        <w:drawing>
          <wp:inline distT="0" distB="0" distL="0" distR="0" wp14:anchorId="04D5CF69" wp14:editId="198297D5">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Pr="000C5231">
        <w:rPr>
          <w:b/>
          <w:bCs/>
        </w:rPr>
        <w:t>Figure A</w:t>
      </w:r>
      <w:r>
        <w:rPr>
          <w:b/>
          <w:bCs/>
        </w:rPr>
        <w:t>3.3</w:t>
      </w:r>
      <w:r w:rsidRPr="000C5231">
        <w:rPr>
          <w:b/>
          <w:bCs/>
        </w:rPr>
        <w:t>.</w:t>
      </w:r>
      <w:r>
        <w:t xml:space="preserve"> </w:t>
      </w:r>
      <w:r w:rsidRPr="00573EA3">
        <w:t xml:space="preserve">Interior Fraser Coho </w:t>
      </w:r>
      <w:r>
        <w:t xml:space="preserve">South Thompson conservation unit </w:t>
      </w:r>
      <w:r w:rsidRPr="00573EA3">
        <w:t xml:space="preserve">(A) </w:t>
      </w:r>
      <w:r>
        <w:t>natural</w:t>
      </w:r>
      <w:r w:rsidRPr="00573EA3">
        <w:t xml:space="preserve"> catch (1984-2022), (B) </w:t>
      </w:r>
      <w:r>
        <w:t>natural</w:t>
      </w:r>
      <w:r w:rsidRPr="00573EA3">
        <w:t xml:space="preserve"> spawner abundance (1984-2022</w:t>
      </w:r>
      <w:r>
        <w:t>) with 80% S</w:t>
      </w:r>
      <w:r w:rsidRPr="008215BA">
        <w:rPr>
          <w:vertAlign w:val="subscript"/>
        </w:rPr>
        <w:t>MSY</w:t>
      </w:r>
      <w:r>
        <w:t xml:space="preserve"> (green dashed line) and S</w:t>
      </w:r>
      <w:r w:rsidRPr="008215BA">
        <w:rPr>
          <w:vertAlign w:val="subscript"/>
        </w:rPr>
        <w:t>gen</w:t>
      </w:r>
      <w:r>
        <w:rPr>
          <w:vertAlign w:val="subscript"/>
        </w:rPr>
        <w:t xml:space="preserve"> </w:t>
      </w:r>
      <w:r>
        <w:t>(pink dashed line)</w:t>
      </w:r>
      <w:r w:rsidRPr="00573EA3">
        <w:t xml:space="preserve">, and (D) aggregate </w:t>
      </w:r>
      <w:r>
        <w:t>natural</w:t>
      </w:r>
      <w:r w:rsidRPr="00573EA3">
        <w:t xml:space="preserve"> pre-fishery abundance (1984-2022).</w:t>
      </w:r>
      <w:r>
        <w:t xml:space="preserve"> Note: IFC exploitation rates are not estimated at the conservation unit level.</w:t>
      </w:r>
    </w:p>
    <w:p w14:paraId="2CBCD80B" w14:textId="1C5D2D3B" w:rsidR="00B74121" w:rsidRDefault="00B74121" w:rsidP="00B74121">
      <w:pPr>
        <w:pStyle w:val="Caption-Figure"/>
      </w:pPr>
      <w:r>
        <w:rPr>
          <w:noProof/>
        </w:rPr>
        <w:lastRenderedPageBreak/>
        <w:drawing>
          <wp:inline distT="0" distB="0" distL="0" distR="0" wp14:anchorId="4207920F" wp14:editId="377B0E76">
            <wp:extent cx="5943600" cy="396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Pr="000C5231">
        <w:rPr>
          <w:b/>
          <w:bCs/>
        </w:rPr>
        <w:t>Figure A</w:t>
      </w:r>
      <w:r>
        <w:rPr>
          <w:b/>
          <w:bCs/>
        </w:rPr>
        <w:t>3.4</w:t>
      </w:r>
      <w:r w:rsidRPr="000C5231">
        <w:rPr>
          <w:b/>
          <w:bCs/>
        </w:rPr>
        <w:t>.</w:t>
      </w:r>
      <w:r>
        <w:t xml:space="preserve"> </w:t>
      </w:r>
      <w:r w:rsidRPr="00573EA3">
        <w:t xml:space="preserve">Interior Fraser Coho </w:t>
      </w:r>
      <w:r>
        <w:t xml:space="preserve">North Thompson conservation unit </w:t>
      </w:r>
      <w:r w:rsidRPr="00573EA3">
        <w:t xml:space="preserve">(A) </w:t>
      </w:r>
      <w:r>
        <w:t>natural</w:t>
      </w:r>
      <w:r w:rsidRPr="00573EA3">
        <w:t xml:space="preserve"> catch (1984-2022), (B) </w:t>
      </w:r>
      <w:r>
        <w:t>natural</w:t>
      </w:r>
      <w:r w:rsidRPr="00573EA3">
        <w:t xml:space="preserve"> spawner abundance (1984-2022</w:t>
      </w:r>
      <w:r>
        <w:t>) with 80% S</w:t>
      </w:r>
      <w:r w:rsidRPr="008215BA">
        <w:rPr>
          <w:vertAlign w:val="subscript"/>
        </w:rPr>
        <w:t>MSY</w:t>
      </w:r>
      <w:r>
        <w:t xml:space="preserve"> (green dashed line) and S</w:t>
      </w:r>
      <w:r w:rsidRPr="008215BA">
        <w:rPr>
          <w:vertAlign w:val="subscript"/>
        </w:rPr>
        <w:t>gen</w:t>
      </w:r>
      <w:r>
        <w:rPr>
          <w:vertAlign w:val="subscript"/>
        </w:rPr>
        <w:t xml:space="preserve"> </w:t>
      </w:r>
      <w:r>
        <w:t>(pink dashed line)</w:t>
      </w:r>
      <w:r w:rsidRPr="00573EA3">
        <w:t xml:space="preserve">, and (D) aggregate </w:t>
      </w:r>
      <w:r>
        <w:t>natural</w:t>
      </w:r>
      <w:r w:rsidRPr="00573EA3">
        <w:t xml:space="preserve"> pre-fishery abundance (1984-2022).</w:t>
      </w:r>
      <w:r>
        <w:t xml:space="preserve"> Note: IFC exploitation rates are not estimated at the conservation unit level.</w:t>
      </w:r>
    </w:p>
    <w:p w14:paraId="63B8DFC8" w14:textId="6820A95F" w:rsidR="00B74121" w:rsidRDefault="00B74121" w:rsidP="00B74121">
      <w:pPr>
        <w:pStyle w:val="Caption-Figure"/>
      </w:pPr>
      <w:r>
        <w:rPr>
          <w:noProof/>
        </w:rPr>
        <w:lastRenderedPageBreak/>
        <w:drawing>
          <wp:inline distT="0" distB="0" distL="0" distR="0" wp14:anchorId="06E68383" wp14:editId="544FE65F">
            <wp:extent cx="5943600" cy="396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Pr="000C5231">
        <w:rPr>
          <w:b/>
          <w:bCs/>
        </w:rPr>
        <w:t>Figure A</w:t>
      </w:r>
      <w:r>
        <w:rPr>
          <w:b/>
          <w:bCs/>
        </w:rPr>
        <w:t>3.5</w:t>
      </w:r>
      <w:r w:rsidRPr="000C5231">
        <w:rPr>
          <w:b/>
          <w:bCs/>
        </w:rPr>
        <w:t>.</w:t>
      </w:r>
      <w:r>
        <w:t xml:space="preserve"> </w:t>
      </w:r>
      <w:r w:rsidRPr="00573EA3">
        <w:t xml:space="preserve">Interior Fraser Coho </w:t>
      </w:r>
      <w:r>
        <w:t xml:space="preserve">Middle Fraser conservation unit </w:t>
      </w:r>
      <w:r w:rsidRPr="00573EA3">
        <w:t xml:space="preserve">(A) </w:t>
      </w:r>
      <w:r>
        <w:t>natural</w:t>
      </w:r>
      <w:r w:rsidRPr="00573EA3">
        <w:t xml:space="preserve"> catch (1984-2022), (B) </w:t>
      </w:r>
      <w:r>
        <w:t>natural</w:t>
      </w:r>
      <w:r w:rsidRPr="00573EA3">
        <w:t xml:space="preserve"> spawner abundance (1984-2022</w:t>
      </w:r>
      <w:r>
        <w:t>) with 80% S</w:t>
      </w:r>
      <w:r w:rsidRPr="008215BA">
        <w:rPr>
          <w:vertAlign w:val="subscript"/>
        </w:rPr>
        <w:t>MSY</w:t>
      </w:r>
      <w:r>
        <w:t xml:space="preserve"> (green dashed line) and S</w:t>
      </w:r>
      <w:r w:rsidRPr="008215BA">
        <w:rPr>
          <w:vertAlign w:val="subscript"/>
        </w:rPr>
        <w:t>gen</w:t>
      </w:r>
      <w:r>
        <w:rPr>
          <w:vertAlign w:val="subscript"/>
        </w:rPr>
        <w:t xml:space="preserve"> </w:t>
      </w:r>
      <w:r>
        <w:t>(pink dashed line)</w:t>
      </w:r>
      <w:r w:rsidRPr="00573EA3">
        <w:t xml:space="preserve">, and (D) aggregate </w:t>
      </w:r>
      <w:r>
        <w:t>natural</w:t>
      </w:r>
      <w:r w:rsidRPr="00573EA3">
        <w:t xml:space="preserve"> pre-fishery abundance (1984-2022).</w:t>
      </w:r>
      <w:r>
        <w:t xml:space="preserve"> Note: IFC exploitation rates are not estimated at the conservation unit level.</w:t>
      </w:r>
    </w:p>
    <w:p w14:paraId="4A8BB761" w14:textId="77777777" w:rsidR="00E1423F" w:rsidRDefault="00E1423F" w:rsidP="00B74121">
      <w:pPr>
        <w:jc w:val="both"/>
        <w:rPr>
          <w:ins w:id="620" w:author="Bailey, Colin (DFO/MPO)" w:date="2024-11-18T13:15:00Z"/>
          <w:rFonts w:eastAsia="Calibri"/>
        </w:rPr>
        <w:sectPr w:rsidR="00E1423F" w:rsidSect="00800899">
          <w:headerReference w:type="default" r:id="rId42"/>
          <w:footerReference w:type="default" r:id="rId43"/>
          <w:headerReference w:type="first" r:id="rId44"/>
          <w:footerReference w:type="first" r:id="rId45"/>
          <w:pgSz w:w="12240" w:h="15840" w:code="1"/>
          <w:pgMar w:top="1440" w:right="1440" w:bottom="1440" w:left="1440" w:header="862" w:footer="601" w:gutter="0"/>
          <w:lnNumType w:countBy="1" w:restart="continuous"/>
          <w:cols w:space="360"/>
          <w:titlePg/>
          <w:docGrid w:linePitch="299"/>
        </w:sectPr>
      </w:pPr>
    </w:p>
    <w:p w14:paraId="640E036A" w14:textId="31C29511" w:rsidR="00E1423F" w:rsidRDefault="00E1423F">
      <w:pPr>
        <w:pStyle w:val="Heading2"/>
        <w:rPr>
          <w:ins w:id="621" w:author="Bailey, Colin (DFO/MPO)" w:date="2024-11-18T13:17:00Z"/>
        </w:rPr>
        <w:pPrChange w:id="622" w:author="Bailey, Colin (DFO/MPO)" w:date="2024-11-18T13:17:00Z">
          <w:pPr>
            <w:pStyle w:val="BodyText"/>
            <w:jc w:val="center"/>
          </w:pPr>
        </w:pPrChange>
      </w:pPr>
      <w:ins w:id="623" w:author="Bailey, Colin (DFO/MPO)" w:date="2024-11-18T13:15:00Z">
        <w:r>
          <w:lastRenderedPageBreak/>
          <w:t xml:space="preserve">Appendix 4: </w:t>
        </w:r>
      </w:ins>
      <w:ins w:id="624" w:author="Bailey, Colin (DFO/MPO)" w:date="2024-11-18T13:16:00Z">
        <w:r>
          <w:t>Alternate Stock Recruitment Analysis Results</w:t>
        </w:r>
      </w:ins>
    </w:p>
    <w:p w14:paraId="5DA33D11" w14:textId="115384C2" w:rsidR="00E1423F" w:rsidRPr="000057B9" w:rsidRDefault="00E1423F">
      <w:pPr>
        <w:pStyle w:val="BodyText"/>
        <w:rPr>
          <w:ins w:id="625" w:author="Bailey, Colin (DFO/MPO)" w:date="2024-11-18T13:20:00Z"/>
        </w:rPr>
        <w:pPrChange w:id="626" w:author="Bailey, Colin (DFO/MPO)" w:date="2024-11-18T13:20:00Z">
          <w:pPr>
            <w:pStyle w:val="Caption-Table"/>
          </w:pPr>
        </w:pPrChange>
      </w:pPr>
      <w:ins w:id="627" w:author="Bailey, Colin (DFO/MPO)" w:date="2024-11-18T13:21:00Z">
        <w:r>
          <w:t>IFC assessments have been limited to using data from 1998 onwards due to reliability</w:t>
        </w:r>
      </w:ins>
      <w:ins w:id="628" w:author="Bailey, Colin (DFO/MPO)" w:date="2024-11-18T13:24:00Z">
        <w:r>
          <w:t>/accuracy</w:t>
        </w:r>
      </w:ins>
      <w:ins w:id="629" w:author="Bailey, Colin (DFO/MPO)" w:date="2024-11-18T13:21:00Z">
        <w:r>
          <w:t xml:space="preserve"> </w:t>
        </w:r>
      </w:ins>
      <w:ins w:id="630" w:author="Bailey, Colin (DFO/MPO)" w:date="2024-11-18T13:24:00Z">
        <w:r>
          <w:t>issues</w:t>
        </w:r>
      </w:ins>
      <w:ins w:id="631" w:author="Bailey, Colin (DFO/MPO)" w:date="2024-11-18T13:21:00Z">
        <w:r>
          <w:t xml:space="preserve"> with</w:t>
        </w:r>
      </w:ins>
      <w:ins w:id="632" w:author="Bailey, Colin (DFO/MPO)" w:date="2024-11-18T13:23:00Z">
        <w:r>
          <w:t xml:space="preserve"> o</w:t>
        </w:r>
      </w:ins>
      <w:ins w:id="633" w:author="Bailey, Colin (DFO/MPO)" w:date="2024-11-18T13:24:00Z">
        <w:r>
          <w:t>lder data</w:t>
        </w:r>
      </w:ins>
      <w:ins w:id="634" w:author="Bailey, Colin (DFO/MPO)" w:date="2024-11-19T14:07:00Z">
        <w:r w:rsidR="000057B9">
          <w:t xml:space="preserve"> (see Data section in the main document)</w:t>
        </w:r>
      </w:ins>
      <w:ins w:id="635" w:author="Bailey, Colin (DFO/MPO)" w:date="2024-11-18T13:21:00Z">
        <w:r>
          <w:t xml:space="preserve">. Given that IFC were much more abundant before </w:t>
        </w:r>
      </w:ins>
      <w:ins w:id="636" w:author="Bailey, Colin (DFO/MPO)" w:date="2024-11-18T13:22:00Z">
        <w:r>
          <w:t xml:space="preserve">the crash in 1990, there is a concern that a standard stock-recruitment analysis using a Ricker curve will underestimate the capacity of the population, and thus </w:t>
        </w:r>
      </w:ins>
      <w:ins w:id="637" w:author="Bailey, Colin (DFO/MPO)" w:date="2024-11-18T13:23:00Z">
        <w:r>
          <w:t xml:space="preserve">bias the results of </w:t>
        </w:r>
      </w:ins>
      <w:ins w:id="638" w:author="Bailey, Colin (DFO/MPO)" w:date="2024-11-19T14:07:00Z">
        <w:r w:rsidR="000057B9">
          <w:t xml:space="preserve">the </w:t>
        </w:r>
      </w:ins>
      <w:ins w:id="639" w:author="Bailey, Colin (DFO/MPO)" w:date="2024-11-18T13:23:00Z">
        <w:r>
          <w:t xml:space="preserve">analysis. </w:t>
        </w:r>
      </w:ins>
      <w:ins w:id="640" w:author="Bailey, Colin (DFO/MPO)" w:date="2024-11-18T13:24:00Z">
        <w:r>
          <w:t xml:space="preserve">To account for reduced estimated capacity in standard </w:t>
        </w:r>
      </w:ins>
      <w:ins w:id="641" w:author="Bailey, Colin (DFO/MPO)" w:date="2024-11-18T13:25:00Z">
        <w:r>
          <w:t xml:space="preserve">analysis, </w:t>
        </w:r>
      </w:ins>
      <w:ins w:id="642" w:author="Bailey, Colin (DFO/MPO)" w:date="2024-11-18T13:23:00Z">
        <w:r>
          <w:t>authors</w:t>
        </w:r>
      </w:ins>
      <w:ins w:id="643" w:author="Bailey, Colin (DFO/MPO)" w:date="2024-11-18T13:25:00Z">
        <w:r>
          <w:t xml:space="preserve"> of prior assessments have </w:t>
        </w:r>
      </w:ins>
      <w:ins w:id="644" w:author="Bailey, Colin (DFO/MPO)" w:date="2024-11-19T14:07:00Z">
        <w:r w:rsidR="000057B9">
          <w:t>combine</w:t>
        </w:r>
      </w:ins>
      <w:ins w:id="645" w:author="Bailey, Colin (DFO/MPO)" w:date="2024-11-19T14:08:00Z">
        <w:r w:rsidR="000057B9">
          <w:t>d</w:t>
        </w:r>
      </w:ins>
      <w:ins w:id="646" w:author="Bailey, Colin (DFO/MPO)" w:date="2024-11-18T13:25:00Z">
        <w:r>
          <w:t xml:space="preserve"> the posteriors of two Ricker </w:t>
        </w:r>
        <w:r w:rsidR="00663CC3">
          <w:t>curves fit to IFC</w:t>
        </w:r>
      </w:ins>
      <w:ins w:id="647" w:author="Bailey, Colin (DFO/MPO)" w:date="2024-11-19T14:08:00Z">
        <w:r w:rsidR="000057B9">
          <w:t xml:space="preserve"> data</w:t>
        </w:r>
      </w:ins>
      <w:ins w:id="648" w:author="Bailey, Colin (DFO/MPO)" w:date="2024-11-18T13:25:00Z">
        <w:r w:rsidR="00663CC3">
          <w:t xml:space="preserve">: the first is the standard curve without any strong priors, and the second is the same curve fit </w:t>
        </w:r>
      </w:ins>
      <w:ins w:id="649" w:author="Bailey, Colin (DFO/MPO)" w:date="2024-11-18T13:26:00Z">
        <w:r w:rsidR="00663CC3">
          <w:t xml:space="preserve">with a strong CU-specific prior on capacity. </w:t>
        </w:r>
      </w:ins>
      <w:ins w:id="650" w:author="Bailey, Colin (DFO/MPO)" w:date="2024-11-19T14:08:00Z">
        <w:r w:rsidR="000057B9">
          <w:t>The CU-specific priors violated an assumption of Bayesian statistics where priors cannot be derived from the data used to fit the model, and in this c</w:t>
        </w:r>
      </w:ins>
      <w:ins w:id="651" w:author="Bailey, Colin (DFO/MPO)" w:date="2024-11-19T14:09:00Z">
        <w:r w:rsidR="000057B9">
          <w:t>ase the priors on capacity (S</w:t>
        </w:r>
        <w:r w:rsidR="000057B9" w:rsidRPr="000057B9">
          <w:rPr>
            <w:vertAlign w:val="subscript"/>
            <w:rPrChange w:id="652" w:author="Bailey, Colin (DFO/MPO)" w:date="2024-11-19T14:09:00Z">
              <w:rPr>
                <w:i w:val="0"/>
              </w:rPr>
            </w:rPrChange>
          </w:rPr>
          <w:t>rep</w:t>
        </w:r>
        <w:r w:rsidR="000057B9">
          <w:t>) were the S</w:t>
        </w:r>
        <w:r w:rsidR="000057B9">
          <w:rPr>
            <w:vertAlign w:val="subscript"/>
          </w:rPr>
          <w:t>rep</w:t>
        </w:r>
        <w:r w:rsidR="000057B9">
          <w:t xml:space="preserve"> estimates from the baseline model multiplied by 1.4</w:t>
        </w:r>
      </w:ins>
      <w:ins w:id="653" w:author="Bailey, Colin (DFO/MPO)" w:date="2024-11-19T14:10:00Z">
        <w:r w:rsidR="000057B9">
          <w:t>. Thus, the stock-recruitment based results shown in the main document</w:t>
        </w:r>
      </w:ins>
      <w:ins w:id="654" w:author="Bailey, Colin (DFO/MPO)" w:date="2024-11-19T14:11:00Z">
        <w:r w:rsidR="000057B9">
          <w:t xml:space="preserve"> (i.e., Table 3, the aggregate abundance targets, and the forward simulations that produce the ice cream plots)</w:t>
        </w:r>
      </w:ins>
      <w:ins w:id="655" w:author="Bailey, Colin (DFO/MPO)" w:date="2024-11-19T14:12:00Z">
        <w:r w:rsidR="000057B9">
          <w:t xml:space="preserve"> are derived</w:t>
        </w:r>
      </w:ins>
      <w:ins w:id="656" w:author="Bailey, Colin (DFO/MPO)" w:date="2024-11-19T14:10:00Z">
        <w:r w:rsidR="000057B9">
          <w:t xml:space="preserve"> solely from the baseline</w:t>
        </w:r>
      </w:ins>
      <w:ins w:id="657" w:author="Bailey, Colin (DFO/MPO)" w:date="2024-11-19T14:12:00Z">
        <w:r w:rsidR="000057B9">
          <w:t xml:space="preserve"> Ricker</w:t>
        </w:r>
      </w:ins>
      <w:ins w:id="658" w:author="Bailey, Colin (DFO/MPO)" w:date="2024-11-19T14:10:00Z">
        <w:r w:rsidR="000057B9">
          <w:t xml:space="preserve"> model</w:t>
        </w:r>
      </w:ins>
      <w:ins w:id="659" w:author="Bailey, Colin (DFO/MPO)" w:date="2024-11-19T14:12:00Z">
        <w:r w:rsidR="000057B9">
          <w:t xml:space="preserve">. </w:t>
        </w:r>
      </w:ins>
      <w:ins w:id="660" w:author="Bailey, Colin (DFO/MPO)" w:date="2024-11-19T14:13:00Z">
        <w:r w:rsidR="000057B9">
          <w:t xml:space="preserve">For comparison, the results of the previous methods using the combined </w:t>
        </w:r>
      </w:ins>
      <w:ins w:id="661" w:author="Bailey, Colin (DFO/MPO)" w:date="2024-11-19T14:14:00Z">
        <w:r w:rsidR="000057B9">
          <w:t xml:space="preserve">posteriors from the baseline and strong prior Ricker models </w:t>
        </w:r>
      </w:ins>
      <w:ins w:id="662" w:author="Bailey, Colin (DFO/MPO)" w:date="2024-11-19T14:13:00Z">
        <w:r w:rsidR="000057B9">
          <w:t xml:space="preserve">applied to </w:t>
        </w:r>
      </w:ins>
      <w:ins w:id="663" w:author="Bailey, Colin (DFO/MPO)" w:date="2024-11-19T14:14:00Z">
        <w:r w:rsidR="0094480A">
          <w:t>the data used in this FSRR</w:t>
        </w:r>
      </w:ins>
      <w:ins w:id="664" w:author="Bailey, Colin (DFO/MPO)" w:date="2024-11-19T14:13:00Z">
        <w:r w:rsidR="000057B9">
          <w:t xml:space="preserve"> are shown below.</w:t>
        </w:r>
      </w:ins>
    </w:p>
    <w:p w14:paraId="5D2068B4" w14:textId="262B13CC" w:rsidR="00E1423F" w:rsidRDefault="00E1423F" w:rsidP="00E1423F">
      <w:pPr>
        <w:pStyle w:val="Caption-Table"/>
        <w:rPr>
          <w:ins w:id="665" w:author="Bailey, Colin (DFO/MPO)" w:date="2024-11-18T13:17:00Z"/>
        </w:rPr>
      </w:pPr>
      <w:ins w:id="666" w:author="Bailey, Colin (DFO/MPO)" w:date="2024-11-18T13:17:00Z">
        <w:r w:rsidRPr="00642706">
          <w:rPr>
            <w:b/>
            <w:bCs/>
          </w:rPr>
          <w:t xml:space="preserve">Table </w:t>
        </w:r>
      </w:ins>
      <w:ins w:id="667" w:author="Bailey, Colin (DFO/MPO)" w:date="2024-11-18T13:19:00Z">
        <w:r>
          <w:rPr>
            <w:b/>
            <w:bCs/>
          </w:rPr>
          <w:t>A4.0</w:t>
        </w:r>
      </w:ins>
      <w:ins w:id="668" w:author="Bailey, Colin (DFO/MPO)" w:date="2024-11-18T13:17:00Z">
        <w:r w:rsidRPr="00642706">
          <w:rPr>
            <w:b/>
            <w:bCs/>
          </w:rPr>
          <w:t>.</w:t>
        </w:r>
        <w:r w:rsidRPr="00642706">
          <w:t xml:space="preserve"> </w:t>
        </w:r>
        <w:r>
          <w:t>Interior Fraser Coho c</w:t>
        </w:r>
        <w:r w:rsidRPr="00642706">
          <w:t>onservation unit</w:t>
        </w:r>
        <w:r>
          <w:t xml:space="preserve"> (CU) </w:t>
        </w:r>
        <w:r w:rsidRPr="00642706">
          <w:t xml:space="preserve">specific abundance-based benchmarks and reference points with credible </w:t>
        </w:r>
        <w:r>
          <w:t xml:space="preserve">intervals using the Holt et al. () approach </w:t>
        </w:r>
      </w:ins>
      <w:ins w:id="669" w:author="Bailey, Colin (DFO/MPO)" w:date="2024-11-18T13:18:00Z">
        <w:r>
          <w:t>where the combined posteriors of the stock-recruit relationship with and without a prior on capacity are used to estimate the parameters below</w:t>
        </w:r>
      </w:ins>
      <w:ins w:id="670" w:author="Bailey, Colin (DFO/MPO)" w:date="2024-11-18T13:17:00Z">
        <w:r w:rsidRPr="00642706">
          <w:t>.</w:t>
        </w:r>
      </w:ins>
    </w:p>
    <w:tbl>
      <w:tblPr>
        <w:tblStyle w:val="TableGrid"/>
        <w:tblW w:w="0" w:type="auto"/>
        <w:jc w:val="center"/>
        <w:tblLook w:val="04A0" w:firstRow="1" w:lastRow="0" w:firstColumn="1" w:lastColumn="0" w:noHBand="0" w:noVBand="1"/>
      </w:tblPr>
      <w:tblGrid>
        <w:gridCol w:w="1795"/>
        <w:gridCol w:w="1321"/>
        <w:gridCol w:w="749"/>
        <w:gridCol w:w="990"/>
        <w:gridCol w:w="900"/>
        <w:gridCol w:w="1080"/>
      </w:tblGrid>
      <w:tr w:rsidR="00E1423F" w:rsidRPr="00ED2775" w14:paraId="702F70C5" w14:textId="77777777" w:rsidTr="00951729">
        <w:trPr>
          <w:jc w:val="center"/>
          <w:ins w:id="671" w:author="Bailey, Colin (DFO/MPO)" w:date="2024-11-18T13:17:00Z"/>
        </w:trPr>
        <w:tc>
          <w:tcPr>
            <w:tcW w:w="1795" w:type="dxa"/>
            <w:tcBorders>
              <w:top w:val="single" w:sz="4" w:space="0" w:color="auto"/>
              <w:left w:val="nil"/>
              <w:bottom w:val="single" w:sz="12" w:space="0" w:color="auto"/>
              <w:right w:val="nil"/>
            </w:tcBorders>
          </w:tcPr>
          <w:p w14:paraId="3F5D9948" w14:textId="77777777" w:rsidR="00E1423F" w:rsidRPr="00F066BE" w:rsidRDefault="00E1423F" w:rsidP="00951729">
            <w:pPr>
              <w:pStyle w:val="BodyText"/>
              <w:rPr>
                <w:ins w:id="672" w:author="Bailey, Colin (DFO/MPO)" w:date="2024-11-18T13:17:00Z"/>
                <w:b/>
                <w:bCs/>
              </w:rPr>
            </w:pPr>
            <w:ins w:id="673" w:author="Bailey, Colin (DFO/MPO)" w:date="2024-11-18T13:17:00Z">
              <w:r w:rsidRPr="00F066BE">
                <w:rPr>
                  <w:b/>
                  <w:bCs/>
                  <w:sz w:val="20"/>
                </w:rPr>
                <w:t>CU</w:t>
              </w:r>
            </w:ins>
          </w:p>
        </w:tc>
        <w:tc>
          <w:tcPr>
            <w:tcW w:w="1321" w:type="dxa"/>
            <w:tcBorders>
              <w:top w:val="single" w:sz="4" w:space="0" w:color="auto"/>
              <w:left w:val="nil"/>
              <w:bottom w:val="single" w:sz="12" w:space="0" w:color="auto"/>
              <w:right w:val="nil"/>
            </w:tcBorders>
          </w:tcPr>
          <w:p w14:paraId="04CE3B79" w14:textId="77777777" w:rsidR="00E1423F" w:rsidRPr="00F066BE" w:rsidRDefault="00E1423F" w:rsidP="00951729">
            <w:pPr>
              <w:pStyle w:val="BodyText"/>
              <w:rPr>
                <w:ins w:id="674" w:author="Bailey, Colin (DFO/MPO)" w:date="2024-11-18T13:17:00Z"/>
                <w:b/>
                <w:bCs/>
              </w:rPr>
            </w:pPr>
            <w:ins w:id="675" w:author="Bailey, Colin (DFO/MPO)" w:date="2024-11-18T13:17:00Z">
              <w:r w:rsidRPr="00F066BE">
                <w:rPr>
                  <w:b/>
                  <w:bCs/>
                  <w:sz w:val="20"/>
                </w:rPr>
                <w:t>Benchmark</w:t>
              </w:r>
            </w:ins>
          </w:p>
        </w:tc>
        <w:tc>
          <w:tcPr>
            <w:tcW w:w="749" w:type="dxa"/>
            <w:tcBorders>
              <w:top w:val="single" w:sz="4" w:space="0" w:color="auto"/>
              <w:left w:val="nil"/>
              <w:bottom w:val="single" w:sz="12" w:space="0" w:color="auto"/>
              <w:right w:val="nil"/>
            </w:tcBorders>
          </w:tcPr>
          <w:p w14:paraId="76CC3C0A" w14:textId="77777777" w:rsidR="00E1423F" w:rsidRPr="00F066BE" w:rsidRDefault="00E1423F" w:rsidP="00951729">
            <w:pPr>
              <w:pStyle w:val="BodyText"/>
              <w:rPr>
                <w:ins w:id="676" w:author="Bailey, Colin (DFO/MPO)" w:date="2024-11-18T13:17:00Z"/>
                <w:b/>
                <w:bCs/>
              </w:rPr>
            </w:pPr>
            <w:ins w:id="677" w:author="Bailey, Colin (DFO/MPO)" w:date="2024-11-18T13:17:00Z">
              <w:r w:rsidRPr="00F066BE">
                <w:rPr>
                  <w:b/>
                  <w:bCs/>
                  <w:sz w:val="20"/>
                </w:rPr>
                <w:t>Mean</w:t>
              </w:r>
            </w:ins>
          </w:p>
        </w:tc>
        <w:tc>
          <w:tcPr>
            <w:tcW w:w="990" w:type="dxa"/>
            <w:tcBorders>
              <w:top w:val="single" w:sz="4" w:space="0" w:color="auto"/>
              <w:left w:val="nil"/>
              <w:bottom w:val="single" w:sz="12" w:space="0" w:color="auto"/>
              <w:right w:val="nil"/>
            </w:tcBorders>
          </w:tcPr>
          <w:p w14:paraId="1428367C" w14:textId="77777777" w:rsidR="00E1423F" w:rsidRPr="00F066BE" w:rsidRDefault="00E1423F" w:rsidP="00951729">
            <w:pPr>
              <w:pStyle w:val="BodyText"/>
              <w:rPr>
                <w:ins w:id="678" w:author="Bailey, Colin (DFO/MPO)" w:date="2024-11-18T13:17:00Z"/>
                <w:b/>
                <w:bCs/>
              </w:rPr>
            </w:pPr>
            <w:ins w:id="679" w:author="Bailey, Colin (DFO/MPO)" w:date="2024-11-18T13:17:00Z">
              <w:r w:rsidRPr="00F066BE">
                <w:rPr>
                  <w:b/>
                  <w:bCs/>
                  <w:sz w:val="20"/>
                </w:rPr>
                <w:t>2.5% CI</w:t>
              </w:r>
            </w:ins>
          </w:p>
        </w:tc>
        <w:tc>
          <w:tcPr>
            <w:tcW w:w="900" w:type="dxa"/>
            <w:tcBorders>
              <w:top w:val="single" w:sz="4" w:space="0" w:color="auto"/>
              <w:left w:val="nil"/>
              <w:bottom w:val="single" w:sz="12" w:space="0" w:color="auto"/>
              <w:right w:val="nil"/>
            </w:tcBorders>
          </w:tcPr>
          <w:p w14:paraId="65BEE76B" w14:textId="77777777" w:rsidR="00E1423F" w:rsidRPr="00F066BE" w:rsidRDefault="00E1423F" w:rsidP="00951729">
            <w:pPr>
              <w:pStyle w:val="BodyText"/>
              <w:rPr>
                <w:ins w:id="680" w:author="Bailey, Colin (DFO/MPO)" w:date="2024-11-18T13:17:00Z"/>
                <w:b/>
                <w:bCs/>
              </w:rPr>
            </w:pPr>
            <w:ins w:id="681" w:author="Bailey, Colin (DFO/MPO)" w:date="2024-11-18T13:17:00Z">
              <w:r w:rsidRPr="00F066BE">
                <w:rPr>
                  <w:b/>
                  <w:bCs/>
                  <w:sz w:val="20"/>
                </w:rPr>
                <w:t>50% CI</w:t>
              </w:r>
            </w:ins>
          </w:p>
        </w:tc>
        <w:tc>
          <w:tcPr>
            <w:tcW w:w="1080" w:type="dxa"/>
            <w:tcBorders>
              <w:top w:val="single" w:sz="4" w:space="0" w:color="auto"/>
              <w:left w:val="nil"/>
              <w:bottom w:val="single" w:sz="12" w:space="0" w:color="auto"/>
              <w:right w:val="nil"/>
            </w:tcBorders>
          </w:tcPr>
          <w:p w14:paraId="67C0F2CC" w14:textId="77777777" w:rsidR="00E1423F" w:rsidRPr="00F066BE" w:rsidRDefault="00E1423F" w:rsidP="00951729">
            <w:pPr>
              <w:pStyle w:val="BodyText"/>
              <w:rPr>
                <w:ins w:id="682" w:author="Bailey, Colin (DFO/MPO)" w:date="2024-11-18T13:17:00Z"/>
                <w:b/>
                <w:bCs/>
              </w:rPr>
            </w:pPr>
            <w:ins w:id="683" w:author="Bailey, Colin (DFO/MPO)" w:date="2024-11-18T13:17:00Z">
              <w:r w:rsidRPr="00F066BE">
                <w:rPr>
                  <w:b/>
                  <w:bCs/>
                  <w:sz w:val="20"/>
                </w:rPr>
                <w:t>97.5% CI</w:t>
              </w:r>
            </w:ins>
          </w:p>
        </w:tc>
      </w:tr>
      <w:tr w:rsidR="00E1423F" w:rsidRPr="00ED2775" w14:paraId="0C5CAA38" w14:textId="77777777" w:rsidTr="00951729">
        <w:trPr>
          <w:jc w:val="center"/>
          <w:ins w:id="684" w:author="Bailey, Colin (DFO/MPO)" w:date="2024-11-18T13:17:00Z"/>
        </w:trPr>
        <w:tc>
          <w:tcPr>
            <w:tcW w:w="1795" w:type="dxa"/>
            <w:tcBorders>
              <w:top w:val="single" w:sz="12" w:space="0" w:color="auto"/>
              <w:left w:val="nil"/>
              <w:bottom w:val="nil"/>
              <w:right w:val="nil"/>
            </w:tcBorders>
            <w:vAlign w:val="bottom"/>
          </w:tcPr>
          <w:p w14:paraId="67062EA6" w14:textId="77777777" w:rsidR="00E1423F" w:rsidRPr="002F3FC8" w:rsidRDefault="00E1423F" w:rsidP="00951729">
            <w:pPr>
              <w:pStyle w:val="BodyText"/>
              <w:rPr>
                <w:ins w:id="685" w:author="Bailey, Colin (DFO/MPO)" w:date="2024-11-18T13:17:00Z"/>
              </w:rPr>
            </w:pPr>
            <w:ins w:id="686" w:author="Bailey, Colin (DFO/MPO)" w:date="2024-11-18T13:17:00Z">
              <w:r>
                <w:rPr>
                  <w:sz w:val="20"/>
                </w:rPr>
                <w:t>Fraser Canyon</w:t>
              </w:r>
            </w:ins>
          </w:p>
        </w:tc>
        <w:tc>
          <w:tcPr>
            <w:tcW w:w="1321" w:type="dxa"/>
            <w:tcBorders>
              <w:top w:val="single" w:sz="12" w:space="0" w:color="auto"/>
              <w:left w:val="nil"/>
              <w:bottom w:val="nil"/>
              <w:right w:val="nil"/>
            </w:tcBorders>
            <w:vAlign w:val="bottom"/>
          </w:tcPr>
          <w:p w14:paraId="73388485" w14:textId="77777777" w:rsidR="00E1423F" w:rsidRPr="002F3FC8" w:rsidRDefault="00E1423F" w:rsidP="00951729">
            <w:pPr>
              <w:pStyle w:val="BodyText"/>
              <w:rPr>
                <w:ins w:id="687" w:author="Bailey, Colin (DFO/MPO)" w:date="2024-11-18T13:17:00Z"/>
              </w:rPr>
            </w:pPr>
            <w:ins w:id="688" w:author="Bailey, Colin (DFO/MPO)" w:date="2024-11-18T13:17:00Z">
              <w:r w:rsidRPr="00F80502">
                <w:rPr>
                  <w:rFonts w:cs="Arial"/>
                  <w:color w:val="000000"/>
                  <w:sz w:val="20"/>
                </w:rPr>
                <w:t>S</w:t>
              </w:r>
              <w:r w:rsidRPr="00F80502">
                <w:rPr>
                  <w:rFonts w:cs="Arial"/>
                  <w:color w:val="000000"/>
                  <w:sz w:val="20"/>
                  <w:vertAlign w:val="subscript"/>
                </w:rPr>
                <w:t>gen</w:t>
              </w:r>
            </w:ins>
          </w:p>
        </w:tc>
        <w:tc>
          <w:tcPr>
            <w:tcW w:w="749" w:type="dxa"/>
            <w:tcBorders>
              <w:top w:val="single" w:sz="12" w:space="0" w:color="auto"/>
              <w:left w:val="nil"/>
              <w:bottom w:val="nil"/>
              <w:right w:val="nil"/>
            </w:tcBorders>
            <w:vAlign w:val="bottom"/>
          </w:tcPr>
          <w:p w14:paraId="5A40E9EF" w14:textId="77777777" w:rsidR="00E1423F" w:rsidRPr="002F3FC8" w:rsidRDefault="00E1423F" w:rsidP="00951729">
            <w:pPr>
              <w:pStyle w:val="BodyText"/>
              <w:jc w:val="right"/>
              <w:rPr>
                <w:ins w:id="689" w:author="Bailey, Colin (DFO/MPO)" w:date="2024-11-18T13:17:00Z"/>
              </w:rPr>
            </w:pPr>
            <w:ins w:id="690" w:author="Bailey, Colin (DFO/MPO)" w:date="2024-11-18T13:17:00Z">
              <w:r>
                <w:rPr>
                  <w:rFonts w:cs="Arial"/>
                  <w:color w:val="000000" w:themeColor="text1"/>
                  <w:sz w:val="20"/>
                </w:rPr>
                <w:t>355</w:t>
              </w:r>
            </w:ins>
          </w:p>
        </w:tc>
        <w:tc>
          <w:tcPr>
            <w:tcW w:w="990" w:type="dxa"/>
            <w:tcBorders>
              <w:top w:val="single" w:sz="12" w:space="0" w:color="auto"/>
              <w:left w:val="nil"/>
              <w:bottom w:val="nil"/>
              <w:right w:val="nil"/>
            </w:tcBorders>
            <w:vAlign w:val="bottom"/>
          </w:tcPr>
          <w:p w14:paraId="075B6D57" w14:textId="77777777" w:rsidR="00E1423F" w:rsidRPr="002F3FC8" w:rsidRDefault="00E1423F" w:rsidP="00951729">
            <w:pPr>
              <w:pStyle w:val="BodyText"/>
              <w:jc w:val="right"/>
              <w:rPr>
                <w:ins w:id="691" w:author="Bailey, Colin (DFO/MPO)" w:date="2024-11-18T13:17:00Z"/>
              </w:rPr>
            </w:pPr>
            <w:ins w:id="692" w:author="Bailey, Colin (DFO/MPO)" w:date="2024-11-18T13:17:00Z">
              <w:r>
                <w:rPr>
                  <w:rFonts w:cs="Arial"/>
                  <w:color w:val="000000" w:themeColor="text1"/>
                  <w:sz w:val="20"/>
                </w:rPr>
                <w:t>140</w:t>
              </w:r>
            </w:ins>
          </w:p>
        </w:tc>
        <w:tc>
          <w:tcPr>
            <w:tcW w:w="900" w:type="dxa"/>
            <w:tcBorders>
              <w:top w:val="single" w:sz="12" w:space="0" w:color="auto"/>
              <w:left w:val="nil"/>
              <w:bottom w:val="nil"/>
              <w:right w:val="nil"/>
            </w:tcBorders>
            <w:vAlign w:val="bottom"/>
          </w:tcPr>
          <w:p w14:paraId="597E4B37" w14:textId="77777777" w:rsidR="00E1423F" w:rsidRPr="002F3FC8" w:rsidRDefault="00E1423F" w:rsidP="00951729">
            <w:pPr>
              <w:pStyle w:val="BodyText"/>
              <w:jc w:val="right"/>
              <w:rPr>
                <w:ins w:id="693" w:author="Bailey, Colin (DFO/MPO)" w:date="2024-11-18T13:17:00Z"/>
              </w:rPr>
            </w:pPr>
            <w:ins w:id="694" w:author="Bailey, Colin (DFO/MPO)" w:date="2024-11-18T13:17:00Z">
              <w:r>
                <w:rPr>
                  <w:rFonts w:cs="Arial"/>
                  <w:b/>
                  <w:bCs/>
                  <w:color w:val="000000" w:themeColor="text1"/>
                  <w:sz w:val="20"/>
                </w:rPr>
                <w:t>321</w:t>
              </w:r>
            </w:ins>
          </w:p>
        </w:tc>
        <w:tc>
          <w:tcPr>
            <w:tcW w:w="1080" w:type="dxa"/>
            <w:tcBorders>
              <w:top w:val="single" w:sz="12" w:space="0" w:color="auto"/>
              <w:left w:val="nil"/>
              <w:bottom w:val="nil"/>
              <w:right w:val="nil"/>
            </w:tcBorders>
            <w:vAlign w:val="bottom"/>
          </w:tcPr>
          <w:p w14:paraId="5D18680D" w14:textId="77777777" w:rsidR="00E1423F" w:rsidRPr="002F3FC8" w:rsidRDefault="00E1423F" w:rsidP="00951729">
            <w:pPr>
              <w:pStyle w:val="BodyText"/>
              <w:jc w:val="right"/>
              <w:rPr>
                <w:ins w:id="695" w:author="Bailey, Colin (DFO/MPO)" w:date="2024-11-18T13:17:00Z"/>
              </w:rPr>
            </w:pPr>
            <w:ins w:id="696" w:author="Bailey, Colin (DFO/MPO)" w:date="2024-11-18T13:17:00Z">
              <w:r>
                <w:rPr>
                  <w:rFonts w:cs="Arial"/>
                  <w:color w:val="000000" w:themeColor="text1"/>
                  <w:sz w:val="20"/>
                </w:rPr>
                <w:t>767</w:t>
              </w:r>
            </w:ins>
          </w:p>
        </w:tc>
      </w:tr>
      <w:tr w:rsidR="00E1423F" w:rsidRPr="00ED2775" w14:paraId="04130400" w14:textId="77777777" w:rsidTr="00951729">
        <w:trPr>
          <w:jc w:val="center"/>
          <w:ins w:id="697" w:author="Bailey, Colin (DFO/MPO)" w:date="2024-11-18T13:17:00Z"/>
        </w:trPr>
        <w:tc>
          <w:tcPr>
            <w:tcW w:w="1795" w:type="dxa"/>
            <w:tcBorders>
              <w:top w:val="nil"/>
              <w:left w:val="nil"/>
              <w:bottom w:val="nil"/>
              <w:right w:val="nil"/>
            </w:tcBorders>
            <w:vAlign w:val="bottom"/>
          </w:tcPr>
          <w:p w14:paraId="59FAE49C" w14:textId="77777777" w:rsidR="00E1423F" w:rsidRPr="002F3FC8" w:rsidRDefault="00E1423F" w:rsidP="00951729">
            <w:pPr>
              <w:pStyle w:val="BodyText"/>
              <w:rPr>
                <w:ins w:id="698" w:author="Bailey, Colin (DFO/MPO)" w:date="2024-11-18T13:17:00Z"/>
              </w:rPr>
            </w:pPr>
            <w:ins w:id="699" w:author="Bailey, Colin (DFO/MPO)" w:date="2024-11-18T13:17:00Z">
              <w:r>
                <w:rPr>
                  <w:sz w:val="20"/>
                </w:rPr>
                <w:t>Fraser Canyon</w:t>
              </w:r>
            </w:ins>
          </w:p>
        </w:tc>
        <w:tc>
          <w:tcPr>
            <w:tcW w:w="1321" w:type="dxa"/>
            <w:tcBorders>
              <w:top w:val="nil"/>
              <w:left w:val="nil"/>
              <w:bottom w:val="nil"/>
              <w:right w:val="nil"/>
            </w:tcBorders>
            <w:vAlign w:val="bottom"/>
          </w:tcPr>
          <w:p w14:paraId="09210C57" w14:textId="77777777" w:rsidR="00E1423F" w:rsidRPr="002F3FC8" w:rsidRDefault="00E1423F" w:rsidP="00951729">
            <w:pPr>
              <w:pStyle w:val="BodyText"/>
              <w:rPr>
                <w:ins w:id="700" w:author="Bailey, Colin (DFO/MPO)" w:date="2024-11-18T13:17:00Z"/>
              </w:rPr>
            </w:pPr>
            <w:ins w:id="701" w:author="Bailey, Colin (DFO/MPO)" w:date="2024-11-18T13:17:00Z">
              <w:r w:rsidRPr="00F80502">
                <w:rPr>
                  <w:rFonts w:cs="Arial"/>
                  <w:color w:val="000000"/>
                  <w:sz w:val="20"/>
                </w:rPr>
                <w:t>80%</w:t>
              </w:r>
              <w:r w:rsidRPr="00A61C50">
                <w:rPr>
                  <w:rFonts w:cs="Arial"/>
                  <w:color w:val="000000"/>
                  <w:sz w:val="20"/>
                </w:rPr>
                <w:t xml:space="preserve"> </w:t>
              </w:r>
              <w:r w:rsidRPr="00F80502">
                <w:rPr>
                  <w:rFonts w:cs="Arial"/>
                  <w:color w:val="000000"/>
                  <w:sz w:val="20"/>
                </w:rPr>
                <w:t>S</w:t>
              </w:r>
              <w:r w:rsidRPr="00A61C50">
                <w:rPr>
                  <w:rFonts w:cs="Arial"/>
                  <w:color w:val="000000"/>
                  <w:sz w:val="20"/>
                  <w:vertAlign w:val="subscript"/>
                </w:rPr>
                <w:t>MSY</w:t>
              </w:r>
            </w:ins>
          </w:p>
        </w:tc>
        <w:tc>
          <w:tcPr>
            <w:tcW w:w="749" w:type="dxa"/>
            <w:tcBorders>
              <w:top w:val="nil"/>
              <w:left w:val="nil"/>
              <w:bottom w:val="nil"/>
              <w:right w:val="nil"/>
            </w:tcBorders>
            <w:vAlign w:val="bottom"/>
          </w:tcPr>
          <w:p w14:paraId="53E32D03" w14:textId="77777777" w:rsidR="00E1423F" w:rsidRPr="002F3FC8" w:rsidRDefault="00E1423F" w:rsidP="00951729">
            <w:pPr>
              <w:pStyle w:val="BodyText"/>
              <w:jc w:val="right"/>
              <w:rPr>
                <w:ins w:id="702" w:author="Bailey, Colin (DFO/MPO)" w:date="2024-11-18T13:17:00Z"/>
              </w:rPr>
            </w:pPr>
            <w:ins w:id="703" w:author="Bailey, Colin (DFO/MPO)" w:date="2024-11-18T13:17:00Z">
              <w:r w:rsidRPr="12283F5C">
                <w:rPr>
                  <w:rFonts w:cs="Arial"/>
                  <w:color w:val="000000" w:themeColor="text1"/>
                  <w:sz w:val="20"/>
                </w:rPr>
                <w:t>11</w:t>
              </w:r>
              <w:r>
                <w:rPr>
                  <w:rFonts w:cs="Arial"/>
                  <w:color w:val="000000" w:themeColor="text1"/>
                  <w:sz w:val="20"/>
                </w:rPr>
                <w:t>40</w:t>
              </w:r>
            </w:ins>
          </w:p>
        </w:tc>
        <w:tc>
          <w:tcPr>
            <w:tcW w:w="990" w:type="dxa"/>
            <w:tcBorders>
              <w:top w:val="nil"/>
              <w:left w:val="nil"/>
              <w:bottom w:val="nil"/>
              <w:right w:val="nil"/>
            </w:tcBorders>
            <w:vAlign w:val="bottom"/>
          </w:tcPr>
          <w:p w14:paraId="4D42A9E6" w14:textId="77777777" w:rsidR="00E1423F" w:rsidRPr="002F3FC8" w:rsidRDefault="00E1423F" w:rsidP="00951729">
            <w:pPr>
              <w:pStyle w:val="BodyText"/>
              <w:jc w:val="right"/>
              <w:rPr>
                <w:ins w:id="704" w:author="Bailey, Colin (DFO/MPO)" w:date="2024-11-18T13:17:00Z"/>
              </w:rPr>
            </w:pPr>
            <w:ins w:id="705" w:author="Bailey, Colin (DFO/MPO)" w:date="2024-11-18T13:17:00Z">
              <w:r>
                <w:rPr>
                  <w:rFonts w:cs="Arial"/>
                  <w:color w:val="000000" w:themeColor="text1"/>
                  <w:sz w:val="20"/>
                </w:rPr>
                <w:t>926</w:t>
              </w:r>
            </w:ins>
          </w:p>
        </w:tc>
        <w:tc>
          <w:tcPr>
            <w:tcW w:w="900" w:type="dxa"/>
            <w:tcBorders>
              <w:top w:val="nil"/>
              <w:left w:val="nil"/>
              <w:bottom w:val="nil"/>
              <w:right w:val="nil"/>
            </w:tcBorders>
            <w:vAlign w:val="bottom"/>
          </w:tcPr>
          <w:p w14:paraId="117CC648" w14:textId="77777777" w:rsidR="00E1423F" w:rsidRPr="002F3FC8" w:rsidRDefault="00E1423F" w:rsidP="00951729">
            <w:pPr>
              <w:pStyle w:val="BodyText"/>
              <w:jc w:val="right"/>
              <w:rPr>
                <w:ins w:id="706" w:author="Bailey, Colin (DFO/MPO)" w:date="2024-11-18T13:17:00Z"/>
              </w:rPr>
            </w:pPr>
            <w:ins w:id="707" w:author="Bailey, Colin (DFO/MPO)" w:date="2024-11-18T13:17:00Z">
              <w:r>
                <w:rPr>
                  <w:rFonts w:cs="Arial"/>
                  <w:b/>
                  <w:bCs/>
                  <w:color w:val="000000" w:themeColor="text1"/>
                  <w:sz w:val="20"/>
                </w:rPr>
                <w:t>1117</w:t>
              </w:r>
            </w:ins>
          </w:p>
        </w:tc>
        <w:tc>
          <w:tcPr>
            <w:tcW w:w="1080" w:type="dxa"/>
            <w:tcBorders>
              <w:top w:val="nil"/>
              <w:left w:val="nil"/>
              <w:bottom w:val="nil"/>
              <w:right w:val="nil"/>
            </w:tcBorders>
            <w:vAlign w:val="bottom"/>
          </w:tcPr>
          <w:p w14:paraId="7ACF76F1" w14:textId="77777777" w:rsidR="00E1423F" w:rsidRPr="002F3FC8" w:rsidRDefault="00E1423F" w:rsidP="00951729">
            <w:pPr>
              <w:pStyle w:val="BodyText"/>
              <w:jc w:val="right"/>
              <w:rPr>
                <w:ins w:id="708" w:author="Bailey, Colin (DFO/MPO)" w:date="2024-11-18T13:17:00Z"/>
              </w:rPr>
            </w:pPr>
            <w:ins w:id="709" w:author="Bailey, Colin (DFO/MPO)" w:date="2024-11-18T13:17:00Z">
              <w:r>
                <w:rPr>
                  <w:rFonts w:cs="Arial"/>
                  <w:color w:val="000000" w:themeColor="text1"/>
                  <w:sz w:val="20"/>
                </w:rPr>
                <w:t>1499</w:t>
              </w:r>
            </w:ins>
          </w:p>
        </w:tc>
      </w:tr>
      <w:tr w:rsidR="00E1423F" w:rsidRPr="00ED2775" w14:paraId="108070F0" w14:textId="77777777" w:rsidTr="00951729">
        <w:trPr>
          <w:jc w:val="center"/>
          <w:ins w:id="710" w:author="Bailey, Colin (DFO/MPO)" w:date="2024-11-18T13:17:00Z"/>
        </w:trPr>
        <w:tc>
          <w:tcPr>
            <w:tcW w:w="1795" w:type="dxa"/>
            <w:tcBorders>
              <w:top w:val="nil"/>
              <w:left w:val="nil"/>
              <w:bottom w:val="nil"/>
              <w:right w:val="nil"/>
            </w:tcBorders>
            <w:vAlign w:val="bottom"/>
          </w:tcPr>
          <w:p w14:paraId="688D1EA2" w14:textId="77777777" w:rsidR="00E1423F" w:rsidRPr="002F3FC8" w:rsidRDefault="00E1423F" w:rsidP="00951729">
            <w:pPr>
              <w:pStyle w:val="BodyText"/>
              <w:rPr>
                <w:ins w:id="711" w:author="Bailey, Colin (DFO/MPO)" w:date="2024-11-18T13:17:00Z"/>
              </w:rPr>
            </w:pPr>
            <w:ins w:id="712" w:author="Bailey, Colin (DFO/MPO)" w:date="2024-11-18T13:17:00Z">
              <w:r>
                <w:rPr>
                  <w:sz w:val="20"/>
                </w:rPr>
                <w:t>Fraser Canyon</w:t>
              </w:r>
            </w:ins>
          </w:p>
        </w:tc>
        <w:tc>
          <w:tcPr>
            <w:tcW w:w="1321" w:type="dxa"/>
            <w:tcBorders>
              <w:top w:val="nil"/>
              <w:left w:val="nil"/>
              <w:bottom w:val="nil"/>
              <w:right w:val="nil"/>
            </w:tcBorders>
            <w:vAlign w:val="bottom"/>
          </w:tcPr>
          <w:p w14:paraId="08DD1442" w14:textId="77777777" w:rsidR="00E1423F" w:rsidRPr="002F3FC8" w:rsidRDefault="00E1423F" w:rsidP="00951729">
            <w:pPr>
              <w:pStyle w:val="BodyText"/>
              <w:rPr>
                <w:ins w:id="713" w:author="Bailey, Colin (DFO/MPO)" w:date="2024-11-18T13:17:00Z"/>
              </w:rPr>
            </w:pPr>
            <w:ins w:id="714" w:author="Bailey, Colin (DFO/MPO)" w:date="2024-11-18T13:17:00Z">
              <w:r w:rsidRPr="00F80502">
                <w:rPr>
                  <w:rFonts w:cs="Arial"/>
                  <w:color w:val="000000"/>
                  <w:sz w:val="20"/>
                </w:rPr>
                <w:t>U</w:t>
              </w:r>
              <w:r w:rsidRPr="00A61C50">
                <w:rPr>
                  <w:rFonts w:cs="Arial"/>
                  <w:color w:val="000000"/>
                  <w:sz w:val="20"/>
                  <w:vertAlign w:val="subscript"/>
                </w:rPr>
                <w:t>MSY</w:t>
              </w:r>
            </w:ins>
          </w:p>
        </w:tc>
        <w:tc>
          <w:tcPr>
            <w:tcW w:w="749" w:type="dxa"/>
            <w:tcBorders>
              <w:top w:val="nil"/>
              <w:left w:val="nil"/>
              <w:bottom w:val="nil"/>
              <w:right w:val="nil"/>
            </w:tcBorders>
            <w:vAlign w:val="bottom"/>
          </w:tcPr>
          <w:p w14:paraId="245ECE91" w14:textId="77777777" w:rsidR="00E1423F" w:rsidRPr="002F3FC8" w:rsidRDefault="00E1423F" w:rsidP="00951729">
            <w:pPr>
              <w:pStyle w:val="BodyText"/>
              <w:jc w:val="right"/>
              <w:rPr>
                <w:ins w:id="715" w:author="Bailey, Colin (DFO/MPO)" w:date="2024-11-18T13:17:00Z"/>
              </w:rPr>
            </w:pPr>
            <w:ins w:id="716" w:author="Bailey, Colin (DFO/MPO)" w:date="2024-11-18T13:17:00Z">
              <w:r w:rsidRPr="12283F5C">
                <w:rPr>
                  <w:rFonts w:cs="Arial"/>
                  <w:color w:val="000000" w:themeColor="text1"/>
                  <w:sz w:val="20"/>
                </w:rPr>
                <w:t>0.</w:t>
              </w:r>
              <w:r>
                <w:rPr>
                  <w:rFonts w:cs="Arial"/>
                  <w:color w:val="000000" w:themeColor="text1"/>
                  <w:sz w:val="20"/>
                </w:rPr>
                <w:t>62</w:t>
              </w:r>
            </w:ins>
          </w:p>
        </w:tc>
        <w:tc>
          <w:tcPr>
            <w:tcW w:w="990" w:type="dxa"/>
            <w:tcBorders>
              <w:top w:val="nil"/>
              <w:left w:val="nil"/>
              <w:bottom w:val="nil"/>
              <w:right w:val="nil"/>
            </w:tcBorders>
            <w:vAlign w:val="bottom"/>
          </w:tcPr>
          <w:p w14:paraId="6427590E" w14:textId="77777777" w:rsidR="00E1423F" w:rsidRPr="002F3FC8" w:rsidRDefault="00E1423F" w:rsidP="00951729">
            <w:pPr>
              <w:pStyle w:val="BodyText"/>
              <w:jc w:val="right"/>
              <w:rPr>
                <w:ins w:id="717" w:author="Bailey, Colin (DFO/MPO)" w:date="2024-11-18T13:17:00Z"/>
              </w:rPr>
            </w:pPr>
            <w:ins w:id="718" w:author="Bailey, Colin (DFO/MPO)" w:date="2024-11-18T13:17:00Z">
              <w:r w:rsidRPr="12283F5C">
                <w:rPr>
                  <w:rFonts w:cs="Arial"/>
                  <w:color w:val="000000" w:themeColor="text1"/>
                  <w:sz w:val="20"/>
                </w:rPr>
                <w:t>0.</w:t>
              </w:r>
              <w:r>
                <w:rPr>
                  <w:rFonts w:cs="Arial"/>
                  <w:color w:val="000000" w:themeColor="text1"/>
                  <w:sz w:val="20"/>
                </w:rPr>
                <w:t>41</w:t>
              </w:r>
            </w:ins>
          </w:p>
        </w:tc>
        <w:tc>
          <w:tcPr>
            <w:tcW w:w="900" w:type="dxa"/>
            <w:tcBorders>
              <w:top w:val="nil"/>
              <w:left w:val="nil"/>
              <w:bottom w:val="nil"/>
              <w:right w:val="nil"/>
            </w:tcBorders>
            <w:vAlign w:val="bottom"/>
          </w:tcPr>
          <w:p w14:paraId="549059C2" w14:textId="77777777" w:rsidR="00E1423F" w:rsidRPr="002F3FC8" w:rsidRDefault="00E1423F" w:rsidP="00951729">
            <w:pPr>
              <w:pStyle w:val="BodyText"/>
              <w:jc w:val="right"/>
              <w:rPr>
                <w:ins w:id="719" w:author="Bailey, Colin (DFO/MPO)" w:date="2024-11-18T13:17:00Z"/>
              </w:rPr>
            </w:pPr>
            <w:ins w:id="720" w:author="Bailey, Colin (DFO/MPO)" w:date="2024-11-18T13:17:00Z">
              <w:r w:rsidRPr="12283F5C">
                <w:rPr>
                  <w:rFonts w:cs="Arial"/>
                  <w:b/>
                  <w:bCs/>
                  <w:color w:val="000000" w:themeColor="text1"/>
                  <w:sz w:val="20"/>
                </w:rPr>
                <w:t>0.6</w:t>
              </w:r>
              <w:r>
                <w:rPr>
                  <w:rFonts w:cs="Arial"/>
                  <w:b/>
                  <w:bCs/>
                  <w:color w:val="000000" w:themeColor="text1"/>
                  <w:sz w:val="20"/>
                </w:rPr>
                <w:t>3</w:t>
              </w:r>
            </w:ins>
          </w:p>
        </w:tc>
        <w:tc>
          <w:tcPr>
            <w:tcW w:w="1080" w:type="dxa"/>
            <w:tcBorders>
              <w:top w:val="nil"/>
              <w:left w:val="nil"/>
              <w:bottom w:val="nil"/>
              <w:right w:val="nil"/>
            </w:tcBorders>
            <w:vAlign w:val="bottom"/>
          </w:tcPr>
          <w:p w14:paraId="40D041FD" w14:textId="77777777" w:rsidR="00E1423F" w:rsidRPr="002F3FC8" w:rsidRDefault="00E1423F" w:rsidP="00951729">
            <w:pPr>
              <w:pStyle w:val="BodyText"/>
              <w:jc w:val="right"/>
              <w:rPr>
                <w:ins w:id="721" w:author="Bailey, Colin (DFO/MPO)" w:date="2024-11-18T13:17:00Z"/>
              </w:rPr>
            </w:pPr>
            <w:ins w:id="722" w:author="Bailey, Colin (DFO/MPO)" w:date="2024-11-18T13:17:00Z">
              <w:r w:rsidRPr="12283F5C">
                <w:rPr>
                  <w:rFonts w:cs="Arial"/>
                  <w:color w:val="000000" w:themeColor="text1"/>
                  <w:sz w:val="20"/>
                </w:rPr>
                <w:t>0.78</w:t>
              </w:r>
            </w:ins>
          </w:p>
        </w:tc>
      </w:tr>
      <w:tr w:rsidR="00E1423F" w:rsidRPr="00ED2775" w14:paraId="35D3AE70" w14:textId="77777777" w:rsidTr="00951729">
        <w:trPr>
          <w:jc w:val="center"/>
          <w:ins w:id="723" w:author="Bailey, Colin (DFO/MPO)" w:date="2024-11-18T13:17:00Z"/>
        </w:trPr>
        <w:tc>
          <w:tcPr>
            <w:tcW w:w="1795" w:type="dxa"/>
            <w:tcBorders>
              <w:top w:val="nil"/>
              <w:left w:val="nil"/>
              <w:bottom w:val="nil"/>
              <w:right w:val="nil"/>
            </w:tcBorders>
            <w:vAlign w:val="bottom"/>
          </w:tcPr>
          <w:p w14:paraId="2A795B7D" w14:textId="77777777" w:rsidR="00E1423F" w:rsidRPr="002F3FC8" w:rsidRDefault="00E1423F" w:rsidP="00951729">
            <w:pPr>
              <w:pStyle w:val="BodyText"/>
              <w:rPr>
                <w:ins w:id="724" w:author="Bailey, Colin (DFO/MPO)" w:date="2024-11-18T13:17:00Z"/>
              </w:rPr>
            </w:pPr>
            <w:ins w:id="725" w:author="Bailey, Colin (DFO/MPO)" w:date="2024-11-18T13:17:00Z">
              <w:r>
                <w:rPr>
                  <w:sz w:val="20"/>
                </w:rPr>
                <w:t>Lower Thompson</w:t>
              </w:r>
            </w:ins>
          </w:p>
        </w:tc>
        <w:tc>
          <w:tcPr>
            <w:tcW w:w="1321" w:type="dxa"/>
            <w:tcBorders>
              <w:top w:val="nil"/>
              <w:left w:val="nil"/>
              <w:bottom w:val="nil"/>
              <w:right w:val="nil"/>
            </w:tcBorders>
            <w:vAlign w:val="bottom"/>
          </w:tcPr>
          <w:p w14:paraId="0CB79C03" w14:textId="77777777" w:rsidR="00E1423F" w:rsidRPr="002F3FC8" w:rsidRDefault="00E1423F" w:rsidP="00951729">
            <w:pPr>
              <w:pStyle w:val="BodyText"/>
              <w:rPr>
                <w:ins w:id="726" w:author="Bailey, Colin (DFO/MPO)" w:date="2024-11-18T13:17:00Z"/>
              </w:rPr>
            </w:pPr>
            <w:ins w:id="727" w:author="Bailey, Colin (DFO/MPO)" w:date="2024-11-18T13:17:00Z">
              <w:r w:rsidRPr="00F80502">
                <w:rPr>
                  <w:rFonts w:cs="Arial"/>
                  <w:color w:val="000000"/>
                  <w:sz w:val="20"/>
                </w:rPr>
                <w:t>S</w:t>
              </w:r>
              <w:r w:rsidRPr="00F80502">
                <w:rPr>
                  <w:rFonts w:cs="Arial"/>
                  <w:color w:val="000000"/>
                  <w:sz w:val="20"/>
                  <w:vertAlign w:val="subscript"/>
                </w:rPr>
                <w:t>gen</w:t>
              </w:r>
            </w:ins>
          </w:p>
        </w:tc>
        <w:tc>
          <w:tcPr>
            <w:tcW w:w="749" w:type="dxa"/>
            <w:tcBorders>
              <w:top w:val="nil"/>
              <w:left w:val="nil"/>
              <w:bottom w:val="nil"/>
              <w:right w:val="nil"/>
            </w:tcBorders>
            <w:vAlign w:val="bottom"/>
          </w:tcPr>
          <w:p w14:paraId="7AE8CB25" w14:textId="77777777" w:rsidR="00E1423F" w:rsidRPr="002F3FC8" w:rsidRDefault="00E1423F" w:rsidP="00951729">
            <w:pPr>
              <w:pStyle w:val="BodyText"/>
              <w:jc w:val="right"/>
              <w:rPr>
                <w:ins w:id="728" w:author="Bailey, Colin (DFO/MPO)" w:date="2024-11-18T13:17:00Z"/>
              </w:rPr>
            </w:pPr>
            <w:ins w:id="729" w:author="Bailey, Colin (DFO/MPO)" w:date="2024-11-18T13:17:00Z">
              <w:r w:rsidRPr="12283F5C">
                <w:rPr>
                  <w:rFonts w:cs="Arial"/>
                  <w:color w:val="000000" w:themeColor="text1"/>
                  <w:sz w:val="20"/>
                </w:rPr>
                <w:t>2</w:t>
              </w:r>
              <w:r>
                <w:rPr>
                  <w:rFonts w:cs="Arial"/>
                  <w:color w:val="000000" w:themeColor="text1"/>
                  <w:sz w:val="20"/>
                </w:rPr>
                <w:t>828</w:t>
              </w:r>
            </w:ins>
          </w:p>
        </w:tc>
        <w:tc>
          <w:tcPr>
            <w:tcW w:w="990" w:type="dxa"/>
            <w:tcBorders>
              <w:top w:val="nil"/>
              <w:left w:val="nil"/>
              <w:bottom w:val="nil"/>
              <w:right w:val="nil"/>
            </w:tcBorders>
            <w:vAlign w:val="bottom"/>
          </w:tcPr>
          <w:p w14:paraId="4FC64326" w14:textId="77777777" w:rsidR="00E1423F" w:rsidRPr="002F3FC8" w:rsidRDefault="00E1423F" w:rsidP="00951729">
            <w:pPr>
              <w:pStyle w:val="BodyText"/>
              <w:jc w:val="right"/>
              <w:rPr>
                <w:ins w:id="730" w:author="Bailey, Colin (DFO/MPO)" w:date="2024-11-18T13:17:00Z"/>
              </w:rPr>
            </w:pPr>
            <w:ins w:id="731" w:author="Bailey, Colin (DFO/MPO)" w:date="2024-11-18T13:17:00Z">
              <w:r>
                <w:rPr>
                  <w:rFonts w:cs="Arial"/>
                  <w:color w:val="000000" w:themeColor="text1"/>
                  <w:sz w:val="20"/>
                </w:rPr>
                <w:t>1203</w:t>
              </w:r>
            </w:ins>
          </w:p>
        </w:tc>
        <w:tc>
          <w:tcPr>
            <w:tcW w:w="900" w:type="dxa"/>
            <w:tcBorders>
              <w:top w:val="nil"/>
              <w:left w:val="nil"/>
              <w:bottom w:val="nil"/>
              <w:right w:val="nil"/>
            </w:tcBorders>
            <w:vAlign w:val="bottom"/>
          </w:tcPr>
          <w:p w14:paraId="040AFAA0" w14:textId="77777777" w:rsidR="00E1423F" w:rsidRPr="002F3FC8" w:rsidRDefault="00E1423F" w:rsidP="00951729">
            <w:pPr>
              <w:pStyle w:val="BodyText"/>
              <w:jc w:val="right"/>
              <w:rPr>
                <w:ins w:id="732" w:author="Bailey, Colin (DFO/MPO)" w:date="2024-11-18T13:17:00Z"/>
              </w:rPr>
            </w:pPr>
            <w:ins w:id="733" w:author="Bailey, Colin (DFO/MPO)" w:date="2024-11-18T13:17:00Z">
              <w:r>
                <w:rPr>
                  <w:rFonts w:cs="Arial"/>
                  <w:b/>
                  <w:bCs/>
                  <w:color w:val="000000" w:themeColor="text1"/>
                  <w:sz w:val="20"/>
                </w:rPr>
                <w:t>2496</w:t>
              </w:r>
            </w:ins>
          </w:p>
        </w:tc>
        <w:tc>
          <w:tcPr>
            <w:tcW w:w="1080" w:type="dxa"/>
            <w:tcBorders>
              <w:top w:val="nil"/>
              <w:left w:val="nil"/>
              <w:bottom w:val="nil"/>
              <w:right w:val="nil"/>
            </w:tcBorders>
            <w:vAlign w:val="bottom"/>
          </w:tcPr>
          <w:p w14:paraId="343D7C3B" w14:textId="77777777" w:rsidR="00E1423F" w:rsidRPr="002F3FC8" w:rsidRDefault="00E1423F" w:rsidP="00951729">
            <w:pPr>
              <w:pStyle w:val="BodyText"/>
              <w:jc w:val="right"/>
              <w:rPr>
                <w:ins w:id="734" w:author="Bailey, Colin (DFO/MPO)" w:date="2024-11-18T13:17:00Z"/>
              </w:rPr>
            </w:pPr>
            <w:ins w:id="735" w:author="Bailey, Colin (DFO/MPO)" w:date="2024-11-18T13:17:00Z">
              <w:r>
                <w:rPr>
                  <w:rFonts w:cs="Arial"/>
                  <w:color w:val="000000" w:themeColor="text1"/>
                  <w:sz w:val="20"/>
                </w:rPr>
                <w:t>5558</w:t>
              </w:r>
            </w:ins>
          </w:p>
        </w:tc>
      </w:tr>
      <w:tr w:rsidR="00E1423F" w:rsidRPr="00ED2775" w14:paraId="66978F5F" w14:textId="77777777" w:rsidTr="00951729">
        <w:trPr>
          <w:jc w:val="center"/>
          <w:ins w:id="736" w:author="Bailey, Colin (DFO/MPO)" w:date="2024-11-18T13:17:00Z"/>
        </w:trPr>
        <w:tc>
          <w:tcPr>
            <w:tcW w:w="1795" w:type="dxa"/>
            <w:tcBorders>
              <w:top w:val="nil"/>
              <w:left w:val="nil"/>
              <w:bottom w:val="nil"/>
              <w:right w:val="nil"/>
            </w:tcBorders>
            <w:vAlign w:val="bottom"/>
          </w:tcPr>
          <w:p w14:paraId="14D7D1B6" w14:textId="77777777" w:rsidR="00E1423F" w:rsidRPr="002F3FC8" w:rsidRDefault="00E1423F" w:rsidP="00951729">
            <w:pPr>
              <w:pStyle w:val="BodyText"/>
              <w:rPr>
                <w:ins w:id="737" w:author="Bailey, Colin (DFO/MPO)" w:date="2024-11-18T13:17:00Z"/>
              </w:rPr>
            </w:pPr>
            <w:ins w:id="738" w:author="Bailey, Colin (DFO/MPO)" w:date="2024-11-18T13:17:00Z">
              <w:r>
                <w:rPr>
                  <w:sz w:val="20"/>
                </w:rPr>
                <w:t>Lower Thompson</w:t>
              </w:r>
            </w:ins>
          </w:p>
        </w:tc>
        <w:tc>
          <w:tcPr>
            <w:tcW w:w="1321" w:type="dxa"/>
            <w:tcBorders>
              <w:top w:val="nil"/>
              <w:left w:val="nil"/>
              <w:bottom w:val="nil"/>
              <w:right w:val="nil"/>
            </w:tcBorders>
            <w:vAlign w:val="bottom"/>
          </w:tcPr>
          <w:p w14:paraId="3694F07C" w14:textId="77777777" w:rsidR="00E1423F" w:rsidRPr="002F3FC8" w:rsidRDefault="00E1423F" w:rsidP="00951729">
            <w:pPr>
              <w:pStyle w:val="BodyText"/>
              <w:rPr>
                <w:ins w:id="739" w:author="Bailey, Colin (DFO/MPO)" w:date="2024-11-18T13:17:00Z"/>
              </w:rPr>
            </w:pPr>
            <w:ins w:id="740" w:author="Bailey, Colin (DFO/MPO)" w:date="2024-11-18T13:17:00Z">
              <w:r w:rsidRPr="00F80502">
                <w:rPr>
                  <w:rFonts w:cs="Arial"/>
                  <w:color w:val="000000"/>
                  <w:sz w:val="20"/>
                </w:rPr>
                <w:t>80%</w:t>
              </w:r>
              <w:r w:rsidRPr="00A61C50">
                <w:rPr>
                  <w:rFonts w:cs="Arial"/>
                  <w:color w:val="000000"/>
                  <w:sz w:val="20"/>
                </w:rPr>
                <w:t xml:space="preserve"> </w:t>
              </w:r>
              <w:r w:rsidRPr="00F80502">
                <w:rPr>
                  <w:rFonts w:cs="Arial"/>
                  <w:color w:val="000000"/>
                  <w:sz w:val="20"/>
                </w:rPr>
                <w:t>S</w:t>
              </w:r>
              <w:r w:rsidRPr="00A61C50">
                <w:rPr>
                  <w:rFonts w:cs="Arial"/>
                  <w:color w:val="000000"/>
                  <w:sz w:val="20"/>
                  <w:vertAlign w:val="subscript"/>
                </w:rPr>
                <w:t>MSY</w:t>
              </w:r>
            </w:ins>
          </w:p>
        </w:tc>
        <w:tc>
          <w:tcPr>
            <w:tcW w:w="749" w:type="dxa"/>
            <w:tcBorders>
              <w:top w:val="nil"/>
              <w:left w:val="nil"/>
              <w:bottom w:val="nil"/>
              <w:right w:val="nil"/>
            </w:tcBorders>
            <w:vAlign w:val="bottom"/>
          </w:tcPr>
          <w:p w14:paraId="0ADA95D3" w14:textId="77777777" w:rsidR="00E1423F" w:rsidRPr="002F3FC8" w:rsidRDefault="00E1423F" w:rsidP="00951729">
            <w:pPr>
              <w:pStyle w:val="BodyText"/>
              <w:jc w:val="right"/>
              <w:rPr>
                <w:ins w:id="741" w:author="Bailey, Colin (DFO/MPO)" w:date="2024-11-18T13:17:00Z"/>
              </w:rPr>
            </w:pPr>
            <w:ins w:id="742" w:author="Bailey, Colin (DFO/MPO)" w:date="2024-11-18T13:17:00Z">
              <w:r w:rsidRPr="12283F5C">
                <w:rPr>
                  <w:rFonts w:cs="Arial"/>
                  <w:color w:val="000000" w:themeColor="text1"/>
                  <w:sz w:val="20"/>
                </w:rPr>
                <w:t>3</w:t>
              </w:r>
              <w:r>
                <w:rPr>
                  <w:rFonts w:cs="Arial"/>
                  <w:color w:val="000000" w:themeColor="text1"/>
                  <w:sz w:val="20"/>
                </w:rPr>
                <w:t>931</w:t>
              </w:r>
            </w:ins>
          </w:p>
        </w:tc>
        <w:tc>
          <w:tcPr>
            <w:tcW w:w="990" w:type="dxa"/>
            <w:tcBorders>
              <w:top w:val="nil"/>
              <w:left w:val="nil"/>
              <w:bottom w:val="nil"/>
              <w:right w:val="nil"/>
            </w:tcBorders>
            <w:vAlign w:val="bottom"/>
          </w:tcPr>
          <w:p w14:paraId="7EB26BC8" w14:textId="77777777" w:rsidR="00E1423F" w:rsidRPr="002F3FC8" w:rsidRDefault="00E1423F" w:rsidP="00951729">
            <w:pPr>
              <w:pStyle w:val="BodyText"/>
              <w:jc w:val="right"/>
              <w:rPr>
                <w:ins w:id="743" w:author="Bailey, Colin (DFO/MPO)" w:date="2024-11-18T13:17:00Z"/>
              </w:rPr>
            </w:pPr>
            <w:ins w:id="744" w:author="Bailey, Colin (DFO/MPO)" w:date="2024-11-18T13:17:00Z">
              <w:r>
                <w:rPr>
                  <w:rFonts w:cs="Arial"/>
                  <w:color w:val="000000" w:themeColor="text1"/>
                  <w:sz w:val="20"/>
                </w:rPr>
                <w:t>2374</w:t>
              </w:r>
            </w:ins>
          </w:p>
        </w:tc>
        <w:tc>
          <w:tcPr>
            <w:tcW w:w="900" w:type="dxa"/>
            <w:tcBorders>
              <w:top w:val="nil"/>
              <w:left w:val="nil"/>
              <w:bottom w:val="nil"/>
              <w:right w:val="nil"/>
            </w:tcBorders>
            <w:vAlign w:val="bottom"/>
          </w:tcPr>
          <w:p w14:paraId="1DDDD756" w14:textId="77777777" w:rsidR="00E1423F" w:rsidRPr="002F3FC8" w:rsidRDefault="00E1423F" w:rsidP="00951729">
            <w:pPr>
              <w:pStyle w:val="BodyText"/>
              <w:jc w:val="right"/>
              <w:rPr>
                <w:ins w:id="745" w:author="Bailey, Colin (DFO/MPO)" w:date="2024-11-18T13:17:00Z"/>
              </w:rPr>
            </w:pPr>
            <w:ins w:id="746" w:author="Bailey, Colin (DFO/MPO)" w:date="2024-11-18T13:17:00Z">
              <w:r>
                <w:rPr>
                  <w:rFonts w:cs="Arial"/>
                  <w:b/>
                  <w:bCs/>
                  <w:color w:val="000000" w:themeColor="text1"/>
                  <w:sz w:val="20"/>
                </w:rPr>
                <w:t>3868</w:t>
              </w:r>
            </w:ins>
          </w:p>
        </w:tc>
        <w:tc>
          <w:tcPr>
            <w:tcW w:w="1080" w:type="dxa"/>
            <w:tcBorders>
              <w:top w:val="nil"/>
              <w:left w:val="nil"/>
              <w:bottom w:val="nil"/>
              <w:right w:val="nil"/>
            </w:tcBorders>
            <w:vAlign w:val="bottom"/>
          </w:tcPr>
          <w:p w14:paraId="629AC57F" w14:textId="77777777" w:rsidR="00E1423F" w:rsidRPr="002F3FC8" w:rsidRDefault="00E1423F" w:rsidP="00951729">
            <w:pPr>
              <w:pStyle w:val="BodyText"/>
              <w:jc w:val="right"/>
              <w:rPr>
                <w:ins w:id="747" w:author="Bailey, Colin (DFO/MPO)" w:date="2024-11-18T13:17:00Z"/>
              </w:rPr>
            </w:pPr>
            <w:ins w:id="748" w:author="Bailey, Colin (DFO/MPO)" w:date="2024-11-18T13:17:00Z">
              <w:r>
                <w:rPr>
                  <w:rFonts w:cs="Arial"/>
                  <w:color w:val="000000" w:themeColor="text1"/>
                  <w:sz w:val="20"/>
                </w:rPr>
                <w:t>5626</w:t>
              </w:r>
            </w:ins>
          </w:p>
        </w:tc>
      </w:tr>
      <w:tr w:rsidR="00E1423F" w:rsidRPr="00CD0E55" w14:paraId="280FA3A4" w14:textId="77777777" w:rsidTr="00951729">
        <w:trPr>
          <w:jc w:val="center"/>
          <w:ins w:id="749" w:author="Bailey, Colin (DFO/MPO)" w:date="2024-11-18T13:17:00Z"/>
        </w:trPr>
        <w:tc>
          <w:tcPr>
            <w:tcW w:w="1795" w:type="dxa"/>
            <w:tcBorders>
              <w:top w:val="nil"/>
              <w:left w:val="nil"/>
              <w:bottom w:val="nil"/>
              <w:right w:val="nil"/>
            </w:tcBorders>
            <w:vAlign w:val="bottom"/>
          </w:tcPr>
          <w:p w14:paraId="5F64217A" w14:textId="77777777" w:rsidR="00E1423F" w:rsidRDefault="00E1423F" w:rsidP="00951729">
            <w:pPr>
              <w:pStyle w:val="BodyText"/>
              <w:rPr>
                <w:ins w:id="750" w:author="Bailey, Colin (DFO/MPO)" w:date="2024-11-18T13:17:00Z"/>
                <w:sz w:val="20"/>
              </w:rPr>
            </w:pPr>
            <w:ins w:id="751" w:author="Bailey, Colin (DFO/MPO)" w:date="2024-11-18T13:17:00Z">
              <w:r>
                <w:rPr>
                  <w:sz w:val="20"/>
                </w:rPr>
                <w:t>Lower Thompson</w:t>
              </w:r>
            </w:ins>
          </w:p>
        </w:tc>
        <w:tc>
          <w:tcPr>
            <w:tcW w:w="1321" w:type="dxa"/>
            <w:tcBorders>
              <w:top w:val="nil"/>
              <w:left w:val="nil"/>
              <w:bottom w:val="nil"/>
              <w:right w:val="nil"/>
            </w:tcBorders>
            <w:vAlign w:val="bottom"/>
          </w:tcPr>
          <w:p w14:paraId="1F6529BA" w14:textId="77777777" w:rsidR="00E1423F" w:rsidRPr="00CD0E55" w:rsidRDefault="00E1423F" w:rsidP="00951729">
            <w:pPr>
              <w:pStyle w:val="BodyText"/>
              <w:rPr>
                <w:ins w:id="752" w:author="Bailey, Colin (DFO/MPO)" w:date="2024-11-18T13:17:00Z"/>
                <w:sz w:val="20"/>
              </w:rPr>
            </w:pPr>
            <w:ins w:id="753" w:author="Bailey, Colin (DFO/MPO)" w:date="2024-11-18T13:17:00Z">
              <w:r w:rsidRPr="00F80502">
                <w:rPr>
                  <w:rFonts w:cs="Arial"/>
                  <w:color w:val="000000"/>
                  <w:sz w:val="20"/>
                </w:rPr>
                <w:t>U</w:t>
              </w:r>
              <w:r w:rsidRPr="00A61C50">
                <w:rPr>
                  <w:rFonts w:cs="Arial"/>
                  <w:color w:val="000000"/>
                  <w:sz w:val="20"/>
                  <w:vertAlign w:val="subscript"/>
                </w:rPr>
                <w:t>MSY</w:t>
              </w:r>
            </w:ins>
          </w:p>
        </w:tc>
        <w:tc>
          <w:tcPr>
            <w:tcW w:w="749" w:type="dxa"/>
            <w:tcBorders>
              <w:top w:val="nil"/>
              <w:left w:val="nil"/>
              <w:bottom w:val="nil"/>
              <w:right w:val="nil"/>
            </w:tcBorders>
            <w:vAlign w:val="bottom"/>
          </w:tcPr>
          <w:p w14:paraId="06FE8756" w14:textId="77777777" w:rsidR="00E1423F" w:rsidRPr="00CD0E55" w:rsidRDefault="00E1423F" w:rsidP="00951729">
            <w:pPr>
              <w:pStyle w:val="BodyText"/>
              <w:jc w:val="right"/>
              <w:rPr>
                <w:ins w:id="754" w:author="Bailey, Colin (DFO/MPO)" w:date="2024-11-18T13:17:00Z"/>
                <w:sz w:val="20"/>
              </w:rPr>
            </w:pPr>
            <w:ins w:id="755" w:author="Bailey, Colin (DFO/MPO)" w:date="2024-11-18T13:17:00Z">
              <w:r w:rsidRPr="12283F5C">
                <w:rPr>
                  <w:rFonts w:cs="Arial"/>
                  <w:color w:val="000000" w:themeColor="text1"/>
                  <w:sz w:val="20"/>
                </w:rPr>
                <w:t>0.3</w:t>
              </w:r>
              <w:r>
                <w:rPr>
                  <w:rFonts w:cs="Arial"/>
                  <w:color w:val="000000" w:themeColor="text1"/>
                  <w:sz w:val="20"/>
                </w:rPr>
                <w:t>5</w:t>
              </w:r>
            </w:ins>
          </w:p>
        </w:tc>
        <w:tc>
          <w:tcPr>
            <w:tcW w:w="990" w:type="dxa"/>
            <w:tcBorders>
              <w:top w:val="nil"/>
              <w:left w:val="nil"/>
              <w:bottom w:val="nil"/>
              <w:right w:val="nil"/>
            </w:tcBorders>
            <w:vAlign w:val="bottom"/>
          </w:tcPr>
          <w:p w14:paraId="6D9A9BA5" w14:textId="77777777" w:rsidR="00E1423F" w:rsidRPr="00CD0E55" w:rsidRDefault="00E1423F" w:rsidP="00951729">
            <w:pPr>
              <w:pStyle w:val="BodyText"/>
              <w:jc w:val="right"/>
              <w:rPr>
                <w:ins w:id="756" w:author="Bailey, Colin (DFO/MPO)" w:date="2024-11-18T13:17:00Z"/>
                <w:sz w:val="20"/>
              </w:rPr>
            </w:pPr>
            <w:ins w:id="757" w:author="Bailey, Colin (DFO/MPO)" w:date="2024-11-18T13:17:00Z">
              <w:r w:rsidRPr="12283F5C">
                <w:rPr>
                  <w:rFonts w:cs="Arial"/>
                  <w:color w:val="000000" w:themeColor="text1"/>
                  <w:sz w:val="20"/>
                </w:rPr>
                <w:t>0.1</w:t>
              </w:r>
              <w:r>
                <w:rPr>
                  <w:rFonts w:cs="Arial"/>
                  <w:color w:val="000000" w:themeColor="text1"/>
                  <w:sz w:val="20"/>
                </w:rPr>
                <w:t>3</w:t>
              </w:r>
            </w:ins>
          </w:p>
        </w:tc>
        <w:tc>
          <w:tcPr>
            <w:tcW w:w="900" w:type="dxa"/>
            <w:tcBorders>
              <w:top w:val="nil"/>
              <w:left w:val="nil"/>
              <w:bottom w:val="nil"/>
              <w:right w:val="nil"/>
            </w:tcBorders>
            <w:vAlign w:val="bottom"/>
          </w:tcPr>
          <w:p w14:paraId="5F520BFD" w14:textId="77777777" w:rsidR="00E1423F" w:rsidRPr="00CD0E55" w:rsidRDefault="00E1423F" w:rsidP="00951729">
            <w:pPr>
              <w:pStyle w:val="BodyText"/>
              <w:jc w:val="right"/>
              <w:rPr>
                <w:ins w:id="758" w:author="Bailey, Colin (DFO/MPO)" w:date="2024-11-18T13:17:00Z"/>
                <w:sz w:val="20"/>
              </w:rPr>
            </w:pPr>
            <w:ins w:id="759" w:author="Bailey, Colin (DFO/MPO)" w:date="2024-11-18T13:17:00Z">
              <w:r w:rsidRPr="12283F5C">
                <w:rPr>
                  <w:rFonts w:cs="Arial"/>
                  <w:b/>
                  <w:bCs/>
                  <w:color w:val="000000" w:themeColor="text1"/>
                  <w:sz w:val="20"/>
                </w:rPr>
                <w:t>0.3</w:t>
              </w:r>
              <w:r>
                <w:rPr>
                  <w:rFonts w:cs="Arial"/>
                  <w:b/>
                  <w:bCs/>
                  <w:color w:val="000000" w:themeColor="text1"/>
                  <w:sz w:val="20"/>
                </w:rPr>
                <w:t>6</w:t>
              </w:r>
            </w:ins>
          </w:p>
        </w:tc>
        <w:tc>
          <w:tcPr>
            <w:tcW w:w="1080" w:type="dxa"/>
            <w:tcBorders>
              <w:top w:val="nil"/>
              <w:left w:val="nil"/>
              <w:bottom w:val="nil"/>
              <w:right w:val="nil"/>
            </w:tcBorders>
            <w:vAlign w:val="bottom"/>
          </w:tcPr>
          <w:p w14:paraId="69A2DD46" w14:textId="77777777" w:rsidR="00E1423F" w:rsidRPr="00CD0E55" w:rsidRDefault="00E1423F" w:rsidP="00951729">
            <w:pPr>
              <w:pStyle w:val="BodyText"/>
              <w:jc w:val="right"/>
              <w:rPr>
                <w:ins w:id="760" w:author="Bailey, Colin (DFO/MPO)" w:date="2024-11-18T13:17:00Z"/>
                <w:sz w:val="20"/>
              </w:rPr>
            </w:pPr>
            <w:ins w:id="761" w:author="Bailey, Colin (DFO/MPO)" w:date="2024-11-18T13:17:00Z">
              <w:r w:rsidRPr="12283F5C">
                <w:rPr>
                  <w:rFonts w:cs="Arial"/>
                  <w:color w:val="000000" w:themeColor="text1"/>
                  <w:sz w:val="20"/>
                </w:rPr>
                <w:t>0.5</w:t>
              </w:r>
              <w:r>
                <w:rPr>
                  <w:rFonts w:cs="Arial"/>
                  <w:color w:val="000000" w:themeColor="text1"/>
                  <w:sz w:val="20"/>
                </w:rPr>
                <w:t>4</w:t>
              </w:r>
            </w:ins>
          </w:p>
        </w:tc>
      </w:tr>
      <w:tr w:rsidR="00E1423F" w:rsidRPr="00CD0E55" w14:paraId="6433924A" w14:textId="77777777" w:rsidTr="00951729">
        <w:trPr>
          <w:jc w:val="center"/>
          <w:ins w:id="762" w:author="Bailey, Colin (DFO/MPO)" w:date="2024-11-18T13:17:00Z"/>
        </w:trPr>
        <w:tc>
          <w:tcPr>
            <w:tcW w:w="1795" w:type="dxa"/>
            <w:tcBorders>
              <w:top w:val="nil"/>
              <w:left w:val="nil"/>
              <w:bottom w:val="nil"/>
              <w:right w:val="nil"/>
            </w:tcBorders>
            <w:vAlign w:val="bottom"/>
          </w:tcPr>
          <w:p w14:paraId="7B05A2EA" w14:textId="77777777" w:rsidR="00E1423F" w:rsidRDefault="00E1423F" w:rsidP="00951729">
            <w:pPr>
              <w:pStyle w:val="BodyText"/>
              <w:rPr>
                <w:ins w:id="763" w:author="Bailey, Colin (DFO/MPO)" w:date="2024-11-18T13:17:00Z"/>
                <w:sz w:val="20"/>
              </w:rPr>
            </w:pPr>
            <w:ins w:id="764" w:author="Bailey, Colin (DFO/MPO)" w:date="2024-11-18T13:17:00Z">
              <w:r>
                <w:rPr>
                  <w:sz w:val="20"/>
                </w:rPr>
                <w:t>Middle Fraser</w:t>
              </w:r>
            </w:ins>
          </w:p>
        </w:tc>
        <w:tc>
          <w:tcPr>
            <w:tcW w:w="1321" w:type="dxa"/>
            <w:tcBorders>
              <w:top w:val="nil"/>
              <w:left w:val="nil"/>
              <w:bottom w:val="nil"/>
              <w:right w:val="nil"/>
            </w:tcBorders>
            <w:vAlign w:val="bottom"/>
          </w:tcPr>
          <w:p w14:paraId="2247F122" w14:textId="77777777" w:rsidR="00E1423F" w:rsidRPr="00CD0E55" w:rsidRDefault="00E1423F" w:rsidP="00951729">
            <w:pPr>
              <w:pStyle w:val="BodyText"/>
              <w:rPr>
                <w:ins w:id="765" w:author="Bailey, Colin (DFO/MPO)" w:date="2024-11-18T13:17:00Z"/>
                <w:sz w:val="20"/>
              </w:rPr>
            </w:pPr>
            <w:ins w:id="766" w:author="Bailey, Colin (DFO/MPO)" w:date="2024-11-18T13:17:00Z">
              <w:r w:rsidRPr="00F80502">
                <w:rPr>
                  <w:rFonts w:cs="Arial"/>
                  <w:color w:val="000000"/>
                  <w:sz w:val="20"/>
                </w:rPr>
                <w:t>S</w:t>
              </w:r>
              <w:r w:rsidRPr="00F80502">
                <w:rPr>
                  <w:rFonts w:cs="Arial"/>
                  <w:color w:val="000000"/>
                  <w:sz w:val="20"/>
                  <w:vertAlign w:val="subscript"/>
                </w:rPr>
                <w:t>gen</w:t>
              </w:r>
            </w:ins>
          </w:p>
        </w:tc>
        <w:tc>
          <w:tcPr>
            <w:tcW w:w="749" w:type="dxa"/>
            <w:tcBorders>
              <w:top w:val="nil"/>
              <w:left w:val="nil"/>
              <w:bottom w:val="nil"/>
              <w:right w:val="nil"/>
            </w:tcBorders>
            <w:vAlign w:val="bottom"/>
          </w:tcPr>
          <w:p w14:paraId="3CFA5E39" w14:textId="77777777" w:rsidR="00E1423F" w:rsidRPr="00CD0E55" w:rsidRDefault="00E1423F" w:rsidP="00951729">
            <w:pPr>
              <w:pStyle w:val="BodyText"/>
              <w:jc w:val="right"/>
              <w:rPr>
                <w:ins w:id="767" w:author="Bailey, Colin (DFO/MPO)" w:date="2024-11-18T13:17:00Z"/>
                <w:sz w:val="20"/>
              </w:rPr>
            </w:pPr>
            <w:ins w:id="768" w:author="Bailey, Colin (DFO/MPO)" w:date="2024-11-18T13:17:00Z">
              <w:r w:rsidRPr="12283F5C">
                <w:rPr>
                  <w:rFonts w:cs="Arial"/>
                  <w:color w:val="000000" w:themeColor="text1"/>
                  <w:sz w:val="20"/>
                </w:rPr>
                <w:t>1</w:t>
              </w:r>
              <w:r>
                <w:rPr>
                  <w:rFonts w:cs="Arial"/>
                  <w:color w:val="000000" w:themeColor="text1"/>
                  <w:sz w:val="20"/>
                </w:rPr>
                <w:t>753</w:t>
              </w:r>
            </w:ins>
          </w:p>
        </w:tc>
        <w:tc>
          <w:tcPr>
            <w:tcW w:w="990" w:type="dxa"/>
            <w:tcBorders>
              <w:top w:val="nil"/>
              <w:left w:val="nil"/>
              <w:bottom w:val="nil"/>
              <w:right w:val="nil"/>
            </w:tcBorders>
            <w:vAlign w:val="bottom"/>
          </w:tcPr>
          <w:p w14:paraId="6BFD8560" w14:textId="77777777" w:rsidR="00E1423F" w:rsidRPr="00CD0E55" w:rsidRDefault="00E1423F" w:rsidP="00951729">
            <w:pPr>
              <w:pStyle w:val="BodyText"/>
              <w:jc w:val="right"/>
              <w:rPr>
                <w:ins w:id="769" w:author="Bailey, Colin (DFO/MPO)" w:date="2024-11-18T13:17:00Z"/>
                <w:sz w:val="20"/>
              </w:rPr>
            </w:pPr>
            <w:ins w:id="770" w:author="Bailey, Colin (DFO/MPO)" w:date="2024-11-18T13:17:00Z">
              <w:r>
                <w:rPr>
                  <w:rFonts w:cs="Arial"/>
                  <w:color w:val="000000" w:themeColor="text1"/>
                  <w:sz w:val="20"/>
                </w:rPr>
                <w:t>967</w:t>
              </w:r>
            </w:ins>
          </w:p>
        </w:tc>
        <w:tc>
          <w:tcPr>
            <w:tcW w:w="900" w:type="dxa"/>
            <w:tcBorders>
              <w:top w:val="nil"/>
              <w:left w:val="nil"/>
              <w:bottom w:val="nil"/>
              <w:right w:val="nil"/>
            </w:tcBorders>
            <w:vAlign w:val="bottom"/>
          </w:tcPr>
          <w:p w14:paraId="77F29774" w14:textId="77777777" w:rsidR="00E1423F" w:rsidRPr="00CD0E55" w:rsidRDefault="00E1423F" w:rsidP="00951729">
            <w:pPr>
              <w:pStyle w:val="BodyText"/>
              <w:jc w:val="right"/>
              <w:rPr>
                <w:ins w:id="771" w:author="Bailey, Colin (DFO/MPO)" w:date="2024-11-18T13:17:00Z"/>
                <w:sz w:val="20"/>
              </w:rPr>
            </w:pPr>
            <w:ins w:id="772" w:author="Bailey, Colin (DFO/MPO)" w:date="2024-11-18T13:17:00Z">
              <w:r>
                <w:rPr>
                  <w:rFonts w:cs="Arial"/>
                  <w:b/>
                  <w:bCs/>
                  <w:color w:val="000000" w:themeColor="text1"/>
                  <w:sz w:val="20"/>
                </w:rPr>
                <w:t>1633</w:t>
              </w:r>
            </w:ins>
          </w:p>
        </w:tc>
        <w:tc>
          <w:tcPr>
            <w:tcW w:w="1080" w:type="dxa"/>
            <w:tcBorders>
              <w:top w:val="nil"/>
              <w:left w:val="nil"/>
              <w:bottom w:val="nil"/>
              <w:right w:val="nil"/>
            </w:tcBorders>
            <w:vAlign w:val="bottom"/>
          </w:tcPr>
          <w:p w14:paraId="30A9266B" w14:textId="77777777" w:rsidR="00E1423F" w:rsidRPr="00CD0E55" w:rsidRDefault="00E1423F" w:rsidP="00951729">
            <w:pPr>
              <w:pStyle w:val="BodyText"/>
              <w:jc w:val="right"/>
              <w:rPr>
                <w:ins w:id="773" w:author="Bailey, Colin (DFO/MPO)" w:date="2024-11-18T13:17:00Z"/>
                <w:sz w:val="20"/>
              </w:rPr>
            </w:pPr>
            <w:ins w:id="774" w:author="Bailey, Colin (DFO/MPO)" w:date="2024-11-18T13:17:00Z">
              <w:r>
                <w:rPr>
                  <w:rFonts w:cs="Arial"/>
                  <w:color w:val="000000" w:themeColor="text1"/>
                  <w:sz w:val="20"/>
                </w:rPr>
                <w:t>3188</w:t>
              </w:r>
            </w:ins>
          </w:p>
        </w:tc>
      </w:tr>
      <w:tr w:rsidR="00E1423F" w:rsidRPr="00CD0E55" w14:paraId="7BD9978D" w14:textId="77777777" w:rsidTr="00951729">
        <w:trPr>
          <w:jc w:val="center"/>
          <w:ins w:id="775" w:author="Bailey, Colin (DFO/MPO)" w:date="2024-11-18T13:17:00Z"/>
        </w:trPr>
        <w:tc>
          <w:tcPr>
            <w:tcW w:w="1795" w:type="dxa"/>
            <w:tcBorders>
              <w:top w:val="nil"/>
              <w:left w:val="nil"/>
              <w:bottom w:val="nil"/>
              <w:right w:val="nil"/>
            </w:tcBorders>
            <w:vAlign w:val="bottom"/>
          </w:tcPr>
          <w:p w14:paraId="297FFC4C" w14:textId="77777777" w:rsidR="00E1423F" w:rsidRDefault="00E1423F" w:rsidP="00951729">
            <w:pPr>
              <w:pStyle w:val="BodyText"/>
              <w:rPr>
                <w:ins w:id="776" w:author="Bailey, Colin (DFO/MPO)" w:date="2024-11-18T13:17:00Z"/>
                <w:sz w:val="20"/>
              </w:rPr>
            </w:pPr>
            <w:ins w:id="777" w:author="Bailey, Colin (DFO/MPO)" w:date="2024-11-18T13:17:00Z">
              <w:r>
                <w:rPr>
                  <w:sz w:val="20"/>
                </w:rPr>
                <w:t>Middle Fraser</w:t>
              </w:r>
            </w:ins>
          </w:p>
        </w:tc>
        <w:tc>
          <w:tcPr>
            <w:tcW w:w="1321" w:type="dxa"/>
            <w:tcBorders>
              <w:top w:val="nil"/>
              <w:left w:val="nil"/>
              <w:bottom w:val="nil"/>
              <w:right w:val="nil"/>
            </w:tcBorders>
            <w:vAlign w:val="bottom"/>
          </w:tcPr>
          <w:p w14:paraId="2DFEBA2A" w14:textId="77777777" w:rsidR="00E1423F" w:rsidRPr="00CD0E55" w:rsidRDefault="00E1423F" w:rsidP="00951729">
            <w:pPr>
              <w:pStyle w:val="BodyText"/>
              <w:rPr>
                <w:ins w:id="778" w:author="Bailey, Colin (DFO/MPO)" w:date="2024-11-18T13:17:00Z"/>
                <w:sz w:val="20"/>
              </w:rPr>
            </w:pPr>
            <w:ins w:id="779" w:author="Bailey, Colin (DFO/MPO)" w:date="2024-11-18T13:17:00Z">
              <w:r w:rsidRPr="00F80502">
                <w:rPr>
                  <w:rFonts w:cs="Arial"/>
                  <w:color w:val="000000"/>
                  <w:sz w:val="20"/>
                </w:rPr>
                <w:t>80%</w:t>
              </w:r>
              <w:r w:rsidRPr="00A61C50">
                <w:rPr>
                  <w:rFonts w:cs="Arial"/>
                  <w:color w:val="000000"/>
                  <w:sz w:val="20"/>
                </w:rPr>
                <w:t xml:space="preserve"> </w:t>
              </w:r>
              <w:r w:rsidRPr="00F80502">
                <w:rPr>
                  <w:rFonts w:cs="Arial"/>
                  <w:color w:val="000000"/>
                  <w:sz w:val="20"/>
                </w:rPr>
                <w:t>S</w:t>
              </w:r>
              <w:r w:rsidRPr="00A61C50">
                <w:rPr>
                  <w:rFonts w:cs="Arial"/>
                  <w:color w:val="000000"/>
                  <w:sz w:val="20"/>
                  <w:vertAlign w:val="subscript"/>
                </w:rPr>
                <w:t>MSY</w:t>
              </w:r>
            </w:ins>
          </w:p>
        </w:tc>
        <w:tc>
          <w:tcPr>
            <w:tcW w:w="749" w:type="dxa"/>
            <w:tcBorders>
              <w:top w:val="nil"/>
              <w:left w:val="nil"/>
              <w:bottom w:val="nil"/>
              <w:right w:val="nil"/>
            </w:tcBorders>
            <w:vAlign w:val="bottom"/>
          </w:tcPr>
          <w:p w14:paraId="2038ACD5" w14:textId="77777777" w:rsidR="00E1423F" w:rsidRPr="00CD0E55" w:rsidRDefault="00E1423F" w:rsidP="00951729">
            <w:pPr>
              <w:pStyle w:val="BodyText"/>
              <w:jc w:val="right"/>
              <w:rPr>
                <w:ins w:id="780" w:author="Bailey, Colin (DFO/MPO)" w:date="2024-11-18T13:17:00Z"/>
                <w:sz w:val="20"/>
              </w:rPr>
            </w:pPr>
            <w:ins w:id="781" w:author="Bailey, Colin (DFO/MPO)" w:date="2024-11-18T13:17:00Z">
              <w:r w:rsidRPr="12283F5C">
                <w:rPr>
                  <w:rFonts w:cs="Arial"/>
                  <w:color w:val="000000" w:themeColor="text1"/>
                  <w:sz w:val="20"/>
                </w:rPr>
                <w:t>26</w:t>
              </w:r>
              <w:r>
                <w:rPr>
                  <w:rFonts w:cs="Arial"/>
                  <w:color w:val="000000" w:themeColor="text1"/>
                  <w:sz w:val="20"/>
                </w:rPr>
                <w:t>88</w:t>
              </w:r>
            </w:ins>
          </w:p>
        </w:tc>
        <w:tc>
          <w:tcPr>
            <w:tcW w:w="990" w:type="dxa"/>
            <w:tcBorders>
              <w:top w:val="nil"/>
              <w:left w:val="nil"/>
              <w:bottom w:val="nil"/>
              <w:right w:val="nil"/>
            </w:tcBorders>
            <w:vAlign w:val="bottom"/>
          </w:tcPr>
          <w:p w14:paraId="394B3D79" w14:textId="77777777" w:rsidR="00E1423F" w:rsidRPr="00CD0E55" w:rsidRDefault="00E1423F" w:rsidP="00951729">
            <w:pPr>
              <w:pStyle w:val="BodyText"/>
              <w:jc w:val="right"/>
              <w:rPr>
                <w:ins w:id="782" w:author="Bailey, Colin (DFO/MPO)" w:date="2024-11-18T13:17:00Z"/>
                <w:sz w:val="20"/>
              </w:rPr>
            </w:pPr>
            <w:ins w:id="783" w:author="Bailey, Colin (DFO/MPO)" w:date="2024-11-18T13:17:00Z">
              <w:r>
                <w:rPr>
                  <w:rFonts w:cs="Arial"/>
                  <w:color w:val="000000" w:themeColor="text1"/>
                  <w:sz w:val="20"/>
                </w:rPr>
                <w:t>1917</w:t>
              </w:r>
            </w:ins>
          </w:p>
        </w:tc>
        <w:tc>
          <w:tcPr>
            <w:tcW w:w="900" w:type="dxa"/>
            <w:tcBorders>
              <w:top w:val="nil"/>
              <w:left w:val="nil"/>
              <w:bottom w:val="nil"/>
              <w:right w:val="nil"/>
            </w:tcBorders>
            <w:vAlign w:val="bottom"/>
          </w:tcPr>
          <w:p w14:paraId="1682197C" w14:textId="77777777" w:rsidR="00E1423F" w:rsidRPr="00CD0E55" w:rsidRDefault="00E1423F" w:rsidP="00951729">
            <w:pPr>
              <w:pStyle w:val="BodyText"/>
              <w:jc w:val="right"/>
              <w:rPr>
                <w:ins w:id="784" w:author="Bailey, Colin (DFO/MPO)" w:date="2024-11-18T13:17:00Z"/>
                <w:sz w:val="20"/>
              </w:rPr>
            </w:pPr>
            <w:ins w:id="785" w:author="Bailey, Colin (DFO/MPO)" w:date="2024-11-18T13:17:00Z">
              <w:r>
                <w:rPr>
                  <w:rFonts w:cs="Arial"/>
                  <w:b/>
                  <w:bCs/>
                  <w:color w:val="000000" w:themeColor="text1"/>
                  <w:sz w:val="20"/>
                </w:rPr>
                <w:t>2604</w:t>
              </w:r>
            </w:ins>
          </w:p>
        </w:tc>
        <w:tc>
          <w:tcPr>
            <w:tcW w:w="1080" w:type="dxa"/>
            <w:tcBorders>
              <w:top w:val="nil"/>
              <w:left w:val="nil"/>
              <w:bottom w:val="nil"/>
              <w:right w:val="nil"/>
            </w:tcBorders>
            <w:vAlign w:val="bottom"/>
          </w:tcPr>
          <w:p w14:paraId="18186B50" w14:textId="77777777" w:rsidR="00E1423F" w:rsidRPr="00CD0E55" w:rsidRDefault="00E1423F" w:rsidP="00951729">
            <w:pPr>
              <w:pStyle w:val="BodyText"/>
              <w:jc w:val="right"/>
              <w:rPr>
                <w:ins w:id="786" w:author="Bailey, Colin (DFO/MPO)" w:date="2024-11-18T13:17:00Z"/>
                <w:sz w:val="20"/>
              </w:rPr>
            </w:pPr>
            <w:ins w:id="787" w:author="Bailey, Colin (DFO/MPO)" w:date="2024-11-18T13:17:00Z">
              <w:r w:rsidRPr="12283F5C">
                <w:rPr>
                  <w:rFonts w:cs="Arial"/>
                  <w:color w:val="000000" w:themeColor="text1"/>
                  <w:sz w:val="20"/>
                </w:rPr>
                <w:t>38</w:t>
              </w:r>
              <w:r>
                <w:rPr>
                  <w:rFonts w:cs="Arial"/>
                  <w:color w:val="000000" w:themeColor="text1"/>
                  <w:sz w:val="20"/>
                </w:rPr>
                <w:t>56</w:t>
              </w:r>
            </w:ins>
          </w:p>
        </w:tc>
      </w:tr>
      <w:tr w:rsidR="00E1423F" w:rsidRPr="00CD0E55" w14:paraId="2D081368" w14:textId="77777777" w:rsidTr="00951729">
        <w:trPr>
          <w:jc w:val="center"/>
          <w:ins w:id="788" w:author="Bailey, Colin (DFO/MPO)" w:date="2024-11-18T13:17:00Z"/>
        </w:trPr>
        <w:tc>
          <w:tcPr>
            <w:tcW w:w="1795" w:type="dxa"/>
            <w:tcBorders>
              <w:top w:val="nil"/>
              <w:left w:val="nil"/>
              <w:bottom w:val="nil"/>
              <w:right w:val="nil"/>
            </w:tcBorders>
            <w:vAlign w:val="bottom"/>
          </w:tcPr>
          <w:p w14:paraId="659804F7" w14:textId="77777777" w:rsidR="00E1423F" w:rsidRDefault="00E1423F" w:rsidP="00951729">
            <w:pPr>
              <w:pStyle w:val="BodyText"/>
              <w:rPr>
                <w:ins w:id="789" w:author="Bailey, Colin (DFO/MPO)" w:date="2024-11-18T13:17:00Z"/>
                <w:sz w:val="20"/>
              </w:rPr>
            </w:pPr>
            <w:ins w:id="790" w:author="Bailey, Colin (DFO/MPO)" w:date="2024-11-18T13:17:00Z">
              <w:r>
                <w:rPr>
                  <w:sz w:val="20"/>
                </w:rPr>
                <w:t>Middle Fraser</w:t>
              </w:r>
            </w:ins>
          </w:p>
        </w:tc>
        <w:tc>
          <w:tcPr>
            <w:tcW w:w="1321" w:type="dxa"/>
            <w:tcBorders>
              <w:top w:val="nil"/>
              <w:left w:val="nil"/>
              <w:bottom w:val="nil"/>
              <w:right w:val="nil"/>
            </w:tcBorders>
            <w:vAlign w:val="bottom"/>
          </w:tcPr>
          <w:p w14:paraId="1403649B" w14:textId="77777777" w:rsidR="00E1423F" w:rsidRPr="00CD0E55" w:rsidRDefault="00E1423F" w:rsidP="00951729">
            <w:pPr>
              <w:pStyle w:val="BodyText"/>
              <w:rPr>
                <w:ins w:id="791" w:author="Bailey, Colin (DFO/MPO)" w:date="2024-11-18T13:17:00Z"/>
                <w:sz w:val="20"/>
              </w:rPr>
            </w:pPr>
            <w:ins w:id="792" w:author="Bailey, Colin (DFO/MPO)" w:date="2024-11-18T13:17:00Z">
              <w:r w:rsidRPr="00F80502">
                <w:rPr>
                  <w:rFonts w:cs="Arial"/>
                  <w:color w:val="000000"/>
                  <w:sz w:val="20"/>
                </w:rPr>
                <w:t>U</w:t>
              </w:r>
              <w:r w:rsidRPr="00A61C50">
                <w:rPr>
                  <w:rFonts w:cs="Arial"/>
                  <w:color w:val="000000"/>
                  <w:sz w:val="20"/>
                  <w:vertAlign w:val="subscript"/>
                </w:rPr>
                <w:t>MSY</w:t>
              </w:r>
            </w:ins>
          </w:p>
        </w:tc>
        <w:tc>
          <w:tcPr>
            <w:tcW w:w="749" w:type="dxa"/>
            <w:tcBorders>
              <w:top w:val="nil"/>
              <w:left w:val="nil"/>
              <w:bottom w:val="nil"/>
              <w:right w:val="nil"/>
            </w:tcBorders>
            <w:vAlign w:val="bottom"/>
          </w:tcPr>
          <w:p w14:paraId="61373EDC" w14:textId="77777777" w:rsidR="00E1423F" w:rsidRPr="00CD0E55" w:rsidRDefault="00E1423F" w:rsidP="00951729">
            <w:pPr>
              <w:pStyle w:val="BodyText"/>
              <w:jc w:val="right"/>
              <w:rPr>
                <w:ins w:id="793" w:author="Bailey, Colin (DFO/MPO)" w:date="2024-11-18T13:17:00Z"/>
                <w:sz w:val="20"/>
              </w:rPr>
            </w:pPr>
            <w:ins w:id="794" w:author="Bailey, Colin (DFO/MPO)" w:date="2024-11-18T13:17:00Z">
              <w:r w:rsidRPr="12283F5C">
                <w:rPr>
                  <w:rFonts w:cs="Arial"/>
                  <w:color w:val="000000" w:themeColor="text1"/>
                  <w:sz w:val="20"/>
                </w:rPr>
                <w:t>0.3</w:t>
              </w:r>
              <w:r>
                <w:rPr>
                  <w:rFonts w:cs="Arial"/>
                  <w:color w:val="000000" w:themeColor="text1"/>
                  <w:sz w:val="20"/>
                </w:rPr>
                <w:t>8</w:t>
              </w:r>
            </w:ins>
          </w:p>
        </w:tc>
        <w:tc>
          <w:tcPr>
            <w:tcW w:w="990" w:type="dxa"/>
            <w:tcBorders>
              <w:top w:val="nil"/>
              <w:left w:val="nil"/>
              <w:bottom w:val="nil"/>
              <w:right w:val="nil"/>
            </w:tcBorders>
            <w:vAlign w:val="bottom"/>
          </w:tcPr>
          <w:p w14:paraId="1F7372BD" w14:textId="77777777" w:rsidR="00E1423F" w:rsidRPr="00CD0E55" w:rsidRDefault="00E1423F" w:rsidP="00951729">
            <w:pPr>
              <w:pStyle w:val="BodyText"/>
              <w:jc w:val="right"/>
              <w:rPr>
                <w:ins w:id="795" w:author="Bailey, Colin (DFO/MPO)" w:date="2024-11-18T13:17:00Z"/>
                <w:sz w:val="20"/>
              </w:rPr>
            </w:pPr>
            <w:ins w:id="796" w:author="Bailey, Colin (DFO/MPO)" w:date="2024-11-18T13:17:00Z">
              <w:r w:rsidRPr="12283F5C">
                <w:rPr>
                  <w:rFonts w:cs="Arial"/>
                  <w:color w:val="000000" w:themeColor="text1"/>
                  <w:sz w:val="20"/>
                </w:rPr>
                <w:t>0.</w:t>
              </w:r>
              <w:r>
                <w:rPr>
                  <w:rFonts w:cs="Arial"/>
                  <w:color w:val="000000" w:themeColor="text1"/>
                  <w:sz w:val="20"/>
                </w:rPr>
                <w:t>23</w:t>
              </w:r>
            </w:ins>
          </w:p>
        </w:tc>
        <w:tc>
          <w:tcPr>
            <w:tcW w:w="900" w:type="dxa"/>
            <w:tcBorders>
              <w:top w:val="nil"/>
              <w:left w:val="nil"/>
              <w:bottom w:val="nil"/>
              <w:right w:val="nil"/>
            </w:tcBorders>
            <w:vAlign w:val="bottom"/>
          </w:tcPr>
          <w:p w14:paraId="2B0576F5" w14:textId="77777777" w:rsidR="00E1423F" w:rsidRPr="00CD0E55" w:rsidRDefault="00E1423F" w:rsidP="00951729">
            <w:pPr>
              <w:pStyle w:val="BodyText"/>
              <w:jc w:val="right"/>
              <w:rPr>
                <w:ins w:id="797" w:author="Bailey, Colin (DFO/MPO)" w:date="2024-11-18T13:17:00Z"/>
                <w:sz w:val="20"/>
              </w:rPr>
            </w:pPr>
            <w:ins w:id="798" w:author="Bailey, Colin (DFO/MPO)" w:date="2024-11-18T13:17:00Z">
              <w:r w:rsidRPr="12283F5C">
                <w:rPr>
                  <w:rFonts w:cs="Arial"/>
                  <w:b/>
                  <w:bCs/>
                  <w:color w:val="000000" w:themeColor="text1"/>
                  <w:sz w:val="20"/>
                </w:rPr>
                <w:t>0.3</w:t>
              </w:r>
              <w:r>
                <w:rPr>
                  <w:rFonts w:cs="Arial"/>
                  <w:b/>
                  <w:bCs/>
                  <w:color w:val="000000" w:themeColor="text1"/>
                  <w:sz w:val="20"/>
                </w:rPr>
                <w:t>9</w:t>
              </w:r>
            </w:ins>
          </w:p>
        </w:tc>
        <w:tc>
          <w:tcPr>
            <w:tcW w:w="1080" w:type="dxa"/>
            <w:tcBorders>
              <w:top w:val="nil"/>
              <w:left w:val="nil"/>
              <w:bottom w:val="nil"/>
              <w:right w:val="nil"/>
            </w:tcBorders>
            <w:vAlign w:val="bottom"/>
          </w:tcPr>
          <w:p w14:paraId="0BB1549F" w14:textId="77777777" w:rsidR="00E1423F" w:rsidRPr="00CD0E55" w:rsidRDefault="00E1423F" w:rsidP="00951729">
            <w:pPr>
              <w:pStyle w:val="BodyText"/>
              <w:jc w:val="right"/>
              <w:rPr>
                <w:ins w:id="799" w:author="Bailey, Colin (DFO/MPO)" w:date="2024-11-18T13:17:00Z"/>
                <w:sz w:val="20"/>
              </w:rPr>
            </w:pPr>
            <w:ins w:id="800" w:author="Bailey, Colin (DFO/MPO)" w:date="2024-11-18T13:17:00Z">
              <w:r w:rsidRPr="12283F5C">
                <w:rPr>
                  <w:rFonts w:cs="Arial"/>
                  <w:color w:val="000000" w:themeColor="text1"/>
                  <w:sz w:val="20"/>
                </w:rPr>
                <w:t>0.</w:t>
              </w:r>
              <w:r>
                <w:rPr>
                  <w:rFonts w:cs="Arial"/>
                  <w:color w:val="000000" w:themeColor="text1"/>
                  <w:sz w:val="20"/>
                </w:rPr>
                <w:t>52</w:t>
              </w:r>
            </w:ins>
          </w:p>
        </w:tc>
      </w:tr>
      <w:tr w:rsidR="00E1423F" w:rsidRPr="00CD0E55" w14:paraId="603D8D07" w14:textId="77777777" w:rsidTr="00951729">
        <w:trPr>
          <w:jc w:val="center"/>
          <w:ins w:id="801" w:author="Bailey, Colin (DFO/MPO)" w:date="2024-11-18T13:17:00Z"/>
        </w:trPr>
        <w:tc>
          <w:tcPr>
            <w:tcW w:w="1795" w:type="dxa"/>
            <w:tcBorders>
              <w:top w:val="nil"/>
              <w:left w:val="nil"/>
              <w:bottom w:val="nil"/>
              <w:right w:val="nil"/>
            </w:tcBorders>
            <w:vAlign w:val="bottom"/>
          </w:tcPr>
          <w:p w14:paraId="29DD46BD" w14:textId="77777777" w:rsidR="00E1423F" w:rsidRDefault="00E1423F" w:rsidP="00951729">
            <w:pPr>
              <w:pStyle w:val="BodyText"/>
              <w:rPr>
                <w:ins w:id="802" w:author="Bailey, Colin (DFO/MPO)" w:date="2024-11-18T13:17:00Z"/>
                <w:sz w:val="20"/>
              </w:rPr>
            </w:pPr>
            <w:ins w:id="803" w:author="Bailey, Colin (DFO/MPO)" w:date="2024-11-18T13:17:00Z">
              <w:r>
                <w:rPr>
                  <w:sz w:val="20"/>
                </w:rPr>
                <w:t>North Thompson</w:t>
              </w:r>
            </w:ins>
          </w:p>
        </w:tc>
        <w:tc>
          <w:tcPr>
            <w:tcW w:w="1321" w:type="dxa"/>
            <w:tcBorders>
              <w:top w:val="nil"/>
              <w:left w:val="nil"/>
              <w:bottom w:val="nil"/>
              <w:right w:val="nil"/>
            </w:tcBorders>
            <w:vAlign w:val="bottom"/>
          </w:tcPr>
          <w:p w14:paraId="28EF7EDA" w14:textId="77777777" w:rsidR="00E1423F" w:rsidRPr="00CD0E55" w:rsidRDefault="00E1423F" w:rsidP="00951729">
            <w:pPr>
              <w:pStyle w:val="BodyText"/>
              <w:rPr>
                <w:ins w:id="804" w:author="Bailey, Colin (DFO/MPO)" w:date="2024-11-18T13:17:00Z"/>
                <w:sz w:val="20"/>
              </w:rPr>
            </w:pPr>
            <w:ins w:id="805" w:author="Bailey, Colin (DFO/MPO)" w:date="2024-11-18T13:17:00Z">
              <w:r w:rsidRPr="00F80502">
                <w:rPr>
                  <w:rFonts w:cs="Arial"/>
                  <w:color w:val="000000"/>
                  <w:sz w:val="20"/>
                </w:rPr>
                <w:t>S</w:t>
              </w:r>
              <w:r w:rsidRPr="00F80502">
                <w:rPr>
                  <w:rFonts w:cs="Arial"/>
                  <w:color w:val="000000"/>
                  <w:sz w:val="20"/>
                  <w:vertAlign w:val="subscript"/>
                </w:rPr>
                <w:t>gen</w:t>
              </w:r>
            </w:ins>
          </w:p>
        </w:tc>
        <w:tc>
          <w:tcPr>
            <w:tcW w:w="749" w:type="dxa"/>
            <w:tcBorders>
              <w:top w:val="nil"/>
              <w:left w:val="nil"/>
              <w:bottom w:val="nil"/>
              <w:right w:val="nil"/>
            </w:tcBorders>
            <w:vAlign w:val="bottom"/>
          </w:tcPr>
          <w:p w14:paraId="06E241E6" w14:textId="77777777" w:rsidR="00E1423F" w:rsidRPr="00CD0E55" w:rsidRDefault="00E1423F" w:rsidP="00951729">
            <w:pPr>
              <w:pStyle w:val="BodyText"/>
              <w:jc w:val="right"/>
              <w:rPr>
                <w:ins w:id="806" w:author="Bailey, Colin (DFO/MPO)" w:date="2024-11-18T13:17:00Z"/>
                <w:sz w:val="20"/>
              </w:rPr>
            </w:pPr>
            <w:ins w:id="807" w:author="Bailey, Colin (DFO/MPO)" w:date="2024-11-18T13:17:00Z">
              <w:r w:rsidRPr="12283F5C">
                <w:rPr>
                  <w:rFonts w:cs="Arial"/>
                  <w:color w:val="000000" w:themeColor="text1"/>
                  <w:sz w:val="20"/>
                </w:rPr>
                <w:t>29</w:t>
              </w:r>
              <w:r>
                <w:rPr>
                  <w:rFonts w:cs="Arial"/>
                  <w:color w:val="000000" w:themeColor="text1"/>
                  <w:sz w:val="20"/>
                </w:rPr>
                <w:t>81</w:t>
              </w:r>
            </w:ins>
          </w:p>
        </w:tc>
        <w:tc>
          <w:tcPr>
            <w:tcW w:w="990" w:type="dxa"/>
            <w:tcBorders>
              <w:top w:val="nil"/>
              <w:left w:val="nil"/>
              <w:bottom w:val="nil"/>
              <w:right w:val="nil"/>
            </w:tcBorders>
            <w:vAlign w:val="bottom"/>
          </w:tcPr>
          <w:p w14:paraId="3106B9B8" w14:textId="77777777" w:rsidR="00E1423F" w:rsidRPr="00CD0E55" w:rsidRDefault="00E1423F" w:rsidP="00951729">
            <w:pPr>
              <w:pStyle w:val="BodyText"/>
              <w:jc w:val="right"/>
              <w:rPr>
                <w:ins w:id="808" w:author="Bailey, Colin (DFO/MPO)" w:date="2024-11-18T13:17:00Z"/>
                <w:sz w:val="20"/>
              </w:rPr>
            </w:pPr>
            <w:ins w:id="809" w:author="Bailey, Colin (DFO/MPO)" w:date="2024-11-18T13:17:00Z">
              <w:r w:rsidRPr="12283F5C">
                <w:rPr>
                  <w:rFonts w:cs="Arial"/>
                  <w:color w:val="000000" w:themeColor="text1"/>
                  <w:sz w:val="20"/>
                </w:rPr>
                <w:t>15</w:t>
              </w:r>
              <w:r>
                <w:rPr>
                  <w:rFonts w:cs="Arial"/>
                  <w:color w:val="000000" w:themeColor="text1"/>
                  <w:sz w:val="20"/>
                </w:rPr>
                <w:t>26</w:t>
              </w:r>
            </w:ins>
          </w:p>
        </w:tc>
        <w:tc>
          <w:tcPr>
            <w:tcW w:w="900" w:type="dxa"/>
            <w:tcBorders>
              <w:top w:val="nil"/>
              <w:left w:val="nil"/>
              <w:bottom w:val="nil"/>
              <w:right w:val="nil"/>
            </w:tcBorders>
            <w:vAlign w:val="bottom"/>
          </w:tcPr>
          <w:p w14:paraId="6A0FA547" w14:textId="77777777" w:rsidR="00E1423F" w:rsidRPr="00CD0E55" w:rsidRDefault="00E1423F" w:rsidP="00951729">
            <w:pPr>
              <w:pStyle w:val="BodyText"/>
              <w:jc w:val="right"/>
              <w:rPr>
                <w:ins w:id="810" w:author="Bailey, Colin (DFO/MPO)" w:date="2024-11-18T13:17:00Z"/>
                <w:sz w:val="20"/>
              </w:rPr>
            </w:pPr>
            <w:ins w:id="811" w:author="Bailey, Colin (DFO/MPO)" w:date="2024-11-18T13:17:00Z">
              <w:r w:rsidRPr="12283F5C">
                <w:rPr>
                  <w:rFonts w:cs="Arial"/>
                  <w:b/>
                  <w:bCs/>
                  <w:color w:val="000000" w:themeColor="text1"/>
                  <w:sz w:val="20"/>
                </w:rPr>
                <w:t>27</w:t>
              </w:r>
              <w:r>
                <w:rPr>
                  <w:rFonts w:cs="Arial"/>
                  <w:b/>
                  <w:bCs/>
                  <w:color w:val="000000" w:themeColor="text1"/>
                  <w:sz w:val="20"/>
                </w:rPr>
                <w:t>25</w:t>
              </w:r>
            </w:ins>
          </w:p>
        </w:tc>
        <w:tc>
          <w:tcPr>
            <w:tcW w:w="1080" w:type="dxa"/>
            <w:tcBorders>
              <w:top w:val="nil"/>
              <w:left w:val="nil"/>
              <w:bottom w:val="nil"/>
              <w:right w:val="nil"/>
            </w:tcBorders>
            <w:vAlign w:val="bottom"/>
          </w:tcPr>
          <w:p w14:paraId="75448209" w14:textId="77777777" w:rsidR="00E1423F" w:rsidRPr="00CD0E55" w:rsidRDefault="00E1423F" w:rsidP="00951729">
            <w:pPr>
              <w:pStyle w:val="BodyText"/>
              <w:jc w:val="right"/>
              <w:rPr>
                <w:ins w:id="812" w:author="Bailey, Colin (DFO/MPO)" w:date="2024-11-18T13:17:00Z"/>
                <w:sz w:val="20"/>
              </w:rPr>
            </w:pPr>
            <w:ins w:id="813" w:author="Bailey, Colin (DFO/MPO)" w:date="2024-11-18T13:17:00Z">
              <w:r w:rsidRPr="12283F5C">
                <w:rPr>
                  <w:rFonts w:cs="Arial"/>
                  <w:color w:val="000000" w:themeColor="text1"/>
                  <w:sz w:val="20"/>
                </w:rPr>
                <w:t>56</w:t>
              </w:r>
              <w:r>
                <w:rPr>
                  <w:rFonts w:cs="Arial"/>
                  <w:color w:val="000000" w:themeColor="text1"/>
                  <w:sz w:val="20"/>
                </w:rPr>
                <w:t>55</w:t>
              </w:r>
            </w:ins>
          </w:p>
        </w:tc>
      </w:tr>
      <w:tr w:rsidR="00E1423F" w:rsidRPr="00CD0E55" w14:paraId="20D0461A" w14:textId="77777777" w:rsidTr="00951729">
        <w:trPr>
          <w:jc w:val="center"/>
          <w:ins w:id="814" w:author="Bailey, Colin (DFO/MPO)" w:date="2024-11-18T13:17:00Z"/>
        </w:trPr>
        <w:tc>
          <w:tcPr>
            <w:tcW w:w="1795" w:type="dxa"/>
            <w:tcBorders>
              <w:top w:val="nil"/>
              <w:left w:val="nil"/>
              <w:bottom w:val="nil"/>
              <w:right w:val="nil"/>
            </w:tcBorders>
            <w:vAlign w:val="bottom"/>
          </w:tcPr>
          <w:p w14:paraId="345825D4" w14:textId="77777777" w:rsidR="00E1423F" w:rsidRDefault="00E1423F" w:rsidP="00951729">
            <w:pPr>
              <w:pStyle w:val="BodyText"/>
              <w:rPr>
                <w:ins w:id="815" w:author="Bailey, Colin (DFO/MPO)" w:date="2024-11-18T13:17:00Z"/>
                <w:sz w:val="20"/>
              </w:rPr>
            </w:pPr>
            <w:ins w:id="816" w:author="Bailey, Colin (DFO/MPO)" w:date="2024-11-18T13:17:00Z">
              <w:r>
                <w:rPr>
                  <w:sz w:val="20"/>
                </w:rPr>
                <w:lastRenderedPageBreak/>
                <w:t>North Thompson</w:t>
              </w:r>
            </w:ins>
          </w:p>
        </w:tc>
        <w:tc>
          <w:tcPr>
            <w:tcW w:w="1321" w:type="dxa"/>
            <w:tcBorders>
              <w:top w:val="nil"/>
              <w:left w:val="nil"/>
              <w:bottom w:val="nil"/>
              <w:right w:val="nil"/>
            </w:tcBorders>
            <w:vAlign w:val="bottom"/>
          </w:tcPr>
          <w:p w14:paraId="34AFF927" w14:textId="77777777" w:rsidR="00E1423F" w:rsidRPr="00CD0E55" w:rsidRDefault="00E1423F" w:rsidP="00951729">
            <w:pPr>
              <w:pStyle w:val="BodyText"/>
              <w:rPr>
                <w:ins w:id="817" w:author="Bailey, Colin (DFO/MPO)" w:date="2024-11-18T13:17:00Z"/>
                <w:sz w:val="20"/>
              </w:rPr>
            </w:pPr>
            <w:ins w:id="818" w:author="Bailey, Colin (DFO/MPO)" w:date="2024-11-18T13:17:00Z">
              <w:r w:rsidRPr="00F80502">
                <w:rPr>
                  <w:rFonts w:cs="Arial"/>
                  <w:color w:val="000000"/>
                  <w:sz w:val="20"/>
                </w:rPr>
                <w:t>80%</w:t>
              </w:r>
              <w:r w:rsidRPr="00A61C50">
                <w:rPr>
                  <w:rFonts w:cs="Arial"/>
                  <w:color w:val="000000"/>
                  <w:sz w:val="20"/>
                </w:rPr>
                <w:t xml:space="preserve"> </w:t>
              </w:r>
              <w:r w:rsidRPr="00F80502">
                <w:rPr>
                  <w:rFonts w:cs="Arial"/>
                  <w:color w:val="000000"/>
                  <w:sz w:val="20"/>
                </w:rPr>
                <w:t>S</w:t>
              </w:r>
              <w:r w:rsidRPr="00A61C50">
                <w:rPr>
                  <w:rFonts w:cs="Arial"/>
                  <w:color w:val="000000"/>
                  <w:sz w:val="20"/>
                  <w:vertAlign w:val="subscript"/>
                </w:rPr>
                <w:t>MSY</w:t>
              </w:r>
            </w:ins>
          </w:p>
        </w:tc>
        <w:tc>
          <w:tcPr>
            <w:tcW w:w="749" w:type="dxa"/>
            <w:tcBorders>
              <w:top w:val="nil"/>
              <w:left w:val="nil"/>
              <w:bottom w:val="nil"/>
              <w:right w:val="nil"/>
            </w:tcBorders>
            <w:vAlign w:val="bottom"/>
          </w:tcPr>
          <w:p w14:paraId="5DF61D6A" w14:textId="77777777" w:rsidR="00E1423F" w:rsidRPr="00CD0E55" w:rsidRDefault="00E1423F" w:rsidP="00951729">
            <w:pPr>
              <w:pStyle w:val="BodyText"/>
              <w:jc w:val="right"/>
              <w:rPr>
                <w:ins w:id="819" w:author="Bailey, Colin (DFO/MPO)" w:date="2024-11-18T13:17:00Z"/>
                <w:sz w:val="20"/>
              </w:rPr>
            </w:pPr>
            <w:ins w:id="820" w:author="Bailey, Colin (DFO/MPO)" w:date="2024-11-18T13:17:00Z">
              <w:r w:rsidRPr="12283F5C">
                <w:rPr>
                  <w:rFonts w:cs="Arial"/>
                  <w:color w:val="000000" w:themeColor="text1"/>
                  <w:sz w:val="20"/>
                </w:rPr>
                <w:t>5</w:t>
              </w:r>
              <w:r>
                <w:rPr>
                  <w:rFonts w:cs="Arial"/>
                  <w:color w:val="000000" w:themeColor="text1"/>
                  <w:sz w:val="20"/>
                </w:rPr>
                <w:t>839</w:t>
              </w:r>
            </w:ins>
          </w:p>
        </w:tc>
        <w:tc>
          <w:tcPr>
            <w:tcW w:w="990" w:type="dxa"/>
            <w:tcBorders>
              <w:top w:val="nil"/>
              <w:left w:val="nil"/>
              <w:bottom w:val="nil"/>
              <w:right w:val="nil"/>
            </w:tcBorders>
            <w:vAlign w:val="bottom"/>
          </w:tcPr>
          <w:p w14:paraId="45D359F4" w14:textId="77777777" w:rsidR="00E1423F" w:rsidRPr="00CD0E55" w:rsidRDefault="00E1423F" w:rsidP="00951729">
            <w:pPr>
              <w:pStyle w:val="BodyText"/>
              <w:jc w:val="right"/>
              <w:rPr>
                <w:ins w:id="821" w:author="Bailey, Colin (DFO/MPO)" w:date="2024-11-18T13:17:00Z"/>
                <w:sz w:val="20"/>
              </w:rPr>
            </w:pPr>
            <w:ins w:id="822" w:author="Bailey, Colin (DFO/MPO)" w:date="2024-11-18T13:17:00Z">
              <w:r w:rsidRPr="12283F5C">
                <w:rPr>
                  <w:rFonts w:cs="Arial"/>
                  <w:color w:val="000000" w:themeColor="text1"/>
                  <w:sz w:val="20"/>
                </w:rPr>
                <w:t>4</w:t>
              </w:r>
              <w:r>
                <w:rPr>
                  <w:rFonts w:cs="Arial"/>
                  <w:color w:val="000000" w:themeColor="text1"/>
                  <w:sz w:val="20"/>
                </w:rPr>
                <w:t>367</w:t>
              </w:r>
            </w:ins>
          </w:p>
        </w:tc>
        <w:tc>
          <w:tcPr>
            <w:tcW w:w="900" w:type="dxa"/>
            <w:tcBorders>
              <w:top w:val="nil"/>
              <w:left w:val="nil"/>
              <w:bottom w:val="nil"/>
              <w:right w:val="nil"/>
            </w:tcBorders>
            <w:vAlign w:val="bottom"/>
          </w:tcPr>
          <w:p w14:paraId="582EB570" w14:textId="77777777" w:rsidR="00E1423F" w:rsidRPr="00CD0E55" w:rsidRDefault="00E1423F" w:rsidP="00951729">
            <w:pPr>
              <w:pStyle w:val="BodyText"/>
              <w:jc w:val="right"/>
              <w:rPr>
                <w:ins w:id="823" w:author="Bailey, Colin (DFO/MPO)" w:date="2024-11-18T13:17:00Z"/>
                <w:sz w:val="20"/>
              </w:rPr>
            </w:pPr>
            <w:ins w:id="824" w:author="Bailey, Colin (DFO/MPO)" w:date="2024-11-18T13:17:00Z">
              <w:r>
                <w:rPr>
                  <w:rFonts w:cs="Arial"/>
                  <w:b/>
                  <w:bCs/>
                  <w:color w:val="000000" w:themeColor="text1"/>
                  <w:sz w:val="20"/>
                </w:rPr>
                <w:t>5745</w:t>
              </w:r>
            </w:ins>
          </w:p>
        </w:tc>
        <w:tc>
          <w:tcPr>
            <w:tcW w:w="1080" w:type="dxa"/>
            <w:tcBorders>
              <w:top w:val="nil"/>
              <w:left w:val="nil"/>
              <w:bottom w:val="nil"/>
              <w:right w:val="nil"/>
            </w:tcBorders>
            <w:vAlign w:val="bottom"/>
          </w:tcPr>
          <w:p w14:paraId="12F374B0" w14:textId="77777777" w:rsidR="00E1423F" w:rsidRPr="00CD0E55" w:rsidRDefault="00E1423F" w:rsidP="00951729">
            <w:pPr>
              <w:pStyle w:val="BodyText"/>
              <w:jc w:val="right"/>
              <w:rPr>
                <w:ins w:id="825" w:author="Bailey, Colin (DFO/MPO)" w:date="2024-11-18T13:17:00Z"/>
                <w:sz w:val="20"/>
              </w:rPr>
            </w:pPr>
            <w:ins w:id="826" w:author="Bailey, Colin (DFO/MPO)" w:date="2024-11-18T13:17:00Z">
              <w:r>
                <w:rPr>
                  <w:rFonts w:cs="Arial"/>
                  <w:color w:val="000000" w:themeColor="text1"/>
                  <w:sz w:val="20"/>
                </w:rPr>
                <w:t>7743</w:t>
              </w:r>
            </w:ins>
          </w:p>
        </w:tc>
      </w:tr>
      <w:tr w:rsidR="00E1423F" w:rsidRPr="00CD0E55" w14:paraId="79BFAB65" w14:textId="77777777" w:rsidTr="00951729">
        <w:trPr>
          <w:jc w:val="center"/>
          <w:ins w:id="827" w:author="Bailey, Colin (DFO/MPO)" w:date="2024-11-18T13:17:00Z"/>
        </w:trPr>
        <w:tc>
          <w:tcPr>
            <w:tcW w:w="1795" w:type="dxa"/>
            <w:tcBorders>
              <w:top w:val="nil"/>
              <w:left w:val="nil"/>
              <w:bottom w:val="nil"/>
              <w:right w:val="nil"/>
            </w:tcBorders>
            <w:vAlign w:val="bottom"/>
          </w:tcPr>
          <w:p w14:paraId="711E15D4" w14:textId="77777777" w:rsidR="00E1423F" w:rsidRDefault="00E1423F" w:rsidP="00951729">
            <w:pPr>
              <w:pStyle w:val="BodyText"/>
              <w:rPr>
                <w:ins w:id="828" w:author="Bailey, Colin (DFO/MPO)" w:date="2024-11-18T13:17:00Z"/>
                <w:sz w:val="20"/>
              </w:rPr>
            </w:pPr>
            <w:ins w:id="829" w:author="Bailey, Colin (DFO/MPO)" w:date="2024-11-18T13:17:00Z">
              <w:r>
                <w:rPr>
                  <w:sz w:val="20"/>
                </w:rPr>
                <w:t>North Thompson</w:t>
              </w:r>
            </w:ins>
          </w:p>
        </w:tc>
        <w:tc>
          <w:tcPr>
            <w:tcW w:w="1321" w:type="dxa"/>
            <w:tcBorders>
              <w:top w:val="nil"/>
              <w:left w:val="nil"/>
              <w:bottom w:val="nil"/>
              <w:right w:val="nil"/>
            </w:tcBorders>
            <w:vAlign w:val="bottom"/>
          </w:tcPr>
          <w:p w14:paraId="2A3863AC" w14:textId="77777777" w:rsidR="00E1423F" w:rsidRPr="00CD0E55" w:rsidRDefault="00E1423F" w:rsidP="00951729">
            <w:pPr>
              <w:pStyle w:val="BodyText"/>
              <w:rPr>
                <w:ins w:id="830" w:author="Bailey, Colin (DFO/MPO)" w:date="2024-11-18T13:17:00Z"/>
                <w:sz w:val="20"/>
              </w:rPr>
            </w:pPr>
            <w:ins w:id="831" w:author="Bailey, Colin (DFO/MPO)" w:date="2024-11-18T13:17:00Z">
              <w:r w:rsidRPr="00F80502">
                <w:rPr>
                  <w:rFonts w:cs="Arial"/>
                  <w:color w:val="000000"/>
                  <w:sz w:val="20"/>
                </w:rPr>
                <w:t>U</w:t>
              </w:r>
              <w:r w:rsidRPr="00A61C50">
                <w:rPr>
                  <w:rFonts w:cs="Arial"/>
                  <w:color w:val="000000"/>
                  <w:sz w:val="20"/>
                  <w:vertAlign w:val="subscript"/>
                </w:rPr>
                <w:t>MSY</w:t>
              </w:r>
            </w:ins>
          </w:p>
        </w:tc>
        <w:tc>
          <w:tcPr>
            <w:tcW w:w="749" w:type="dxa"/>
            <w:tcBorders>
              <w:top w:val="nil"/>
              <w:left w:val="nil"/>
              <w:bottom w:val="nil"/>
              <w:right w:val="nil"/>
            </w:tcBorders>
            <w:vAlign w:val="bottom"/>
          </w:tcPr>
          <w:p w14:paraId="5054887D" w14:textId="77777777" w:rsidR="00E1423F" w:rsidRPr="00CD0E55" w:rsidRDefault="00E1423F" w:rsidP="00951729">
            <w:pPr>
              <w:pStyle w:val="BodyText"/>
              <w:jc w:val="right"/>
              <w:rPr>
                <w:ins w:id="832" w:author="Bailey, Colin (DFO/MPO)" w:date="2024-11-18T13:17:00Z"/>
                <w:sz w:val="20"/>
              </w:rPr>
            </w:pPr>
            <w:ins w:id="833" w:author="Bailey, Colin (DFO/MPO)" w:date="2024-11-18T13:17:00Z">
              <w:r w:rsidRPr="12283F5C">
                <w:rPr>
                  <w:rFonts w:cs="Arial"/>
                  <w:color w:val="000000" w:themeColor="text1"/>
                  <w:sz w:val="20"/>
                </w:rPr>
                <w:t>0.4</w:t>
              </w:r>
              <w:r>
                <w:rPr>
                  <w:rFonts w:cs="Arial"/>
                  <w:color w:val="000000" w:themeColor="text1"/>
                  <w:sz w:val="20"/>
                </w:rPr>
                <w:t>7</w:t>
              </w:r>
            </w:ins>
          </w:p>
        </w:tc>
        <w:tc>
          <w:tcPr>
            <w:tcW w:w="990" w:type="dxa"/>
            <w:tcBorders>
              <w:top w:val="nil"/>
              <w:left w:val="nil"/>
              <w:bottom w:val="nil"/>
              <w:right w:val="nil"/>
            </w:tcBorders>
            <w:vAlign w:val="bottom"/>
          </w:tcPr>
          <w:p w14:paraId="5604F66E" w14:textId="77777777" w:rsidR="00E1423F" w:rsidRPr="00CD0E55" w:rsidRDefault="00E1423F" w:rsidP="00951729">
            <w:pPr>
              <w:pStyle w:val="BodyText"/>
              <w:jc w:val="right"/>
              <w:rPr>
                <w:ins w:id="834" w:author="Bailey, Colin (DFO/MPO)" w:date="2024-11-18T13:17:00Z"/>
                <w:sz w:val="20"/>
              </w:rPr>
            </w:pPr>
            <w:ins w:id="835" w:author="Bailey, Colin (DFO/MPO)" w:date="2024-11-18T13:17:00Z">
              <w:r w:rsidRPr="12283F5C">
                <w:rPr>
                  <w:rFonts w:cs="Arial"/>
                  <w:color w:val="000000" w:themeColor="text1"/>
                  <w:sz w:val="20"/>
                </w:rPr>
                <w:t>0.</w:t>
              </w:r>
              <w:r>
                <w:rPr>
                  <w:rFonts w:cs="Arial"/>
                  <w:color w:val="000000" w:themeColor="text1"/>
                  <w:sz w:val="20"/>
                </w:rPr>
                <w:t>31</w:t>
              </w:r>
            </w:ins>
          </w:p>
        </w:tc>
        <w:tc>
          <w:tcPr>
            <w:tcW w:w="900" w:type="dxa"/>
            <w:tcBorders>
              <w:top w:val="nil"/>
              <w:left w:val="nil"/>
              <w:bottom w:val="nil"/>
              <w:right w:val="nil"/>
            </w:tcBorders>
            <w:vAlign w:val="bottom"/>
          </w:tcPr>
          <w:p w14:paraId="176EBDB1" w14:textId="77777777" w:rsidR="00E1423F" w:rsidRPr="00CD0E55" w:rsidRDefault="00E1423F" w:rsidP="00951729">
            <w:pPr>
              <w:pStyle w:val="BodyText"/>
              <w:jc w:val="right"/>
              <w:rPr>
                <w:ins w:id="836" w:author="Bailey, Colin (DFO/MPO)" w:date="2024-11-18T13:17:00Z"/>
                <w:sz w:val="20"/>
              </w:rPr>
            </w:pPr>
            <w:ins w:id="837" w:author="Bailey, Colin (DFO/MPO)" w:date="2024-11-18T13:17:00Z">
              <w:r w:rsidRPr="12283F5C">
                <w:rPr>
                  <w:rFonts w:cs="Arial"/>
                  <w:b/>
                  <w:bCs/>
                  <w:color w:val="000000" w:themeColor="text1"/>
                  <w:sz w:val="20"/>
                </w:rPr>
                <w:t>0.4</w:t>
              </w:r>
              <w:r>
                <w:rPr>
                  <w:rFonts w:cs="Arial"/>
                  <w:b/>
                  <w:bCs/>
                  <w:color w:val="000000" w:themeColor="text1"/>
                  <w:sz w:val="20"/>
                </w:rPr>
                <w:t>8</w:t>
              </w:r>
            </w:ins>
          </w:p>
        </w:tc>
        <w:tc>
          <w:tcPr>
            <w:tcW w:w="1080" w:type="dxa"/>
            <w:tcBorders>
              <w:top w:val="nil"/>
              <w:left w:val="nil"/>
              <w:bottom w:val="nil"/>
              <w:right w:val="nil"/>
            </w:tcBorders>
            <w:vAlign w:val="bottom"/>
          </w:tcPr>
          <w:p w14:paraId="0E700014" w14:textId="77777777" w:rsidR="00E1423F" w:rsidRPr="00CD0E55" w:rsidRDefault="00E1423F" w:rsidP="00951729">
            <w:pPr>
              <w:pStyle w:val="BodyText"/>
              <w:jc w:val="right"/>
              <w:rPr>
                <w:ins w:id="838" w:author="Bailey, Colin (DFO/MPO)" w:date="2024-11-18T13:17:00Z"/>
                <w:sz w:val="20"/>
              </w:rPr>
            </w:pPr>
            <w:ins w:id="839" w:author="Bailey, Colin (DFO/MPO)" w:date="2024-11-18T13:17:00Z">
              <w:r w:rsidRPr="12283F5C">
                <w:rPr>
                  <w:rFonts w:cs="Arial"/>
                  <w:color w:val="000000" w:themeColor="text1"/>
                  <w:sz w:val="20"/>
                </w:rPr>
                <w:t>0.60</w:t>
              </w:r>
            </w:ins>
          </w:p>
        </w:tc>
      </w:tr>
      <w:tr w:rsidR="00E1423F" w:rsidRPr="00CD0E55" w14:paraId="7E18B06A" w14:textId="77777777" w:rsidTr="00951729">
        <w:trPr>
          <w:jc w:val="center"/>
          <w:ins w:id="840" w:author="Bailey, Colin (DFO/MPO)" w:date="2024-11-18T13:17:00Z"/>
        </w:trPr>
        <w:tc>
          <w:tcPr>
            <w:tcW w:w="1795" w:type="dxa"/>
            <w:tcBorders>
              <w:top w:val="nil"/>
              <w:left w:val="nil"/>
              <w:bottom w:val="nil"/>
              <w:right w:val="nil"/>
            </w:tcBorders>
            <w:vAlign w:val="bottom"/>
          </w:tcPr>
          <w:p w14:paraId="491F415E" w14:textId="77777777" w:rsidR="00E1423F" w:rsidRDefault="00E1423F" w:rsidP="00951729">
            <w:pPr>
              <w:pStyle w:val="BodyText"/>
              <w:rPr>
                <w:ins w:id="841" w:author="Bailey, Colin (DFO/MPO)" w:date="2024-11-18T13:17:00Z"/>
                <w:sz w:val="20"/>
              </w:rPr>
            </w:pPr>
            <w:ins w:id="842" w:author="Bailey, Colin (DFO/MPO)" w:date="2024-11-18T13:17:00Z">
              <w:r>
                <w:rPr>
                  <w:sz w:val="20"/>
                </w:rPr>
                <w:t>South Thompson</w:t>
              </w:r>
            </w:ins>
          </w:p>
        </w:tc>
        <w:tc>
          <w:tcPr>
            <w:tcW w:w="1321" w:type="dxa"/>
            <w:tcBorders>
              <w:top w:val="nil"/>
              <w:left w:val="nil"/>
              <w:bottom w:val="nil"/>
              <w:right w:val="nil"/>
            </w:tcBorders>
            <w:vAlign w:val="bottom"/>
          </w:tcPr>
          <w:p w14:paraId="4F1BA0C5" w14:textId="77777777" w:rsidR="00E1423F" w:rsidRPr="00CD0E55" w:rsidRDefault="00E1423F" w:rsidP="00951729">
            <w:pPr>
              <w:pStyle w:val="BodyText"/>
              <w:rPr>
                <w:ins w:id="843" w:author="Bailey, Colin (DFO/MPO)" w:date="2024-11-18T13:17:00Z"/>
                <w:sz w:val="20"/>
              </w:rPr>
            </w:pPr>
            <w:ins w:id="844" w:author="Bailey, Colin (DFO/MPO)" w:date="2024-11-18T13:17:00Z">
              <w:r w:rsidRPr="00F80502">
                <w:rPr>
                  <w:rFonts w:cs="Arial"/>
                  <w:color w:val="000000"/>
                  <w:sz w:val="20"/>
                </w:rPr>
                <w:t>S</w:t>
              </w:r>
              <w:r w:rsidRPr="00F80502">
                <w:rPr>
                  <w:rFonts w:cs="Arial"/>
                  <w:color w:val="000000"/>
                  <w:sz w:val="20"/>
                  <w:vertAlign w:val="subscript"/>
                </w:rPr>
                <w:t>gen</w:t>
              </w:r>
            </w:ins>
          </w:p>
        </w:tc>
        <w:tc>
          <w:tcPr>
            <w:tcW w:w="749" w:type="dxa"/>
            <w:tcBorders>
              <w:top w:val="nil"/>
              <w:left w:val="nil"/>
              <w:bottom w:val="nil"/>
              <w:right w:val="nil"/>
            </w:tcBorders>
            <w:vAlign w:val="bottom"/>
          </w:tcPr>
          <w:p w14:paraId="71F37570" w14:textId="77777777" w:rsidR="00E1423F" w:rsidRPr="00CD0E55" w:rsidRDefault="00E1423F" w:rsidP="00951729">
            <w:pPr>
              <w:pStyle w:val="BodyText"/>
              <w:jc w:val="right"/>
              <w:rPr>
                <w:ins w:id="845" w:author="Bailey, Colin (DFO/MPO)" w:date="2024-11-18T13:17:00Z"/>
                <w:sz w:val="20"/>
              </w:rPr>
            </w:pPr>
            <w:ins w:id="846" w:author="Bailey, Colin (DFO/MPO)" w:date="2024-11-18T13:17:00Z">
              <w:r>
                <w:rPr>
                  <w:rFonts w:cs="Arial"/>
                  <w:color w:val="000000" w:themeColor="text1"/>
                  <w:sz w:val="20"/>
                </w:rPr>
                <w:t>2800</w:t>
              </w:r>
            </w:ins>
          </w:p>
        </w:tc>
        <w:tc>
          <w:tcPr>
            <w:tcW w:w="990" w:type="dxa"/>
            <w:tcBorders>
              <w:top w:val="nil"/>
              <w:left w:val="nil"/>
              <w:bottom w:val="nil"/>
              <w:right w:val="nil"/>
            </w:tcBorders>
            <w:vAlign w:val="bottom"/>
          </w:tcPr>
          <w:p w14:paraId="23ED3BA8" w14:textId="77777777" w:rsidR="00E1423F" w:rsidRPr="00CD0E55" w:rsidRDefault="00E1423F" w:rsidP="00951729">
            <w:pPr>
              <w:pStyle w:val="BodyText"/>
              <w:jc w:val="right"/>
              <w:rPr>
                <w:ins w:id="847" w:author="Bailey, Colin (DFO/MPO)" w:date="2024-11-18T13:17:00Z"/>
                <w:sz w:val="20"/>
              </w:rPr>
            </w:pPr>
            <w:ins w:id="848" w:author="Bailey, Colin (DFO/MPO)" w:date="2024-11-18T13:17:00Z">
              <w:r>
                <w:rPr>
                  <w:rFonts w:cs="Arial"/>
                  <w:color w:val="000000" w:themeColor="text1"/>
                  <w:sz w:val="20"/>
                </w:rPr>
                <w:t>1229</w:t>
              </w:r>
            </w:ins>
          </w:p>
        </w:tc>
        <w:tc>
          <w:tcPr>
            <w:tcW w:w="900" w:type="dxa"/>
            <w:tcBorders>
              <w:top w:val="nil"/>
              <w:left w:val="nil"/>
              <w:bottom w:val="nil"/>
              <w:right w:val="nil"/>
            </w:tcBorders>
            <w:vAlign w:val="bottom"/>
          </w:tcPr>
          <w:p w14:paraId="5F165A25" w14:textId="77777777" w:rsidR="00E1423F" w:rsidRPr="00CD0E55" w:rsidRDefault="00E1423F" w:rsidP="00951729">
            <w:pPr>
              <w:pStyle w:val="BodyText"/>
              <w:jc w:val="right"/>
              <w:rPr>
                <w:ins w:id="849" w:author="Bailey, Colin (DFO/MPO)" w:date="2024-11-18T13:17:00Z"/>
                <w:sz w:val="20"/>
              </w:rPr>
            </w:pPr>
            <w:ins w:id="850" w:author="Bailey, Colin (DFO/MPO)" w:date="2024-11-18T13:17:00Z">
              <w:r>
                <w:rPr>
                  <w:rFonts w:cs="Arial"/>
                  <w:b/>
                  <w:bCs/>
                  <w:color w:val="000000" w:themeColor="text1"/>
                  <w:sz w:val="20"/>
                </w:rPr>
                <w:t>2568</w:t>
              </w:r>
            </w:ins>
          </w:p>
        </w:tc>
        <w:tc>
          <w:tcPr>
            <w:tcW w:w="1080" w:type="dxa"/>
            <w:tcBorders>
              <w:top w:val="nil"/>
              <w:left w:val="nil"/>
              <w:bottom w:val="nil"/>
              <w:right w:val="nil"/>
            </w:tcBorders>
            <w:vAlign w:val="bottom"/>
          </w:tcPr>
          <w:p w14:paraId="778D2D88" w14:textId="77777777" w:rsidR="00E1423F" w:rsidRPr="00CD0E55" w:rsidRDefault="00E1423F" w:rsidP="00951729">
            <w:pPr>
              <w:pStyle w:val="BodyText"/>
              <w:jc w:val="right"/>
              <w:rPr>
                <w:ins w:id="851" w:author="Bailey, Colin (DFO/MPO)" w:date="2024-11-18T13:17:00Z"/>
                <w:sz w:val="20"/>
              </w:rPr>
            </w:pPr>
            <w:ins w:id="852" w:author="Bailey, Colin (DFO/MPO)" w:date="2024-11-18T13:17:00Z">
              <w:r>
                <w:rPr>
                  <w:rFonts w:cs="Arial"/>
                  <w:color w:val="000000" w:themeColor="text1"/>
                  <w:sz w:val="20"/>
                </w:rPr>
                <w:t>5434</w:t>
              </w:r>
            </w:ins>
          </w:p>
        </w:tc>
      </w:tr>
      <w:tr w:rsidR="00E1423F" w:rsidRPr="00CD0E55" w14:paraId="6EFB2F9C" w14:textId="77777777" w:rsidTr="00951729">
        <w:trPr>
          <w:jc w:val="center"/>
          <w:ins w:id="853" w:author="Bailey, Colin (DFO/MPO)" w:date="2024-11-18T13:17:00Z"/>
        </w:trPr>
        <w:tc>
          <w:tcPr>
            <w:tcW w:w="1795" w:type="dxa"/>
            <w:tcBorders>
              <w:top w:val="nil"/>
              <w:left w:val="nil"/>
              <w:bottom w:val="nil"/>
              <w:right w:val="nil"/>
            </w:tcBorders>
            <w:vAlign w:val="bottom"/>
          </w:tcPr>
          <w:p w14:paraId="1434D603" w14:textId="77777777" w:rsidR="00E1423F" w:rsidRDefault="00E1423F" w:rsidP="00951729">
            <w:pPr>
              <w:pStyle w:val="BodyText"/>
              <w:rPr>
                <w:ins w:id="854" w:author="Bailey, Colin (DFO/MPO)" w:date="2024-11-18T13:17:00Z"/>
                <w:sz w:val="20"/>
              </w:rPr>
            </w:pPr>
            <w:ins w:id="855" w:author="Bailey, Colin (DFO/MPO)" w:date="2024-11-18T13:17:00Z">
              <w:r>
                <w:rPr>
                  <w:sz w:val="20"/>
                </w:rPr>
                <w:t>South Thompson</w:t>
              </w:r>
            </w:ins>
          </w:p>
        </w:tc>
        <w:tc>
          <w:tcPr>
            <w:tcW w:w="1321" w:type="dxa"/>
            <w:tcBorders>
              <w:top w:val="nil"/>
              <w:left w:val="nil"/>
              <w:bottom w:val="nil"/>
              <w:right w:val="nil"/>
            </w:tcBorders>
            <w:vAlign w:val="bottom"/>
          </w:tcPr>
          <w:p w14:paraId="4A02DC2C" w14:textId="77777777" w:rsidR="00E1423F" w:rsidRPr="00CD0E55" w:rsidRDefault="00E1423F" w:rsidP="00951729">
            <w:pPr>
              <w:pStyle w:val="BodyText"/>
              <w:rPr>
                <w:ins w:id="856" w:author="Bailey, Colin (DFO/MPO)" w:date="2024-11-18T13:17:00Z"/>
                <w:sz w:val="20"/>
              </w:rPr>
            </w:pPr>
            <w:ins w:id="857" w:author="Bailey, Colin (DFO/MPO)" w:date="2024-11-18T13:17:00Z">
              <w:r w:rsidRPr="00F80502">
                <w:rPr>
                  <w:rFonts w:cs="Arial"/>
                  <w:color w:val="000000"/>
                  <w:sz w:val="20"/>
                </w:rPr>
                <w:t>80%</w:t>
              </w:r>
              <w:r w:rsidRPr="00A61C50">
                <w:rPr>
                  <w:rFonts w:cs="Arial"/>
                  <w:color w:val="000000"/>
                  <w:sz w:val="20"/>
                </w:rPr>
                <w:t xml:space="preserve"> </w:t>
              </w:r>
              <w:r w:rsidRPr="00F80502">
                <w:rPr>
                  <w:rFonts w:cs="Arial"/>
                  <w:color w:val="000000"/>
                  <w:sz w:val="20"/>
                </w:rPr>
                <w:t>S</w:t>
              </w:r>
              <w:r w:rsidRPr="00A61C50">
                <w:rPr>
                  <w:rFonts w:cs="Arial"/>
                  <w:color w:val="000000"/>
                  <w:sz w:val="20"/>
                  <w:vertAlign w:val="subscript"/>
                </w:rPr>
                <w:t>MSY</w:t>
              </w:r>
            </w:ins>
          </w:p>
        </w:tc>
        <w:tc>
          <w:tcPr>
            <w:tcW w:w="749" w:type="dxa"/>
            <w:tcBorders>
              <w:top w:val="nil"/>
              <w:left w:val="nil"/>
              <w:bottom w:val="nil"/>
              <w:right w:val="nil"/>
            </w:tcBorders>
            <w:vAlign w:val="bottom"/>
          </w:tcPr>
          <w:p w14:paraId="6AC56ED4" w14:textId="77777777" w:rsidR="00E1423F" w:rsidRPr="00CD0E55" w:rsidRDefault="00E1423F" w:rsidP="00951729">
            <w:pPr>
              <w:pStyle w:val="BodyText"/>
              <w:jc w:val="right"/>
              <w:rPr>
                <w:ins w:id="858" w:author="Bailey, Colin (DFO/MPO)" w:date="2024-11-18T13:17:00Z"/>
                <w:sz w:val="20"/>
              </w:rPr>
            </w:pPr>
            <w:ins w:id="859" w:author="Bailey, Colin (DFO/MPO)" w:date="2024-11-18T13:17:00Z">
              <w:r w:rsidRPr="12283F5C">
                <w:rPr>
                  <w:rFonts w:cs="Arial"/>
                  <w:color w:val="000000" w:themeColor="text1"/>
                  <w:sz w:val="20"/>
                </w:rPr>
                <w:t>4</w:t>
              </w:r>
              <w:r>
                <w:rPr>
                  <w:rFonts w:cs="Arial"/>
                  <w:color w:val="000000" w:themeColor="text1"/>
                  <w:sz w:val="20"/>
                </w:rPr>
                <w:t>277</w:t>
              </w:r>
            </w:ins>
          </w:p>
        </w:tc>
        <w:tc>
          <w:tcPr>
            <w:tcW w:w="990" w:type="dxa"/>
            <w:tcBorders>
              <w:top w:val="nil"/>
              <w:left w:val="nil"/>
              <w:bottom w:val="nil"/>
              <w:right w:val="nil"/>
            </w:tcBorders>
            <w:vAlign w:val="bottom"/>
          </w:tcPr>
          <w:p w14:paraId="3339BBF8" w14:textId="77777777" w:rsidR="00E1423F" w:rsidRPr="00CD0E55" w:rsidRDefault="00E1423F" w:rsidP="00951729">
            <w:pPr>
              <w:pStyle w:val="BodyText"/>
              <w:jc w:val="right"/>
              <w:rPr>
                <w:ins w:id="860" w:author="Bailey, Colin (DFO/MPO)" w:date="2024-11-18T13:17:00Z"/>
                <w:sz w:val="20"/>
              </w:rPr>
            </w:pPr>
            <w:ins w:id="861" w:author="Bailey, Colin (DFO/MPO)" w:date="2024-11-18T13:17:00Z">
              <w:r w:rsidRPr="12283F5C">
                <w:rPr>
                  <w:rFonts w:cs="Arial"/>
                  <w:color w:val="000000" w:themeColor="text1"/>
                  <w:sz w:val="20"/>
                </w:rPr>
                <w:t>2</w:t>
              </w:r>
              <w:r>
                <w:rPr>
                  <w:rFonts w:cs="Arial"/>
                  <w:color w:val="000000" w:themeColor="text1"/>
                  <w:sz w:val="20"/>
                </w:rPr>
                <w:t>740</w:t>
              </w:r>
            </w:ins>
          </w:p>
        </w:tc>
        <w:tc>
          <w:tcPr>
            <w:tcW w:w="900" w:type="dxa"/>
            <w:tcBorders>
              <w:top w:val="nil"/>
              <w:left w:val="nil"/>
              <w:bottom w:val="nil"/>
              <w:right w:val="nil"/>
            </w:tcBorders>
            <w:vAlign w:val="bottom"/>
          </w:tcPr>
          <w:p w14:paraId="48ECE3CC" w14:textId="77777777" w:rsidR="00E1423F" w:rsidRPr="00CD0E55" w:rsidRDefault="00E1423F" w:rsidP="00951729">
            <w:pPr>
              <w:pStyle w:val="BodyText"/>
              <w:jc w:val="right"/>
              <w:rPr>
                <w:ins w:id="862" w:author="Bailey, Colin (DFO/MPO)" w:date="2024-11-18T13:17:00Z"/>
                <w:sz w:val="20"/>
              </w:rPr>
            </w:pPr>
            <w:ins w:id="863" w:author="Bailey, Colin (DFO/MPO)" w:date="2024-11-18T13:17:00Z">
              <w:r>
                <w:rPr>
                  <w:rFonts w:cs="Arial"/>
                  <w:b/>
                  <w:bCs/>
                  <w:color w:val="000000" w:themeColor="text1"/>
                  <w:sz w:val="20"/>
                </w:rPr>
                <w:t>4282</w:t>
              </w:r>
            </w:ins>
          </w:p>
        </w:tc>
        <w:tc>
          <w:tcPr>
            <w:tcW w:w="1080" w:type="dxa"/>
            <w:tcBorders>
              <w:top w:val="nil"/>
              <w:left w:val="nil"/>
              <w:bottom w:val="nil"/>
              <w:right w:val="nil"/>
            </w:tcBorders>
            <w:vAlign w:val="bottom"/>
          </w:tcPr>
          <w:p w14:paraId="42EBE69F" w14:textId="77777777" w:rsidR="00E1423F" w:rsidRPr="00CD0E55" w:rsidRDefault="00E1423F" w:rsidP="00951729">
            <w:pPr>
              <w:pStyle w:val="BodyText"/>
              <w:jc w:val="right"/>
              <w:rPr>
                <w:ins w:id="864" w:author="Bailey, Colin (DFO/MPO)" w:date="2024-11-18T13:17:00Z"/>
                <w:sz w:val="20"/>
              </w:rPr>
            </w:pPr>
            <w:ins w:id="865" w:author="Bailey, Colin (DFO/MPO)" w:date="2024-11-18T13:17:00Z">
              <w:r>
                <w:rPr>
                  <w:rFonts w:cs="Arial"/>
                  <w:color w:val="000000" w:themeColor="text1"/>
                  <w:sz w:val="20"/>
                </w:rPr>
                <w:t>60</w:t>
              </w:r>
              <w:r w:rsidRPr="12283F5C">
                <w:rPr>
                  <w:rFonts w:cs="Arial"/>
                  <w:color w:val="000000" w:themeColor="text1"/>
                  <w:sz w:val="20"/>
                </w:rPr>
                <w:t>2</w:t>
              </w:r>
              <w:r>
                <w:rPr>
                  <w:rFonts w:cs="Arial"/>
                  <w:color w:val="000000" w:themeColor="text1"/>
                  <w:sz w:val="20"/>
                </w:rPr>
                <w:t>2</w:t>
              </w:r>
            </w:ins>
          </w:p>
        </w:tc>
      </w:tr>
      <w:tr w:rsidR="00E1423F" w:rsidRPr="00CD0E55" w14:paraId="586205BD" w14:textId="77777777" w:rsidTr="00951729">
        <w:trPr>
          <w:jc w:val="center"/>
          <w:ins w:id="866" w:author="Bailey, Colin (DFO/MPO)" w:date="2024-11-18T13:17:00Z"/>
        </w:trPr>
        <w:tc>
          <w:tcPr>
            <w:tcW w:w="1795" w:type="dxa"/>
            <w:tcBorders>
              <w:top w:val="nil"/>
              <w:left w:val="nil"/>
              <w:bottom w:val="single" w:sz="4" w:space="0" w:color="auto"/>
              <w:right w:val="nil"/>
            </w:tcBorders>
            <w:vAlign w:val="bottom"/>
          </w:tcPr>
          <w:p w14:paraId="355E694F" w14:textId="77777777" w:rsidR="00E1423F" w:rsidRDefault="00E1423F" w:rsidP="00951729">
            <w:pPr>
              <w:pStyle w:val="BodyText"/>
              <w:rPr>
                <w:ins w:id="867" w:author="Bailey, Colin (DFO/MPO)" w:date="2024-11-18T13:17:00Z"/>
                <w:sz w:val="20"/>
              </w:rPr>
            </w:pPr>
            <w:ins w:id="868" w:author="Bailey, Colin (DFO/MPO)" w:date="2024-11-18T13:17:00Z">
              <w:r>
                <w:rPr>
                  <w:sz w:val="20"/>
                </w:rPr>
                <w:t>South Thompson</w:t>
              </w:r>
            </w:ins>
          </w:p>
        </w:tc>
        <w:tc>
          <w:tcPr>
            <w:tcW w:w="1321" w:type="dxa"/>
            <w:tcBorders>
              <w:top w:val="nil"/>
              <w:left w:val="nil"/>
              <w:bottom w:val="single" w:sz="4" w:space="0" w:color="auto"/>
              <w:right w:val="nil"/>
            </w:tcBorders>
            <w:vAlign w:val="bottom"/>
          </w:tcPr>
          <w:p w14:paraId="01FADC70" w14:textId="77777777" w:rsidR="00E1423F" w:rsidRPr="00CD0E55" w:rsidRDefault="00E1423F" w:rsidP="00951729">
            <w:pPr>
              <w:pStyle w:val="BodyText"/>
              <w:rPr>
                <w:ins w:id="869" w:author="Bailey, Colin (DFO/MPO)" w:date="2024-11-18T13:17:00Z"/>
                <w:sz w:val="20"/>
              </w:rPr>
            </w:pPr>
            <w:ins w:id="870" w:author="Bailey, Colin (DFO/MPO)" w:date="2024-11-18T13:17:00Z">
              <w:r w:rsidRPr="00F80502">
                <w:rPr>
                  <w:rFonts w:cs="Arial"/>
                  <w:color w:val="000000"/>
                  <w:sz w:val="20"/>
                </w:rPr>
                <w:t>U</w:t>
              </w:r>
              <w:r w:rsidRPr="00A61C50">
                <w:rPr>
                  <w:rFonts w:cs="Arial"/>
                  <w:color w:val="000000"/>
                  <w:sz w:val="20"/>
                  <w:vertAlign w:val="subscript"/>
                </w:rPr>
                <w:t>MSY</w:t>
              </w:r>
            </w:ins>
          </w:p>
        </w:tc>
        <w:tc>
          <w:tcPr>
            <w:tcW w:w="749" w:type="dxa"/>
            <w:tcBorders>
              <w:top w:val="nil"/>
              <w:left w:val="nil"/>
              <w:bottom w:val="single" w:sz="4" w:space="0" w:color="auto"/>
              <w:right w:val="nil"/>
            </w:tcBorders>
            <w:vAlign w:val="bottom"/>
          </w:tcPr>
          <w:p w14:paraId="0FE754E9" w14:textId="77777777" w:rsidR="00E1423F" w:rsidRPr="00CD0E55" w:rsidRDefault="00E1423F" w:rsidP="00951729">
            <w:pPr>
              <w:pStyle w:val="BodyText"/>
              <w:jc w:val="right"/>
              <w:rPr>
                <w:ins w:id="871" w:author="Bailey, Colin (DFO/MPO)" w:date="2024-11-18T13:17:00Z"/>
                <w:sz w:val="20"/>
              </w:rPr>
            </w:pPr>
            <w:ins w:id="872" w:author="Bailey, Colin (DFO/MPO)" w:date="2024-11-18T13:17:00Z">
              <w:r w:rsidRPr="12283F5C">
                <w:rPr>
                  <w:rFonts w:cs="Arial"/>
                  <w:color w:val="000000" w:themeColor="text1"/>
                  <w:sz w:val="20"/>
                </w:rPr>
                <w:t>0.3</w:t>
              </w:r>
              <w:r>
                <w:rPr>
                  <w:rFonts w:cs="Arial"/>
                  <w:color w:val="000000" w:themeColor="text1"/>
                  <w:sz w:val="20"/>
                </w:rPr>
                <w:t>9</w:t>
              </w:r>
            </w:ins>
          </w:p>
        </w:tc>
        <w:tc>
          <w:tcPr>
            <w:tcW w:w="990" w:type="dxa"/>
            <w:tcBorders>
              <w:top w:val="nil"/>
              <w:left w:val="nil"/>
              <w:bottom w:val="single" w:sz="4" w:space="0" w:color="auto"/>
              <w:right w:val="nil"/>
            </w:tcBorders>
            <w:vAlign w:val="bottom"/>
          </w:tcPr>
          <w:p w14:paraId="38B1262B" w14:textId="77777777" w:rsidR="00E1423F" w:rsidRPr="00CD0E55" w:rsidRDefault="00E1423F" w:rsidP="00951729">
            <w:pPr>
              <w:pStyle w:val="BodyText"/>
              <w:jc w:val="right"/>
              <w:rPr>
                <w:ins w:id="873" w:author="Bailey, Colin (DFO/MPO)" w:date="2024-11-18T13:17:00Z"/>
                <w:sz w:val="20"/>
              </w:rPr>
            </w:pPr>
            <w:ins w:id="874" w:author="Bailey, Colin (DFO/MPO)" w:date="2024-11-18T13:17:00Z">
              <w:r w:rsidRPr="12283F5C">
                <w:rPr>
                  <w:rFonts w:cs="Arial"/>
                  <w:color w:val="000000" w:themeColor="text1"/>
                  <w:sz w:val="20"/>
                </w:rPr>
                <w:t>0.</w:t>
              </w:r>
              <w:r>
                <w:rPr>
                  <w:rFonts w:cs="Arial"/>
                  <w:color w:val="000000" w:themeColor="text1"/>
                  <w:sz w:val="20"/>
                </w:rPr>
                <w:t>19</w:t>
              </w:r>
            </w:ins>
          </w:p>
        </w:tc>
        <w:tc>
          <w:tcPr>
            <w:tcW w:w="900" w:type="dxa"/>
            <w:tcBorders>
              <w:top w:val="nil"/>
              <w:left w:val="nil"/>
              <w:bottom w:val="single" w:sz="4" w:space="0" w:color="auto"/>
              <w:right w:val="nil"/>
            </w:tcBorders>
            <w:vAlign w:val="bottom"/>
          </w:tcPr>
          <w:p w14:paraId="7F1220F3" w14:textId="77777777" w:rsidR="00E1423F" w:rsidRPr="00CD0E55" w:rsidRDefault="00E1423F" w:rsidP="00951729">
            <w:pPr>
              <w:pStyle w:val="BodyText"/>
              <w:jc w:val="right"/>
              <w:rPr>
                <w:ins w:id="875" w:author="Bailey, Colin (DFO/MPO)" w:date="2024-11-18T13:17:00Z"/>
                <w:sz w:val="20"/>
              </w:rPr>
            </w:pPr>
            <w:ins w:id="876" w:author="Bailey, Colin (DFO/MPO)" w:date="2024-11-18T13:17:00Z">
              <w:r w:rsidRPr="12283F5C">
                <w:rPr>
                  <w:rFonts w:cs="Arial"/>
                  <w:b/>
                  <w:bCs/>
                  <w:color w:val="000000" w:themeColor="text1"/>
                  <w:sz w:val="20"/>
                </w:rPr>
                <w:t>0.3</w:t>
              </w:r>
              <w:r>
                <w:rPr>
                  <w:rFonts w:cs="Arial"/>
                  <w:b/>
                  <w:bCs/>
                  <w:color w:val="000000" w:themeColor="text1"/>
                  <w:sz w:val="20"/>
                </w:rPr>
                <w:t>9</w:t>
              </w:r>
            </w:ins>
          </w:p>
        </w:tc>
        <w:tc>
          <w:tcPr>
            <w:tcW w:w="1080" w:type="dxa"/>
            <w:tcBorders>
              <w:top w:val="nil"/>
              <w:left w:val="nil"/>
              <w:bottom w:val="single" w:sz="4" w:space="0" w:color="auto"/>
              <w:right w:val="nil"/>
            </w:tcBorders>
            <w:vAlign w:val="bottom"/>
          </w:tcPr>
          <w:p w14:paraId="7587089A" w14:textId="77777777" w:rsidR="00E1423F" w:rsidRPr="00CD0E55" w:rsidRDefault="00E1423F" w:rsidP="00951729">
            <w:pPr>
              <w:pStyle w:val="BodyText"/>
              <w:jc w:val="right"/>
              <w:rPr>
                <w:ins w:id="877" w:author="Bailey, Colin (DFO/MPO)" w:date="2024-11-18T13:17:00Z"/>
                <w:sz w:val="20"/>
              </w:rPr>
            </w:pPr>
            <w:ins w:id="878" w:author="Bailey, Colin (DFO/MPO)" w:date="2024-11-18T13:17:00Z">
              <w:r w:rsidRPr="12283F5C">
                <w:rPr>
                  <w:rFonts w:cs="Arial"/>
                  <w:color w:val="000000" w:themeColor="text1"/>
                  <w:sz w:val="20"/>
                </w:rPr>
                <w:t>0.5</w:t>
              </w:r>
              <w:r>
                <w:rPr>
                  <w:rFonts w:cs="Arial"/>
                  <w:color w:val="000000" w:themeColor="text1"/>
                  <w:sz w:val="20"/>
                </w:rPr>
                <w:t>6</w:t>
              </w:r>
            </w:ins>
          </w:p>
        </w:tc>
      </w:tr>
    </w:tbl>
    <w:p w14:paraId="614EF672" w14:textId="77777777" w:rsidR="00E1423F" w:rsidRDefault="00E1423F">
      <w:pPr>
        <w:pStyle w:val="BodyText"/>
        <w:rPr>
          <w:ins w:id="879" w:author="Bailey, Colin (DFO/MPO)" w:date="2024-11-18T13:17:00Z"/>
        </w:rPr>
        <w:pPrChange w:id="880" w:author="Bailey, Colin (DFO/MPO)" w:date="2024-11-18T13:17:00Z">
          <w:pPr>
            <w:pStyle w:val="BodyText"/>
            <w:jc w:val="center"/>
          </w:pPr>
        </w:pPrChange>
      </w:pPr>
    </w:p>
    <w:p w14:paraId="51A0412C" w14:textId="5263FF88" w:rsidR="00E1423F" w:rsidRDefault="00E1423F" w:rsidP="00E1423F">
      <w:pPr>
        <w:pStyle w:val="BodyText"/>
        <w:jc w:val="center"/>
        <w:rPr>
          <w:ins w:id="881" w:author="Bailey, Colin (DFO/MPO)" w:date="2024-11-18T13:17:00Z"/>
        </w:rPr>
      </w:pPr>
      <w:ins w:id="882" w:author="Bailey, Colin (DFO/MPO)" w:date="2024-11-18T13:17:00Z">
        <w:r>
          <w:rPr>
            <w:noProof/>
          </w:rPr>
          <w:drawing>
            <wp:inline distT="0" distB="0" distL="0" distR="0" wp14:anchorId="3B016146" wp14:editId="3EFDA07B">
              <wp:extent cx="4572000" cy="5262245"/>
              <wp:effectExtent l="0" t="0" r="0" b="0"/>
              <wp:docPr id="1327007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2000" cy="5262245"/>
                      </a:xfrm>
                      <a:prstGeom prst="rect">
                        <a:avLst/>
                      </a:prstGeom>
                      <a:noFill/>
                      <a:ln>
                        <a:noFill/>
                      </a:ln>
                    </pic:spPr>
                  </pic:pic>
                </a:graphicData>
              </a:graphic>
            </wp:inline>
          </w:drawing>
        </w:r>
      </w:ins>
    </w:p>
    <w:p w14:paraId="0BF10A2E" w14:textId="2F022039" w:rsidR="00E1423F" w:rsidRDefault="00E1423F" w:rsidP="00E1423F">
      <w:pPr>
        <w:pStyle w:val="Caption-Figure"/>
        <w:rPr>
          <w:ins w:id="883" w:author="Bailey, Colin (DFO/MPO)" w:date="2024-11-18T13:17:00Z"/>
        </w:rPr>
      </w:pPr>
      <w:ins w:id="884" w:author="Bailey, Colin (DFO/MPO)" w:date="2024-11-18T13:17:00Z">
        <w:r>
          <w:t xml:space="preserve">Figure </w:t>
        </w:r>
      </w:ins>
      <w:ins w:id="885" w:author="Bailey, Colin (DFO/MPO)" w:date="2024-11-18T13:19:00Z">
        <w:r>
          <w:t>A4.0</w:t>
        </w:r>
      </w:ins>
      <w:ins w:id="886" w:author="Bailey, Colin (DFO/MPO)" w:date="2024-11-18T13:17:00Z">
        <w:r>
          <w:t xml:space="preserve">. </w:t>
        </w:r>
        <w:r>
          <w:rPr>
            <w:rStyle w:val="normaltextrun"/>
            <w:rFonts w:cs="Arial"/>
            <w:iCs/>
            <w:color w:val="000000"/>
            <w:shd w:val="clear" w:color="auto" w:fill="FFFFFF"/>
          </w:rPr>
          <w:t>Proportion of simulation results where the final 3-year geometric mean was ≥ 33,500 wild spawners (‘Final Success’). The blue lines intersect at the most recent 3-generation geometric mean smolt-to-adult survival (0.013; vertical blue line) and exploitation rates showing the current 3-generation average, Pacific Salmon Treaty (PST) rates based on IFC abundance, and U</w:t>
        </w:r>
        <w:r w:rsidRPr="00F56CD7">
          <w:rPr>
            <w:rStyle w:val="normaltextrun"/>
            <w:rFonts w:cs="Arial"/>
            <w:iCs/>
            <w:color w:val="000000"/>
            <w:shd w:val="clear" w:color="auto" w:fill="FFFFFF"/>
            <w:vertAlign w:val="subscript"/>
          </w:rPr>
          <w:t>msy</w:t>
        </w:r>
        <w:r>
          <w:rPr>
            <w:rStyle w:val="normaltextrun"/>
            <w:rFonts w:cs="Arial"/>
            <w:iCs/>
            <w:color w:val="000000"/>
            <w:shd w:val="clear" w:color="auto" w:fill="FFFFFF"/>
          </w:rPr>
          <w:t xml:space="preserve"> as calculated from stock recruit models (see Table 3).</w:t>
        </w:r>
      </w:ins>
    </w:p>
    <w:p w14:paraId="39204E58" w14:textId="77777777" w:rsidR="00E1423F" w:rsidRDefault="00E1423F" w:rsidP="00E1423F">
      <w:pPr>
        <w:pStyle w:val="BodyText"/>
        <w:jc w:val="center"/>
        <w:rPr>
          <w:ins w:id="887" w:author="Bailey, Colin (DFO/MPO)" w:date="2024-11-18T13:17:00Z"/>
        </w:rPr>
      </w:pPr>
      <w:ins w:id="888" w:author="Bailey, Colin (DFO/MPO)" w:date="2024-11-18T13:17:00Z">
        <w:r>
          <w:rPr>
            <w:noProof/>
          </w:rPr>
          <w:lastRenderedPageBreak/>
          <w:drawing>
            <wp:inline distT="0" distB="0" distL="0" distR="0" wp14:anchorId="230277A9" wp14:editId="30B5543B">
              <wp:extent cx="4572000" cy="5262245"/>
              <wp:effectExtent l="0" t="0" r="0" b="0"/>
              <wp:docPr id="9891998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0" cy="5262245"/>
                      </a:xfrm>
                      <a:prstGeom prst="rect">
                        <a:avLst/>
                      </a:prstGeom>
                      <a:noFill/>
                      <a:ln>
                        <a:noFill/>
                      </a:ln>
                    </pic:spPr>
                  </pic:pic>
                </a:graphicData>
              </a:graphic>
            </wp:inline>
          </w:drawing>
        </w:r>
      </w:ins>
    </w:p>
    <w:p w14:paraId="276A5253" w14:textId="1E707880" w:rsidR="00E1423F" w:rsidRDefault="00E1423F" w:rsidP="00E1423F">
      <w:pPr>
        <w:pStyle w:val="Caption-Figure"/>
        <w:rPr>
          <w:ins w:id="889" w:author="Bailey, Colin (DFO/MPO)" w:date="2024-11-18T13:17:00Z"/>
        </w:rPr>
      </w:pPr>
      <w:ins w:id="890" w:author="Bailey, Colin (DFO/MPO)" w:date="2024-11-18T13:17:00Z">
        <w:r>
          <w:t xml:space="preserve">Figure </w:t>
        </w:r>
      </w:ins>
      <w:ins w:id="891" w:author="Bailey, Colin (DFO/MPO)" w:date="2024-11-18T13:19:00Z">
        <w:r>
          <w:t>A4.1</w:t>
        </w:r>
      </w:ins>
      <w:ins w:id="892" w:author="Bailey, Colin (DFO/MPO)" w:date="2024-11-18T13:17:00Z">
        <w:r>
          <w:t xml:space="preserve">. </w:t>
        </w:r>
        <w:r>
          <w:rPr>
            <w:rStyle w:val="normaltextrun"/>
            <w:rFonts w:cs="Arial"/>
            <w:iCs/>
            <w:color w:val="000000"/>
            <w:shd w:val="clear" w:color="auto" w:fill="FFFFFF"/>
          </w:rPr>
          <w:t>Proportion of simulation results where the final 3-year geometric mean was ≥ 65,300 wild spawners (‘Final Success’). The blue lines intersect at the most recent 3-generation geometric mean smolt-to-adult survival (0.013; vertical blue line) and exploitation rates showing the current 3-generation average, Pacific Salmon Treaty (PST) rates based on IFC abundance, and U</w:t>
        </w:r>
        <w:r w:rsidRPr="00F56CD7">
          <w:rPr>
            <w:rStyle w:val="normaltextrun"/>
            <w:rFonts w:cs="Arial"/>
            <w:iCs/>
            <w:color w:val="000000"/>
            <w:shd w:val="clear" w:color="auto" w:fill="FFFFFF"/>
            <w:vertAlign w:val="subscript"/>
          </w:rPr>
          <w:t>msy</w:t>
        </w:r>
        <w:r>
          <w:rPr>
            <w:rStyle w:val="normaltextrun"/>
            <w:rFonts w:cs="Arial"/>
            <w:iCs/>
            <w:color w:val="000000"/>
            <w:shd w:val="clear" w:color="auto" w:fill="FFFFFF"/>
          </w:rPr>
          <w:t xml:space="preserve"> as calculated from stock recruit models (see Table </w:t>
        </w:r>
        <w:r>
          <w:rPr>
            <w:rStyle w:val="normaltextrun"/>
            <w:rFonts w:cs="Arial"/>
            <w:i w:val="0"/>
            <w:iCs/>
            <w:color w:val="000000"/>
            <w:shd w:val="clear" w:color="auto" w:fill="FFFFFF"/>
          </w:rPr>
          <w:t>3</w:t>
        </w:r>
        <w:r>
          <w:rPr>
            <w:rStyle w:val="normaltextrun"/>
            <w:rFonts w:cs="Arial"/>
            <w:iCs/>
            <w:color w:val="000000"/>
            <w:shd w:val="clear" w:color="auto" w:fill="FFFFFF"/>
          </w:rPr>
          <w:t>).</w:t>
        </w:r>
      </w:ins>
    </w:p>
    <w:p w14:paraId="34E4F127" w14:textId="77777777" w:rsidR="00E1423F" w:rsidRDefault="00E1423F" w:rsidP="00E1423F">
      <w:pPr>
        <w:pStyle w:val="Caption-Figure"/>
        <w:rPr>
          <w:ins w:id="893" w:author="Bailey, Colin (DFO/MPO)" w:date="2024-11-18T13:17:00Z"/>
        </w:rPr>
      </w:pPr>
    </w:p>
    <w:p w14:paraId="4E042515" w14:textId="77777777" w:rsidR="00E1423F" w:rsidRDefault="00E1423F" w:rsidP="00E1423F">
      <w:pPr>
        <w:pStyle w:val="BodyText"/>
        <w:jc w:val="center"/>
        <w:rPr>
          <w:ins w:id="894" w:author="Bailey, Colin (DFO/MPO)" w:date="2024-11-18T13:17:00Z"/>
        </w:rPr>
      </w:pPr>
      <w:ins w:id="895" w:author="Bailey, Colin (DFO/MPO)" w:date="2024-11-18T13:17:00Z">
        <w:r>
          <w:rPr>
            <w:noProof/>
          </w:rPr>
          <w:lastRenderedPageBreak/>
          <w:drawing>
            <wp:inline distT="0" distB="0" distL="0" distR="0" wp14:anchorId="376D1A00" wp14:editId="6F8B3F2C">
              <wp:extent cx="4572000" cy="5262245"/>
              <wp:effectExtent l="0" t="0" r="0" b="0"/>
              <wp:docPr id="2386789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2000" cy="5262245"/>
                      </a:xfrm>
                      <a:prstGeom prst="rect">
                        <a:avLst/>
                      </a:prstGeom>
                      <a:noFill/>
                      <a:ln>
                        <a:noFill/>
                      </a:ln>
                    </pic:spPr>
                  </pic:pic>
                </a:graphicData>
              </a:graphic>
            </wp:inline>
          </w:drawing>
        </w:r>
      </w:ins>
    </w:p>
    <w:p w14:paraId="100F6E26" w14:textId="4185380D" w:rsidR="00E1423F" w:rsidRPr="00F066BE" w:rsidRDefault="00E1423F" w:rsidP="00E1423F">
      <w:pPr>
        <w:pStyle w:val="Caption-Figure"/>
        <w:rPr>
          <w:ins w:id="896" w:author="Bailey, Colin (DFO/MPO)" w:date="2024-11-18T13:17:00Z"/>
          <w:rFonts w:cs="Arial"/>
          <w:color w:val="000000"/>
          <w:shd w:val="clear" w:color="auto" w:fill="FFFFFF"/>
        </w:rPr>
      </w:pPr>
      <w:ins w:id="897" w:author="Bailey, Colin (DFO/MPO)" w:date="2024-11-18T13:17:00Z">
        <w:r>
          <w:t xml:space="preserve">Figure </w:t>
        </w:r>
      </w:ins>
      <w:ins w:id="898" w:author="Bailey, Colin (DFO/MPO)" w:date="2024-11-18T13:20:00Z">
        <w:r>
          <w:t>A4.2</w:t>
        </w:r>
      </w:ins>
      <w:ins w:id="899" w:author="Bailey, Colin (DFO/MPO)" w:date="2024-11-18T13:17:00Z">
        <w:r>
          <w:t xml:space="preserve">. </w:t>
        </w:r>
        <w:r>
          <w:rPr>
            <w:rStyle w:val="normaltextrun"/>
            <w:rFonts w:cs="Arial"/>
            <w:iCs/>
            <w:color w:val="000000"/>
            <w:shd w:val="clear" w:color="auto" w:fill="FFFFFF"/>
          </w:rPr>
          <w:t xml:space="preserve">Proportion of simulation results </w:t>
        </w:r>
        <w:r>
          <w:rPr>
            <w:rStyle w:val="normaltextrun"/>
            <w:rFonts w:cs="Arial"/>
            <w:iCs/>
            <w:color w:val="000000"/>
            <w:bdr w:val="none" w:sz="0" w:space="0" w:color="auto" w:frame="1"/>
          </w:rPr>
          <w:t xml:space="preserve">where the population trajectory was positive (‘Positive Trajectory’). </w:t>
        </w:r>
        <w:r>
          <w:rPr>
            <w:rStyle w:val="normaltextrun"/>
            <w:rFonts w:cs="Arial"/>
            <w:iCs/>
            <w:color w:val="000000"/>
            <w:shd w:val="clear" w:color="auto" w:fill="FFFFFF"/>
          </w:rPr>
          <w:t>The blue lines intersect at the most recent 3-generation geometric mean smolt-to-adult survival (0.013; vertical blue line) and exploitation rates showing the current 3-generation average, Pacific Salmon Treaty (PST) rates based on IFC abundance, and U</w:t>
        </w:r>
        <w:r w:rsidRPr="00F56CD7">
          <w:rPr>
            <w:rStyle w:val="normaltextrun"/>
            <w:rFonts w:cs="Arial"/>
            <w:iCs/>
            <w:color w:val="000000"/>
            <w:shd w:val="clear" w:color="auto" w:fill="FFFFFF"/>
            <w:vertAlign w:val="subscript"/>
          </w:rPr>
          <w:t>msy</w:t>
        </w:r>
        <w:r>
          <w:rPr>
            <w:rStyle w:val="normaltextrun"/>
            <w:rFonts w:cs="Arial"/>
            <w:iCs/>
            <w:color w:val="000000"/>
            <w:shd w:val="clear" w:color="auto" w:fill="FFFFFF"/>
          </w:rPr>
          <w:t xml:space="preserve"> as calculated from stock recruit models (see Table </w:t>
        </w:r>
        <w:r>
          <w:rPr>
            <w:rStyle w:val="normaltextrun"/>
            <w:rFonts w:cs="Arial"/>
            <w:i w:val="0"/>
            <w:iCs/>
            <w:color w:val="000000"/>
            <w:shd w:val="clear" w:color="auto" w:fill="FFFFFF"/>
          </w:rPr>
          <w:t>3</w:t>
        </w:r>
        <w:r w:rsidRPr="00F066BE">
          <w:rPr>
            <w:rStyle w:val="normaltextrun"/>
            <w:rFonts w:cs="Arial"/>
            <w:color w:val="000000"/>
            <w:shd w:val="clear" w:color="auto" w:fill="FFFFFF"/>
          </w:rPr>
          <w:t xml:space="preserve">). </w:t>
        </w:r>
        <w:r>
          <w:rPr>
            <w:rStyle w:val="normaltextrun"/>
            <w:rFonts w:cs="Arial"/>
            <w:color w:val="000000"/>
            <w:shd w:val="clear" w:color="auto" w:fill="FFFFFF"/>
          </w:rPr>
          <w:t>Note that simulated abundances at the beginning of simulations are relatively high due to recently high IFC abundances, and thus negative population trajectories are likely.</w:t>
        </w:r>
      </w:ins>
    </w:p>
    <w:p w14:paraId="1A4A4C41" w14:textId="52BB3E0A" w:rsidR="00E1423F" w:rsidRPr="00E1423F" w:rsidRDefault="00E1423F">
      <w:pPr>
        <w:pStyle w:val="BodyText"/>
        <w:rPr>
          <w:rFonts w:eastAsiaTheme="minorHAnsi"/>
          <w:rPrChange w:id="900" w:author="Bailey, Colin (DFO/MPO)" w:date="2024-11-18T13:16:00Z">
            <w:rPr>
              <w:rFonts w:eastAsia="Calibri"/>
            </w:rPr>
          </w:rPrChange>
        </w:rPr>
        <w:pPrChange w:id="901" w:author="Bailey, Colin (DFO/MPO)" w:date="2024-11-18T13:16:00Z">
          <w:pPr>
            <w:jc w:val="both"/>
          </w:pPr>
        </w:pPrChange>
      </w:pPr>
    </w:p>
    <w:p w14:paraId="38530EDF" w14:textId="77777777" w:rsidR="00B74121" w:rsidRDefault="00B74121" w:rsidP="00B74121">
      <w:pPr>
        <w:jc w:val="both"/>
        <w:rPr>
          <w:ins w:id="902" w:author="Bailey, Colin (DFO/MPO)" w:date="2024-11-18T13:15:00Z"/>
          <w:rFonts w:eastAsia="Calibri"/>
        </w:rPr>
      </w:pPr>
    </w:p>
    <w:p w14:paraId="01675B00" w14:textId="77777777" w:rsidR="00E1423F" w:rsidRPr="00785DE4" w:rsidRDefault="00E1423F" w:rsidP="00B74121">
      <w:pPr>
        <w:jc w:val="both"/>
        <w:rPr>
          <w:rFonts w:eastAsia="Calibri"/>
        </w:rPr>
        <w:sectPr w:rsidR="00E1423F" w:rsidRPr="00785DE4" w:rsidSect="00800899">
          <w:pgSz w:w="12240" w:h="15840" w:code="1"/>
          <w:pgMar w:top="1440" w:right="1440" w:bottom="1440" w:left="1440" w:header="862" w:footer="601" w:gutter="0"/>
          <w:lnNumType w:countBy="1" w:restart="continuous"/>
          <w:cols w:space="360"/>
          <w:titlePg/>
          <w:docGrid w:linePitch="299"/>
        </w:sectPr>
      </w:pPr>
    </w:p>
    <w:p w14:paraId="64C639AB" w14:textId="2BB1DF86" w:rsidR="001E21BB" w:rsidRDefault="001E21BB" w:rsidP="001E21BB">
      <w:pPr>
        <w:pStyle w:val="Heading2"/>
      </w:pPr>
      <w:r>
        <w:lastRenderedPageBreak/>
        <w:t xml:space="preserve">Appendix </w:t>
      </w:r>
      <w:ins w:id="903" w:author="Bailey, Colin (DFO/MPO)" w:date="2024-11-18T13:15:00Z">
        <w:r w:rsidR="00E1423F">
          <w:t>5</w:t>
        </w:r>
      </w:ins>
      <w:del w:id="904" w:author="Bailey, Colin (DFO/MPO)" w:date="2024-11-18T13:15:00Z">
        <w:r w:rsidDel="00E1423F">
          <w:delText>4</w:delText>
        </w:r>
      </w:del>
      <w:r>
        <w:t>: B</w:t>
      </w:r>
      <w:r w:rsidR="00853E45">
        <w:t>ycatch</w:t>
      </w:r>
    </w:p>
    <w:p w14:paraId="6D17F7D9" w14:textId="5AC2DA40" w:rsidR="00853E45" w:rsidRPr="00AD590B" w:rsidRDefault="00853E45" w:rsidP="00853E45">
      <w:pPr>
        <w:pStyle w:val="Caption-Table"/>
      </w:pPr>
      <w:r w:rsidRPr="00AD590B">
        <w:rPr>
          <w:b/>
          <w:bCs/>
        </w:rPr>
        <w:t xml:space="preserve">Table </w:t>
      </w:r>
      <w:r>
        <w:rPr>
          <w:b/>
          <w:bCs/>
        </w:rPr>
        <w:t>A</w:t>
      </w:r>
      <w:del w:id="905" w:author="Bailey, Colin (DFO/MPO)" w:date="2024-11-18T13:20:00Z">
        <w:r w:rsidDel="00E1423F">
          <w:rPr>
            <w:b/>
            <w:bCs/>
          </w:rPr>
          <w:delText>4</w:delText>
        </w:r>
      </w:del>
      <w:ins w:id="906" w:author="Bailey, Colin (DFO/MPO)" w:date="2024-11-18T13:20:00Z">
        <w:r w:rsidR="00E1423F">
          <w:rPr>
            <w:b/>
            <w:bCs/>
          </w:rPr>
          <w:t>5</w:t>
        </w:r>
      </w:ins>
      <w:r>
        <w:rPr>
          <w:b/>
          <w:bCs/>
        </w:rPr>
        <w:t>.0</w:t>
      </w:r>
      <w:r w:rsidRPr="00AD590B">
        <w:t xml:space="preserve">. Pacific Salmon bycatch within the Pacific Region groundfish trawl fishery in British Columbia. </w:t>
      </w:r>
    </w:p>
    <w:tbl>
      <w:tblPr>
        <w:tblW w:w="6698" w:type="dxa"/>
        <w:jc w:val="center"/>
        <w:tblLook w:val="04A0" w:firstRow="1" w:lastRow="0" w:firstColumn="1" w:lastColumn="0" w:noHBand="0" w:noVBand="1"/>
      </w:tblPr>
      <w:tblGrid>
        <w:gridCol w:w="706"/>
        <w:gridCol w:w="1454"/>
        <w:gridCol w:w="1838"/>
        <w:gridCol w:w="2700"/>
      </w:tblGrid>
      <w:tr w:rsidR="00853E45" w:rsidRPr="00682CC1" w14:paraId="0C2D46B4" w14:textId="77777777" w:rsidTr="00F066BE">
        <w:trPr>
          <w:trHeight w:val="300"/>
          <w:jc w:val="center"/>
        </w:trPr>
        <w:tc>
          <w:tcPr>
            <w:tcW w:w="706" w:type="dxa"/>
            <w:tcBorders>
              <w:top w:val="single" w:sz="4" w:space="0" w:color="auto"/>
              <w:bottom w:val="single" w:sz="4" w:space="0" w:color="auto"/>
            </w:tcBorders>
            <w:shd w:val="clear" w:color="auto" w:fill="auto"/>
            <w:noWrap/>
            <w:vAlign w:val="bottom"/>
            <w:hideMark/>
          </w:tcPr>
          <w:p w14:paraId="4B8C2177" w14:textId="77777777" w:rsidR="00853E45" w:rsidRPr="00682CC1" w:rsidRDefault="00853E45" w:rsidP="00F066BE">
            <w:pPr>
              <w:spacing w:before="120"/>
              <w:rPr>
                <w:rFonts w:cs="Arial"/>
                <w:b/>
                <w:bCs/>
                <w:color w:val="000000"/>
                <w:sz w:val="20"/>
              </w:rPr>
            </w:pPr>
            <w:r w:rsidRPr="00682CC1">
              <w:rPr>
                <w:rFonts w:cs="Arial"/>
                <w:b/>
                <w:bCs/>
                <w:color w:val="000000"/>
                <w:sz w:val="20"/>
              </w:rPr>
              <w:t>Year</w:t>
            </w:r>
          </w:p>
        </w:tc>
        <w:tc>
          <w:tcPr>
            <w:tcW w:w="1454" w:type="dxa"/>
            <w:tcBorders>
              <w:top w:val="single" w:sz="4" w:space="0" w:color="auto"/>
              <w:bottom w:val="single" w:sz="4" w:space="0" w:color="auto"/>
            </w:tcBorders>
            <w:shd w:val="clear" w:color="auto" w:fill="auto"/>
            <w:noWrap/>
            <w:vAlign w:val="bottom"/>
            <w:hideMark/>
          </w:tcPr>
          <w:p w14:paraId="59EC9FC8" w14:textId="77777777" w:rsidR="00853E45" w:rsidRPr="00682CC1" w:rsidRDefault="00853E45" w:rsidP="00F066BE">
            <w:pPr>
              <w:spacing w:before="120"/>
              <w:jc w:val="right"/>
              <w:rPr>
                <w:rFonts w:cs="Arial"/>
                <w:b/>
                <w:bCs/>
                <w:color w:val="000000"/>
                <w:sz w:val="20"/>
              </w:rPr>
            </w:pPr>
            <w:r w:rsidRPr="00682CC1">
              <w:rPr>
                <w:rFonts w:cs="Arial"/>
                <w:b/>
                <w:bCs/>
                <w:color w:val="000000"/>
                <w:sz w:val="20"/>
              </w:rPr>
              <w:t>Coho catch</w:t>
            </w:r>
          </w:p>
        </w:tc>
        <w:tc>
          <w:tcPr>
            <w:tcW w:w="1838" w:type="dxa"/>
            <w:tcBorders>
              <w:top w:val="single" w:sz="4" w:space="0" w:color="auto"/>
              <w:bottom w:val="single" w:sz="4" w:space="0" w:color="auto"/>
            </w:tcBorders>
            <w:shd w:val="clear" w:color="auto" w:fill="auto"/>
            <w:noWrap/>
            <w:vAlign w:val="bottom"/>
            <w:hideMark/>
          </w:tcPr>
          <w:p w14:paraId="65BA956B" w14:textId="77777777" w:rsidR="00853E45" w:rsidRPr="00682CC1" w:rsidRDefault="00853E45" w:rsidP="00F066BE">
            <w:pPr>
              <w:spacing w:before="120"/>
              <w:jc w:val="right"/>
              <w:rPr>
                <w:rFonts w:cs="Arial"/>
                <w:b/>
                <w:bCs/>
                <w:color w:val="000000"/>
                <w:sz w:val="20"/>
              </w:rPr>
            </w:pPr>
            <w:r w:rsidRPr="0CE11F81">
              <w:rPr>
                <w:rFonts w:cs="Arial"/>
                <w:b/>
                <w:color w:val="000000" w:themeColor="text1"/>
                <w:sz w:val="20"/>
              </w:rPr>
              <w:t>Total salmon catch</w:t>
            </w:r>
            <w:r>
              <w:rPr>
                <w:rFonts w:cs="Arial"/>
                <w:b/>
                <w:color w:val="000000" w:themeColor="text1"/>
                <w:sz w:val="20"/>
              </w:rPr>
              <w:t xml:space="preserve"> abundance</w:t>
            </w:r>
          </w:p>
        </w:tc>
        <w:tc>
          <w:tcPr>
            <w:tcW w:w="2700" w:type="dxa"/>
            <w:tcBorders>
              <w:top w:val="single" w:sz="4" w:space="0" w:color="auto"/>
              <w:bottom w:val="single" w:sz="4" w:space="0" w:color="auto"/>
            </w:tcBorders>
            <w:shd w:val="clear" w:color="auto" w:fill="auto"/>
            <w:noWrap/>
            <w:vAlign w:val="center"/>
            <w:hideMark/>
          </w:tcPr>
          <w:p w14:paraId="42031AF0" w14:textId="77777777" w:rsidR="00853E45" w:rsidRPr="00682CC1" w:rsidRDefault="00853E45" w:rsidP="00A7396A">
            <w:pPr>
              <w:spacing w:before="120"/>
              <w:jc w:val="center"/>
              <w:rPr>
                <w:rFonts w:cs="Arial"/>
                <w:b/>
                <w:bCs/>
                <w:color w:val="000000"/>
                <w:sz w:val="20"/>
              </w:rPr>
            </w:pPr>
            <w:r w:rsidRPr="00682CC1">
              <w:rPr>
                <w:rFonts w:cs="Arial"/>
                <w:b/>
                <w:bCs/>
                <w:color w:val="000000"/>
                <w:sz w:val="20"/>
              </w:rPr>
              <w:t>Unidentified salmon catch</w:t>
            </w:r>
          </w:p>
        </w:tc>
      </w:tr>
      <w:tr w:rsidR="00853E45" w:rsidRPr="00682CC1" w14:paraId="11D0F4E7" w14:textId="77777777" w:rsidTr="00A7396A">
        <w:trPr>
          <w:trHeight w:val="300"/>
          <w:jc w:val="center"/>
        </w:trPr>
        <w:tc>
          <w:tcPr>
            <w:tcW w:w="706" w:type="dxa"/>
            <w:tcBorders>
              <w:top w:val="single" w:sz="4" w:space="0" w:color="auto"/>
            </w:tcBorders>
            <w:shd w:val="clear" w:color="auto" w:fill="auto"/>
            <w:noWrap/>
            <w:vAlign w:val="bottom"/>
            <w:hideMark/>
          </w:tcPr>
          <w:p w14:paraId="3FFE0EE1" w14:textId="77777777" w:rsidR="00853E45" w:rsidRPr="00682CC1" w:rsidRDefault="00853E45" w:rsidP="00A7396A">
            <w:pPr>
              <w:spacing w:before="120"/>
              <w:jc w:val="center"/>
              <w:rPr>
                <w:rFonts w:cs="Arial"/>
                <w:color w:val="000000"/>
                <w:sz w:val="20"/>
              </w:rPr>
            </w:pPr>
            <w:r w:rsidRPr="00682CC1">
              <w:rPr>
                <w:rFonts w:cs="Arial"/>
                <w:color w:val="000000"/>
                <w:sz w:val="20"/>
              </w:rPr>
              <w:t>2008</w:t>
            </w:r>
          </w:p>
        </w:tc>
        <w:tc>
          <w:tcPr>
            <w:tcW w:w="1454" w:type="dxa"/>
            <w:tcBorders>
              <w:top w:val="single" w:sz="4" w:space="0" w:color="auto"/>
            </w:tcBorders>
            <w:shd w:val="clear" w:color="auto" w:fill="auto"/>
            <w:noWrap/>
            <w:vAlign w:val="bottom"/>
            <w:hideMark/>
          </w:tcPr>
          <w:p w14:paraId="108D9D04" w14:textId="77777777" w:rsidR="00853E45" w:rsidRPr="00682CC1" w:rsidRDefault="00853E45" w:rsidP="00A7396A">
            <w:pPr>
              <w:spacing w:before="120"/>
              <w:jc w:val="center"/>
              <w:rPr>
                <w:rFonts w:cs="Arial"/>
                <w:color w:val="000000"/>
                <w:sz w:val="20"/>
              </w:rPr>
            </w:pPr>
            <w:r w:rsidRPr="00682CC1">
              <w:rPr>
                <w:rFonts w:cs="Arial"/>
                <w:color w:val="000000"/>
                <w:sz w:val="20"/>
              </w:rPr>
              <w:t>26</w:t>
            </w:r>
          </w:p>
        </w:tc>
        <w:tc>
          <w:tcPr>
            <w:tcW w:w="1838" w:type="dxa"/>
            <w:tcBorders>
              <w:top w:val="single" w:sz="4" w:space="0" w:color="auto"/>
            </w:tcBorders>
            <w:shd w:val="clear" w:color="auto" w:fill="auto"/>
            <w:noWrap/>
            <w:vAlign w:val="bottom"/>
            <w:hideMark/>
          </w:tcPr>
          <w:p w14:paraId="23CD5CAD" w14:textId="77777777" w:rsidR="00853E45" w:rsidRPr="00682CC1" w:rsidRDefault="00853E45" w:rsidP="00A7396A">
            <w:pPr>
              <w:spacing w:before="120"/>
              <w:jc w:val="center"/>
              <w:rPr>
                <w:rFonts w:cs="Arial"/>
                <w:color w:val="000000"/>
                <w:sz w:val="20"/>
              </w:rPr>
            </w:pPr>
            <w:r w:rsidRPr="00682CC1">
              <w:rPr>
                <w:rFonts w:cs="Arial"/>
                <w:color w:val="000000"/>
                <w:sz w:val="20"/>
              </w:rPr>
              <w:t>3,209</w:t>
            </w:r>
          </w:p>
        </w:tc>
        <w:tc>
          <w:tcPr>
            <w:tcW w:w="2700" w:type="dxa"/>
            <w:tcBorders>
              <w:top w:val="single" w:sz="4" w:space="0" w:color="auto"/>
            </w:tcBorders>
            <w:shd w:val="clear" w:color="auto" w:fill="auto"/>
            <w:noWrap/>
            <w:vAlign w:val="bottom"/>
            <w:hideMark/>
          </w:tcPr>
          <w:p w14:paraId="1869117F" w14:textId="77777777" w:rsidR="00853E45" w:rsidRPr="00682CC1" w:rsidRDefault="00853E45" w:rsidP="00A7396A">
            <w:pPr>
              <w:spacing w:before="120"/>
              <w:jc w:val="center"/>
              <w:rPr>
                <w:rFonts w:cs="Arial"/>
                <w:color w:val="000000"/>
                <w:sz w:val="20"/>
              </w:rPr>
            </w:pPr>
            <w:r w:rsidRPr="00682CC1">
              <w:rPr>
                <w:rFonts w:cs="Arial"/>
                <w:color w:val="000000"/>
                <w:sz w:val="20"/>
              </w:rPr>
              <w:t>102</w:t>
            </w:r>
          </w:p>
        </w:tc>
      </w:tr>
      <w:tr w:rsidR="00853E45" w:rsidRPr="00682CC1" w14:paraId="1FCF7703" w14:textId="77777777" w:rsidTr="00A7396A">
        <w:trPr>
          <w:trHeight w:val="300"/>
          <w:jc w:val="center"/>
        </w:trPr>
        <w:tc>
          <w:tcPr>
            <w:tcW w:w="706" w:type="dxa"/>
            <w:shd w:val="clear" w:color="auto" w:fill="auto"/>
            <w:noWrap/>
            <w:vAlign w:val="bottom"/>
            <w:hideMark/>
          </w:tcPr>
          <w:p w14:paraId="18500B80" w14:textId="77777777" w:rsidR="00853E45" w:rsidRPr="00682CC1" w:rsidRDefault="00853E45" w:rsidP="00A7396A">
            <w:pPr>
              <w:spacing w:before="120"/>
              <w:jc w:val="center"/>
              <w:rPr>
                <w:rFonts w:cs="Arial"/>
                <w:color w:val="000000"/>
                <w:sz w:val="20"/>
              </w:rPr>
            </w:pPr>
            <w:r w:rsidRPr="00682CC1">
              <w:rPr>
                <w:rFonts w:cs="Arial"/>
                <w:color w:val="000000"/>
                <w:sz w:val="20"/>
              </w:rPr>
              <w:t>2009</w:t>
            </w:r>
          </w:p>
        </w:tc>
        <w:tc>
          <w:tcPr>
            <w:tcW w:w="1454" w:type="dxa"/>
            <w:shd w:val="clear" w:color="auto" w:fill="auto"/>
            <w:noWrap/>
            <w:vAlign w:val="bottom"/>
            <w:hideMark/>
          </w:tcPr>
          <w:p w14:paraId="51D5EF36" w14:textId="77777777" w:rsidR="00853E45" w:rsidRPr="00682CC1" w:rsidRDefault="00853E45" w:rsidP="00A7396A">
            <w:pPr>
              <w:spacing w:before="120"/>
              <w:jc w:val="center"/>
              <w:rPr>
                <w:rFonts w:cs="Arial"/>
                <w:color w:val="000000"/>
                <w:sz w:val="20"/>
              </w:rPr>
            </w:pPr>
            <w:r w:rsidRPr="00682CC1">
              <w:rPr>
                <w:rFonts w:cs="Arial"/>
                <w:color w:val="000000"/>
                <w:sz w:val="20"/>
              </w:rPr>
              <w:t>121</w:t>
            </w:r>
          </w:p>
        </w:tc>
        <w:tc>
          <w:tcPr>
            <w:tcW w:w="1838" w:type="dxa"/>
            <w:shd w:val="clear" w:color="auto" w:fill="auto"/>
            <w:noWrap/>
            <w:vAlign w:val="bottom"/>
            <w:hideMark/>
          </w:tcPr>
          <w:p w14:paraId="1746CFEC" w14:textId="77777777" w:rsidR="00853E45" w:rsidRPr="00682CC1" w:rsidRDefault="00853E45" w:rsidP="00A7396A">
            <w:pPr>
              <w:spacing w:before="120"/>
              <w:jc w:val="center"/>
              <w:rPr>
                <w:rFonts w:cs="Arial"/>
                <w:color w:val="000000"/>
                <w:sz w:val="20"/>
              </w:rPr>
            </w:pPr>
            <w:r w:rsidRPr="00682CC1">
              <w:rPr>
                <w:rFonts w:cs="Arial"/>
                <w:color w:val="000000"/>
                <w:sz w:val="20"/>
              </w:rPr>
              <w:t>9,646</w:t>
            </w:r>
          </w:p>
        </w:tc>
        <w:tc>
          <w:tcPr>
            <w:tcW w:w="2700" w:type="dxa"/>
            <w:shd w:val="clear" w:color="auto" w:fill="auto"/>
            <w:noWrap/>
            <w:vAlign w:val="bottom"/>
            <w:hideMark/>
          </w:tcPr>
          <w:p w14:paraId="12A35A64" w14:textId="77777777" w:rsidR="00853E45" w:rsidRPr="00682CC1" w:rsidRDefault="00853E45" w:rsidP="00A7396A">
            <w:pPr>
              <w:spacing w:before="120"/>
              <w:jc w:val="center"/>
              <w:rPr>
                <w:rFonts w:cs="Arial"/>
                <w:color w:val="000000"/>
                <w:sz w:val="20"/>
              </w:rPr>
            </w:pPr>
            <w:r w:rsidRPr="00682CC1">
              <w:rPr>
                <w:rFonts w:cs="Arial"/>
                <w:color w:val="000000"/>
                <w:sz w:val="20"/>
              </w:rPr>
              <w:t>83</w:t>
            </w:r>
          </w:p>
        </w:tc>
      </w:tr>
      <w:tr w:rsidR="00853E45" w:rsidRPr="00682CC1" w14:paraId="6D3CBF3C" w14:textId="77777777" w:rsidTr="00A7396A">
        <w:trPr>
          <w:trHeight w:val="300"/>
          <w:jc w:val="center"/>
        </w:trPr>
        <w:tc>
          <w:tcPr>
            <w:tcW w:w="706" w:type="dxa"/>
            <w:shd w:val="clear" w:color="auto" w:fill="auto"/>
            <w:noWrap/>
            <w:vAlign w:val="bottom"/>
            <w:hideMark/>
          </w:tcPr>
          <w:p w14:paraId="751568E8" w14:textId="77777777" w:rsidR="00853E45" w:rsidRPr="00682CC1" w:rsidRDefault="00853E45" w:rsidP="00A7396A">
            <w:pPr>
              <w:spacing w:before="120"/>
              <w:jc w:val="center"/>
              <w:rPr>
                <w:rFonts w:cs="Arial"/>
                <w:color w:val="000000"/>
                <w:sz w:val="20"/>
              </w:rPr>
            </w:pPr>
            <w:r w:rsidRPr="00682CC1">
              <w:rPr>
                <w:rFonts w:cs="Arial"/>
                <w:color w:val="000000"/>
                <w:sz w:val="20"/>
              </w:rPr>
              <w:t>2010</w:t>
            </w:r>
          </w:p>
        </w:tc>
        <w:tc>
          <w:tcPr>
            <w:tcW w:w="1454" w:type="dxa"/>
            <w:shd w:val="clear" w:color="auto" w:fill="auto"/>
            <w:noWrap/>
            <w:vAlign w:val="bottom"/>
            <w:hideMark/>
          </w:tcPr>
          <w:p w14:paraId="51667CAC" w14:textId="77777777" w:rsidR="00853E45" w:rsidRPr="00682CC1" w:rsidRDefault="00853E45" w:rsidP="00A7396A">
            <w:pPr>
              <w:spacing w:before="120"/>
              <w:jc w:val="center"/>
              <w:rPr>
                <w:rFonts w:cs="Arial"/>
                <w:color w:val="000000"/>
                <w:sz w:val="20"/>
              </w:rPr>
            </w:pPr>
            <w:r w:rsidRPr="00682CC1">
              <w:rPr>
                <w:rFonts w:cs="Arial"/>
                <w:color w:val="000000"/>
                <w:sz w:val="20"/>
              </w:rPr>
              <w:t>65</w:t>
            </w:r>
          </w:p>
        </w:tc>
        <w:tc>
          <w:tcPr>
            <w:tcW w:w="1838" w:type="dxa"/>
            <w:shd w:val="clear" w:color="auto" w:fill="auto"/>
            <w:noWrap/>
            <w:vAlign w:val="bottom"/>
            <w:hideMark/>
          </w:tcPr>
          <w:p w14:paraId="63C9BE01" w14:textId="77777777" w:rsidR="00853E45" w:rsidRPr="00682CC1" w:rsidRDefault="00853E45" w:rsidP="00A7396A">
            <w:pPr>
              <w:spacing w:before="120"/>
              <w:jc w:val="center"/>
              <w:rPr>
                <w:rFonts w:cs="Arial"/>
                <w:color w:val="000000"/>
                <w:sz w:val="20"/>
              </w:rPr>
            </w:pPr>
            <w:r w:rsidRPr="00682CC1">
              <w:rPr>
                <w:rFonts w:cs="Arial"/>
                <w:color w:val="000000"/>
                <w:sz w:val="20"/>
              </w:rPr>
              <w:t>7,582</w:t>
            </w:r>
          </w:p>
        </w:tc>
        <w:tc>
          <w:tcPr>
            <w:tcW w:w="2700" w:type="dxa"/>
            <w:shd w:val="clear" w:color="auto" w:fill="auto"/>
            <w:noWrap/>
            <w:vAlign w:val="bottom"/>
            <w:hideMark/>
          </w:tcPr>
          <w:p w14:paraId="4D8B1F4E" w14:textId="77777777" w:rsidR="00853E45" w:rsidRPr="00682CC1" w:rsidRDefault="00853E45" w:rsidP="00A7396A">
            <w:pPr>
              <w:spacing w:before="120"/>
              <w:jc w:val="center"/>
              <w:rPr>
                <w:rFonts w:cs="Arial"/>
                <w:color w:val="000000"/>
                <w:sz w:val="20"/>
              </w:rPr>
            </w:pPr>
            <w:r w:rsidRPr="00682CC1">
              <w:rPr>
                <w:rFonts w:cs="Arial"/>
                <w:color w:val="000000"/>
                <w:sz w:val="20"/>
              </w:rPr>
              <w:t>151</w:t>
            </w:r>
          </w:p>
        </w:tc>
      </w:tr>
      <w:tr w:rsidR="00853E45" w:rsidRPr="00682CC1" w14:paraId="6C9C5710" w14:textId="77777777" w:rsidTr="00A7396A">
        <w:trPr>
          <w:trHeight w:val="300"/>
          <w:jc w:val="center"/>
        </w:trPr>
        <w:tc>
          <w:tcPr>
            <w:tcW w:w="706" w:type="dxa"/>
            <w:shd w:val="clear" w:color="auto" w:fill="auto"/>
            <w:noWrap/>
            <w:vAlign w:val="bottom"/>
            <w:hideMark/>
          </w:tcPr>
          <w:p w14:paraId="4E816113" w14:textId="77777777" w:rsidR="00853E45" w:rsidRPr="00682CC1" w:rsidRDefault="00853E45" w:rsidP="00A7396A">
            <w:pPr>
              <w:spacing w:before="120"/>
              <w:jc w:val="center"/>
              <w:rPr>
                <w:rFonts w:cs="Arial"/>
                <w:color w:val="000000"/>
                <w:sz w:val="20"/>
              </w:rPr>
            </w:pPr>
            <w:r w:rsidRPr="00682CC1">
              <w:rPr>
                <w:rFonts w:cs="Arial"/>
                <w:color w:val="000000"/>
                <w:sz w:val="20"/>
              </w:rPr>
              <w:t>2011</w:t>
            </w:r>
          </w:p>
        </w:tc>
        <w:tc>
          <w:tcPr>
            <w:tcW w:w="1454" w:type="dxa"/>
            <w:shd w:val="clear" w:color="auto" w:fill="auto"/>
            <w:noWrap/>
            <w:vAlign w:val="bottom"/>
            <w:hideMark/>
          </w:tcPr>
          <w:p w14:paraId="5475EE8B" w14:textId="77777777" w:rsidR="00853E45" w:rsidRPr="00682CC1" w:rsidRDefault="00853E45" w:rsidP="00A7396A">
            <w:pPr>
              <w:spacing w:before="120"/>
              <w:jc w:val="center"/>
              <w:rPr>
                <w:rFonts w:cs="Arial"/>
                <w:color w:val="000000"/>
                <w:sz w:val="20"/>
              </w:rPr>
            </w:pPr>
            <w:r w:rsidRPr="00682CC1">
              <w:rPr>
                <w:rFonts w:cs="Arial"/>
                <w:color w:val="000000"/>
                <w:sz w:val="20"/>
              </w:rPr>
              <w:t>242</w:t>
            </w:r>
          </w:p>
        </w:tc>
        <w:tc>
          <w:tcPr>
            <w:tcW w:w="1838" w:type="dxa"/>
            <w:shd w:val="clear" w:color="auto" w:fill="auto"/>
            <w:noWrap/>
            <w:vAlign w:val="bottom"/>
            <w:hideMark/>
          </w:tcPr>
          <w:p w14:paraId="4B4D1FC4" w14:textId="77777777" w:rsidR="00853E45" w:rsidRPr="00682CC1" w:rsidRDefault="00853E45" w:rsidP="00A7396A">
            <w:pPr>
              <w:spacing w:before="120"/>
              <w:jc w:val="center"/>
              <w:rPr>
                <w:rFonts w:cs="Arial"/>
                <w:color w:val="000000"/>
                <w:sz w:val="20"/>
              </w:rPr>
            </w:pPr>
            <w:r w:rsidRPr="00682CC1">
              <w:rPr>
                <w:rFonts w:cs="Arial"/>
                <w:color w:val="000000"/>
                <w:sz w:val="20"/>
              </w:rPr>
              <w:t>11,081</w:t>
            </w:r>
          </w:p>
        </w:tc>
        <w:tc>
          <w:tcPr>
            <w:tcW w:w="2700" w:type="dxa"/>
            <w:shd w:val="clear" w:color="auto" w:fill="auto"/>
            <w:noWrap/>
            <w:vAlign w:val="bottom"/>
            <w:hideMark/>
          </w:tcPr>
          <w:p w14:paraId="68C870CD" w14:textId="77777777" w:rsidR="00853E45" w:rsidRPr="00682CC1" w:rsidRDefault="00853E45" w:rsidP="00A7396A">
            <w:pPr>
              <w:spacing w:before="120"/>
              <w:jc w:val="center"/>
              <w:rPr>
                <w:rFonts w:cs="Arial"/>
                <w:color w:val="000000"/>
                <w:sz w:val="20"/>
              </w:rPr>
            </w:pPr>
            <w:r w:rsidRPr="00682CC1">
              <w:rPr>
                <w:rFonts w:cs="Arial"/>
                <w:color w:val="000000"/>
                <w:sz w:val="20"/>
              </w:rPr>
              <w:t>282</w:t>
            </w:r>
          </w:p>
        </w:tc>
      </w:tr>
      <w:tr w:rsidR="00853E45" w:rsidRPr="00682CC1" w14:paraId="670ACE5B" w14:textId="77777777" w:rsidTr="00A7396A">
        <w:trPr>
          <w:trHeight w:val="300"/>
          <w:jc w:val="center"/>
        </w:trPr>
        <w:tc>
          <w:tcPr>
            <w:tcW w:w="706" w:type="dxa"/>
            <w:shd w:val="clear" w:color="auto" w:fill="auto"/>
            <w:noWrap/>
            <w:vAlign w:val="bottom"/>
            <w:hideMark/>
          </w:tcPr>
          <w:p w14:paraId="44C504E9" w14:textId="77777777" w:rsidR="00853E45" w:rsidRPr="00682CC1" w:rsidRDefault="00853E45" w:rsidP="00A7396A">
            <w:pPr>
              <w:spacing w:before="120"/>
              <w:jc w:val="center"/>
              <w:rPr>
                <w:rFonts w:cs="Arial"/>
                <w:color w:val="000000"/>
                <w:sz w:val="20"/>
              </w:rPr>
            </w:pPr>
            <w:r w:rsidRPr="00682CC1">
              <w:rPr>
                <w:rFonts w:cs="Arial"/>
                <w:color w:val="000000"/>
                <w:sz w:val="20"/>
              </w:rPr>
              <w:t>2012</w:t>
            </w:r>
          </w:p>
        </w:tc>
        <w:tc>
          <w:tcPr>
            <w:tcW w:w="1454" w:type="dxa"/>
            <w:shd w:val="clear" w:color="auto" w:fill="auto"/>
            <w:noWrap/>
            <w:vAlign w:val="bottom"/>
            <w:hideMark/>
          </w:tcPr>
          <w:p w14:paraId="555A4179" w14:textId="77777777" w:rsidR="00853E45" w:rsidRPr="00682CC1" w:rsidRDefault="00853E45" w:rsidP="00A7396A">
            <w:pPr>
              <w:spacing w:before="120"/>
              <w:jc w:val="center"/>
              <w:rPr>
                <w:rFonts w:cs="Arial"/>
                <w:color w:val="000000"/>
                <w:sz w:val="20"/>
              </w:rPr>
            </w:pPr>
            <w:r w:rsidRPr="00682CC1">
              <w:rPr>
                <w:rFonts w:cs="Arial"/>
                <w:color w:val="000000"/>
                <w:sz w:val="20"/>
              </w:rPr>
              <w:t>378</w:t>
            </w:r>
          </w:p>
        </w:tc>
        <w:tc>
          <w:tcPr>
            <w:tcW w:w="1838" w:type="dxa"/>
            <w:shd w:val="clear" w:color="auto" w:fill="auto"/>
            <w:noWrap/>
            <w:vAlign w:val="bottom"/>
            <w:hideMark/>
          </w:tcPr>
          <w:p w14:paraId="028EAF34" w14:textId="77777777" w:rsidR="00853E45" w:rsidRPr="00682CC1" w:rsidRDefault="00853E45" w:rsidP="00A7396A">
            <w:pPr>
              <w:spacing w:before="120"/>
              <w:jc w:val="center"/>
              <w:rPr>
                <w:rFonts w:cs="Arial"/>
                <w:color w:val="000000"/>
                <w:sz w:val="20"/>
              </w:rPr>
            </w:pPr>
            <w:r w:rsidRPr="00682CC1">
              <w:rPr>
                <w:rFonts w:cs="Arial"/>
                <w:color w:val="000000"/>
                <w:sz w:val="20"/>
              </w:rPr>
              <w:t>8,299</w:t>
            </w:r>
          </w:p>
        </w:tc>
        <w:tc>
          <w:tcPr>
            <w:tcW w:w="2700" w:type="dxa"/>
            <w:shd w:val="clear" w:color="auto" w:fill="auto"/>
            <w:noWrap/>
            <w:vAlign w:val="bottom"/>
            <w:hideMark/>
          </w:tcPr>
          <w:p w14:paraId="36E4151D" w14:textId="77777777" w:rsidR="00853E45" w:rsidRPr="00682CC1" w:rsidRDefault="00853E45" w:rsidP="00A7396A">
            <w:pPr>
              <w:spacing w:before="120"/>
              <w:jc w:val="center"/>
              <w:rPr>
                <w:rFonts w:cs="Arial"/>
                <w:color w:val="000000"/>
                <w:sz w:val="20"/>
              </w:rPr>
            </w:pPr>
            <w:r w:rsidRPr="00682CC1">
              <w:rPr>
                <w:rFonts w:cs="Arial"/>
                <w:color w:val="000000"/>
                <w:sz w:val="20"/>
              </w:rPr>
              <w:t>217</w:t>
            </w:r>
          </w:p>
        </w:tc>
      </w:tr>
      <w:tr w:rsidR="00853E45" w:rsidRPr="00682CC1" w14:paraId="40FAE86E" w14:textId="77777777" w:rsidTr="00A7396A">
        <w:trPr>
          <w:trHeight w:val="300"/>
          <w:jc w:val="center"/>
        </w:trPr>
        <w:tc>
          <w:tcPr>
            <w:tcW w:w="706" w:type="dxa"/>
            <w:shd w:val="clear" w:color="auto" w:fill="auto"/>
            <w:noWrap/>
            <w:vAlign w:val="bottom"/>
            <w:hideMark/>
          </w:tcPr>
          <w:p w14:paraId="249B5B37" w14:textId="77777777" w:rsidR="00853E45" w:rsidRPr="00682CC1" w:rsidRDefault="00853E45" w:rsidP="00A7396A">
            <w:pPr>
              <w:spacing w:before="120"/>
              <w:jc w:val="center"/>
              <w:rPr>
                <w:rFonts w:cs="Arial"/>
                <w:color w:val="000000"/>
                <w:sz w:val="20"/>
              </w:rPr>
            </w:pPr>
            <w:r w:rsidRPr="00682CC1">
              <w:rPr>
                <w:rFonts w:cs="Arial"/>
                <w:color w:val="000000"/>
                <w:sz w:val="20"/>
              </w:rPr>
              <w:t>2013</w:t>
            </w:r>
          </w:p>
        </w:tc>
        <w:tc>
          <w:tcPr>
            <w:tcW w:w="1454" w:type="dxa"/>
            <w:shd w:val="clear" w:color="auto" w:fill="auto"/>
            <w:noWrap/>
            <w:vAlign w:val="bottom"/>
            <w:hideMark/>
          </w:tcPr>
          <w:p w14:paraId="770724DE" w14:textId="77777777" w:rsidR="00853E45" w:rsidRPr="00682CC1" w:rsidRDefault="00853E45" w:rsidP="00A7396A">
            <w:pPr>
              <w:spacing w:before="120"/>
              <w:jc w:val="center"/>
              <w:rPr>
                <w:rFonts w:cs="Arial"/>
                <w:color w:val="000000"/>
                <w:sz w:val="20"/>
              </w:rPr>
            </w:pPr>
            <w:r w:rsidRPr="00682CC1">
              <w:rPr>
                <w:rFonts w:cs="Arial"/>
                <w:color w:val="000000"/>
                <w:sz w:val="20"/>
              </w:rPr>
              <w:t>289</w:t>
            </w:r>
          </w:p>
        </w:tc>
        <w:tc>
          <w:tcPr>
            <w:tcW w:w="1838" w:type="dxa"/>
            <w:shd w:val="clear" w:color="auto" w:fill="auto"/>
            <w:noWrap/>
            <w:vAlign w:val="bottom"/>
            <w:hideMark/>
          </w:tcPr>
          <w:p w14:paraId="681E5B52" w14:textId="77777777" w:rsidR="00853E45" w:rsidRPr="00682CC1" w:rsidRDefault="00853E45" w:rsidP="00A7396A">
            <w:pPr>
              <w:spacing w:before="120"/>
              <w:jc w:val="center"/>
              <w:rPr>
                <w:rFonts w:cs="Arial"/>
                <w:color w:val="000000"/>
                <w:sz w:val="20"/>
              </w:rPr>
            </w:pPr>
            <w:r w:rsidRPr="00682CC1">
              <w:rPr>
                <w:rFonts w:cs="Arial"/>
                <w:color w:val="000000"/>
                <w:sz w:val="20"/>
              </w:rPr>
              <w:t>4,681</w:t>
            </w:r>
          </w:p>
        </w:tc>
        <w:tc>
          <w:tcPr>
            <w:tcW w:w="2700" w:type="dxa"/>
            <w:shd w:val="clear" w:color="auto" w:fill="auto"/>
            <w:noWrap/>
            <w:vAlign w:val="bottom"/>
            <w:hideMark/>
          </w:tcPr>
          <w:p w14:paraId="6FA25099" w14:textId="77777777" w:rsidR="00853E45" w:rsidRPr="00682CC1" w:rsidRDefault="00853E45" w:rsidP="00A7396A">
            <w:pPr>
              <w:spacing w:before="120"/>
              <w:jc w:val="center"/>
              <w:rPr>
                <w:rFonts w:cs="Arial"/>
                <w:color w:val="000000"/>
                <w:sz w:val="20"/>
              </w:rPr>
            </w:pPr>
            <w:r w:rsidRPr="00682CC1">
              <w:rPr>
                <w:rFonts w:cs="Arial"/>
                <w:color w:val="000000"/>
                <w:sz w:val="20"/>
              </w:rPr>
              <w:t>567</w:t>
            </w:r>
          </w:p>
        </w:tc>
      </w:tr>
      <w:tr w:rsidR="00853E45" w:rsidRPr="00682CC1" w14:paraId="2FAC8A6C" w14:textId="77777777" w:rsidTr="00A7396A">
        <w:trPr>
          <w:trHeight w:val="300"/>
          <w:jc w:val="center"/>
        </w:trPr>
        <w:tc>
          <w:tcPr>
            <w:tcW w:w="706" w:type="dxa"/>
            <w:shd w:val="clear" w:color="auto" w:fill="auto"/>
            <w:noWrap/>
            <w:vAlign w:val="bottom"/>
            <w:hideMark/>
          </w:tcPr>
          <w:p w14:paraId="74B39EB2" w14:textId="77777777" w:rsidR="00853E45" w:rsidRPr="00682CC1" w:rsidRDefault="00853E45" w:rsidP="00A7396A">
            <w:pPr>
              <w:spacing w:before="120"/>
              <w:jc w:val="center"/>
              <w:rPr>
                <w:rFonts w:cs="Arial"/>
                <w:color w:val="000000"/>
                <w:sz w:val="20"/>
              </w:rPr>
            </w:pPr>
            <w:r w:rsidRPr="00682CC1">
              <w:rPr>
                <w:rFonts w:cs="Arial"/>
                <w:color w:val="000000"/>
                <w:sz w:val="20"/>
              </w:rPr>
              <w:t>2014</w:t>
            </w:r>
          </w:p>
        </w:tc>
        <w:tc>
          <w:tcPr>
            <w:tcW w:w="1454" w:type="dxa"/>
            <w:shd w:val="clear" w:color="auto" w:fill="auto"/>
            <w:noWrap/>
            <w:vAlign w:val="bottom"/>
            <w:hideMark/>
          </w:tcPr>
          <w:p w14:paraId="29DC1198" w14:textId="77777777" w:rsidR="00853E45" w:rsidRPr="00682CC1" w:rsidRDefault="00853E45" w:rsidP="00A7396A">
            <w:pPr>
              <w:spacing w:before="120"/>
              <w:jc w:val="center"/>
              <w:rPr>
                <w:rFonts w:cs="Arial"/>
                <w:color w:val="000000"/>
                <w:sz w:val="20"/>
              </w:rPr>
            </w:pPr>
            <w:r w:rsidRPr="00682CC1">
              <w:rPr>
                <w:rFonts w:cs="Arial"/>
                <w:color w:val="000000"/>
                <w:sz w:val="20"/>
              </w:rPr>
              <w:t>247</w:t>
            </w:r>
          </w:p>
        </w:tc>
        <w:tc>
          <w:tcPr>
            <w:tcW w:w="1838" w:type="dxa"/>
            <w:shd w:val="clear" w:color="auto" w:fill="auto"/>
            <w:noWrap/>
            <w:vAlign w:val="bottom"/>
            <w:hideMark/>
          </w:tcPr>
          <w:p w14:paraId="7A9BC2AA" w14:textId="77777777" w:rsidR="00853E45" w:rsidRPr="00682CC1" w:rsidRDefault="00853E45" w:rsidP="00A7396A">
            <w:pPr>
              <w:spacing w:before="120"/>
              <w:jc w:val="center"/>
              <w:rPr>
                <w:rFonts w:cs="Arial"/>
                <w:color w:val="000000"/>
                <w:sz w:val="20"/>
              </w:rPr>
            </w:pPr>
            <w:r w:rsidRPr="00682CC1">
              <w:rPr>
                <w:rFonts w:cs="Arial"/>
                <w:color w:val="000000"/>
                <w:sz w:val="20"/>
              </w:rPr>
              <w:t>7,299</w:t>
            </w:r>
          </w:p>
        </w:tc>
        <w:tc>
          <w:tcPr>
            <w:tcW w:w="2700" w:type="dxa"/>
            <w:shd w:val="clear" w:color="auto" w:fill="auto"/>
            <w:noWrap/>
            <w:vAlign w:val="bottom"/>
            <w:hideMark/>
          </w:tcPr>
          <w:p w14:paraId="4487FAC7" w14:textId="77777777" w:rsidR="00853E45" w:rsidRPr="00682CC1" w:rsidRDefault="00853E45" w:rsidP="00A7396A">
            <w:pPr>
              <w:spacing w:before="120"/>
              <w:jc w:val="center"/>
              <w:rPr>
                <w:rFonts w:cs="Arial"/>
                <w:color w:val="000000"/>
                <w:sz w:val="20"/>
              </w:rPr>
            </w:pPr>
            <w:r w:rsidRPr="00682CC1">
              <w:rPr>
                <w:rFonts w:cs="Arial"/>
                <w:color w:val="000000"/>
                <w:sz w:val="20"/>
              </w:rPr>
              <w:t>360</w:t>
            </w:r>
          </w:p>
        </w:tc>
      </w:tr>
      <w:tr w:rsidR="00853E45" w:rsidRPr="00682CC1" w14:paraId="6B4C8F23" w14:textId="77777777" w:rsidTr="00A7396A">
        <w:trPr>
          <w:trHeight w:val="300"/>
          <w:jc w:val="center"/>
        </w:trPr>
        <w:tc>
          <w:tcPr>
            <w:tcW w:w="706" w:type="dxa"/>
            <w:shd w:val="clear" w:color="auto" w:fill="auto"/>
            <w:noWrap/>
            <w:vAlign w:val="bottom"/>
            <w:hideMark/>
          </w:tcPr>
          <w:p w14:paraId="09471AD1" w14:textId="77777777" w:rsidR="00853E45" w:rsidRPr="00682CC1" w:rsidRDefault="00853E45" w:rsidP="00A7396A">
            <w:pPr>
              <w:spacing w:before="120"/>
              <w:jc w:val="center"/>
              <w:rPr>
                <w:rFonts w:cs="Arial"/>
                <w:color w:val="000000"/>
                <w:sz w:val="20"/>
              </w:rPr>
            </w:pPr>
            <w:r w:rsidRPr="00682CC1">
              <w:rPr>
                <w:rFonts w:cs="Arial"/>
                <w:color w:val="000000"/>
                <w:sz w:val="20"/>
              </w:rPr>
              <w:t>2015</w:t>
            </w:r>
          </w:p>
        </w:tc>
        <w:tc>
          <w:tcPr>
            <w:tcW w:w="1454" w:type="dxa"/>
            <w:shd w:val="clear" w:color="auto" w:fill="auto"/>
            <w:noWrap/>
            <w:vAlign w:val="bottom"/>
            <w:hideMark/>
          </w:tcPr>
          <w:p w14:paraId="07DC85A4" w14:textId="77777777" w:rsidR="00853E45" w:rsidRPr="00682CC1" w:rsidRDefault="00853E45" w:rsidP="00A7396A">
            <w:pPr>
              <w:spacing w:before="120"/>
              <w:jc w:val="center"/>
              <w:rPr>
                <w:rFonts w:cs="Arial"/>
                <w:color w:val="000000"/>
                <w:sz w:val="20"/>
              </w:rPr>
            </w:pPr>
            <w:r w:rsidRPr="00682CC1">
              <w:rPr>
                <w:rFonts w:cs="Arial"/>
                <w:color w:val="000000"/>
                <w:sz w:val="20"/>
              </w:rPr>
              <w:t>211</w:t>
            </w:r>
          </w:p>
        </w:tc>
        <w:tc>
          <w:tcPr>
            <w:tcW w:w="1838" w:type="dxa"/>
            <w:shd w:val="clear" w:color="auto" w:fill="auto"/>
            <w:noWrap/>
            <w:vAlign w:val="bottom"/>
            <w:hideMark/>
          </w:tcPr>
          <w:p w14:paraId="31FFA385" w14:textId="77777777" w:rsidR="00853E45" w:rsidRPr="00682CC1" w:rsidRDefault="00853E45" w:rsidP="00A7396A">
            <w:pPr>
              <w:spacing w:before="120"/>
              <w:jc w:val="center"/>
              <w:rPr>
                <w:rFonts w:cs="Arial"/>
                <w:color w:val="000000"/>
                <w:sz w:val="20"/>
              </w:rPr>
            </w:pPr>
            <w:r w:rsidRPr="00682CC1">
              <w:rPr>
                <w:rFonts w:cs="Arial"/>
                <w:color w:val="000000"/>
                <w:sz w:val="20"/>
              </w:rPr>
              <w:t>8,171</w:t>
            </w:r>
          </w:p>
        </w:tc>
        <w:tc>
          <w:tcPr>
            <w:tcW w:w="2700" w:type="dxa"/>
            <w:shd w:val="clear" w:color="auto" w:fill="auto"/>
            <w:noWrap/>
            <w:vAlign w:val="bottom"/>
            <w:hideMark/>
          </w:tcPr>
          <w:p w14:paraId="3730EEF9" w14:textId="77777777" w:rsidR="00853E45" w:rsidRPr="00682CC1" w:rsidRDefault="00853E45" w:rsidP="00A7396A">
            <w:pPr>
              <w:spacing w:before="120"/>
              <w:jc w:val="center"/>
              <w:rPr>
                <w:rFonts w:cs="Arial"/>
                <w:color w:val="000000"/>
                <w:sz w:val="20"/>
              </w:rPr>
            </w:pPr>
            <w:r w:rsidRPr="00682CC1">
              <w:rPr>
                <w:rFonts w:cs="Arial"/>
                <w:color w:val="000000"/>
                <w:sz w:val="20"/>
              </w:rPr>
              <w:t>234</w:t>
            </w:r>
          </w:p>
        </w:tc>
      </w:tr>
      <w:tr w:rsidR="00853E45" w:rsidRPr="00682CC1" w14:paraId="66C50BE1" w14:textId="77777777" w:rsidTr="00A7396A">
        <w:trPr>
          <w:trHeight w:val="300"/>
          <w:jc w:val="center"/>
        </w:trPr>
        <w:tc>
          <w:tcPr>
            <w:tcW w:w="706" w:type="dxa"/>
            <w:shd w:val="clear" w:color="auto" w:fill="auto"/>
            <w:noWrap/>
            <w:vAlign w:val="bottom"/>
            <w:hideMark/>
          </w:tcPr>
          <w:p w14:paraId="731C12E5" w14:textId="77777777" w:rsidR="00853E45" w:rsidRPr="00682CC1" w:rsidRDefault="00853E45" w:rsidP="00A7396A">
            <w:pPr>
              <w:spacing w:before="120"/>
              <w:jc w:val="center"/>
              <w:rPr>
                <w:rFonts w:cs="Arial"/>
                <w:color w:val="000000"/>
                <w:sz w:val="20"/>
              </w:rPr>
            </w:pPr>
            <w:r w:rsidRPr="00682CC1">
              <w:rPr>
                <w:rFonts w:cs="Arial"/>
                <w:color w:val="000000"/>
                <w:sz w:val="20"/>
              </w:rPr>
              <w:t>2016</w:t>
            </w:r>
          </w:p>
        </w:tc>
        <w:tc>
          <w:tcPr>
            <w:tcW w:w="1454" w:type="dxa"/>
            <w:shd w:val="clear" w:color="auto" w:fill="auto"/>
            <w:noWrap/>
            <w:vAlign w:val="bottom"/>
            <w:hideMark/>
          </w:tcPr>
          <w:p w14:paraId="170DCBA9" w14:textId="77777777" w:rsidR="00853E45" w:rsidRPr="00682CC1" w:rsidRDefault="00853E45" w:rsidP="00A7396A">
            <w:pPr>
              <w:spacing w:before="120"/>
              <w:jc w:val="center"/>
              <w:rPr>
                <w:rFonts w:cs="Arial"/>
                <w:color w:val="000000"/>
                <w:sz w:val="20"/>
              </w:rPr>
            </w:pPr>
            <w:r w:rsidRPr="00682CC1">
              <w:rPr>
                <w:rFonts w:cs="Arial"/>
                <w:color w:val="000000"/>
                <w:sz w:val="20"/>
              </w:rPr>
              <w:t>400</w:t>
            </w:r>
          </w:p>
        </w:tc>
        <w:tc>
          <w:tcPr>
            <w:tcW w:w="1838" w:type="dxa"/>
            <w:shd w:val="clear" w:color="auto" w:fill="auto"/>
            <w:noWrap/>
            <w:vAlign w:val="bottom"/>
            <w:hideMark/>
          </w:tcPr>
          <w:p w14:paraId="074ADE9A" w14:textId="77777777" w:rsidR="00853E45" w:rsidRPr="00682CC1" w:rsidRDefault="00853E45" w:rsidP="00A7396A">
            <w:pPr>
              <w:spacing w:before="120"/>
              <w:jc w:val="center"/>
              <w:rPr>
                <w:rFonts w:cs="Arial"/>
                <w:color w:val="000000"/>
                <w:sz w:val="20"/>
              </w:rPr>
            </w:pPr>
            <w:r w:rsidRPr="00682CC1">
              <w:rPr>
                <w:rFonts w:cs="Arial"/>
                <w:color w:val="000000"/>
                <w:sz w:val="20"/>
              </w:rPr>
              <w:t>3,157</w:t>
            </w:r>
          </w:p>
        </w:tc>
        <w:tc>
          <w:tcPr>
            <w:tcW w:w="2700" w:type="dxa"/>
            <w:shd w:val="clear" w:color="auto" w:fill="auto"/>
            <w:noWrap/>
            <w:vAlign w:val="bottom"/>
            <w:hideMark/>
          </w:tcPr>
          <w:p w14:paraId="5E4A6301" w14:textId="77777777" w:rsidR="00853E45" w:rsidRPr="00682CC1" w:rsidRDefault="00853E45" w:rsidP="00A7396A">
            <w:pPr>
              <w:spacing w:before="120"/>
              <w:jc w:val="center"/>
              <w:rPr>
                <w:rFonts w:cs="Arial"/>
                <w:color w:val="000000"/>
                <w:sz w:val="20"/>
              </w:rPr>
            </w:pPr>
            <w:r w:rsidRPr="00682CC1">
              <w:rPr>
                <w:rFonts w:cs="Arial"/>
                <w:color w:val="000000"/>
                <w:sz w:val="20"/>
              </w:rPr>
              <w:t>200</w:t>
            </w:r>
          </w:p>
        </w:tc>
      </w:tr>
      <w:tr w:rsidR="00853E45" w:rsidRPr="00682CC1" w14:paraId="6ED72265" w14:textId="77777777" w:rsidTr="00A7396A">
        <w:trPr>
          <w:trHeight w:val="300"/>
          <w:jc w:val="center"/>
        </w:trPr>
        <w:tc>
          <w:tcPr>
            <w:tcW w:w="706" w:type="dxa"/>
            <w:shd w:val="clear" w:color="auto" w:fill="auto"/>
            <w:noWrap/>
            <w:vAlign w:val="bottom"/>
            <w:hideMark/>
          </w:tcPr>
          <w:p w14:paraId="3065B3DF" w14:textId="77777777" w:rsidR="00853E45" w:rsidRPr="00682CC1" w:rsidRDefault="00853E45" w:rsidP="00A7396A">
            <w:pPr>
              <w:spacing w:before="120"/>
              <w:jc w:val="center"/>
              <w:rPr>
                <w:rFonts w:cs="Arial"/>
                <w:color w:val="000000"/>
                <w:sz w:val="20"/>
              </w:rPr>
            </w:pPr>
            <w:r w:rsidRPr="00682CC1">
              <w:rPr>
                <w:rFonts w:cs="Arial"/>
                <w:color w:val="000000"/>
                <w:sz w:val="20"/>
              </w:rPr>
              <w:t>2017</w:t>
            </w:r>
          </w:p>
        </w:tc>
        <w:tc>
          <w:tcPr>
            <w:tcW w:w="1454" w:type="dxa"/>
            <w:shd w:val="clear" w:color="auto" w:fill="auto"/>
            <w:noWrap/>
            <w:vAlign w:val="bottom"/>
            <w:hideMark/>
          </w:tcPr>
          <w:p w14:paraId="48B23286" w14:textId="77777777" w:rsidR="00853E45" w:rsidRPr="00682CC1" w:rsidRDefault="00853E45" w:rsidP="00A7396A">
            <w:pPr>
              <w:spacing w:before="120"/>
              <w:jc w:val="center"/>
              <w:rPr>
                <w:rFonts w:cs="Arial"/>
                <w:color w:val="000000"/>
                <w:sz w:val="20"/>
              </w:rPr>
            </w:pPr>
            <w:r w:rsidRPr="00682CC1">
              <w:rPr>
                <w:rFonts w:cs="Arial"/>
                <w:color w:val="000000"/>
                <w:sz w:val="20"/>
              </w:rPr>
              <w:t>129</w:t>
            </w:r>
          </w:p>
        </w:tc>
        <w:tc>
          <w:tcPr>
            <w:tcW w:w="1838" w:type="dxa"/>
            <w:shd w:val="clear" w:color="auto" w:fill="auto"/>
            <w:noWrap/>
            <w:vAlign w:val="bottom"/>
            <w:hideMark/>
          </w:tcPr>
          <w:p w14:paraId="77492794" w14:textId="77777777" w:rsidR="00853E45" w:rsidRPr="00682CC1" w:rsidRDefault="00853E45" w:rsidP="00A7396A">
            <w:pPr>
              <w:spacing w:before="120"/>
              <w:jc w:val="center"/>
              <w:rPr>
                <w:rFonts w:cs="Arial"/>
                <w:color w:val="000000"/>
                <w:sz w:val="20"/>
              </w:rPr>
            </w:pPr>
            <w:r w:rsidRPr="00682CC1">
              <w:rPr>
                <w:rFonts w:cs="Arial"/>
                <w:color w:val="000000"/>
                <w:sz w:val="20"/>
              </w:rPr>
              <w:t>6,839</w:t>
            </w:r>
          </w:p>
        </w:tc>
        <w:tc>
          <w:tcPr>
            <w:tcW w:w="2700" w:type="dxa"/>
            <w:shd w:val="clear" w:color="auto" w:fill="auto"/>
            <w:noWrap/>
            <w:vAlign w:val="bottom"/>
            <w:hideMark/>
          </w:tcPr>
          <w:p w14:paraId="4C803DFE" w14:textId="77777777" w:rsidR="00853E45" w:rsidRPr="00682CC1" w:rsidRDefault="00853E45" w:rsidP="00A7396A">
            <w:pPr>
              <w:spacing w:before="120"/>
              <w:jc w:val="center"/>
              <w:rPr>
                <w:rFonts w:cs="Arial"/>
                <w:color w:val="000000"/>
                <w:sz w:val="20"/>
              </w:rPr>
            </w:pPr>
            <w:r w:rsidRPr="00682CC1">
              <w:rPr>
                <w:rFonts w:cs="Arial"/>
                <w:color w:val="000000"/>
                <w:sz w:val="20"/>
              </w:rPr>
              <w:t>240</w:t>
            </w:r>
          </w:p>
        </w:tc>
      </w:tr>
      <w:tr w:rsidR="00853E45" w:rsidRPr="00682CC1" w14:paraId="7F4DE42B" w14:textId="77777777" w:rsidTr="00A7396A">
        <w:trPr>
          <w:trHeight w:val="300"/>
          <w:jc w:val="center"/>
        </w:trPr>
        <w:tc>
          <w:tcPr>
            <w:tcW w:w="706" w:type="dxa"/>
            <w:shd w:val="clear" w:color="auto" w:fill="auto"/>
            <w:noWrap/>
            <w:vAlign w:val="bottom"/>
            <w:hideMark/>
          </w:tcPr>
          <w:p w14:paraId="4E4F76D3" w14:textId="77777777" w:rsidR="00853E45" w:rsidRPr="00682CC1" w:rsidRDefault="00853E45" w:rsidP="00A7396A">
            <w:pPr>
              <w:spacing w:before="120"/>
              <w:jc w:val="center"/>
              <w:rPr>
                <w:rFonts w:cs="Arial"/>
                <w:color w:val="000000"/>
                <w:sz w:val="20"/>
              </w:rPr>
            </w:pPr>
            <w:r w:rsidRPr="00682CC1">
              <w:rPr>
                <w:rFonts w:cs="Arial"/>
                <w:color w:val="000000"/>
                <w:sz w:val="20"/>
              </w:rPr>
              <w:t>2018</w:t>
            </w:r>
          </w:p>
        </w:tc>
        <w:tc>
          <w:tcPr>
            <w:tcW w:w="1454" w:type="dxa"/>
            <w:shd w:val="clear" w:color="auto" w:fill="auto"/>
            <w:noWrap/>
            <w:vAlign w:val="bottom"/>
            <w:hideMark/>
          </w:tcPr>
          <w:p w14:paraId="598E597D" w14:textId="77777777" w:rsidR="00853E45" w:rsidRPr="00682CC1" w:rsidRDefault="00853E45" w:rsidP="00A7396A">
            <w:pPr>
              <w:spacing w:before="120"/>
              <w:jc w:val="center"/>
              <w:rPr>
                <w:rFonts w:cs="Arial"/>
                <w:color w:val="000000"/>
                <w:sz w:val="20"/>
              </w:rPr>
            </w:pPr>
            <w:r w:rsidRPr="00682CC1">
              <w:rPr>
                <w:rFonts w:cs="Arial"/>
                <w:color w:val="000000"/>
                <w:sz w:val="20"/>
              </w:rPr>
              <w:t>119</w:t>
            </w:r>
          </w:p>
        </w:tc>
        <w:tc>
          <w:tcPr>
            <w:tcW w:w="1838" w:type="dxa"/>
            <w:shd w:val="clear" w:color="auto" w:fill="auto"/>
            <w:noWrap/>
            <w:vAlign w:val="bottom"/>
            <w:hideMark/>
          </w:tcPr>
          <w:p w14:paraId="450BEC46" w14:textId="77777777" w:rsidR="00853E45" w:rsidRPr="00682CC1" w:rsidRDefault="00853E45" w:rsidP="00A7396A">
            <w:pPr>
              <w:spacing w:before="120"/>
              <w:jc w:val="center"/>
              <w:rPr>
                <w:rFonts w:cs="Arial"/>
                <w:color w:val="000000"/>
                <w:sz w:val="20"/>
              </w:rPr>
            </w:pPr>
            <w:r w:rsidRPr="00682CC1">
              <w:rPr>
                <w:rFonts w:cs="Arial"/>
                <w:color w:val="000000"/>
                <w:sz w:val="20"/>
              </w:rPr>
              <w:t>9,218</w:t>
            </w:r>
          </w:p>
        </w:tc>
        <w:tc>
          <w:tcPr>
            <w:tcW w:w="2700" w:type="dxa"/>
            <w:shd w:val="clear" w:color="auto" w:fill="auto"/>
            <w:noWrap/>
            <w:vAlign w:val="bottom"/>
            <w:hideMark/>
          </w:tcPr>
          <w:p w14:paraId="7574076D" w14:textId="77777777" w:rsidR="00853E45" w:rsidRPr="00682CC1" w:rsidRDefault="00853E45" w:rsidP="00A7396A">
            <w:pPr>
              <w:spacing w:before="120"/>
              <w:jc w:val="center"/>
              <w:rPr>
                <w:rFonts w:cs="Arial"/>
                <w:color w:val="000000"/>
                <w:sz w:val="20"/>
              </w:rPr>
            </w:pPr>
            <w:r w:rsidRPr="00682CC1">
              <w:rPr>
                <w:rFonts w:cs="Arial"/>
                <w:color w:val="000000"/>
                <w:sz w:val="20"/>
              </w:rPr>
              <w:t>196</w:t>
            </w:r>
          </w:p>
        </w:tc>
      </w:tr>
      <w:tr w:rsidR="00853E45" w:rsidRPr="00682CC1" w14:paraId="7F27B1C7" w14:textId="77777777" w:rsidTr="00A7396A">
        <w:trPr>
          <w:trHeight w:val="300"/>
          <w:jc w:val="center"/>
        </w:trPr>
        <w:tc>
          <w:tcPr>
            <w:tcW w:w="706" w:type="dxa"/>
            <w:shd w:val="clear" w:color="auto" w:fill="auto"/>
            <w:noWrap/>
            <w:vAlign w:val="bottom"/>
            <w:hideMark/>
          </w:tcPr>
          <w:p w14:paraId="6A374453" w14:textId="77777777" w:rsidR="00853E45" w:rsidRPr="00682CC1" w:rsidRDefault="00853E45" w:rsidP="00A7396A">
            <w:pPr>
              <w:spacing w:before="120"/>
              <w:jc w:val="center"/>
              <w:rPr>
                <w:rFonts w:cs="Arial"/>
                <w:color w:val="000000"/>
                <w:sz w:val="20"/>
              </w:rPr>
            </w:pPr>
            <w:r w:rsidRPr="00682CC1">
              <w:rPr>
                <w:rFonts w:cs="Arial"/>
                <w:color w:val="000000"/>
                <w:sz w:val="20"/>
              </w:rPr>
              <w:t>2019</w:t>
            </w:r>
          </w:p>
        </w:tc>
        <w:tc>
          <w:tcPr>
            <w:tcW w:w="1454" w:type="dxa"/>
            <w:shd w:val="clear" w:color="auto" w:fill="auto"/>
            <w:noWrap/>
            <w:vAlign w:val="bottom"/>
            <w:hideMark/>
          </w:tcPr>
          <w:p w14:paraId="654503FC" w14:textId="77777777" w:rsidR="00853E45" w:rsidRPr="00682CC1" w:rsidRDefault="00853E45" w:rsidP="00A7396A">
            <w:pPr>
              <w:spacing w:before="120"/>
              <w:jc w:val="center"/>
              <w:rPr>
                <w:rFonts w:cs="Arial"/>
                <w:color w:val="000000"/>
                <w:sz w:val="20"/>
              </w:rPr>
            </w:pPr>
            <w:r w:rsidRPr="00682CC1">
              <w:rPr>
                <w:rFonts w:cs="Arial"/>
                <w:color w:val="000000"/>
                <w:sz w:val="20"/>
              </w:rPr>
              <w:t>146</w:t>
            </w:r>
          </w:p>
        </w:tc>
        <w:tc>
          <w:tcPr>
            <w:tcW w:w="1838" w:type="dxa"/>
            <w:shd w:val="clear" w:color="auto" w:fill="auto"/>
            <w:noWrap/>
            <w:vAlign w:val="bottom"/>
            <w:hideMark/>
          </w:tcPr>
          <w:p w14:paraId="23B6C09A" w14:textId="77777777" w:rsidR="00853E45" w:rsidRPr="00682CC1" w:rsidRDefault="00853E45" w:rsidP="00A7396A">
            <w:pPr>
              <w:spacing w:before="120"/>
              <w:jc w:val="center"/>
              <w:rPr>
                <w:rFonts w:cs="Arial"/>
                <w:color w:val="000000"/>
                <w:sz w:val="20"/>
              </w:rPr>
            </w:pPr>
            <w:r w:rsidRPr="00682CC1">
              <w:rPr>
                <w:rFonts w:cs="Arial"/>
                <w:color w:val="000000"/>
                <w:sz w:val="20"/>
              </w:rPr>
              <w:t>7,328</w:t>
            </w:r>
          </w:p>
        </w:tc>
        <w:tc>
          <w:tcPr>
            <w:tcW w:w="2700" w:type="dxa"/>
            <w:shd w:val="clear" w:color="auto" w:fill="auto"/>
            <w:noWrap/>
            <w:vAlign w:val="bottom"/>
            <w:hideMark/>
          </w:tcPr>
          <w:p w14:paraId="3507968F" w14:textId="77777777" w:rsidR="00853E45" w:rsidRPr="00682CC1" w:rsidRDefault="00853E45" w:rsidP="00A7396A">
            <w:pPr>
              <w:spacing w:before="120"/>
              <w:jc w:val="center"/>
              <w:rPr>
                <w:rFonts w:cs="Arial"/>
                <w:color w:val="000000"/>
                <w:sz w:val="20"/>
              </w:rPr>
            </w:pPr>
            <w:r w:rsidRPr="00682CC1">
              <w:rPr>
                <w:rFonts w:cs="Arial"/>
                <w:color w:val="000000"/>
                <w:sz w:val="20"/>
              </w:rPr>
              <w:t>294</w:t>
            </w:r>
          </w:p>
        </w:tc>
      </w:tr>
      <w:tr w:rsidR="00853E45" w:rsidRPr="00682CC1" w14:paraId="045EF146" w14:textId="77777777" w:rsidTr="00A7396A">
        <w:trPr>
          <w:trHeight w:val="300"/>
          <w:jc w:val="center"/>
        </w:trPr>
        <w:tc>
          <w:tcPr>
            <w:tcW w:w="706" w:type="dxa"/>
            <w:shd w:val="clear" w:color="auto" w:fill="auto"/>
            <w:noWrap/>
            <w:vAlign w:val="bottom"/>
            <w:hideMark/>
          </w:tcPr>
          <w:p w14:paraId="30DC2A96" w14:textId="77777777" w:rsidR="00853E45" w:rsidRPr="00682CC1" w:rsidRDefault="00853E45" w:rsidP="00A7396A">
            <w:pPr>
              <w:spacing w:before="120"/>
              <w:jc w:val="center"/>
              <w:rPr>
                <w:rFonts w:cs="Arial"/>
                <w:color w:val="000000"/>
                <w:sz w:val="20"/>
              </w:rPr>
            </w:pPr>
            <w:r w:rsidRPr="00682CC1">
              <w:rPr>
                <w:rFonts w:cs="Arial"/>
                <w:color w:val="000000"/>
                <w:sz w:val="20"/>
              </w:rPr>
              <w:t>2020</w:t>
            </w:r>
          </w:p>
        </w:tc>
        <w:tc>
          <w:tcPr>
            <w:tcW w:w="1454" w:type="dxa"/>
            <w:shd w:val="clear" w:color="auto" w:fill="auto"/>
            <w:noWrap/>
            <w:vAlign w:val="bottom"/>
            <w:hideMark/>
          </w:tcPr>
          <w:p w14:paraId="095A89BF" w14:textId="77777777" w:rsidR="00853E45" w:rsidRPr="00682CC1" w:rsidRDefault="00853E45" w:rsidP="00A7396A">
            <w:pPr>
              <w:spacing w:before="120"/>
              <w:jc w:val="center"/>
              <w:rPr>
                <w:rFonts w:cs="Arial"/>
                <w:color w:val="000000"/>
                <w:sz w:val="20"/>
              </w:rPr>
            </w:pPr>
            <w:r w:rsidRPr="00682CC1">
              <w:rPr>
                <w:rFonts w:cs="Arial"/>
                <w:color w:val="000000"/>
                <w:sz w:val="20"/>
              </w:rPr>
              <w:t>83</w:t>
            </w:r>
          </w:p>
        </w:tc>
        <w:tc>
          <w:tcPr>
            <w:tcW w:w="1838" w:type="dxa"/>
            <w:shd w:val="clear" w:color="auto" w:fill="auto"/>
            <w:noWrap/>
            <w:vAlign w:val="bottom"/>
            <w:hideMark/>
          </w:tcPr>
          <w:p w14:paraId="71632246" w14:textId="77777777" w:rsidR="00853E45" w:rsidRPr="00682CC1" w:rsidRDefault="00853E45" w:rsidP="00A7396A">
            <w:pPr>
              <w:spacing w:before="120"/>
              <w:jc w:val="center"/>
              <w:rPr>
                <w:rFonts w:cs="Arial"/>
                <w:color w:val="000000"/>
                <w:sz w:val="20"/>
              </w:rPr>
            </w:pPr>
            <w:r w:rsidRPr="00682CC1">
              <w:rPr>
                <w:rFonts w:cs="Arial"/>
                <w:color w:val="000000"/>
                <w:sz w:val="20"/>
              </w:rPr>
              <w:t>10,002</w:t>
            </w:r>
          </w:p>
        </w:tc>
        <w:tc>
          <w:tcPr>
            <w:tcW w:w="2700" w:type="dxa"/>
            <w:shd w:val="clear" w:color="auto" w:fill="auto"/>
            <w:noWrap/>
            <w:vAlign w:val="bottom"/>
            <w:hideMark/>
          </w:tcPr>
          <w:p w14:paraId="0326D8FC" w14:textId="77777777" w:rsidR="00853E45" w:rsidRPr="00682CC1" w:rsidRDefault="00853E45" w:rsidP="00A7396A">
            <w:pPr>
              <w:spacing w:before="120"/>
              <w:jc w:val="center"/>
              <w:rPr>
                <w:rFonts w:cs="Arial"/>
                <w:color w:val="000000"/>
                <w:sz w:val="20"/>
              </w:rPr>
            </w:pPr>
            <w:r w:rsidRPr="00682CC1">
              <w:rPr>
                <w:rFonts w:cs="Arial"/>
                <w:color w:val="000000"/>
                <w:sz w:val="20"/>
              </w:rPr>
              <w:t>254</w:t>
            </w:r>
          </w:p>
        </w:tc>
      </w:tr>
      <w:tr w:rsidR="00853E45" w:rsidRPr="00682CC1" w14:paraId="1397B945" w14:textId="77777777" w:rsidTr="00A7396A">
        <w:trPr>
          <w:trHeight w:val="300"/>
          <w:jc w:val="center"/>
        </w:trPr>
        <w:tc>
          <w:tcPr>
            <w:tcW w:w="706" w:type="dxa"/>
            <w:shd w:val="clear" w:color="auto" w:fill="auto"/>
            <w:noWrap/>
            <w:vAlign w:val="bottom"/>
            <w:hideMark/>
          </w:tcPr>
          <w:p w14:paraId="495AC6F9" w14:textId="77777777" w:rsidR="00853E45" w:rsidRPr="00682CC1" w:rsidRDefault="00853E45" w:rsidP="00A7396A">
            <w:pPr>
              <w:spacing w:before="120"/>
              <w:jc w:val="center"/>
              <w:rPr>
                <w:rFonts w:cs="Arial"/>
                <w:color w:val="000000"/>
                <w:sz w:val="20"/>
              </w:rPr>
            </w:pPr>
            <w:r w:rsidRPr="00682CC1">
              <w:rPr>
                <w:rFonts w:cs="Arial"/>
                <w:color w:val="000000"/>
                <w:sz w:val="20"/>
              </w:rPr>
              <w:t>2021</w:t>
            </w:r>
          </w:p>
        </w:tc>
        <w:tc>
          <w:tcPr>
            <w:tcW w:w="1454" w:type="dxa"/>
            <w:shd w:val="clear" w:color="auto" w:fill="auto"/>
            <w:noWrap/>
            <w:vAlign w:val="bottom"/>
            <w:hideMark/>
          </w:tcPr>
          <w:p w14:paraId="3A90264D" w14:textId="77777777" w:rsidR="00853E45" w:rsidRPr="00682CC1" w:rsidRDefault="00853E45" w:rsidP="00A7396A">
            <w:pPr>
              <w:spacing w:before="120"/>
              <w:jc w:val="center"/>
              <w:rPr>
                <w:rFonts w:cs="Arial"/>
                <w:color w:val="000000"/>
                <w:sz w:val="20"/>
              </w:rPr>
            </w:pPr>
            <w:r w:rsidRPr="00682CC1">
              <w:rPr>
                <w:rFonts w:cs="Arial"/>
                <w:color w:val="000000"/>
                <w:sz w:val="20"/>
              </w:rPr>
              <w:t>697</w:t>
            </w:r>
          </w:p>
        </w:tc>
        <w:tc>
          <w:tcPr>
            <w:tcW w:w="1838" w:type="dxa"/>
            <w:shd w:val="clear" w:color="auto" w:fill="auto"/>
            <w:noWrap/>
            <w:vAlign w:val="bottom"/>
            <w:hideMark/>
          </w:tcPr>
          <w:p w14:paraId="471A1916" w14:textId="77777777" w:rsidR="00853E45" w:rsidRPr="00682CC1" w:rsidRDefault="00853E45" w:rsidP="00A7396A">
            <w:pPr>
              <w:spacing w:before="120"/>
              <w:jc w:val="center"/>
              <w:rPr>
                <w:rFonts w:cs="Arial"/>
                <w:color w:val="000000"/>
                <w:sz w:val="20"/>
              </w:rPr>
            </w:pPr>
            <w:r w:rsidRPr="00682CC1">
              <w:rPr>
                <w:rFonts w:cs="Arial"/>
                <w:color w:val="000000"/>
                <w:sz w:val="20"/>
              </w:rPr>
              <w:t>14,270</w:t>
            </w:r>
          </w:p>
        </w:tc>
        <w:tc>
          <w:tcPr>
            <w:tcW w:w="2700" w:type="dxa"/>
            <w:shd w:val="clear" w:color="auto" w:fill="auto"/>
            <w:noWrap/>
            <w:vAlign w:val="bottom"/>
            <w:hideMark/>
          </w:tcPr>
          <w:p w14:paraId="4F4134E9" w14:textId="77777777" w:rsidR="00853E45" w:rsidRPr="00682CC1" w:rsidRDefault="00853E45" w:rsidP="00A7396A">
            <w:pPr>
              <w:spacing w:before="120"/>
              <w:jc w:val="center"/>
              <w:rPr>
                <w:rFonts w:cs="Arial"/>
                <w:color w:val="000000"/>
                <w:sz w:val="20"/>
              </w:rPr>
            </w:pPr>
            <w:r w:rsidRPr="00682CC1">
              <w:rPr>
                <w:rFonts w:cs="Arial"/>
                <w:color w:val="000000"/>
                <w:sz w:val="20"/>
              </w:rPr>
              <w:t>0</w:t>
            </w:r>
          </w:p>
        </w:tc>
      </w:tr>
      <w:tr w:rsidR="00853E45" w:rsidRPr="00682CC1" w14:paraId="3A408AD8" w14:textId="77777777" w:rsidTr="00A7396A">
        <w:trPr>
          <w:trHeight w:val="300"/>
          <w:jc w:val="center"/>
        </w:trPr>
        <w:tc>
          <w:tcPr>
            <w:tcW w:w="706" w:type="dxa"/>
            <w:tcBorders>
              <w:bottom w:val="single" w:sz="4" w:space="0" w:color="auto"/>
            </w:tcBorders>
            <w:shd w:val="clear" w:color="auto" w:fill="auto"/>
            <w:noWrap/>
            <w:vAlign w:val="bottom"/>
            <w:hideMark/>
          </w:tcPr>
          <w:p w14:paraId="3EAB51C0" w14:textId="77777777" w:rsidR="00853E45" w:rsidRPr="00682CC1" w:rsidRDefault="00853E45" w:rsidP="00A7396A">
            <w:pPr>
              <w:spacing w:before="120"/>
              <w:jc w:val="center"/>
              <w:rPr>
                <w:rFonts w:cs="Arial"/>
                <w:color w:val="000000"/>
                <w:sz w:val="20"/>
              </w:rPr>
            </w:pPr>
            <w:r w:rsidRPr="00682CC1">
              <w:rPr>
                <w:rFonts w:cs="Arial"/>
                <w:color w:val="000000"/>
                <w:sz w:val="20"/>
              </w:rPr>
              <w:t>2022</w:t>
            </w:r>
          </w:p>
        </w:tc>
        <w:tc>
          <w:tcPr>
            <w:tcW w:w="1454" w:type="dxa"/>
            <w:tcBorders>
              <w:bottom w:val="single" w:sz="4" w:space="0" w:color="auto"/>
            </w:tcBorders>
            <w:shd w:val="clear" w:color="auto" w:fill="auto"/>
            <w:noWrap/>
            <w:vAlign w:val="bottom"/>
            <w:hideMark/>
          </w:tcPr>
          <w:p w14:paraId="4D6C09BE" w14:textId="77777777" w:rsidR="00853E45" w:rsidRPr="00682CC1" w:rsidRDefault="00853E45" w:rsidP="00A7396A">
            <w:pPr>
              <w:spacing w:before="120"/>
              <w:jc w:val="center"/>
              <w:rPr>
                <w:rFonts w:cs="Arial"/>
                <w:color w:val="000000"/>
                <w:sz w:val="20"/>
              </w:rPr>
            </w:pPr>
            <w:r w:rsidRPr="00682CC1">
              <w:rPr>
                <w:rFonts w:cs="Arial"/>
                <w:color w:val="000000"/>
                <w:sz w:val="20"/>
              </w:rPr>
              <w:t>613</w:t>
            </w:r>
          </w:p>
        </w:tc>
        <w:tc>
          <w:tcPr>
            <w:tcW w:w="1838" w:type="dxa"/>
            <w:tcBorders>
              <w:bottom w:val="single" w:sz="4" w:space="0" w:color="auto"/>
            </w:tcBorders>
            <w:shd w:val="clear" w:color="auto" w:fill="auto"/>
            <w:noWrap/>
            <w:vAlign w:val="bottom"/>
            <w:hideMark/>
          </w:tcPr>
          <w:p w14:paraId="44BE9371" w14:textId="77777777" w:rsidR="00853E45" w:rsidRPr="00682CC1" w:rsidRDefault="00853E45" w:rsidP="00A7396A">
            <w:pPr>
              <w:spacing w:before="120"/>
              <w:jc w:val="center"/>
              <w:rPr>
                <w:rFonts w:cs="Arial"/>
                <w:color w:val="000000"/>
                <w:sz w:val="20"/>
              </w:rPr>
            </w:pPr>
            <w:r w:rsidRPr="00682CC1">
              <w:rPr>
                <w:rFonts w:cs="Arial"/>
                <w:color w:val="000000"/>
                <w:sz w:val="20"/>
              </w:rPr>
              <w:t>24,457</w:t>
            </w:r>
          </w:p>
        </w:tc>
        <w:tc>
          <w:tcPr>
            <w:tcW w:w="2700" w:type="dxa"/>
            <w:tcBorders>
              <w:bottom w:val="single" w:sz="4" w:space="0" w:color="auto"/>
            </w:tcBorders>
            <w:shd w:val="clear" w:color="auto" w:fill="auto"/>
            <w:noWrap/>
            <w:vAlign w:val="bottom"/>
            <w:hideMark/>
          </w:tcPr>
          <w:p w14:paraId="5E2B3296" w14:textId="77777777" w:rsidR="00853E45" w:rsidRPr="00682CC1" w:rsidRDefault="00853E45" w:rsidP="00A7396A">
            <w:pPr>
              <w:spacing w:before="120"/>
              <w:jc w:val="center"/>
              <w:rPr>
                <w:rFonts w:cs="Arial"/>
                <w:color w:val="000000"/>
                <w:sz w:val="20"/>
              </w:rPr>
            </w:pPr>
            <w:r w:rsidRPr="00682CC1">
              <w:rPr>
                <w:rFonts w:cs="Arial"/>
                <w:color w:val="000000"/>
                <w:sz w:val="20"/>
              </w:rPr>
              <w:t>122</w:t>
            </w:r>
          </w:p>
        </w:tc>
      </w:tr>
    </w:tbl>
    <w:p w14:paraId="4DE9967A" w14:textId="77777777" w:rsidR="001E21BB" w:rsidRPr="00AC2754" w:rsidRDefault="001E21BB" w:rsidP="00B74121">
      <w:pPr>
        <w:pStyle w:val="BodyText"/>
        <w:jc w:val="both"/>
        <w:rPr>
          <w:lang w:val="en-US"/>
        </w:rPr>
      </w:pPr>
    </w:p>
    <w:sectPr w:rsidR="001E21BB" w:rsidRPr="00AC2754" w:rsidSect="00F066BE">
      <w:pgSz w:w="12240" w:h="15840" w:code="1"/>
      <w:pgMar w:top="1440" w:right="1440" w:bottom="1440" w:left="1440" w:header="862" w:footer="601" w:gutter="0"/>
      <w:cols w:space="36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8B3095" w14:textId="77777777" w:rsidR="00FB61E2" w:rsidRDefault="00FB61E2">
      <w:r>
        <w:separator/>
      </w:r>
    </w:p>
    <w:p w14:paraId="76D3829E" w14:textId="77777777" w:rsidR="00FB61E2" w:rsidRDefault="00FB61E2"/>
    <w:p w14:paraId="2B46D3F9" w14:textId="77777777" w:rsidR="00FB61E2" w:rsidRDefault="00FB61E2"/>
    <w:p w14:paraId="573EBE1D" w14:textId="77777777" w:rsidR="00FB61E2" w:rsidRDefault="00FB61E2"/>
  </w:endnote>
  <w:endnote w:type="continuationSeparator" w:id="0">
    <w:p w14:paraId="13F6198A" w14:textId="77777777" w:rsidR="00FB61E2" w:rsidRDefault="00FB61E2">
      <w:r>
        <w:continuationSeparator/>
      </w:r>
    </w:p>
    <w:p w14:paraId="633E7E2D" w14:textId="77777777" w:rsidR="00FB61E2" w:rsidRDefault="00FB61E2"/>
    <w:p w14:paraId="6F7B6347" w14:textId="77777777" w:rsidR="00FB61E2" w:rsidRDefault="00FB61E2"/>
    <w:p w14:paraId="6B9CA050" w14:textId="77777777" w:rsidR="00FB61E2" w:rsidRDefault="00FB61E2"/>
  </w:endnote>
  <w:endnote w:type="continuationNotice" w:id="1">
    <w:p w14:paraId="2706A025" w14:textId="77777777" w:rsidR="00FB61E2" w:rsidRDefault="00FB61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D36C2" w14:textId="77777777" w:rsidR="000C796A" w:rsidRDefault="000C796A" w:rsidP="00910DB7">
    <w:pPr>
      <w:pBdr>
        <w:top w:val="single" w:sz="6" w:space="1" w:color="auto"/>
      </w:pBdr>
      <w:jc w:val="center"/>
      <w:rPr>
        <w:rStyle w:val="PageNumber"/>
      </w:rPr>
    </w:pPr>
  </w:p>
  <w:p w14:paraId="6A0A79E7" w14:textId="77777777" w:rsidR="000C796A" w:rsidRDefault="000C796A" w:rsidP="00910DB7">
    <w:pPr>
      <w:pBdr>
        <w:top w:val="single" w:sz="6" w:space="1" w:color="auto"/>
      </w:pBd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3970B" w14:textId="77777777" w:rsidR="000C796A" w:rsidRPr="00313CB3" w:rsidRDefault="000C796A" w:rsidP="00196A8C">
    <w:pPr>
      <w:pBdr>
        <w:top w:val="single" w:sz="4" w:space="1" w:color="auto"/>
      </w:pBdr>
      <w:tabs>
        <w:tab w:val="right" w:pos="9356"/>
      </w:tabs>
    </w:pPr>
    <w:r>
      <w:rPr>
        <w:lang w:val="en-GB"/>
      </w:rPr>
      <w:t>Release date (Month Year)</w:t>
    </w:r>
    <w:r>
      <w:rPr>
        <w:lang w:val="en-GB"/>
      </w:rPr>
      <w:tab/>
    </w:r>
    <w:r>
      <w:rPr>
        <w:noProof/>
      </w:rPr>
      <w:drawing>
        <wp:inline distT="0" distB="0" distL="0" distR="0" wp14:anchorId="00A82251" wp14:editId="4D393EEA">
          <wp:extent cx="1299210" cy="309880"/>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9210" cy="30988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ADA2A" w14:textId="77777777" w:rsidR="00B74121" w:rsidRDefault="00B74121" w:rsidP="00910DB7">
    <w:pPr>
      <w:pBdr>
        <w:top w:val="single" w:sz="6" w:space="1" w:color="auto"/>
      </w:pBdr>
      <w:jc w:val="center"/>
      <w:rPr>
        <w:rStyle w:val="PageNumber"/>
      </w:rPr>
    </w:pPr>
  </w:p>
  <w:p w14:paraId="673073A4" w14:textId="77777777" w:rsidR="00B74121" w:rsidRDefault="00B74121" w:rsidP="00910DB7">
    <w:pPr>
      <w:pBdr>
        <w:top w:val="single" w:sz="6" w:space="1" w:color="auto"/>
      </w:pBd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F4507" w14:textId="77777777" w:rsidR="00B74121" w:rsidRPr="00313CB3" w:rsidRDefault="00B74121" w:rsidP="00196A8C">
    <w:pPr>
      <w:pBdr>
        <w:top w:val="single" w:sz="4" w:space="1" w:color="auto"/>
      </w:pBdr>
      <w:tabs>
        <w:tab w:val="right" w:pos="9356"/>
      </w:tabs>
    </w:pPr>
    <w:r>
      <w:rPr>
        <w:lang w:val="en-GB"/>
      </w:rPr>
      <w:t>Release date (Month Year)</w:t>
    </w:r>
    <w:r>
      <w:rPr>
        <w:lang w:val="en-GB"/>
      </w:rPr>
      <w:tab/>
    </w:r>
    <w:r>
      <w:rPr>
        <w:noProof/>
      </w:rPr>
      <w:drawing>
        <wp:inline distT="0" distB="0" distL="0" distR="0" wp14:anchorId="6C4CA7A3" wp14:editId="53C81558">
          <wp:extent cx="1299210" cy="30988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9210" cy="30988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8E2DA" w14:textId="77777777" w:rsidR="00FB61E2" w:rsidRDefault="00FB61E2">
      <w:r>
        <w:separator/>
      </w:r>
    </w:p>
    <w:p w14:paraId="2423B810" w14:textId="77777777" w:rsidR="00FB61E2" w:rsidRDefault="00FB61E2"/>
    <w:p w14:paraId="095902C0" w14:textId="77777777" w:rsidR="00FB61E2" w:rsidRDefault="00FB61E2"/>
  </w:footnote>
  <w:footnote w:type="continuationSeparator" w:id="0">
    <w:p w14:paraId="2D1A0280" w14:textId="77777777" w:rsidR="00FB61E2" w:rsidRDefault="00FB61E2">
      <w:r>
        <w:continuationSeparator/>
      </w:r>
    </w:p>
    <w:p w14:paraId="59DEC14A" w14:textId="77777777" w:rsidR="00FB61E2" w:rsidRDefault="00FB61E2"/>
    <w:p w14:paraId="51AA1716" w14:textId="77777777" w:rsidR="00FB61E2" w:rsidRDefault="00FB61E2"/>
    <w:p w14:paraId="054493B8" w14:textId="77777777" w:rsidR="00FB61E2" w:rsidRDefault="00FB61E2"/>
  </w:footnote>
  <w:footnote w:type="continuationNotice" w:id="1">
    <w:p w14:paraId="60F6318F" w14:textId="77777777" w:rsidR="00FB61E2" w:rsidRDefault="00FB61E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bottom w:val="single" w:sz="4" w:space="0" w:color="auto"/>
      </w:tblBorders>
      <w:tblLook w:val="04A0" w:firstRow="1" w:lastRow="0" w:firstColumn="1" w:lastColumn="0" w:noHBand="0" w:noVBand="1"/>
    </w:tblPr>
    <w:tblGrid>
      <w:gridCol w:w="4677"/>
      <w:gridCol w:w="4683"/>
    </w:tblGrid>
    <w:tr w:rsidR="000C796A" w14:paraId="1108C39E" w14:textId="77777777" w:rsidTr="00B63BD3">
      <w:tc>
        <w:tcPr>
          <w:tcW w:w="4788" w:type="dxa"/>
          <w:vAlign w:val="bottom"/>
        </w:tcPr>
        <w:p w14:paraId="2746DA99" w14:textId="77777777" w:rsidR="000C796A" w:rsidRDefault="000C796A" w:rsidP="00567B77">
          <w:pPr>
            <w:pStyle w:val="PageHeaderRegionsNameofthereport"/>
          </w:pPr>
          <w:r w:rsidRPr="00B17116">
            <w:t>Name of Region</w:t>
          </w:r>
        </w:p>
      </w:tc>
      <w:tc>
        <w:tcPr>
          <w:tcW w:w="4788" w:type="dxa"/>
          <w:vAlign w:val="bottom"/>
        </w:tcPr>
        <w:p w14:paraId="643CF17A" w14:textId="77777777" w:rsidR="000C796A" w:rsidRDefault="000C796A" w:rsidP="00567B77">
          <w:pPr>
            <w:pStyle w:val="PageHeaderRegionsNameofthereport"/>
          </w:pPr>
          <w:r w:rsidRPr="00B17116">
            <w:t>Name of Scie</w:t>
          </w:r>
          <w:r>
            <w:t>nce Advisory Report</w:t>
          </w:r>
        </w:p>
      </w:tc>
    </w:tr>
  </w:tbl>
  <w:p w14:paraId="18454643" w14:textId="77777777" w:rsidR="000C796A" w:rsidRPr="00E159E3" w:rsidRDefault="000C796A" w:rsidP="00E159E3">
    <w:pPr>
      <w:tabs>
        <w:tab w:val="right" w:pos="9360"/>
      </w:tabs>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B5D6A" w14:textId="77777777" w:rsidR="000C796A" w:rsidRDefault="000C796A" w:rsidP="00253800">
    <w:pPr>
      <w:rPr>
        <w:sz w:val="24"/>
      </w:rPr>
    </w:pPr>
    <w:r>
      <w:rPr>
        <w:noProof/>
      </w:rPr>
      <w:drawing>
        <wp:inline distT="0" distB="0" distL="0" distR="0" wp14:anchorId="1E23DDE5" wp14:editId="6104651E">
          <wp:extent cx="3317240" cy="612140"/>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2" name="Picture 2" descr="C:\Users\RondeauI\Desktop\Templates&amp;Forms\e_eso_bw.gif"/>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17240" cy="612140"/>
                  </a:xfrm>
                  <a:prstGeom prst="rect">
                    <a:avLst/>
                  </a:prstGeom>
                  <a:noFill/>
                  <a:ln>
                    <a:noFill/>
                  </a:ln>
                </pic:spPr>
              </pic:pic>
            </a:graphicData>
          </a:graphic>
        </wp:inline>
      </w:drawing>
    </w:r>
  </w:p>
  <w:p w14:paraId="1EEB9AC7" w14:textId="6790AC13" w:rsidR="000C796A" w:rsidRPr="00393644" w:rsidRDefault="000C796A" w:rsidP="00567B77">
    <w:pPr>
      <w:pStyle w:val="CoverPageHeaderCSAS"/>
    </w:pPr>
    <w:r w:rsidRPr="00393644">
      <w:rPr>
        <w:sz w:val="24"/>
      </w:rPr>
      <w:tab/>
    </w:r>
    <w:r w:rsidR="2D6FAF62" w:rsidRPr="00393644">
      <w:t>Canadian Science Advisory Secretariat</w:t>
    </w:r>
  </w:p>
  <w:p w14:paraId="4F9D9404" w14:textId="149E61EA" w:rsidR="000C796A" w:rsidRPr="00393644" w:rsidRDefault="000C796A" w:rsidP="00B63BD3">
    <w:pPr>
      <w:pStyle w:val="CoverPageHeaderregions"/>
      <w:rPr>
        <w:szCs w:val="22"/>
      </w:rPr>
    </w:pPr>
    <w:r>
      <w:t>Pacific Region</w:t>
    </w:r>
    <w:r>
      <w:tab/>
    </w:r>
    <w:r w:rsidRPr="00393644">
      <w:t xml:space="preserve">Science </w:t>
    </w:r>
    <w:r>
      <w:t>Advisory Report 202</w:t>
    </w:r>
    <w:r w:rsidR="00FA4751">
      <w:t>4</w:t>
    </w:r>
    <w:r w:rsidRPr="00393644">
      <w:t>/</w:t>
    </w:r>
    <w:r>
      <w:t>nnn</w:t>
    </w:r>
  </w:p>
  <w:p w14:paraId="6B44417B" w14:textId="77777777" w:rsidR="000C796A" w:rsidRPr="00F30853" w:rsidRDefault="000C796A" w:rsidP="00F30853">
    <w:pPr>
      <w:tabs>
        <w:tab w:val="right" w:pos="9356"/>
      </w:tabs>
      <w:rPr>
        <w:b/>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bottom w:val="single" w:sz="4" w:space="0" w:color="auto"/>
      </w:tblBorders>
      <w:tblLook w:val="04A0" w:firstRow="1" w:lastRow="0" w:firstColumn="1" w:lastColumn="0" w:noHBand="0" w:noVBand="1"/>
    </w:tblPr>
    <w:tblGrid>
      <w:gridCol w:w="4677"/>
      <w:gridCol w:w="4683"/>
    </w:tblGrid>
    <w:tr w:rsidR="00B74121" w14:paraId="4F855085" w14:textId="77777777" w:rsidTr="00B63BD3">
      <w:tc>
        <w:tcPr>
          <w:tcW w:w="4788" w:type="dxa"/>
          <w:vAlign w:val="bottom"/>
        </w:tcPr>
        <w:p w14:paraId="1845A3AE" w14:textId="77777777" w:rsidR="00B74121" w:rsidRDefault="00B74121" w:rsidP="00567B77">
          <w:pPr>
            <w:pStyle w:val="PageHeaderRegionsNameofthereport"/>
          </w:pPr>
          <w:r w:rsidRPr="00B17116">
            <w:t>Name of Region</w:t>
          </w:r>
        </w:p>
      </w:tc>
      <w:tc>
        <w:tcPr>
          <w:tcW w:w="4788" w:type="dxa"/>
          <w:vAlign w:val="bottom"/>
        </w:tcPr>
        <w:p w14:paraId="42A50388" w14:textId="77777777" w:rsidR="00B74121" w:rsidRDefault="00B74121" w:rsidP="00567B77">
          <w:pPr>
            <w:pStyle w:val="PageHeaderRegionsNameofthereport"/>
          </w:pPr>
          <w:r w:rsidRPr="00B17116">
            <w:t>Name of Scie</w:t>
          </w:r>
          <w:r>
            <w:t>nce Advisory Report</w:t>
          </w:r>
        </w:p>
      </w:tc>
    </w:tr>
  </w:tbl>
  <w:p w14:paraId="486EEF88" w14:textId="77777777" w:rsidR="00B74121" w:rsidRPr="00E159E3" w:rsidRDefault="00B74121" w:rsidP="00E159E3">
    <w:pPr>
      <w:tabs>
        <w:tab w:val="right" w:pos="9360"/>
      </w:tabs>
      <w:rPr>
        <w:sz w:val="16"/>
        <w:szCs w:val="1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8FCD9" w14:textId="77777777" w:rsidR="00B74121" w:rsidRDefault="00B74121" w:rsidP="00253800">
    <w:pPr>
      <w:rPr>
        <w:sz w:val="24"/>
      </w:rPr>
    </w:pPr>
    <w:r>
      <w:rPr>
        <w:noProof/>
      </w:rPr>
      <w:drawing>
        <wp:inline distT="0" distB="0" distL="0" distR="0" wp14:anchorId="47AE554B" wp14:editId="060AEDAD">
          <wp:extent cx="3317240" cy="61214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2" name="Picture 2" descr="C:\Users\RondeauI\Desktop\Templates&amp;Forms\e_eso_bw.gif"/>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17240" cy="612140"/>
                  </a:xfrm>
                  <a:prstGeom prst="rect">
                    <a:avLst/>
                  </a:prstGeom>
                  <a:noFill/>
                  <a:ln>
                    <a:noFill/>
                  </a:ln>
                </pic:spPr>
              </pic:pic>
            </a:graphicData>
          </a:graphic>
        </wp:inline>
      </w:drawing>
    </w:r>
  </w:p>
  <w:p w14:paraId="7C58D457" w14:textId="77777777" w:rsidR="00B74121" w:rsidRPr="00393644" w:rsidRDefault="00B74121" w:rsidP="00567B77">
    <w:pPr>
      <w:pStyle w:val="CoverPageHeaderCSAS"/>
    </w:pPr>
    <w:r w:rsidRPr="00393644">
      <w:rPr>
        <w:sz w:val="24"/>
      </w:rPr>
      <w:tab/>
    </w:r>
    <w:r w:rsidRPr="00393644">
      <w:t>Canadian Science Advisory Secretariat</w:t>
    </w:r>
  </w:p>
  <w:p w14:paraId="76D700B1" w14:textId="77777777" w:rsidR="00B74121" w:rsidRPr="00393644" w:rsidRDefault="00B74121" w:rsidP="00B63BD3">
    <w:pPr>
      <w:pStyle w:val="CoverPageHeaderregions"/>
      <w:rPr>
        <w:szCs w:val="22"/>
      </w:rPr>
    </w:pPr>
    <w:r>
      <w:t>Pacific Region</w:t>
    </w:r>
    <w:r>
      <w:tab/>
    </w:r>
    <w:r w:rsidRPr="00393644">
      <w:t xml:space="preserve">Science </w:t>
    </w:r>
    <w:r>
      <w:t>Advisory Report 2024</w:t>
    </w:r>
    <w:r w:rsidRPr="00393644">
      <w:t>/</w:t>
    </w:r>
    <w:r>
      <w:t>nnn</w:t>
    </w:r>
  </w:p>
  <w:p w14:paraId="31428681" w14:textId="77777777" w:rsidR="00B74121" w:rsidRPr="00F30853" w:rsidRDefault="00B74121" w:rsidP="00F30853">
    <w:pPr>
      <w:tabs>
        <w:tab w:val="right" w:pos="9356"/>
      </w:tabs>
      <w:rPr>
        <w:b/>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BB0EBEE0"/>
    <w:lvl w:ilvl="0">
      <w:start w:val="1"/>
      <w:numFmt w:val="lowerLetter"/>
      <w:pStyle w:val="ListNumber2"/>
      <w:lvlText w:val="%1."/>
      <w:lvlJc w:val="left"/>
      <w:pPr>
        <w:ind w:left="643" w:hanging="360"/>
      </w:pPr>
    </w:lvl>
  </w:abstractNum>
  <w:abstractNum w:abstractNumId="1" w15:restartNumberingAfterBreak="0">
    <w:nsid w:val="FFFFFF83"/>
    <w:multiLevelType w:val="singleLevel"/>
    <w:tmpl w:val="0F0A5730"/>
    <w:lvl w:ilvl="0">
      <w:start w:val="1"/>
      <w:numFmt w:val="bullet"/>
      <w:pStyle w:val="ListBullet2"/>
      <w:lvlText w:val="o"/>
      <w:lvlJc w:val="left"/>
      <w:pPr>
        <w:ind w:left="643" w:hanging="360"/>
      </w:pPr>
      <w:rPr>
        <w:rFonts w:ascii="Courier New" w:hAnsi="Courier New" w:cs="Courier New" w:hint="default"/>
      </w:rPr>
    </w:lvl>
  </w:abstractNum>
  <w:abstractNum w:abstractNumId="2" w15:restartNumberingAfterBreak="0">
    <w:nsid w:val="FFFFFF88"/>
    <w:multiLevelType w:val="singleLevel"/>
    <w:tmpl w:val="1EF05D40"/>
    <w:lvl w:ilvl="0">
      <w:start w:val="1"/>
      <w:numFmt w:val="decimal"/>
      <w:pStyle w:val="ListNumber"/>
      <w:lvlText w:val="%1."/>
      <w:lvlJc w:val="left"/>
      <w:pPr>
        <w:tabs>
          <w:tab w:val="num" w:pos="360"/>
        </w:tabs>
        <w:ind w:left="360" w:hanging="360"/>
      </w:pPr>
    </w:lvl>
  </w:abstractNum>
  <w:abstractNum w:abstractNumId="3" w15:restartNumberingAfterBreak="0">
    <w:nsid w:val="FFFFFF89"/>
    <w:multiLevelType w:val="singleLevel"/>
    <w:tmpl w:val="D110DC90"/>
    <w:lvl w:ilvl="0">
      <w:start w:val="1"/>
      <w:numFmt w:val="bullet"/>
      <w:pStyle w:val="ListBullet"/>
      <w:lvlText w:val=""/>
      <w:lvlJc w:val="left"/>
      <w:pPr>
        <w:tabs>
          <w:tab w:val="num" w:pos="360"/>
        </w:tabs>
        <w:ind w:left="360" w:hanging="360"/>
      </w:pPr>
      <w:rPr>
        <w:rFonts w:ascii="Symbol" w:hAnsi="Symbol" w:hint="default"/>
        <w:lang w:val="en-CA"/>
      </w:rPr>
    </w:lvl>
  </w:abstractNum>
  <w:abstractNum w:abstractNumId="4" w15:restartNumberingAfterBreak="0">
    <w:nsid w:val="020C2919"/>
    <w:multiLevelType w:val="hybridMultilevel"/>
    <w:tmpl w:val="9752C778"/>
    <w:lvl w:ilvl="0" w:tplc="DC10DB1C">
      <w:start w:val="1"/>
      <w:numFmt w:val="bullet"/>
      <w:lvlText w:val=""/>
      <w:lvlJc w:val="left"/>
      <w:pPr>
        <w:ind w:left="720" w:hanging="360"/>
      </w:pPr>
      <w:rPr>
        <w:rFonts w:ascii="Symbol" w:hAnsi="Symbol"/>
      </w:rPr>
    </w:lvl>
    <w:lvl w:ilvl="1" w:tplc="75327ACA">
      <w:start w:val="1"/>
      <w:numFmt w:val="bullet"/>
      <w:lvlText w:val=""/>
      <w:lvlJc w:val="left"/>
      <w:pPr>
        <w:ind w:left="720" w:hanging="360"/>
      </w:pPr>
      <w:rPr>
        <w:rFonts w:ascii="Symbol" w:hAnsi="Symbol"/>
      </w:rPr>
    </w:lvl>
    <w:lvl w:ilvl="2" w:tplc="2A0C9C8C">
      <w:start w:val="1"/>
      <w:numFmt w:val="bullet"/>
      <w:lvlText w:val=""/>
      <w:lvlJc w:val="left"/>
      <w:pPr>
        <w:ind w:left="720" w:hanging="360"/>
      </w:pPr>
      <w:rPr>
        <w:rFonts w:ascii="Symbol" w:hAnsi="Symbol"/>
      </w:rPr>
    </w:lvl>
    <w:lvl w:ilvl="3" w:tplc="23107490">
      <w:start w:val="1"/>
      <w:numFmt w:val="bullet"/>
      <w:lvlText w:val=""/>
      <w:lvlJc w:val="left"/>
      <w:pPr>
        <w:ind w:left="720" w:hanging="360"/>
      </w:pPr>
      <w:rPr>
        <w:rFonts w:ascii="Symbol" w:hAnsi="Symbol"/>
      </w:rPr>
    </w:lvl>
    <w:lvl w:ilvl="4" w:tplc="44B65B28">
      <w:start w:val="1"/>
      <w:numFmt w:val="bullet"/>
      <w:lvlText w:val=""/>
      <w:lvlJc w:val="left"/>
      <w:pPr>
        <w:ind w:left="720" w:hanging="360"/>
      </w:pPr>
      <w:rPr>
        <w:rFonts w:ascii="Symbol" w:hAnsi="Symbol"/>
      </w:rPr>
    </w:lvl>
    <w:lvl w:ilvl="5" w:tplc="779E617C">
      <w:start w:val="1"/>
      <w:numFmt w:val="bullet"/>
      <w:lvlText w:val=""/>
      <w:lvlJc w:val="left"/>
      <w:pPr>
        <w:ind w:left="720" w:hanging="360"/>
      </w:pPr>
      <w:rPr>
        <w:rFonts w:ascii="Symbol" w:hAnsi="Symbol"/>
      </w:rPr>
    </w:lvl>
    <w:lvl w:ilvl="6" w:tplc="2B4C5680">
      <w:start w:val="1"/>
      <w:numFmt w:val="bullet"/>
      <w:lvlText w:val=""/>
      <w:lvlJc w:val="left"/>
      <w:pPr>
        <w:ind w:left="720" w:hanging="360"/>
      </w:pPr>
      <w:rPr>
        <w:rFonts w:ascii="Symbol" w:hAnsi="Symbol"/>
      </w:rPr>
    </w:lvl>
    <w:lvl w:ilvl="7" w:tplc="CDEC79A0">
      <w:start w:val="1"/>
      <w:numFmt w:val="bullet"/>
      <w:lvlText w:val=""/>
      <w:lvlJc w:val="left"/>
      <w:pPr>
        <w:ind w:left="720" w:hanging="360"/>
      </w:pPr>
      <w:rPr>
        <w:rFonts w:ascii="Symbol" w:hAnsi="Symbol"/>
      </w:rPr>
    </w:lvl>
    <w:lvl w:ilvl="8" w:tplc="7D2EC8D0">
      <w:start w:val="1"/>
      <w:numFmt w:val="bullet"/>
      <w:lvlText w:val=""/>
      <w:lvlJc w:val="left"/>
      <w:pPr>
        <w:ind w:left="720" w:hanging="360"/>
      </w:pPr>
      <w:rPr>
        <w:rFonts w:ascii="Symbol" w:hAnsi="Symbol"/>
      </w:rPr>
    </w:lvl>
  </w:abstractNum>
  <w:abstractNum w:abstractNumId="5" w15:restartNumberingAfterBreak="0">
    <w:nsid w:val="02A21F7A"/>
    <w:multiLevelType w:val="hybridMultilevel"/>
    <w:tmpl w:val="813AF5C2"/>
    <w:lvl w:ilvl="0" w:tplc="04090003">
      <w:start w:val="1"/>
      <w:numFmt w:val="bullet"/>
      <w:lvlText w:val="o"/>
      <w:lvlJc w:val="left"/>
      <w:pPr>
        <w:ind w:left="990" w:hanging="360"/>
      </w:pPr>
      <w:rPr>
        <w:rFonts w:ascii="Courier New" w:hAnsi="Courier New" w:cs="Courier New"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 w15:restartNumberingAfterBreak="0">
    <w:nsid w:val="040728D4"/>
    <w:multiLevelType w:val="hybridMultilevel"/>
    <w:tmpl w:val="ECCAC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84091D"/>
    <w:multiLevelType w:val="hybridMultilevel"/>
    <w:tmpl w:val="C16E2746"/>
    <w:lvl w:ilvl="0" w:tplc="20049048">
      <w:start w:val="1"/>
      <w:numFmt w:val="bullet"/>
      <w:lvlText w:val=""/>
      <w:lvlJc w:val="left"/>
      <w:pPr>
        <w:ind w:left="720" w:hanging="360"/>
      </w:pPr>
      <w:rPr>
        <w:rFonts w:ascii="Symbol" w:hAnsi="Symbol"/>
      </w:rPr>
    </w:lvl>
    <w:lvl w:ilvl="1" w:tplc="86A299D2">
      <w:start w:val="1"/>
      <w:numFmt w:val="bullet"/>
      <w:lvlText w:val=""/>
      <w:lvlJc w:val="left"/>
      <w:pPr>
        <w:ind w:left="720" w:hanging="360"/>
      </w:pPr>
      <w:rPr>
        <w:rFonts w:ascii="Symbol" w:hAnsi="Symbol"/>
      </w:rPr>
    </w:lvl>
    <w:lvl w:ilvl="2" w:tplc="95322F42">
      <w:start w:val="1"/>
      <w:numFmt w:val="bullet"/>
      <w:lvlText w:val=""/>
      <w:lvlJc w:val="left"/>
      <w:pPr>
        <w:ind w:left="720" w:hanging="360"/>
      </w:pPr>
      <w:rPr>
        <w:rFonts w:ascii="Symbol" w:hAnsi="Symbol"/>
      </w:rPr>
    </w:lvl>
    <w:lvl w:ilvl="3" w:tplc="455A1666">
      <w:start w:val="1"/>
      <w:numFmt w:val="bullet"/>
      <w:lvlText w:val=""/>
      <w:lvlJc w:val="left"/>
      <w:pPr>
        <w:ind w:left="720" w:hanging="360"/>
      </w:pPr>
      <w:rPr>
        <w:rFonts w:ascii="Symbol" w:hAnsi="Symbol"/>
      </w:rPr>
    </w:lvl>
    <w:lvl w:ilvl="4" w:tplc="A09C1FA0">
      <w:start w:val="1"/>
      <w:numFmt w:val="bullet"/>
      <w:lvlText w:val=""/>
      <w:lvlJc w:val="left"/>
      <w:pPr>
        <w:ind w:left="720" w:hanging="360"/>
      </w:pPr>
      <w:rPr>
        <w:rFonts w:ascii="Symbol" w:hAnsi="Symbol"/>
      </w:rPr>
    </w:lvl>
    <w:lvl w:ilvl="5" w:tplc="B18CC14A">
      <w:start w:val="1"/>
      <w:numFmt w:val="bullet"/>
      <w:lvlText w:val=""/>
      <w:lvlJc w:val="left"/>
      <w:pPr>
        <w:ind w:left="720" w:hanging="360"/>
      </w:pPr>
      <w:rPr>
        <w:rFonts w:ascii="Symbol" w:hAnsi="Symbol"/>
      </w:rPr>
    </w:lvl>
    <w:lvl w:ilvl="6" w:tplc="ED0EB7B6">
      <w:start w:val="1"/>
      <w:numFmt w:val="bullet"/>
      <w:lvlText w:val=""/>
      <w:lvlJc w:val="left"/>
      <w:pPr>
        <w:ind w:left="720" w:hanging="360"/>
      </w:pPr>
      <w:rPr>
        <w:rFonts w:ascii="Symbol" w:hAnsi="Symbol"/>
      </w:rPr>
    </w:lvl>
    <w:lvl w:ilvl="7" w:tplc="6492B79C">
      <w:start w:val="1"/>
      <w:numFmt w:val="bullet"/>
      <w:lvlText w:val=""/>
      <w:lvlJc w:val="left"/>
      <w:pPr>
        <w:ind w:left="720" w:hanging="360"/>
      </w:pPr>
      <w:rPr>
        <w:rFonts w:ascii="Symbol" w:hAnsi="Symbol"/>
      </w:rPr>
    </w:lvl>
    <w:lvl w:ilvl="8" w:tplc="7C1CC518">
      <w:start w:val="1"/>
      <w:numFmt w:val="bullet"/>
      <w:lvlText w:val=""/>
      <w:lvlJc w:val="left"/>
      <w:pPr>
        <w:ind w:left="720" w:hanging="360"/>
      </w:pPr>
      <w:rPr>
        <w:rFonts w:ascii="Symbol" w:hAnsi="Symbol"/>
      </w:rPr>
    </w:lvl>
  </w:abstractNum>
  <w:abstractNum w:abstractNumId="8" w15:restartNumberingAfterBreak="0">
    <w:nsid w:val="0C554CF6"/>
    <w:multiLevelType w:val="hybridMultilevel"/>
    <w:tmpl w:val="7C681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8B12DA"/>
    <w:multiLevelType w:val="hybridMultilevel"/>
    <w:tmpl w:val="E662C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2C56A9"/>
    <w:multiLevelType w:val="hybridMultilevel"/>
    <w:tmpl w:val="BC408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737139"/>
    <w:multiLevelType w:val="hybridMultilevel"/>
    <w:tmpl w:val="F962D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A7067C"/>
    <w:multiLevelType w:val="hybridMultilevel"/>
    <w:tmpl w:val="060446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CCB3F27"/>
    <w:multiLevelType w:val="multilevel"/>
    <w:tmpl w:val="D248C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2443B7"/>
    <w:multiLevelType w:val="hybridMultilevel"/>
    <w:tmpl w:val="65969C00"/>
    <w:lvl w:ilvl="0" w:tplc="0409000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3F220EE"/>
    <w:multiLevelType w:val="hybridMultilevel"/>
    <w:tmpl w:val="6F744DE8"/>
    <w:lvl w:ilvl="0" w:tplc="73B68A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63E4CCD"/>
    <w:multiLevelType w:val="hybridMultilevel"/>
    <w:tmpl w:val="32262F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6556AC"/>
    <w:multiLevelType w:val="hybridMultilevel"/>
    <w:tmpl w:val="6E3A4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A563FF"/>
    <w:multiLevelType w:val="hybridMultilevel"/>
    <w:tmpl w:val="A34C04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627DCA"/>
    <w:multiLevelType w:val="hybridMultilevel"/>
    <w:tmpl w:val="839216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E566FD"/>
    <w:multiLevelType w:val="multilevel"/>
    <w:tmpl w:val="77DA5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ED95615"/>
    <w:multiLevelType w:val="hybridMultilevel"/>
    <w:tmpl w:val="4FFE4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555C05"/>
    <w:multiLevelType w:val="multilevel"/>
    <w:tmpl w:val="04769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39310EF"/>
    <w:multiLevelType w:val="hybridMultilevel"/>
    <w:tmpl w:val="800EFE86"/>
    <w:lvl w:ilvl="0" w:tplc="278C72E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8A1ACA"/>
    <w:multiLevelType w:val="hybridMultilevel"/>
    <w:tmpl w:val="720A7C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374FAD"/>
    <w:multiLevelType w:val="hybridMultilevel"/>
    <w:tmpl w:val="B792D3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2FE2CB4"/>
    <w:multiLevelType w:val="hybridMultilevel"/>
    <w:tmpl w:val="1E8C46E8"/>
    <w:lvl w:ilvl="0" w:tplc="FE62BD0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9F3B30"/>
    <w:multiLevelType w:val="multilevel"/>
    <w:tmpl w:val="AE3A5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ABE7105"/>
    <w:multiLevelType w:val="hybridMultilevel"/>
    <w:tmpl w:val="167E24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29" w15:restartNumberingAfterBreak="0">
    <w:nsid w:val="5F9055A1"/>
    <w:multiLevelType w:val="hybridMultilevel"/>
    <w:tmpl w:val="E6C8366C"/>
    <w:lvl w:ilvl="0" w:tplc="5F48A92E">
      <w:start w:val="1"/>
      <w:numFmt w:val="decimal"/>
      <w:lvlText w:val="%1)"/>
      <w:lvlJc w:val="left"/>
      <w:pPr>
        <w:ind w:left="720" w:hanging="720"/>
      </w:pPr>
      <w:rPr>
        <w:rFonts w:ascii="Arial" w:eastAsia="Times New Roman" w:hAnsi="Arial"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6EB1F01"/>
    <w:multiLevelType w:val="hybridMultilevel"/>
    <w:tmpl w:val="423683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7D47DF"/>
    <w:multiLevelType w:val="hybridMultilevel"/>
    <w:tmpl w:val="50648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00C4F7C"/>
    <w:multiLevelType w:val="hybridMultilevel"/>
    <w:tmpl w:val="05B2B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5A5D03"/>
    <w:multiLevelType w:val="hybridMultilevel"/>
    <w:tmpl w:val="FBB6F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1B0CF7"/>
    <w:multiLevelType w:val="hybridMultilevel"/>
    <w:tmpl w:val="31F015FC"/>
    <w:lvl w:ilvl="0" w:tplc="DDA246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9F4249"/>
    <w:multiLevelType w:val="multilevel"/>
    <w:tmpl w:val="7E5AC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5E236FD"/>
    <w:multiLevelType w:val="multilevel"/>
    <w:tmpl w:val="A9A48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A5E3BD5"/>
    <w:multiLevelType w:val="hybridMultilevel"/>
    <w:tmpl w:val="2B92F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7F4EDE"/>
    <w:multiLevelType w:val="hybridMultilevel"/>
    <w:tmpl w:val="E0FE04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1302E9"/>
    <w:multiLevelType w:val="multilevel"/>
    <w:tmpl w:val="85A0D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81002216">
    <w:abstractNumId w:val="3"/>
  </w:num>
  <w:num w:numId="2" w16cid:durableId="53549097">
    <w:abstractNumId w:val="1"/>
  </w:num>
  <w:num w:numId="3" w16cid:durableId="1111051669">
    <w:abstractNumId w:val="2"/>
  </w:num>
  <w:num w:numId="4" w16cid:durableId="2017924549">
    <w:abstractNumId w:val="0"/>
  </w:num>
  <w:num w:numId="5" w16cid:durableId="1079205830">
    <w:abstractNumId w:val="2"/>
    <w:lvlOverride w:ilvl="0">
      <w:startOverride w:val="1"/>
    </w:lvlOverride>
  </w:num>
  <w:num w:numId="6" w16cid:durableId="1974939329">
    <w:abstractNumId w:val="2"/>
    <w:lvlOverride w:ilvl="0">
      <w:startOverride w:val="1"/>
    </w:lvlOverride>
  </w:num>
  <w:num w:numId="7" w16cid:durableId="387268034">
    <w:abstractNumId w:val="2"/>
    <w:lvlOverride w:ilvl="0">
      <w:startOverride w:val="1"/>
    </w:lvlOverride>
  </w:num>
  <w:num w:numId="8" w16cid:durableId="1655522909">
    <w:abstractNumId w:val="12"/>
  </w:num>
  <w:num w:numId="9" w16cid:durableId="1146972911">
    <w:abstractNumId w:val="5"/>
  </w:num>
  <w:num w:numId="10" w16cid:durableId="1095783291">
    <w:abstractNumId w:val="28"/>
  </w:num>
  <w:num w:numId="11" w16cid:durableId="183522831">
    <w:abstractNumId w:val="34"/>
  </w:num>
  <w:num w:numId="12" w16cid:durableId="932981891">
    <w:abstractNumId w:val="25"/>
  </w:num>
  <w:num w:numId="13" w16cid:durableId="1623875859">
    <w:abstractNumId w:val="30"/>
  </w:num>
  <w:num w:numId="14" w16cid:durableId="1457989242">
    <w:abstractNumId w:val="9"/>
  </w:num>
  <w:num w:numId="15" w16cid:durableId="1346904569">
    <w:abstractNumId w:val="8"/>
  </w:num>
  <w:num w:numId="16" w16cid:durableId="199781450">
    <w:abstractNumId w:val="37"/>
  </w:num>
  <w:num w:numId="17" w16cid:durableId="269826736">
    <w:abstractNumId w:val="32"/>
  </w:num>
  <w:num w:numId="18" w16cid:durableId="666709510">
    <w:abstractNumId w:val="11"/>
  </w:num>
  <w:num w:numId="19" w16cid:durableId="1675061712">
    <w:abstractNumId w:val="31"/>
  </w:num>
  <w:num w:numId="20" w16cid:durableId="428283023">
    <w:abstractNumId w:val="10"/>
  </w:num>
  <w:num w:numId="21" w16cid:durableId="1950352043">
    <w:abstractNumId w:val="33"/>
  </w:num>
  <w:num w:numId="22" w16cid:durableId="2088502810">
    <w:abstractNumId w:val="17"/>
  </w:num>
  <w:num w:numId="23" w16cid:durableId="921720147">
    <w:abstractNumId w:val="18"/>
  </w:num>
  <w:num w:numId="24" w16cid:durableId="516310143">
    <w:abstractNumId w:val="15"/>
  </w:num>
  <w:num w:numId="25" w16cid:durableId="1990089098">
    <w:abstractNumId w:val="21"/>
  </w:num>
  <w:num w:numId="26" w16cid:durableId="1110928127">
    <w:abstractNumId w:val="19"/>
  </w:num>
  <w:num w:numId="27" w16cid:durableId="287248023">
    <w:abstractNumId w:val="16"/>
  </w:num>
  <w:num w:numId="28" w16cid:durableId="248202015">
    <w:abstractNumId w:val="14"/>
  </w:num>
  <w:num w:numId="29" w16cid:durableId="397828153">
    <w:abstractNumId w:val="29"/>
  </w:num>
  <w:num w:numId="30" w16cid:durableId="1935504631">
    <w:abstractNumId w:val="26"/>
  </w:num>
  <w:num w:numId="31" w16cid:durableId="850991282">
    <w:abstractNumId w:val="23"/>
  </w:num>
  <w:num w:numId="32" w16cid:durableId="1543516764">
    <w:abstractNumId w:val="24"/>
  </w:num>
  <w:num w:numId="33" w16cid:durableId="991788223">
    <w:abstractNumId w:val="38"/>
  </w:num>
  <w:num w:numId="34" w16cid:durableId="931741157">
    <w:abstractNumId w:val="22"/>
  </w:num>
  <w:num w:numId="35" w16cid:durableId="1021391911">
    <w:abstractNumId w:val="36"/>
  </w:num>
  <w:num w:numId="36" w16cid:durableId="2092114848">
    <w:abstractNumId w:val="27"/>
  </w:num>
  <w:num w:numId="37" w16cid:durableId="1643849700">
    <w:abstractNumId w:val="35"/>
  </w:num>
  <w:num w:numId="38" w16cid:durableId="2104761953">
    <w:abstractNumId w:val="13"/>
  </w:num>
  <w:num w:numId="39" w16cid:durableId="401686522">
    <w:abstractNumId w:val="20"/>
  </w:num>
  <w:num w:numId="40" w16cid:durableId="625891642">
    <w:abstractNumId w:val="39"/>
  </w:num>
  <w:num w:numId="41" w16cid:durableId="914584483">
    <w:abstractNumId w:val="6"/>
  </w:num>
  <w:num w:numId="42" w16cid:durableId="1662394865">
    <w:abstractNumId w:val="7"/>
  </w:num>
  <w:num w:numId="43" w16cid:durableId="1362517454">
    <w:abstractNumId w:val="4"/>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iley, Colin (DFO/MPO)">
    <w15:presenceInfo w15:providerId="AD" w15:userId="S::Colin.Bailey@dfo-mpo.gc.ca::789fa5ac-ac8a-4e16-adf2-787bd439e1e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E16"/>
    <w:rsid w:val="00000D63"/>
    <w:rsid w:val="00001040"/>
    <w:rsid w:val="00001D69"/>
    <w:rsid w:val="000027DA"/>
    <w:rsid w:val="000036FF"/>
    <w:rsid w:val="00003B72"/>
    <w:rsid w:val="000040BE"/>
    <w:rsid w:val="00004A0F"/>
    <w:rsid w:val="00004A27"/>
    <w:rsid w:val="000050AF"/>
    <w:rsid w:val="000051FF"/>
    <w:rsid w:val="000057B9"/>
    <w:rsid w:val="00005896"/>
    <w:rsid w:val="00006B19"/>
    <w:rsid w:val="00007373"/>
    <w:rsid w:val="00010A2F"/>
    <w:rsid w:val="00010D30"/>
    <w:rsid w:val="0001263B"/>
    <w:rsid w:val="00012691"/>
    <w:rsid w:val="000129A4"/>
    <w:rsid w:val="00012B1F"/>
    <w:rsid w:val="00013CAA"/>
    <w:rsid w:val="00013D67"/>
    <w:rsid w:val="0001400F"/>
    <w:rsid w:val="00014033"/>
    <w:rsid w:val="00015B6F"/>
    <w:rsid w:val="00020323"/>
    <w:rsid w:val="00020527"/>
    <w:rsid w:val="00020E30"/>
    <w:rsid w:val="00020FB1"/>
    <w:rsid w:val="0002167C"/>
    <w:rsid w:val="00021826"/>
    <w:rsid w:val="0002247C"/>
    <w:rsid w:val="000224A3"/>
    <w:rsid w:val="0002330C"/>
    <w:rsid w:val="00023F8A"/>
    <w:rsid w:val="0002499F"/>
    <w:rsid w:val="00025337"/>
    <w:rsid w:val="0002574E"/>
    <w:rsid w:val="000257F4"/>
    <w:rsid w:val="00025C69"/>
    <w:rsid w:val="00030C48"/>
    <w:rsid w:val="000332ED"/>
    <w:rsid w:val="00033333"/>
    <w:rsid w:val="00033CF9"/>
    <w:rsid w:val="00033E28"/>
    <w:rsid w:val="0003494A"/>
    <w:rsid w:val="00034E41"/>
    <w:rsid w:val="000356E6"/>
    <w:rsid w:val="00035E96"/>
    <w:rsid w:val="00036A6A"/>
    <w:rsid w:val="000375B0"/>
    <w:rsid w:val="000407A7"/>
    <w:rsid w:val="000412DA"/>
    <w:rsid w:val="00041F5A"/>
    <w:rsid w:val="0004280A"/>
    <w:rsid w:val="00042B9E"/>
    <w:rsid w:val="000434DE"/>
    <w:rsid w:val="00043520"/>
    <w:rsid w:val="00043A70"/>
    <w:rsid w:val="00043E1C"/>
    <w:rsid w:val="00043ECB"/>
    <w:rsid w:val="00046584"/>
    <w:rsid w:val="00047C22"/>
    <w:rsid w:val="00050B6E"/>
    <w:rsid w:val="00051C98"/>
    <w:rsid w:val="00052213"/>
    <w:rsid w:val="00052501"/>
    <w:rsid w:val="00053BE3"/>
    <w:rsid w:val="000540A1"/>
    <w:rsid w:val="000542F2"/>
    <w:rsid w:val="00055E46"/>
    <w:rsid w:val="00055E62"/>
    <w:rsid w:val="000563FD"/>
    <w:rsid w:val="00056C37"/>
    <w:rsid w:val="00057337"/>
    <w:rsid w:val="0005774C"/>
    <w:rsid w:val="00060025"/>
    <w:rsid w:val="000616BE"/>
    <w:rsid w:val="0006172B"/>
    <w:rsid w:val="00062131"/>
    <w:rsid w:val="0006251C"/>
    <w:rsid w:val="0006288D"/>
    <w:rsid w:val="0006305C"/>
    <w:rsid w:val="0006374F"/>
    <w:rsid w:val="00063D57"/>
    <w:rsid w:val="00064F54"/>
    <w:rsid w:val="00065120"/>
    <w:rsid w:val="00065148"/>
    <w:rsid w:val="00065268"/>
    <w:rsid w:val="00065475"/>
    <w:rsid w:val="00065726"/>
    <w:rsid w:val="00065CAD"/>
    <w:rsid w:val="00065EA7"/>
    <w:rsid w:val="000663B7"/>
    <w:rsid w:val="0006692C"/>
    <w:rsid w:val="00066F43"/>
    <w:rsid w:val="0006749A"/>
    <w:rsid w:val="0007042B"/>
    <w:rsid w:val="000707EE"/>
    <w:rsid w:val="000708B9"/>
    <w:rsid w:val="000721C5"/>
    <w:rsid w:val="0007262E"/>
    <w:rsid w:val="00073F8B"/>
    <w:rsid w:val="00074B4B"/>
    <w:rsid w:val="000756EF"/>
    <w:rsid w:val="00075EB4"/>
    <w:rsid w:val="000779BA"/>
    <w:rsid w:val="00080C6D"/>
    <w:rsid w:val="000814F5"/>
    <w:rsid w:val="00082008"/>
    <w:rsid w:val="00082393"/>
    <w:rsid w:val="0008317E"/>
    <w:rsid w:val="0008338E"/>
    <w:rsid w:val="00083AF5"/>
    <w:rsid w:val="00085C36"/>
    <w:rsid w:val="00086274"/>
    <w:rsid w:val="00087206"/>
    <w:rsid w:val="0009059D"/>
    <w:rsid w:val="000908E3"/>
    <w:rsid w:val="00090A81"/>
    <w:rsid w:val="00091037"/>
    <w:rsid w:val="00091BCB"/>
    <w:rsid w:val="00092016"/>
    <w:rsid w:val="00092F95"/>
    <w:rsid w:val="00093407"/>
    <w:rsid w:val="00094320"/>
    <w:rsid w:val="00095D83"/>
    <w:rsid w:val="00095E6C"/>
    <w:rsid w:val="0009670C"/>
    <w:rsid w:val="00096DC2"/>
    <w:rsid w:val="000A0203"/>
    <w:rsid w:val="000A1DC5"/>
    <w:rsid w:val="000A2153"/>
    <w:rsid w:val="000A2444"/>
    <w:rsid w:val="000A28F7"/>
    <w:rsid w:val="000A295C"/>
    <w:rsid w:val="000A3E07"/>
    <w:rsid w:val="000A41EA"/>
    <w:rsid w:val="000A48EA"/>
    <w:rsid w:val="000A50E7"/>
    <w:rsid w:val="000A592F"/>
    <w:rsid w:val="000A59CB"/>
    <w:rsid w:val="000A59F6"/>
    <w:rsid w:val="000A6E32"/>
    <w:rsid w:val="000A71F3"/>
    <w:rsid w:val="000A7580"/>
    <w:rsid w:val="000A77DB"/>
    <w:rsid w:val="000A7DE6"/>
    <w:rsid w:val="000A7EF6"/>
    <w:rsid w:val="000B0F97"/>
    <w:rsid w:val="000B1243"/>
    <w:rsid w:val="000B13F1"/>
    <w:rsid w:val="000B192C"/>
    <w:rsid w:val="000B1DB4"/>
    <w:rsid w:val="000B1F76"/>
    <w:rsid w:val="000B203E"/>
    <w:rsid w:val="000B244D"/>
    <w:rsid w:val="000B2C4C"/>
    <w:rsid w:val="000B395C"/>
    <w:rsid w:val="000B3C04"/>
    <w:rsid w:val="000B4A88"/>
    <w:rsid w:val="000B5B42"/>
    <w:rsid w:val="000B60CD"/>
    <w:rsid w:val="000B6573"/>
    <w:rsid w:val="000B6FF2"/>
    <w:rsid w:val="000C06C7"/>
    <w:rsid w:val="000C1A5F"/>
    <w:rsid w:val="000C3062"/>
    <w:rsid w:val="000C3EC9"/>
    <w:rsid w:val="000C3ED0"/>
    <w:rsid w:val="000C3EFB"/>
    <w:rsid w:val="000C4159"/>
    <w:rsid w:val="000C4981"/>
    <w:rsid w:val="000C4CCD"/>
    <w:rsid w:val="000C5231"/>
    <w:rsid w:val="000C57B3"/>
    <w:rsid w:val="000C69C3"/>
    <w:rsid w:val="000C6D8C"/>
    <w:rsid w:val="000C780C"/>
    <w:rsid w:val="000C796A"/>
    <w:rsid w:val="000C7F1E"/>
    <w:rsid w:val="000D00DB"/>
    <w:rsid w:val="000D0314"/>
    <w:rsid w:val="000D14C6"/>
    <w:rsid w:val="000D1671"/>
    <w:rsid w:val="000D1EE6"/>
    <w:rsid w:val="000D259E"/>
    <w:rsid w:val="000D261D"/>
    <w:rsid w:val="000D2848"/>
    <w:rsid w:val="000D2EF2"/>
    <w:rsid w:val="000D2F48"/>
    <w:rsid w:val="000D5067"/>
    <w:rsid w:val="000D5244"/>
    <w:rsid w:val="000D5A26"/>
    <w:rsid w:val="000D7196"/>
    <w:rsid w:val="000E0479"/>
    <w:rsid w:val="000E07FA"/>
    <w:rsid w:val="000E0B4E"/>
    <w:rsid w:val="000E1456"/>
    <w:rsid w:val="000E1790"/>
    <w:rsid w:val="000E187E"/>
    <w:rsid w:val="000E2A84"/>
    <w:rsid w:val="000E3B4B"/>
    <w:rsid w:val="000E480B"/>
    <w:rsid w:val="000E4B22"/>
    <w:rsid w:val="000E60A0"/>
    <w:rsid w:val="000E60A1"/>
    <w:rsid w:val="000E680B"/>
    <w:rsid w:val="000E6974"/>
    <w:rsid w:val="000E76C5"/>
    <w:rsid w:val="000E76F2"/>
    <w:rsid w:val="000F1001"/>
    <w:rsid w:val="000F1BEC"/>
    <w:rsid w:val="000F2085"/>
    <w:rsid w:val="000F2C85"/>
    <w:rsid w:val="000F2D05"/>
    <w:rsid w:val="000F33B7"/>
    <w:rsid w:val="000F3D22"/>
    <w:rsid w:val="000F4532"/>
    <w:rsid w:val="000F45C5"/>
    <w:rsid w:val="000F47DE"/>
    <w:rsid w:val="000F484B"/>
    <w:rsid w:val="000F57AE"/>
    <w:rsid w:val="000F5956"/>
    <w:rsid w:val="000F5D28"/>
    <w:rsid w:val="000F5F5C"/>
    <w:rsid w:val="000F6BEF"/>
    <w:rsid w:val="000F6EEE"/>
    <w:rsid w:val="000F7C10"/>
    <w:rsid w:val="00100135"/>
    <w:rsid w:val="00100A75"/>
    <w:rsid w:val="00100DFC"/>
    <w:rsid w:val="00100E9D"/>
    <w:rsid w:val="0010143F"/>
    <w:rsid w:val="00102BFE"/>
    <w:rsid w:val="00103247"/>
    <w:rsid w:val="0010363D"/>
    <w:rsid w:val="00104455"/>
    <w:rsid w:val="001046A1"/>
    <w:rsid w:val="00104B2D"/>
    <w:rsid w:val="0010514B"/>
    <w:rsid w:val="00105AF6"/>
    <w:rsid w:val="00105C35"/>
    <w:rsid w:val="00106338"/>
    <w:rsid w:val="001072CC"/>
    <w:rsid w:val="00107724"/>
    <w:rsid w:val="00107F53"/>
    <w:rsid w:val="00110974"/>
    <w:rsid w:val="00110BE1"/>
    <w:rsid w:val="0011115D"/>
    <w:rsid w:val="00111C56"/>
    <w:rsid w:val="001121B6"/>
    <w:rsid w:val="00112B01"/>
    <w:rsid w:val="0011396C"/>
    <w:rsid w:val="001142B1"/>
    <w:rsid w:val="00114CAA"/>
    <w:rsid w:val="00115531"/>
    <w:rsid w:val="001167FB"/>
    <w:rsid w:val="00117510"/>
    <w:rsid w:val="001201BA"/>
    <w:rsid w:val="001206FE"/>
    <w:rsid w:val="00122A6F"/>
    <w:rsid w:val="00122CC2"/>
    <w:rsid w:val="00122D7B"/>
    <w:rsid w:val="00123250"/>
    <w:rsid w:val="00123917"/>
    <w:rsid w:val="00124085"/>
    <w:rsid w:val="001245EF"/>
    <w:rsid w:val="00124A21"/>
    <w:rsid w:val="00124C0E"/>
    <w:rsid w:val="0012571A"/>
    <w:rsid w:val="00125BA3"/>
    <w:rsid w:val="00126035"/>
    <w:rsid w:val="001265C5"/>
    <w:rsid w:val="00126844"/>
    <w:rsid w:val="00126A90"/>
    <w:rsid w:val="00127384"/>
    <w:rsid w:val="00130779"/>
    <w:rsid w:val="0013137D"/>
    <w:rsid w:val="001318C9"/>
    <w:rsid w:val="00131A82"/>
    <w:rsid w:val="00131F2A"/>
    <w:rsid w:val="001335F4"/>
    <w:rsid w:val="001336EE"/>
    <w:rsid w:val="0013379C"/>
    <w:rsid w:val="00133F1B"/>
    <w:rsid w:val="001346AC"/>
    <w:rsid w:val="00134B9B"/>
    <w:rsid w:val="00134CD9"/>
    <w:rsid w:val="00136E9C"/>
    <w:rsid w:val="001372CE"/>
    <w:rsid w:val="0013734C"/>
    <w:rsid w:val="00140A09"/>
    <w:rsid w:val="0014185C"/>
    <w:rsid w:val="00142003"/>
    <w:rsid w:val="00142903"/>
    <w:rsid w:val="00142AA7"/>
    <w:rsid w:val="0014331A"/>
    <w:rsid w:val="00143387"/>
    <w:rsid w:val="00143B4F"/>
    <w:rsid w:val="00143C56"/>
    <w:rsid w:val="00143D12"/>
    <w:rsid w:val="00143D60"/>
    <w:rsid w:val="00144E48"/>
    <w:rsid w:val="00146269"/>
    <w:rsid w:val="00146C83"/>
    <w:rsid w:val="00147862"/>
    <w:rsid w:val="00147CEC"/>
    <w:rsid w:val="0015019D"/>
    <w:rsid w:val="0015076C"/>
    <w:rsid w:val="00150D21"/>
    <w:rsid w:val="0015153F"/>
    <w:rsid w:val="00151B52"/>
    <w:rsid w:val="00151CE7"/>
    <w:rsid w:val="0015225E"/>
    <w:rsid w:val="00152395"/>
    <w:rsid w:val="00153921"/>
    <w:rsid w:val="001549CC"/>
    <w:rsid w:val="00155A2F"/>
    <w:rsid w:val="00155D46"/>
    <w:rsid w:val="00155D8D"/>
    <w:rsid w:val="0015623C"/>
    <w:rsid w:val="00157149"/>
    <w:rsid w:val="00157454"/>
    <w:rsid w:val="00157E16"/>
    <w:rsid w:val="00157E23"/>
    <w:rsid w:val="0016085D"/>
    <w:rsid w:val="00160F6A"/>
    <w:rsid w:val="00161C5F"/>
    <w:rsid w:val="001632EB"/>
    <w:rsid w:val="00164554"/>
    <w:rsid w:val="00164558"/>
    <w:rsid w:val="001647AF"/>
    <w:rsid w:val="00164D59"/>
    <w:rsid w:val="00165C5F"/>
    <w:rsid w:val="001660B7"/>
    <w:rsid w:val="001663A9"/>
    <w:rsid w:val="00166F3B"/>
    <w:rsid w:val="00167217"/>
    <w:rsid w:val="001676CD"/>
    <w:rsid w:val="00167E0B"/>
    <w:rsid w:val="00170143"/>
    <w:rsid w:val="0017039D"/>
    <w:rsid w:val="00171FC8"/>
    <w:rsid w:val="001722C9"/>
    <w:rsid w:val="00172F64"/>
    <w:rsid w:val="00172FD4"/>
    <w:rsid w:val="00173970"/>
    <w:rsid w:val="0017454D"/>
    <w:rsid w:val="00175E35"/>
    <w:rsid w:val="001762C0"/>
    <w:rsid w:val="001806B0"/>
    <w:rsid w:val="00181B44"/>
    <w:rsid w:val="001823CE"/>
    <w:rsid w:val="00182C23"/>
    <w:rsid w:val="00183C9F"/>
    <w:rsid w:val="00183DD4"/>
    <w:rsid w:val="0018420D"/>
    <w:rsid w:val="0018565D"/>
    <w:rsid w:val="0018590E"/>
    <w:rsid w:val="001877FC"/>
    <w:rsid w:val="00187CC9"/>
    <w:rsid w:val="001918FD"/>
    <w:rsid w:val="0019277C"/>
    <w:rsid w:val="00192CC2"/>
    <w:rsid w:val="001948E6"/>
    <w:rsid w:val="00194E11"/>
    <w:rsid w:val="00194F57"/>
    <w:rsid w:val="001954EC"/>
    <w:rsid w:val="00195A8A"/>
    <w:rsid w:val="00196018"/>
    <w:rsid w:val="00196A8C"/>
    <w:rsid w:val="00196CD1"/>
    <w:rsid w:val="00196FD3"/>
    <w:rsid w:val="001A0711"/>
    <w:rsid w:val="001A0750"/>
    <w:rsid w:val="001A1926"/>
    <w:rsid w:val="001A1AF2"/>
    <w:rsid w:val="001A2E42"/>
    <w:rsid w:val="001A440B"/>
    <w:rsid w:val="001A4543"/>
    <w:rsid w:val="001A46E2"/>
    <w:rsid w:val="001A52DF"/>
    <w:rsid w:val="001A5E27"/>
    <w:rsid w:val="001A5FFC"/>
    <w:rsid w:val="001A66AC"/>
    <w:rsid w:val="001A711D"/>
    <w:rsid w:val="001B0B98"/>
    <w:rsid w:val="001B1591"/>
    <w:rsid w:val="001B2330"/>
    <w:rsid w:val="001B26D7"/>
    <w:rsid w:val="001B2DD4"/>
    <w:rsid w:val="001B3BEE"/>
    <w:rsid w:val="001B400B"/>
    <w:rsid w:val="001B4D7B"/>
    <w:rsid w:val="001B538E"/>
    <w:rsid w:val="001B5A14"/>
    <w:rsid w:val="001B645C"/>
    <w:rsid w:val="001B6793"/>
    <w:rsid w:val="001C00B9"/>
    <w:rsid w:val="001C0165"/>
    <w:rsid w:val="001C0178"/>
    <w:rsid w:val="001C1404"/>
    <w:rsid w:val="001C1992"/>
    <w:rsid w:val="001C1F2D"/>
    <w:rsid w:val="001C231B"/>
    <w:rsid w:val="001C27F4"/>
    <w:rsid w:val="001C2BAC"/>
    <w:rsid w:val="001C6013"/>
    <w:rsid w:val="001C6FF7"/>
    <w:rsid w:val="001C7137"/>
    <w:rsid w:val="001C72A5"/>
    <w:rsid w:val="001C7FA5"/>
    <w:rsid w:val="001D0458"/>
    <w:rsid w:val="001D0E79"/>
    <w:rsid w:val="001D13D1"/>
    <w:rsid w:val="001D1818"/>
    <w:rsid w:val="001D189D"/>
    <w:rsid w:val="001D18D3"/>
    <w:rsid w:val="001D2592"/>
    <w:rsid w:val="001D29E8"/>
    <w:rsid w:val="001D32AD"/>
    <w:rsid w:val="001D36BC"/>
    <w:rsid w:val="001D39C3"/>
    <w:rsid w:val="001D40B3"/>
    <w:rsid w:val="001D53DD"/>
    <w:rsid w:val="001D5608"/>
    <w:rsid w:val="001D5D3B"/>
    <w:rsid w:val="001D5EE6"/>
    <w:rsid w:val="001D6B8C"/>
    <w:rsid w:val="001E058B"/>
    <w:rsid w:val="001E05AF"/>
    <w:rsid w:val="001E10FC"/>
    <w:rsid w:val="001E1800"/>
    <w:rsid w:val="001E1E17"/>
    <w:rsid w:val="001E21BB"/>
    <w:rsid w:val="001E22CE"/>
    <w:rsid w:val="001E2D2B"/>
    <w:rsid w:val="001E340A"/>
    <w:rsid w:val="001E4A20"/>
    <w:rsid w:val="001E525C"/>
    <w:rsid w:val="001E56E3"/>
    <w:rsid w:val="001E6250"/>
    <w:rsid w:val="001E7C93"/>
    <w:rsid w:val="001F13AF"/>
    <w:rsid w:val="001F175C"/>
    <w:rsid w:val="001F19CD"/>
    <w:rsid w:val="001F22E2"/>
    <w:rsid w:val="001F3BB4"/>
    <w:rsid w:val="001F45BC"/>
    <w:rsid w:val="001F4BE6"/>
    <w:rsid w:val="001F5A0F"/>
    <w:rsid w:val="001F6302"/>
    <w:rsid w:val="001F64AF"/>
    <w:rsid w:val="001F67AF"/>
    <w:rsid w:val="001F684F"/>
    <w:rsid w:val="001F6EA8"/>
    <w:rsid w:val="001F711B"/>
    <w:rsid w:val="001F758D"/>
    <w:rsid w:val="001F7E27"/>
    <w:rsid w:val="002001B7"/>
    <w:rsid w:val="00200D24"/>
    <w:rsid w:val="0020176A"/>
    <w:rsid w:val="002018FE"/>
    <w:rsid w:val="00201DFD"/>
    <w:rsid w:val="00202630"/>
    <w:rsid w:val="00202E0B"/>
    <w:rsid w:val="00202F13"/>
    <w:rsid w:val="002036D3"/>
    <w:rsid w:val="002051A7"/>
    <w:rsid w:val="00205785"/>
    <w:rsid w:val="00206254"/>
    <w:rsid w:val="00206A2B"/>
    <w:rsid w:val="00206D95"/>
    <w:rsid w:val="00206F53"/>
    <w:rsid w:val="00207104"/>
    <w:rsid w:val="002072F6"/>
    <w:rsid w:val="002075BD"/>
    <w:rsid w:val="00210839"/>
    <w:rsid w:val="00211774"/>
    <w:rsid w:val="002117C2"/>
    <w:rsid w:val="00211956"/>
    <w:rsid w:val="00211D10"/>
    <w:rsid w:val="00211FB8"/>
    <w:rsid w:val="00213D12"/>
    <w:rsid w:val="0021474B"/>
    <w:rsid w:val="00214A1F"/>
    <w:rsid w:val="002151AA"/>
    <w:rsid w:val="0022013D"/>
    <w:rsid w:val="00220B6E"/>
    <w:rsid w:val="0022156F"/>
    <w:rsid w:val="00222C5F"/>
    <w:rsid w:val="00223337"/>
    <w:rsid w:val="00223D64"/>
    <w:rsid w:val="00223D90"/>
    <w:rsid w:val="00223DF9"/>
    <w:rsid w:val="00224291"/>
    <w:rsid w:val="0022433A"/>
    <w:rsid w:val="002248B6"/>
    <w:rsid w:val="00224D88"/>
    <w:rsid w:val="002261DF"/>
    <w:rsid w:val="00227579"/>
    <w:rsid w:val="0022794E"/>
    <w:rsid w:val="00227BAC"/>
    <w:rsid w:val="00227D54"/>
    <w:rsid w:val="00227DB3"/>
    <w:rsid w:val="00227FD3"/>
    <w:rsid w:val="0023121F"/>
    <w:rsid w:val="00231716"/>
    <w:rsid w:val="0023207E"/>
    <w:rsid w:val="002320E1"/>
    <w:rsid w:val="00232C74"/>
    <w:rsid w:val="00232EA9"/>
    <w:rsid w:val="002349BB"/>
    <w:rsid w:val="0023594C"/>
    <w:rsid w:val="00240E39"/>
    <w:rsid w:val="002412EC"/>
    <w:rsid w:val="0024144E"/>
    <w:rsid w:val="00241731"/>
    <w:rsid w:val="002419B7"/>
    <w:rsid w:val="00243AF2"/>
    <w:rsid w:val="00243CD7"/>
    <w:rsid w:val="0024447B"/>
    <w:rsid w:val="0024465B"/>
    <w:rsid w:val="0024540F"/>
    <w:rsid w:val="00245B34"/>
    <w:rsid w:val="00246555"/>
    <w:rsid w:val="00246EF6"/>
    <w:rsid w:val="002473DD"/>
    <w:rsid w:val="00247641"/>
    <w:rsid w:val="0025032F"/>
    <w:rsid w:val="0025092E"/>
    <w:rsid w:val="00251030"/>
    <w:rsid w:val="002510B0"/>
    <w:rsid w:val="00251A1F"/>
    <w:rsid w:val="00252FCC"/>
    <w:rsid w:val="00253527"/>
    <w:rsid w:val="00253800"/>
    <w:rsid w:val="002543F4"/>
    <w:rsid w:val="00254C95"/>
    <w:rsid w:val="00254FA8"/>
    <w:rsid w:val="00255AE4"/>
    <w:rsid w:val="00255CDC"/>
    <w:rsid w:val="00255EAD"/>
    <w:rsid w:val="002569C3"/>
    <w:rsid w:val="00261D7A"/>
    <w:rsid w:val="002624E3"/>
    <w:rsid w:val="00262D00"/>
    <w:rsid w:val="00262FE7"/>
    <w:rsid w:val="00263A83"/>
    <w:rsid w:val="00263BFA"/>
    <w:rsid w:val="00264772"/>
    <w:rsid w:val="002660F6"/>
    <w:rsid w:val="00266256"/>
    <w:rsid w:val="002668EB"/>
    <w:rsid w:val="00270564"/>
    <w:rsid w:val="0027072B"/>
    <w:rsid w:val="002710AE"/>
    <w:rsid w:val="00271308"/>
    <w:rsid w:val="002727F9"/>
    <w:rsid w:val="0027344F"/>
    <w:rsid w:val="00273AAC"/>
    <w:rsid w:val="002745BA"/>
    <w:rsid w:val="002752B0"/>
    <w:rsid w:val="002755FB"/>
    <w:rsid w:val="00275A20"/>
    <w:rsid w:val="0028037B"/>
    <w:rsid w:val="00280BCE"/>
    <w:rsid w:val="0028247F"/>
    <w:rsid w:val="0028264C"/>
    <w:rsid w:val="00282670"/>
    <w:rsid w:val="00282B93"/>
    <w:rsid w:val="0028486E"/>
    <w:rsid w:val="00284FCC"/>
    <w:rsid w:val="00285B6F"/>
    <w:rsid w:val="002861AC"/>
    <w:rsid w:val="002869A8"/>
    <w:rsid w:val="00287230"/>
    <w:rsid w:val="00287930"/>
    <w:rsid w:val="00287BD3"/>
    <w:rsid w:val="00287F00"/>
    <w:rsid w:val="0029072E"/>
    <w:rsid w:val="00291F1A"/>
    <w:rsid w:val="0029419B"/>
    <w:rsid w:val="00294656"/>
    <w:rsid w:val="00294A0B"/>
    <w:rsid w:val="00296BF2"/>
    <w:rsid w:val="00296F35"/>
    <w:rsid w:val="002974D2"/>
    <w:rsid w:val="002A0168"/>
    <w:rsid w:val="002A0773"/>
    <w:rsid w:val="002A081F"/>
    <w:rsid w:val="002A103F"/>
    <w:rsid w:val="002A17F2"/>
    <w:rsid w:val="002A1988"/>
    <w:rsid w:val="002A1CCB"/>
    <w:rsid w:val="002A23E2"/>
    <w:rsid w:val="002A3B6E"/>
    <w:rsid w:val="002A7338"/>
    <w:rsid w:val="002B0A5D"/>
    <w:rsid w:val="002B0B09"/>
    <w:rsid w:val="002B14E2"/>
    <w:rsid w:val="002B1910"/>
    <w:rsid w:val="002B19C6"/>
    <w:rsid w:val="002B2F1C"/>
    <w:rsid w:val="002B374D"/>
    <w:rsid w:val="002B3911"/>
    <w:rsid w:val="002B4422"/>
    <w:rsid w:val="002B44C3"/>
    <w:rsid w:val="002B4984"/>
    <w:rsid w:val="002B5263"/>
    <w:rsid w:val="002B5BAF"/>
    <w:rsid w:val="002B5F3E"/>
    <w:rsid w:val="002C09CF"/>
    <w:rsid w:val="002C1B0F"/>
    <w:rsid w:val="002C24DE"/>
    <w:rsid w:val="002C3216"/>
    <w:rsid w:val="002C36A1"/>
    <w:rsid w:val="002C44B3"/>
    <w:rsid w:val="002C53CE"/>
    <w:rsid w:val="002C75C8"/>
    <w:rsid w:val="002C7C00"/>
    <w:rsid w:val="002C7FA2"/>
    <w:rsid w:val="002D0D66"/>
    <w:rsid w:val="002D210A"/>
    <w:rsid w:val="002D2531"/>
    <w:rsid w:val="002D340F"/>
    <w:rsid w:val="002D3B43"/>
    <w:rsid w:val="002D44EF"/>
    <w:rsid w:val="002D476C"/>
    <w:rsid w:val="002D5674"/>
    <w:rsid w:val="002D634F"/>
    <w:rsid w:val="002D6BAB"/>
    <w:rsid w:val="002D7467"/>
    <w:rsid w:val="002E0857"/>
    <w:rsid w:val="002E203A"/>
    <w:rsid w:val="002E2370"/>
    <w:rsid w:val="002E35D3"/>
    <w:rsid w:val="002E3BAF"/>
    <w:rsid w:val="002E3CBF"/>
    <w:rsid w:val="002E3DE3"/>
    <w:rsid w:val="002E4A93"/>
    <w:rsid w:val="002E4B9B"/>
    <w:rsid w:val="002E5EAB"/>
    <w:rsid w:val="002E609B"/>
    <w:rsid w:val="002E6CB9"/>
    <w:rsid w:val="002E75B9"/>
    <w:rsid w:val="002E7F93"/>
    <w:rsid w:val="002F045E"/>
    <w:rsid w:val="002F0698"/>
    <w:rsid w:val="002F13DF"/>
    <w:rsid w:val="002F15DA"/>
    <w:rsid w:val="002F190A"/>
    <w:rsid w:val="002F19E2"/>
    <w:rsid w:val="002F1BD3"/>
    <w:rsid w:val="002F23DF"/>
    <w:rsid w:val="002F23EE"/>
    <w:rsid w:val="002F323C"/>
    <w:rsid w:val="002F3FC8"/>
    <w:rsid w:val="002F4314"/>
    <w:rsid w:val="002F452B"/>
    <w:rsid w:val="002F4989"/>
    <w:rsid w:val="002F4B95"/>
    <w:rsid w:val="002F5CC2"/>
    <w:rsid w:val="002F6747"/>
    <w:rsid w:val="002F67EB"/>
    <w:rsid w:val="002F6CE5"/>
    <w:rsid w:val="002F7E6E"/>
    <w:rsid w:val="00300499"/>
    <w:rsid w:val="003006D2"/>
    <w:rsid w:val="00300D9B"/>
    <w:rsid w:val="00300FC0"/>
    <w:rsid w:val="00301D82"/>
    <w:rsid w:val="00301F3C"/>
    <w:rsid w:val="00302231"/>
    <w:rsid w:val="00302756"/>
    <w:rsid w:val="0030346A"/>
    <w:rsid w:val="00303743"/>
    <w:rsid w:val="00303A4B"/>
    <w:rsid w:val="00304508"/>
    <w:rsid w:val="003062C1"/>
    <w:rsid w:val="003075CE"/>
    <w:rsid w:val="0030775D"/>
    <w:rsid w:val="00307E3E"/>
    <w:rsid w:val="00310138"/>
    <w:rsid w:val="003101E0"/>
    <w:rsid w:val="0031322C"/>
    <w:rsid w:val="00313316"/>
    <w:rsid w:val="00313CB3"/>
    <w:rsid w:val="003140B1"/>
    <w:rsid w:val="00315083"/>
    <w:rsid w:val="003157BF"/>
    <w:rsid w:val="00315B4C"/>
    <w:rsid w:val="00315FEA"/>
    <w:rsid w:val="00316342"/>
    <w:rsid w:val="00316480"/>
    <w:rsid w:val="00316B0A"/>
    <w:rsid w:val="00316CA8"/>
    <w:rsid w:val="00317EC3"/>
    <w:rsid w:val="00317FA3"/>
    <w:rsid w:val="00320508"/>
    <w:rsid w:val="0032076C"/>
    <w:rsid w:val="0032232D"/>
    <w:rsid w:val="00323008"/>
    <w:rsid w:val="003231D5"/>
    <w:rsid w:val="00324967"/>
    <w:rsid w:val="003254CD"/>
    <w:rsid w:val="00325593"/>
    <w:rsid w:val="003265C0"/>
    <w:rsid w:val="00327985"/>
    <w:rsid w:val="00327C58"/>
    <w:rsid w:val="00327D49"/>
    <w:rsid w:val="00330B52"/>
    <w:rsid w:val="00330F8A"/>
    <w:rsid w:val="0033151E"/>
    <w:rsid w:val="00331B0F"/>
    <w:rsid w:val="00332032"/>
    <w:rsid w:val="00333A5A"/>
    <w:rsid w:val="003340F9"/>
    <w:rsid w:val="00334409"/>
    <w:rsid w:val="00334789"/>
    <w:rsid w:val="00334857"/>
    <w:rsid w:val="00334CDE"/>
    <w:rsid w:val="00335173"/>
    <w:rsid w:val="0033524A"/>
    <w:rsid w:val="0033650C"/>
    <w:rsid w:val="00336AE3"/>
    <w:rsid w:val="00337964"/>
    <w:rsid w:val="003423CF"/>
    <w:rsid w:val="00342E4C"/>
    <w:rsid w:val="0034331D"/>
    <w:rsid w:val="00343349"/>
    <w:rsid w:val="003437C8"/>
    <w:rsid w:val="00343E6C"/>
    <w:rsid w:val="00344C49"/>
    <w:rsid w:val="003452C4"/>
    <w:rsid w:val="003452EE"/>
    <w:rsid w:val="0034580C"/>
    <w:rsid w:val="00345E70"/>
    <w:rsid w:val="003477A6"/>
    <w:rsid w:val="00347C81"/>
    <w:rsid w:val="00350483"/>
    <w:rsid w:val="00350C10"/>
    <w:rsid w:val="00350C57"/>
    <w:rsid w:val="00351281"/>
    <w:rsid w:val="00351F1E"/>
    <w:rsid w:val="003520AA"/>
    <w:rsid w:val="003522F2"/>
    <w:rsid w:val="00353582"/>
    <w:rsid w:val="00354510"/>
    <w:rsid w:val="00355718"/>
    <w:rsid w:val="00356226"/>
    <w:rsid w:val="00356290"/>
    <w:rsid w:val="00360040"/>
    <w:rsid w:val="00360C3D"/>
    <w:rsid w:val="00360D6B"/>
    <w:rsid w:val="00361392"/>
    <w:rsid w:val="00361C87"/>
    <w:rsid w:val="00361E46"/>
    <w:rsid w:val="003625D6"/>
    <w:rsid w:val="0036385C"/>
    <w:rsid w:val="003639FE"/>
    <w:rsid w:val="0036415E"/>
    <w:rsid w:val="00364902"/>
    <w:rsid w:val="00364DBD"/>
    <w:rsid w:val="00365257"/>
    <w:rsid w:val="00365728"/>
    <w:rsid w:val="00366A34"/>
    <w:rsid w:val="00371C3F"/>
    <w:rsid w:val="003734FF"/>
    <w:rsid w:val="003741FD"/>
    <w:rsid w:val="00374B5E"/>
    <w:rsid w:val="00374C13"/>
    <w:rsid w:val="00375717"/>
    <w:rsid w:val="00375819"/>
    <w:rsid w:val="00375ADC"/>
    <w:rsid w:val="00375C78"/>
    <w:rsid w:val="00375CC6"/>
    <w:rsid w:val="00375DF3"/>
    <w:rsid w:val="00375F8B"/>
    <w:rsid w:val="003775FF"/>
    <w:rsid w:val="00381EA4"/>
    <w:rsid w:val="00382FA7"/>
    <w:rsid w:val="003847E5"/>
    <w:rsid w:val="00384E13"/>
    <w:rsid w:val="00385680"/>
    <w:rsid w:val="00386058"/>
    <w:rsid w:val="00386374"/>
    <w:rsid w:val="00386D69"/>
    <w:rsid w:val="00387467"/>
    <w:rsid w:val="003909AA"/>
    <w:rsid w:val="00390F87"/>
    <w:rsid w:val="00391442"/>
    <w:rsid w:val="00391522"/>
    <w:rsid w:val="00391566"/>
    <w:rsid w:val="00391912"/>
    <w:rsid w:val="00391AB9"/>
    <w:rsid w:val="00393369"/>
    <w:rsid w:val="003947A7"/>
    <w:rsid w:val="0039535C"/>
    <w:rsid w:val="00396056"/>
    <w:rsid w:val="00396124"/>
    <w:rsid w:val="00396C27"/>
    <w:rsid w:val="00397C14"/>
    <w:rsid w:val="003A2153"/>
    <w:rsid w:val="003A2576"/>
    <w:rsid w:val="003A2FC9"/>
    <w:rsid w:val="003A3116"/>
    <w:rsid w:val="003A33CB"/>
    <w:rsid w:val="003A3847"/>
    <w:rsid w:val="003A3B74"/>
    <w:rsid w:val="003A3CAF"/>
    <w:rsid w:val="003A4C8A"/>
    <w:rsid w:val="003A5D93"/>
    <w:rsid w:val="003A5E17"/>
    <w:rsid w:val="003A60E4"/>
    <w:rsid w:val="003A6853"/>
    <w:rsid w:val="003A69E7"/>
    <w:rsid w:val="003A7413"/>
    <w:rsid w:val="003B0693"/>
    <w:rsid w:val="003B1485"/>
    <w:rsid w:val="003B1EE8"/>
    <w:rsid w:val="003B2522"/>
    <w:rsid w:val="003B27AC"/>
    <w:rsid w:val="003B2DDC"/>
    <w:rsid w:val="003B40DF"/>
    <w:rsid w:val="003B59B5"/>
    <w:rsid w:val="003B5C0C"/>
    <w:rsid w:val="003B64B4"/>
    <w:rsid w:val="003B6B14"/>
    <w:rsid w:val="003B74DC"/>
    <w:rsid w:val="003B7623"/>
    <w:rsid w:val="003B7927"/>
    <w:rsid w:val="003B7E2F"/>
    <w:rsid w:val="003C065D"/>
    <w:rsid w:val="003C067C"/>
    <w:rsid w:val="003C0F53"/>
    <w:rsid w:val="003C2061"/>
    <w:rsid w:val="003C2B84"/>
    <w:rsid w:val="003C40DB"/>
    <w:rsid w:val="003C44FE"/>
    <w:rsid w:val="003C4D8F"/>
    <w:rsid w:val="003C571B"/>
    <w:rsid w:val="003C5983"/>
    <w:rsid w:val="003C62C6"/>
    <w:rsid w:val="003C631A"/>
    <w:rsid w:val="003C6B22"/>
    <w:rsid w:val="003C6DAD"/>
    <w:rsid w:val="003C6E66"/>
    <w:rsid w:val="003C7229"/>
    <w:rsid w:val="003C7523"/>
    <w:rsid w:val="003C7636"/>
    <w:rsid w:val="003D0AD8"/>
    <w:rsid w:val="003D153E"/>
    <w:rsid w:val="003D19A9"/>
    <w:rsid w:val="003D1B93"/>
    <w:rsid w:val="003D1E47"/>
    <w:rsid w:val="003D1F02"/>
    <w:rsid w:val="003D2058"/>
    <w:rsid w:val="003D2859"/>
    <w:rsid w:val="003D290D"/>
    <w:rsid w:val="003D369E"/>
    <w:rsid w:val="003D4592"/>
    <w:rsid w:val="003D473A"/>
    <w:rsid w:val="003D4B4A"/>
    <w:rsid w:val="003D57B6"/>
    <w:rsid w:val="003D5A23"/>
    <w:rsid w:val="003D5A93"/>
    <w:rsid w:val="003D6A49"/>
    <w:rsid w:val="003D6E84"/>
    <w:rsid w:val="003E019F"/>
    <w:rsid w:val="003E037E"/>
    <w:rsid w:val="003E0B6C"/>
    <w:rsid w:val="003E2B07"/>
    <w:rsid w:val="003E45CA"/>
    <w:rsid w:val="003E48A8"/>
    <w:rsid w:val="003E4B95"/>
    <w:rsid w:val="003E65B1"/>
    <w:rsid w:val="003E6BB7"/>
    <w:rsid w:val="003E72F5"/>
    <w:rsid w:val="003E7C50"/>
    <w:rsid w:val="003F1A97"/>
    <w:rsid w:val="003F1E70"/>
    <w:rsid w:val="003F2186"/>
    <w:rsid w:val="003F3964"/>
    <w:rsid w:val="003F3DD5"/>
    <w:rsid w:val="003F406C"/>
    <w:rsid w:val="003F40DA"/>
    <w:rsid w:val="003F4268"/>
    <w:rsid w:val="003F4922"/>
    <w:rsid w:val="003F67B0"/>
    <w:rsid w:val="003F7074"/>
    <w:rsid w:val="003F7257"/>
    <w:rsid w:val="003F7580"/>
    <w:rsid w:val="003F7E05"/>
    <w:rsid w:val="004019AA"/>
    <w:rsid w:val="00401EE9"/>
    <w:rsid w:val="00402157"/>
    <w:rsid w:val="00402FBE"/>
    <w:rsid w:val="00403CE9"/>
    <w:rsid w:val="004046EF"/>
    <w:rsid w:val="004048F4"/>
    <w:rsid w:val="00405F9E"/>
    <w:rsid w:val="00407234"/>
    <w:rsid w:val="00410328"/>
    <w:rsid w:val="004105A6"/>
    <w:rsid w:val="00410788"/>
    <w:rsid w:val="00411013"/>
    <w:rsid w:val="00411021"/>
    <w:rsid w:val="00411C1B"/>
    <w:rsid w:val="00411FCA"/>
    <w:rsid w:val="00412327"/>
    <w:rsid w:val="004123BE"/>
    <w:rsid w:val="0041501A"/>
    <w:rsid w:val="00415CA5"/>
    <w:rsid w:val="00417444"/>
    <w:rsid w:val="00417493"/>
    <w:rsid w:val="004200CD"/>
    <w:rsid w:val="004209B6"/>
    <w:rsid w:val="004216F3"/>
    <w:rsid w:val="0042175B"/>
    <w:rsid w:val="00421DE1"/>
    <w:rsid w:val="00422863"/>
    <w:rsid w:val="00422871"/>
    <w:rsid w:val="00423A12"/>
    <w:rsid w:val="0042477D"/>
    <w:rsid w:val="00425828"/>
    <w:rsid w:val="00425C8E"/>
    <w:rsid w:val="00426522"/>
    <w:rsid w:val="00426738"/>
    <w:rsid w:val="00426772"/>
    <w:rsid w:val="004274DC"/>
    <w:rsid w:val="004279F3"/>
    <w:rsid w:val="0043011F"/>
    <w:rsid w:val="0043145E"/>
    <w:rsid w:val="0043171E"/>
    <w:rsid w:val="0043370B"/>
    <w:rsid w:val="00433C64"/>
    <w:rsid w:val="00435238"/>
    <w:rsid w:val="00435B36"/>
    <w:rsid w:val="00435FAC"/>
    <w:rsid w:val="00441011"/>
    <w:rsid w:val="00441291"/>
    <w:rsid w:val="004413F8"/>
    <w:rsid w:val="00441831"/>
    <w:rsid w:val="00442290"/>
    <w:rsid w:val="00442BE3"/>
    <w:rsid w:val="00442E5A"/>
    <w:rsid w:val="00444CB2"/>
    <w:rsid w:val="00444E71"/>
    <w:rsid w:val="004459E0"/>
    <w:rsid w:val="00450AEF"/>
    <w:rsid w:val="004516DD"/>
    <w:rsid w:val="0045232C"/>
    <w:rsid w:val="004525C4"/>
    <w:rsid w:val="00453949"/>
    <w:rsid w:val="00453958"/>
    <w:rsid w:val="00454C75"/>
    <w:rsid w:val="00455278"/>
    <w:rsid w:val="0045544E"/>
    <w:rsid w:val="00455FFB"/>
    <w:rsid w:val="00457217"/>
    <w:rsid w:val="004573AE"/>
    <w:rsid w:val="0045748F"/>
    <w:rsid w:val="004579D2"/>
    <w:rsid w:val="00460211"/>
    <w:rsid w:val="004606C0"/>
    <w:rsid w:val="00460C0C"/>
    <w:rsid w:val="00461786"/>
    <w:rsid w:val="00461FE3"/>
    <w:rsid w:val="004621CB"/>
    <w:rsid w:val="004623F2"/>
    <w:rsid w:val="00462562"/>
    <w:rsid w:val="00462A8C"/>
    <w:rsid w:val="00463321"/>
    <w:rsid w:val="004635FC"/>
    <w:rsid w:val="00464E48"/>
    <w:rsid w:val="0046524F"/>
    <w:rsid w:val="0046540A"/>
    <w:rsid w:val="00466DEC"/>
    <w:rsid w:val="0046732B"/>
    <w:rsid w:val="0046779D"/>
    <w:rsid w:val="004677C2"/>
    <w:rsid w:val="00467F39"/>
    <w:rsid w:val="004705EA"/>
    <w:rsid w:val="004708C2"/>
    <w:rsid w:val="00470C6F"/>
    <w:rsid w:val="00471D39"/>
    <w:rsid w:val="00472DDE"/>
    <w:rsid w:val="00473147"/>
    <w:rsid w:val="004731CC"/>
    <w:rsid w:val="004737EA"/>
    <w:rsid w:val="00473D76"/>
    <w:rsid w:val="00475358"/>
    <w:rsid w:val="0047606A"/>
    <w:rsid w:val="004769BF"/>
    <w:rsid w:val="004769E6"/>
    <w:rsid w:val="00476BB2"/>
    <w:rsid w:val="0048021D"/>
    <w:rsid w:val="0048268D"/>
    <w:rsid w:val="004829C9"/>
    <w:rsid w:val="00484572"/>
    <w:rsid w:val="00484DE4"/>
    <w:rsid w:val="00484F89"/>
    <w:rsid w:val="00485A20"/>
    <w:rsid w:val="00485DE5"/>
    <w:rsid w:val="00486CBC"/>
    <w:rsid w:val="00487B05"/>
    <w:rsid w:val="00490CA7"/>
    <w:rsid w:val="00492934"/>
    <w:rsid w:val="00493068"/>
    <w:rsid w:val="0049317E"/>
    <w:rsid w:val="004934CA"/>
    <w:rsid w:val="0049396C"/>
    <w:rsid w:val="00494409"/>
    <w:rsid w:val="00494890"/>
    <w:rsid w:val="00495283"/>
    <w:rsid w:val="00495E36"/>
    <w:rsid w:val="0049606D"/>
    <w:rsid w:val="0049667B"/>
    <w:rsid w:val="00496D93"/>
    <w:rsid w:val="00497079"/>
    <w:rsid w:val="00497A28"/>
    <w:rsid w:val="00497B8D"/>
    <w:rsid w:val="004A021C"/>
    <w:rsid w:val="004A10A2"/>
    <w:rsid w:val="004A1809"/>
    <w:rsid w:val="004A3B07"/>
    <w:rsid w:val="004A3B10"/>
    <w:rsid w:val="004A46DF"/>
    <w:rsid w:val="004A4A9C"/>
    <w:rsid w:val="004A4AB0"/>
    <w:rsid w:val="004A4F15"/>
    <w:rsid w:val="004A4FFB"/>
    <w:rsid w:val="004A5EA0"/>
    <w:rsid w:val="004A6964"/>
    <w:rsid w:val="004A6EEC"/>
    <w:rsid w:val="004A7225"/>
    <w:rsid w:val="004B006A"/>
    <w:rsid w:val="004B0E2C"/>
    <w:rsid w:val="004B0F4C"/>
    <w:rsid w:val="004B17E2"/>
    <w:rsid w:val="004B2235"/>
    <w:rsid w:val="004B24DB"/>
    <w:rsid w:val="004B2712"/>
    <w:rsid w:val="004B2E40"/>
    <w:rsid w:val="004B35F7"/>
    <w:rsid w:val="004B38C9"/>
    <w:rsid w:val="004B45E1"/>
    <w:rsid w:val="004B4B5E"/>
    <w:rsid w:val="004B4D27"/>
    <w:rsid w:val="004B537A"/>
    <w:rsid w:val="004B5EE3"/>
    <w:rsid w:val="004B60C9"/>
    <w:rsid w:val="004B62EB"/>
    <w:rsid w:val="004B6468"/>
    <w:rsid w:val="004B6B06"/>
    <w:rsid w:val="004B6D00"/>
    <w:rsid w:val="004B73BF"/>
    <w:rsid w:val="004B7BF2"/>
    <w:rsid w:val="004C122C"/>
    <w:rsid w:val="004C1F6B"/>
    <w:rsid w:val="004C21AC"/>
    <w:rsid w:val="004C290A"/>
    <w:rsid w:val="004C42C3"/>
    <w:rsid w:val="004C4322"/>
    <w:rsid w:val="004C5522"/>
    <w:rsid w:val="004C5773"/>
    <w:rsid w:val="004C6576"/>
    <w:rsid w:val="004C6CEB"/>
    <w:rsid w:val="004D0378"/>
    <w:rsid w:val="004D0455"/>
    <w:rsid w:val="004D0609"/>
    <w:rsid w:val="004D0E19"/>
    <w:rsid w:val="004D162F"/>
    <w:rsid w:val="004D16FD"/>
    <w:rsid w:val="004D297D"/>
    <w:rsid w:val="004D2D1C"/>
    <w:rsid w:val="004D3F09"/>
    <w:rsid w:val="004D5576"/>
    <w:rsid w:val="004D5778"/>
    <w:rsid w:val="004D6A49"/>
    <w:rsid w:val="004D7597"/>
    <w:rsid w:val="004D7CCD"/>
    <w:rsid w:val="004D7DF7"/>
    <w:rsid w:val="004E18D7"/>
    <w:rsid w:val="004E278A"/>
    <w:rsid w:val="004E29AA"/>
    <w:rsid w:val="004E4391"/>
    <w:rsid w:val="004E4499"/>
    <w:rsid w:val="004E4B03"/>
    <w:rsid w:val="004E517B"/>
    <w:rsid w:val="004E5190"/>
    <w:rsid w:val="004E5F3B"/>
    <w:rsid w:val="004E5F91"/>
    <w:rsid w:val="004E6147"/>
    <w:rsid w:val="004E6618"/>
    <w:rsid w:val="004E7D1F"/>
    <w:rsid w:val="004E7E68"/>
    <w:rsid w:val="004F033B"/>
    <w:rsid w:val="004F0974"/>
    <w:rsid w:val="004F1CF5"/>
    <w:rsid w:val="004F2714"/>
    <w:rsid w:val="004F2BD0"/>
    <w:rsid w:val="004F3F00"/>
    <w:rsid w:val="004F4130"/>
    <w:rsid w:val="004F5CF7"/>
    <w:rsid w:val="004F6FC8"/>
    <w:rsid w:val="00500D4C"/>
    <w:rsid w:val="00501808"/>
    <w:rsid w:val="005024FA"/>
    <w:rsid w:val="00502AD9"/>
    <w:rsid w:val="00502BBA"/>
    <w:rsid w:val="00503884"/>
    <w:rsid w:val="00503C91"/>
    <w:rsid w:val="00504527"/>
    <w:rsid w:val="0050465A"/>
    <w:rsid w:val="005062F9"/>
    <w:rsid w:val="005074CE"/>
    <w:rsid w:val="005100B2"/>
    <w:rsid w:val="00510B14"/>
    <w:rsid w:val="00513569"/>
    <w:rsid w:val="00513DCE"/>
    <w:rsid w:val="005144DA"/>
    <w:rsid w:val="00514F80"/>
    <w:rsid w:val="00515190"/>
    <w:rsid w:val="0051524E"/>
    <w:rsid w:val="005154A8"/>
    <w:rsid w:val="005156D5"/>
    <w:rsid w:val="00515DB4"/>
    <w:rsid w:val="005160DE"/>
    <w:rsid w:val="00516A53"/>
    <w:rsid w:val="00517F9B"/>
    <w:rsid w:val="00520612"/>
    <w:rsid w:val="0052099B"/>
    <w:rsid w:val="00522141"/>
    <w:rsid w:val="00523141"/>
    <w:rsid w:val="005237B4"/>
    <w:rsid w:val="005238BD"/>
    <w:rsid w:val="00524AEA"/>
    <w:rsid w:val="0052511E"/>
    <w:rsid w:val="00525294"/>
    <w:rsid w:val="00525A4A"/>
    <w:rsid w:val="00525AEF"/>
    <w:rsid w:val="00525E17"/>
    <w:rsid w:val="00531DBA"/>
    <w:rsid w:val="005326EB"/>
    <w:rsid w:val="005334B1"/>
    <w:rsid w:val="005342B4"/>
    <w:rsid w:val="00536671"/>
    <w:rsid w:val="0053773C"/>
    <w:rsid w:val="00537B53"/>
    <w:rsid w:val="00540923"/>
    <w:rsid w:val="00540B49"/>
    <w:rsid w:val="00542C62"/>
    <w:rsid w:val="00543275"/>
    <w:rsid w:val="005433B0"/>
    <w:rsid w:val="00544A5B"/>
    <w:rsid w:val="00544A8D"/>
    <w:rsid w:val="00544D75"/>
    <w:rsid w:val="00544E01"/>
    <w:rsid w:val="00545297"/>
    <w:rsid w:val="00545DD6"/>
    <w:rsid w:val="00546202"/>
    <w:rsid w:val="0054625D"/>
    <w:rsid w:val="005467FA"/>
    <w:rsid w:val="00546F1A"/>
    <w:rsid w:val="005475EC"/>
    <w:rsid w:val="00550E06"/>
    <w:rsid w:val="00551110"/>
    <w:rsid w:val="0055143E"/>
    <w:rsid w:val="00551866"/>
    <w:rsid w:val="005518CF"/>
    <w:rsid w:val="00552389"/>
    <w:rsid w:val="0055262D"/>
    <w:rsid w:val="00554063"/>
    <w:rsid w:val="00554729"/>
    <w:rsid w:val="005554AA"/>
    <w:rsid w:val="00555F8E"/>
    <w:rsid w:val="00556E5E"/>
    <w:rsid w:val="00557E86"/>
    <w:rsid w:val="00560233"/>
    <w:rsid w:val="0056169A"/>
    <w:rsid w:val="00561EB6"/>
    <w:rsid w:val="0056502F"/>
    <w:rsid w:val="00565940"/>
    <w:rsid w:val="0056662A"/>
    <w:rsid w:val="0056738E"/>
    <w:rsid w:val="005676C2"/>
    <w:rsid w:val="00567918"/>
    <w:rsid w:val="00567B77"/>
    <w:rsid w:val="00567F83"/>
    <w:rsid w:val="00571DD9"/>
    <w:rsid w:val="00572428"/>
    <w:rsid w:val="00572719"/>
    <w:rsid w:val="0057288F"/>
    <w:rsid w:val="00573280"/>
    <w:rsid w:val="00573A36"/>
    <w:rsid w:val="00573EA3"/>
    <w:rsid w:val="00574114"/>
    <w:rsid w:val="005800BB"/>
    <w:rsid w:val="0058018E"/>
    <w:rsid w:val="00581372"/>
    <w:rsid w:val="005827C3"/>
    <w:rsid w:val="00582D86"/>
    <w:rsid w:val="005848FE"/>
    <w:rsid w:val="00585954"/>
    <w:rsid w:val="0058659A"/>
    <w:rsid w:val="005869CE"/>
    <w:rsid w:val="00586D15"/>
    <w:rsid w:val="005919FF"/>
    <w:rsid w:val="00593BDC"/>
    <w:rsid w:val="0059480E"/>
    <w:rsid w:val="005952F6"/>
    <w:rsid w:val="00595377"/>
    <w:rsid w:val="00595BEA"/>
    <w:rsid w:val="00597438"/>
    <w:rsid w:val="00597578"/>
    <w:rsid w:val="00597643"/>
    <w:rsid w:val="00597C57"/>
    <w:rsid w:val="005A11A1"/>
    <w:rsid w:val="005A1791"/>
    <w:rsid w:val="005A1EEF"/>
    <w:rsid w:val="005A2CAB"/>
    <w:rsid w:val="005A3B85"/>
    <w:rsid w:val="005A5546"/>
    <w:rsid w:val="005A66BE"/>
    <w:rsid w:val="005A6790"/>
    <w:rsid w:val="005A7C9B"/>
    <w:rsid w:val="005B1736"/>
    <w:rsid w:val="005B192B"/>
    <w:rsid w:val="005B399F"/>
    <w:rsid w:val="005B3C92"/>
    <w:rsid w:val="005B4065"/>
    <w:rsid w:val="005B41B8"/>
    <w:rsid w:val="005B4A43"/>
    <w:rsid w:val="005B5274"/>
    <w:rsid w:val="005B5533"/>
    <w:rsid w:val="005B7B1A"/>
    <w:rsid w:val="005C130D"/>
    <w:rsid w:val="005C2689"/>
    <w:rsid w:val="005C30B7"/>
    <w:rsid w:val="005C5BDE"/>
    <w:rsid w:val="005C67B0"/>
    <w:rsid w:val="005C6992"/>
    <w:rsid w:val="005C6CA5"/>
    <w:rsid w:val="005C70B6"/>
    <w:rsid w:val="005C7FB0"/>
    <w:rsid w:val="005D029D"/>
    <w:rsid w:val="005D0619"/>
    <w:rsid w:val="005D09BF"/>
    <w:rsid w:val="005D0AEC"/>
    <w:rsid w:val="005D21DE"/>
    <w:rsid w:val="005D2289"/>
    <w:rsid w:val="005D34D7"/>
    <w:rsid w:val="005D4103"/>
    <w:rsid w:val="005D6378"/>
    <w:rsid w:val="005D6488"/>
    <w:rsid w:val="005D74E2"/>
    <w:rsid w:val="005E173A"/>
    <w:rsid w:val="005E2258"/>
    <w:rsid w:val="005E22D2"/>
    <w:rsid w:val="005E35D9"/>
    <w:rsid w:val="005E3A7D"/>
    <w:rsid w:val="005E5200"/>
    <w:rsid w:val="005E6355"/>
    <w:rsid w:val="005E63E9"/>
    <w:rsid w:val="005E69D9"/>
    <w:rsid w:val="005E7237"/>
    <w:rsid w:val="005E7C71"/>
    <w:rsid w:val="005F02F0"/>
    <w:rsid w:val="005F0574"/>
    <w:rsid w:val="005F13AA"/>
    <w:rsid w:val="005F2311"/>
    <w:rsid w:val="005F3D62"/>
    <w:rsid w:val="005F4CAB"/>
    <w:rsid w:val="005F4D58"/>
    <w:rsid w:val="005F57B1"/>
    <w:rsid w:val="005F5EB8"/>
    <w:rsid w:val="005F6443"/>
    <w:rsid w:val="005F6A15"/>
    <w:rsid w:val="005F6BEC"/>
    <w:rsid w:val="005F72BB"/>
    <w:rsid w:val="005F7F95"/>
    <w:rsid w:val="006010E2"/>
    <w:rsid w:val="006012C6"/>
    <w:rsid w:val="00601646"/>
    <w:rsid w:val="00601B35"/>
    <w:rsid w:val="00602832"/>
    <w:rsid w:val="00602B42"/>
    <w:rsid w:val="0060390B"/>
    <w:rsid w:val="00604A51"/>
    <w:rsid w:val="006051D7"/>
    <w:rsid w:val="006060FB"/>
    <w:rsid w:val="0060612A"/>
    <w:rsid w:val="00606790"/>
    <w:rsid w:val="00606AEC"/>
    <w:rsid w:val="006070D2"/>
    <w:rsid w:val="00607810"/>
    <w:rsid w:val="00607A1A"/>
    <w:rsid w:val="0061108E"/>
    <w:rsid w:val="00611E67"/>
    <w:rsid w:val="00612533"/>
    <w:rsid w:val="006148D4"/>
    <w:rsid w:val="00616675"/>
    <w:rsid w:val="00616A4F"/>
    <w:rsid w:val="00617597"/>
    <w:rsid w:val="006204FE"/>
    <w:rsid w:val="006208D8"/>
    <w:rsid w:val="00620DDF"/>
    <w:rsid w:val="00621B0A"/>
    <w:rsid w:val="00621C6D"/>
    <w:rsid w:val="006222CB"/>
    <w:rsid w:val="0062252E"/>
    <w:rsid w:val="00622998"/>
    <w:rsid w:val="0062317C"/>
    <w:rsid w:val="006235EA"/>
    <w:rsid w:val="0062577F"/>
    <w:rsid w:val="006257C0"/>
    <w:rsid w:val="00625A5E"/>
    <w:rsid w:val="00625B2B"/>
    <w:rsid w:val="00626F8D"/>
    <w:rsid w:val="00626FB5"/>
    <w:rsid w:val="00627AC1"/>
    <w:rsid w:val="00630FFA"/>
    <w:rsid w:val="006315BB"/>
    <w:rsid w:val="00631AA9"/>
    <w:rsid w:val="0063241A"/>
    <w:rsid w:val="00632ADA"/>
    <w:rsid w:val="0063460F"/>
    <w:rsid w:val="006349DB"/>
    <w:rsid w:val="00634DAC"/>
    <w:rsid w:val="0063510D"/>
    <w:rsid w:val="006353CF"/>
    <w:rsid w:val="0063599B"/>
    <w:rsid w:val="00636907"/>
    <w:rsid w:val="00636F8D"/>
    <w:rsid w:val="00636FF1"/>
    <w:rsid w:val="0064056A"/>
    <w:rsid w:val="006412C9"/>
    <w:rsid w:val="00641E8C"/>
    <w:rsid w:val="00641EAA"/>
    <w:rsid w:val="006421F7"/>
    <w:rsid w:val="00642706"/>
    <w:rsid w:val="00642A74"/>
    <w:rsid w:val="006431DB"/>
    <w:rsid w:val="0064333B"/>
    <w:rsid w:val="00643CED"/>
    <w:rsid w:val="00643F9B"/>
    <w:rsid w:val="0064536D"/>
    <w:rsid w:val="006456C1"/>
    <w:rsid w:val="00645C0A"/>
    <w:rsid w:val="00645C68"/>
    <w:rsid w:val="00646240"/>
    <w:rsid w:val="00650030"/>
    <w:rsid w:val="006517A8"/>
    <w:rsid w:val="00651FDB"/>
    <w:rsid w:val="00652E1F"/>
    <w:rsid w:val="006536A9"/>
    <w:rsid w:val="006536DA"/>
    <w:rsid w:val="00653AAE"/>
    <w:rsid w:val="00653FFD"/>
    <w:rsid w:val="0065517C"/>
    <w:rsid w:val="00655A36"/>
    <w:rsid w:val="0065713C"/>
    <w:rsid w:val="0065733F"/>
    <w:rsid w:val="00661079"/>
    <w:rsid w:val="00662581"/>
    <w:rsid w:val="0066336C"/>
    <w:rsid w:val="006637F3"/>
    <w:rsid w:val="00663CC3"/>
    <w:rsid w:val="00663FE1"/>
    <w:rsid w:val="0066498F"/>
    <w:rsid w:val="006658D7"/>
    <w:rsid w:val="0066593C"/>
    <w:rsid w:val="006669AB"/>
    <w:rsid w:val="006669CA"/>
    <w:rsid w:val="00666A0A"/>
    <w:rsid w:val="00666F8A"/>
    <w:rsid w:val="00667EAB"/>
    <w:rsid w:val="00670D21"/>
    <w:rsid w:val="00671B32"/>
    <w:rsid w:val="00671B65"/>
    <w:rsid w:val="006724C4"/>
    <w:rsid w:val="0067286F"/>
    <w:rsid w:val="00672D22"/>
    <w:rsid w:val="00672EB4"/>
    <w:rsid w:val="006732BB"/>
    <w:rsid w:val="00673D87"/>
    <w:rsid w:val="00674C66"/>
    <w:rsid w:val="00675226"/>
    <w:rsid w:val="0067524B"/>
    <w:rsid w:val="00676595"/>
    <w:rsid w:val="006769EF"/>
    <w:rsid w:val="00677EC1"/>
    <w:rsid w:val="00681970"/>
    <w:rsid w:val="00681E1A"/>
    <w:rsid w:val="00682C5B"/>
    <w:rsid w:val="00682CC1"/>
    <w:rsid w:val="00683471"/>
    <w:rsid w:val="00683784"/>
    <w:rsid w:val="006843A3"/>
    <w:rsid w:val="006843C6"/>
    <w:rsid w:val="0068519E"/>
    <w:rsid w:val="006856B6"/>
    <w:rsid w:val="0068593E"/>
    <w:rsid w:val="00686366"/>
    <w:rsid w:val="006863E5"/>
    <w:rsid w:val="006865A6"/>
    <w:rsid w:val="00687419"/>
    <w:rsid w:val="00687A46"/>
    <w:rsid w:val="00690612"/>
    <w:rsid w:val="006912C0"/>
    <w:rsid w:val="00691D3B"/>
    <w:rsid w:val="00695E5D"/>
    <w:rsid w:val="00695F62"/>
    <w:rsid w:val="0069614E"/>
    <w:rsid w:val="00697614"/>
    <w:rsid w:val="00697A47"/>
    <w:rsid w:val="006A108C"/>
    <w:rsid w:val="006A13B1"/>
    <w:rsid w:val="006A25EA"/>
    <w:rsid w:val="006A3FF7"/>
    <w:rsid w:val="006A5951"/>
    <w:rsid w:val="006A6BAC"/>
    <w:rsid w:val="006A75D5"/>
    <w:rsid w:val="006A768B"/>
    <w:rsid w:val="006A77CF"/>
    <w:rsid w:val="006A783A"/>
    <w:rsid w:val="006B0662"/>
    <w:rsid w:val="006B191F"/>
    <w:rsid w:val="006B22A3"/>
    <w:rsid w:val="006B36D6"/>
    <w:rsid w:val="006B3BF7"/>
    <w:rsid w:val="006B4090"/>
    <w:rsid w:val="006B4F91"/>
    <w:rsid w:val="006B6F4F"/>
    <w:rsid w:val="006B77BA"/>
    <w:rsid w:val="006B79D4"/>
    <w:rsid w:val="006B7C96"/>
    <w:rsid w:val="006C06D3"/>
    <w:rsid w:val="006C08FA"/>
    <w:rsid w:val="006C261A"/>
    <w:rsid w:val="006C29F1"/>
    <w:rsid w:val="006C2E49"/>
    <w:rsid w:val="006C40C1"/>
    <w:rsid w:val="006C41EC"/>
    <w:rsid w:val="006C4A2E"/>
    <w:rsid w:val="006C4B89"/>
    <w:rsid w:val="006C5775"/>
    <w:rsid w:val="006C60DA"/>
    <w:rsid w:val="006C634F"/>
    <w:rsid w:val="006C67CF"/>
    <w:rsid w:val="006C6EE1"/>
    <w:rsid w:val="006C7BC0"/>
    <w:rsid w:val="006D0165"/>
    <w:rsid w:val="006D0C38"/>
    <w:rsid w:val="006D0E6A"/>
    <w:rsid w:val="006D1601"/>
    <w:rsid w:val="006D1646"/>
    <w:rsid w:val="006D1D19"/>
    <w:rsid w:val="006D274C"/>
    <w:rsid w:val="006D2792"/>
    <w:rsid w:val="006D4790"/>
    <w:rsid w:val="006D4BBF"/>
    <w:rsid w:val="006D4FB0"/>
    <w:rsid w:val="006D5E92"/>
    <w:rsid w:val="006D6498"/>
    <w:rsid w:val="006D6FD6"/>
    <w:rsid w:val="006D7327"/>
    <w:rsid w:val="006D7ED2"/>
    <w:rsid w:val="006D7F2C"/>
    <w:rsid w:val="006E0B5B"/>
    <w:rsid w:val="006E0CE7"/>
    <w:rsid w:val="006E1051"/>
    <w:rsid w:val="006E181B"/>
    <w:rsid w:val="006E3E89"/>
    <w:rsid w:val="006E4678"/>
    <w:rsid w:val="006E494E"/>
    <w:rsid w:val="006E4B64"/>
    <w:rsid w:val="006E5B0F"/>
    <w:rsid w:val="006E6DC4"/>
    <w:rsid w:val="006E7A85"/>
    <w:rsid w:val="006F03C6"/>
    <w:rsid w:val="006F0BE8"/>
    <w:rsid w:val="006F0F0A"/>
    <w:rsid w:val="006F1AB3"/>
    <w:rsid w:val="006F2CE5"/>
    <w:rsid w:val="006F3578"/>
    <w:rsid w:val="006F396A"/>
    <w:rsid w:val="006F4AF3"/>
    <w:rsid w:val="006F4B97"/>
    <w:rsid w:val="006F4ED8"/>
    <w:rsid w:val="006F5B4D"/>
    <w:rsid w:val="006F5D6D"/>
    <w:rsid w:val="006F60A0"/>
    <w:rsid w:val="006F61F7"/>
    <w:rsid w:val="006F742B"/>
    <w:rsid w:val="007006E7"/>
    <w:rsid w:val="0070084A"/>
    <w:rsid w:val="0070102E"/>
    <w:rsid w:val="00701E95"/>
    <w:rsid w:val="00702342"/>
    <w:rsid w:val="00702603"/>
    <w:rsid w:val="00702940"/>
    <w:rsid w:val="00702B76"/>
    <w:rsid w:val="00703864"/>
    <w:rsid w:val="00704271"/>
    <w:rsid w:val="00704330"/>
    <w:rsid w:val="007046DF"/>
    <w:rsid w:val="00704E0F"/>
    <w:rsid w:val="00704FB6"/>
    <w:rsid w:val="007051C6"/>
    <w:rsid w:val="007061A8"/>
    <w:rsid w:val="00706C28"/>
    <w:rsid w:val="007073F7"/>
    <w:rsid w:val="00710D78"/>
    <w:rsid w:val="00710E5C"/>
    <w:rsid w:val="007127A6"/>
    <w:rsid w:val="00712E22"/>
    <w:rsid w:val="0071319E"/>
    <w:rsid w:val="007136AF"/>
    <w:rsid w:val="00713E9E"/>
    <w:rsid w:val="007141A7"/>
    <w:rsid w:val="007141CA"/>
    <w:rsid w:val="0071467E"/>
    <w:rsid w:val="00714E45"/>
    <w:rsid w:val="0071579D"/>
    <w:rsid w:val="00716577"/>
    <w:rsid w:val="00717936"/>
    <w:rsid w:val="0072066B"/>
    <w:rsid w:val="007215AF"/>
    <w:rsid w:val="00723C2B"/>
    <w:rsid w:val="007240F3"/>
    <w:rsid w:val="00724807"/>
    <w:rsid w:val="00724BAE"/>
    <w:rsid w:val="00724F58"/>
    <w:rsid w:val="00725264"/>
    <w:rsid w:val="00725B1A"/>
    <w:rsid w:val="00725B7D"/>
    <w:rsid w:val="00726537"/>
    <w:rsid w:val="0072797A"/>
    <w:rsid w:val="007308E9"/>
    <w:rsid w:val="00732162"/>
    <w:rsid w:val="00732F11"/>
    <w:rsid w:val="00733B44"/>
    <w:rsid w:val="00733B85"/>
    <w:rsid w:val="00734223"/>
    <w:rsid w:val="0073450F"/>
    <w:rsid w:val="007347FD"/>
    <w:rsid w:val="0073565B"/>
    <w:rsid w:val="00735A58"/>
    <w:rsid w:val="00735DB0"/>
    <w:rsid w:val="0073614B"/>
    <w:rsid w:val="00736ABC"/>
    <w:rsid w:val="00737304"/>
    <w:rsid w:val="00737691"/>
    <w:rsid w:val="00740184"/>
    <w:rsid w:val="00740B7E"/>
    <w:rsid w:val="00741094"/>
    <w:rsid w:val="007414B1"/>
    <w:rsid w:val="00741D40"/>
    <w:rsid w:val="0074252A"/>
    <w:rsid w:val="007425B7"/>
    <w:rsid w:val="00742CE3"/>
    <w:rsid w:val="00743186"/>
    <w:rsid w:val="007435CC"/>
    <w:rsid w:val="00743743"/>
    <w:rsid w:val="00743EE9"/>
    <w:rsid w:val="0074520E"/>
    <w:rsid w:val="007463D4"/>
    <w:rsid w:val="00746E17"/>
    <w:rsid w:val="00747AAC"/>
    <w:rsid w:val="00747AF8"/>
    <w:rsid w:val="00747FBC"/>
    <w:rsid w:val="00751784"/>
    <w:rsid w:val="00752527"/>
    <w:rsid w:val="00752D10"/>
    <w:rsid w:val="00752F00"/>
    <w:rsid w:val="00753354"/>
    <w:rsid w:val="00753954"/>
    <w:rsid w:val="00753B02"/>
    <w:rsid w:val="00753D3E"/>
    <w:rsid w:val="007546A1"/>
    <w:rsid w:val="00755A8E"/>
    <w:rsid w:val="00755B8D"/>
    <w:rsid w:val="00756393"/>
    <w:rsid w:val="00756490"/>
    <w:rsid w:val="007571D8"/>
    <w:rsid w:val="00757994"/>
    <w:rsid w:val="00757BAD"/>
    <w:rsid w:val="00757DE9"/>
    <w:rsid w:val="00760DD4"/>
    <w:rsid w:val="00760E87"/>
    <w:rsid w:val="007614C1"/>
    <w:rsid w:val="007631C0"/>
    <w:rsid w:val="007633AE"/>
    <w:rsid w:val="00763C68"/>
    <w:rsid w:val="00763D98"/>
    <w:rsid w:val="00764D93"/>
    <w:rsid w:val="00765327"/>
    <w:rsid w:val="007654A1"/>
    <w:rsid w:val="00766006"/>
    <w:rsid w:val="00766731"/>
    <w:rsid w:val="0076776A"/>
    <w:rsid w:val="007710B3"/>
    <w:rsid w:val="007716A7"/>
    <w:rsid w:val="0077232B"/>
    <w:rsid w:val="007729B1"/>
    <w:rsid w:val="00772A18"/>
    <w:rsid w:val="00772C0A"/>
    <w:rsid w:val="00772F06"/>
    <w:rsid w:val="00773107"/>
    <w:rsid w:val="00773658"/>
    <w:rsid w:val="007739AD"/>
    <w:rsid w:val="007742C5"/>
    <w:rsid w:val="00775040"/>
    <w:rsid w:val="00775736"/>
    <w:rsid w:val="00775E65"/>
    <w:rsid w:val="007764A4"/>
    <w:rsid w:val="00776C6F"/>
    <w:rsid w:val="0077728A"/>
    <w:rsid w:val="0077784B"/>
    <w:rsid w:val="007779B6"/>
    <w:rsid w:val="00780260"/>
    <w:rsid w:val="00780567"/>
    <w:rsid w:val="00780600"/>
    <w:rsid w:val="00781C33"/>
    <w:rsid w:val="00781C53"/>
    <w:rsid w:val="00781DCB"/>
    <w:rsid w:val="00781DF8"/>
    <w:rsid w:val="00781F66"/>
    <w:rsid w:val="00782399"/>
    <w:rsid w:val="00782597"/>
    <w:rsid w:val="00782B50"/>
    <w:rsid w:val="00784002"/>
    <w:rsid w:val="007843C0"/>
    <w:rsid w:val="00785B41"/>
    <w:rsid w:val="00786DA4"/>
    <w:rsid w:val="00787ED0"/>
    <w:rsid w:val="00787EE4"/>
    <w:rsid w:val="00791956"/>
    <w:rsid w:val="00791B0A"/>
    <w:rsid w:val="007927F6"/>
    <w:rsid w:val="00793A26"/>
    <w:rsid w:val="0079424E"/>
    <w:rsid w:val="00794660"/>
    <w:rsid w:val="007948E3"/>
    <w:rsid w:val="0079558E"/>
    <w:rsid w:val="00795DF7"/>
    <w:rsid w:val="00796089"/>
    <w:rsid w:val="00797405"/>
    <w:rsid w:val="007A0172"/>
    <w:rsid w:val="007A1459"/>
    <w:rsid w:val="007A2AF6"/>
    <w:rsid w:val="007A303B"/>
    <w:rsid w:val="007A30D4"/>
    <w:rsid w:val="007A3120"/>
    <w:rsid w:val="007A3626"/>
    <w:rsid w:val="007A38D7"/>
    <w:rsid w:val="007A3E6F"/>
    <w:rsid w:val="007A3F43"/>
    <w:rsid w:val="007A445E"/>
    <w:rsid w:val="007A48EC"/>
    <w:rsid w:val="007A4B9D"/>
    <w:rsid w:val="007A6FC7"/>
    <w:rsid w:val="007B0803"/>
    <w:rsid w:val="007B1168"/>
    <w:rsid w:val="007B181A"/>
    <w:rsid w:val="007B1AB0"/>
    <w:rsid w:val="007B1D7B"/>
    <w:rsid w:val="007B36A2"/>
    <w:rsid w:val="007B3A87"/>
    <w:rsid w:val="007B3D3A"/>
    <w:rsid w:val="007B3F8F"/>
    <w:rsid w:val="007B41EF"/>
    <w:rsid w:val="007B42B9"/>
    <w:rsid w:val="007B5310"/>
    <w:rsid w:val="007B5C44"/>
    <w:rsid w:val="007B6146"/>
    <w:rsid w:val="007B638B"/>
    <w:rsid w:val="007B6582"/>
    <w:rsid w:val="007B69E3"/>
    <w:rsid w:val="007B7F50"/>
    <w:rsid w:val="007C03C1"/>
    <w:rsid w:val="007C17DE"/>
    <w:rsid w:val="007C2CF8"/>
    <w:rsid w:val="007C3A8C"/>
    <w:rsid w:val="007C405A"/>
    <w:rsid w:val="007C466E"/>
    <w:rsid w:val="007C4BC9"/>
    <w:rsid w:val="007C6721"/>
    <w:rsid w:val="007C7894"/>
    <w:rsid w:val="007C7F1C"/>
    <w:rsid w:val="007D09E2"/>
    <w:rsid w:val="007D1963"/>
    <w:rsid w:val="007D21A3"/>
    <w:rsid w:val="007D235F"/>
    <w:rsid w:val="007D2ADD"/>
    <w:rsid w:val="007D30B8"/>
    <w:rsid w:val="007D3674"/>
    <w:rsid w:val="007D444B"/>
    <w:rsid w:val="007D45F5"/>
    <w:rsid w:val="007D753E"/>
    <w:rsid w:val="007D7FA1"/>
    <w:rsid w:val="007E0523"/>
    <w:rsid w:val="007E07CB"/>
    <w:rsid w:val="007E08FD"/>
    <w:rsid w:val="007E0A0F"/>
    <w:rsid w:val="007E12CC"/>
    <w:rsid w:val="007E2B37"/>
    <w:rsid w:val="007E2C6C"/>
    <w:rsid w:val="007E3244"/>
    <w:rsid w:val="007E36FC"/>
    <w:rsid w:val="007E3B10"/>
    <w:rsid w:val="007E3CAF"/>
    <w:rsid w:val="007E3F87"/>
    <w:rsid w:val="007E4A61"/>
    <w:rsid w:val="007E5DE3"/>
    <w:rsid w:val="007E72FA"/>
    <w:rsid w:val="007E7F88"/>
    <w:rsid w:val="007F0DA6"/>
    <w:rsid w:val="007F1FD0"/>
    <w:rsid w:val="007F2306"/>
    <w:rsid w:val="007F2FE2"/>
    <w:rsid w:val="007F3524"/>
    <w:rsid w:val="007F36CF"/>
    <w:rsid w:val="007F45A9"/>
    <w:rsid w:val="007F47FA"/>
    <w:rsid w:val="007F4B1F"/>
    <w:rsid w:val="007F565A"/>
    <w:rsid w:val="007F6A89"/>
    <w:rsid w:val="007F7719"/>
    <w:rsid w:val="007F7CA5"/>
    <w:rsid w:val="00800899"/>
    <w:rsid w:val="008011D0"/>
    <w:rsid w:val="00801E2C"/>
    <w:rsid w:val="00801E71"/>
    <w:rsid w:val="00801F67"/>
    <w:rsid w:val="008022AA"/>
    <w:rsid w:val="008023D5"/>
    <w:rsid w:val="00802446"/>
    <w:rsid w:val="00802567"/>
    <w:rsid w:val="00802B05"/>
    <w:rsid w:val="00802FE9"/>
    <w:rsid w:val="00803017"/>
    <w:rsid w:val="00803551"/>
    <w:rsid w:val="008040D5"/>
    <w:rsid w:val="008056DA"/>
    <w:rsid w:val="00805950"/>
    <w:rsid w:val="00805B81"/>
    <w:rsid w:val="008065B1"/>
    <w:rsid w:val="00807010"/>
    <w:rsid w:val="008075FA"/>
    <w:rsid w:val="00807D4A"/>
    <w:rsid w:val="00810516"/>
    <w:rsid w:val="008108BB"/>
    <w:rsid w:val="00810A91"/>
    <w:rsid w:val="008116CD"/>
    <w:rsid w:val="00811C35"/>
    <w:rsid w:val="00811D54"/>
    <w:rsid w:val="008140E0"/>
    <w:rsid w:val="0081434A"/>
    <w:rsid w:val="008148F5"/>
    <w:rsid w:val="00814B15"/>
    <w:rsid w:val="0081536A"/>
    <w:rsid w:val="008155B3"/>
    <w:rsid w:val="00815E94"/>
    <w:rsid w:val="00815ED2"/>
    <w:rsid w:val="00816DC5"/>
    <w:rsid w:val="008172C9"/>
    <w:rsid w:val="00817A6C"/>
    <w:rsid w:val="00817C99"/>
    <w:rsid w:val="008204C8"/>
    <w:rsid w:val="008210B7"/>
    <w:rsid w:val="00821351"/>
    <w:rsid w:val="008215BA"/>
    <w:rsid w:val="00822044"/>
    <w:rsid w:val="008223FA"/>
    <w:rsid w:val="008227D4"/>
    <w:rsid w:val="00823D58"/>
    <w:rsid w:val="00823FBD"/>
    <w:rsid w:val="00825440"/>
    <w:rsid w:val="008257BD"/>
    <w:rsid w:val="0082594A"/>
    <w:rsid w:val="00826C29"/>
    <w:rsid w:val="00830060"/>
    <w:rsid w:val="008306FA"/>
    <w:rsid w:val="008317FB"/>
    <w:rsid w:val="0083228B"/>
    <w:rsid w:val="00832DF0"/>
    <w:rsid w:val="00833AF5"/>
    <w:rsid w:val="008341E5"/>
    <w:rsid w:val="00834383"/>
    <w:rsid w:val="008347A6"/>
    <w:rsid w:val="00834FC6"/>
    <w:rsid w:val="008355F6"/>
    <w:rsid w:val="00835A1D"/>
    <w:rsid w:val="008363C4"/>
    <w:rsid w:val="0083657F"/>
    <w:rsid w:val="00837003"/>
    <w:rsid w:val="0083745D"/>
    <w:rsid w:val="00840697"/>
    <w:rsid w:val="008407E7"/>
    <w:rsid w:val="00840FAE"/>
    <w:rsid w:val="00841025"/>
    <w:rsid w:val="00841740"/>
    <w:rsid w:val="008422A8"/>
    <w:rsid w:val="00842966"/>
    <w:rsid w:val="00842BC2"/>
    <w:rsid w:val="00843F40"/>
    <w:rsid w:val="0084455F"/>
    <w:rsid w:val="008445A1"/>
    <w:rsid w:val="00844619"/>
    <w:rsid w:val="00845648"/>
    <w:rsid w:val="00845BDC"/>
    <w:rsid w:val="00845F95"/>
    <w:rsid w:val="0084643A"/>
    <w:rsid w:val="008475D0"/>
    <w:rsid w:val="00847D29"/>
    <w:rsid w:val="00847D80"/>
    <w:rsid w:val="00850845"/>
    <w:rsid w:val="00850E87"/>
    <w:rsid w:val="00851A4B"/>
    <w:rsid w:val="00851E1B"/>
    <w:rsid w:val="00852108"/>
    <w:rsid w:val="008526BA"/>
    <w:rsid w:val="00852AB1"/>
    <w:rsid w:val="008539F8"/>
    <w:rsid w:val="00853E45"/>
    <w:rsid w:val="00854BBF"/>
    <w:rsid w:val="00855023"/>
    <w:rsid w:val="0085576D"/>
    <w:rsid w:val="008557CA"/>
    <w:rsid w:val="00856323"/>
    <w:rsid w:val="00856521"/>
    <w:rsid w:val="00856AA5"/>
    <w:rsid w:val="0085797F"/>
    <w:rsid w:val="00857B65"/>
    <w:rsid w:val="00857C77"/>
    <w:rsid w:val="00857D66"/>
    <w:rsid w:val="0086006F"/>
    <w:rsid w:val="00860273"/>
    <w:rsid w:val="0086029E"/>
    <w:rsid w:val="00860368"/>
    <w:rsid w:val="0086284E"/>
    <w:rsid w:val="00862C3E"/>
    <w:rsid w:val="008638B9"/>
    <w:rsid w:val="0086396F"/>
    <w:rsid w:val="00864148"/>
    <w:rsid w:val="008645B2"/>
    <w:rsid w:val="00865D0D"/>
    <w:rsid w:val="00866029"/>
    <w:rsid w:val="00866FB4"/>
    <w:rsid w:val="00867362"/>
    <w:rsid w:val="00867C5E"/>
    <w:rsid w:val="00870729"/>
    <w:rsid w:val="00872A7D"/>
    <w:rsid w:val="00873DE0"/>
    <w:rsid w:val="0087478D"/>
    <w:rsid w:val="00874B0F"/>
    <w:rsid w:val="00874DC3"/>
    <w:rsid w:val="00874FBB"/>
    <w:rsid w:val="00875534"/>
    <w:rsid w:val="00875B4B"/>
    <w:rsid w:val="00876285"/>
    <w:rsid w:val="0087643E"/>
    <w:rsid w:val="00876987"/>
    <w:rsid w:val="0087713C"/>
    <w:rsid w:val="0087734A"/>
    <w:rsid w:val="00877682"/>
    <w:rsid w:val="00877BED"/>
    <w:rsid w:val="00880084"/>
    <w:rsid w:val="00880ADC"/>
    <w:rsid w:val="00880D30"/>
    <w:rsid w:val="00881671"/>
    <w:rsid w:val="008840AE"/>
    <w:rsid w:val="008844BD"/>
    <w:rsid w:val="008846FE"/>
    <w:rsid w:val="00886A4A"/>
    <w:rsid w:val="00886B8A"/>
    <w:rsid w:val="00886F9D"/>
    <w:rsid w:val="00886FC4"/>
    <w:rsid w:val="00887654"/>
    <w:rsid w:val="00887D9D"/>
    <w:rsid w:val="00890291"/>
    <w:rsid w:val="00890662"/>
    <w:rsid w:val="00890E1F"/>
    <w:rsid w:val="008924C4"/>
    <w:rsid w:val="008930E6"/>
    <w:rsid w:val="008946CB"/>
    <w:rsid w:val="00894A7D"/>
    <w:rsid w:val="00894BC1"/>
    <w:rsid w:val="008953F8"/>
    <w:rsid w:val="00896FA0"/>
    <w:rsid w:val="00897264"/>
    <w:rsid w:val="008A001A"/>
    <w:rsid w:val="008A097C"/>
    <w:rsid w:val="008A139A"/>
    <w:rsid w:val="008A15B3"/>
    <w:rsid w:val="008A2427"/>
    <w:rsid w:val="008A2493"/>
    <w:rsid w:val="008A296C"/>
    <w:rsid w:val="008A2CA2"/>
    <w:rsid w:val="008A3132"/>
    <w:rsid w:val="008A3203"/>
    <w:rsid w:val="008A3728"/>
    <w:rsid w:val="008A420B"/>
    <w:rsid w:val="008A550F"/>
    <w:rsid w:val="008A56D1"/>
    <w:rsid w:val="008A5854"/>
    <w:rsid w:val="008A769C"/>
    <w:rsid w:val="008A793E"/>
    <w:rsid w:val="008B0FBC"/>
    <w:rsid w:val="008B1E89"/>
    <w:rsid w:val="008B2392"/>
    <w:rsid w:val="008B46C3"/>
    <w:rsid w:val="008B58B0"/>
    <w:rsid w:val="008B653B"/>
    <w:rsid w:val="008B656A"/>
    <w:rsid w:val="008B6AC3"/>
    <w:rsid w:val="008B7F55"/>
    <w:rsid w:val="008C130E"/>
    <w:rsid w:val="008C1C96"/>
    <w:rsid w:val="008C368F"/>
    <w:rsid w:val="008C3D7E"/>
    <w:rsid w:val="008C494E"/>
    <w:rsid w:val="008C5742"/>
    <w:rsid w:val="008C6946"/>
    <w:rsid w:val="008C78E3"/>
    <w:rsid w:val="008C7D23"/>
    <w:rsid w:val="008D1551"/>
    <w:rsid w:val="008D17FC"/>
    <w:rsid w:val="008D1E56"/>
    <w:rsid w:val="008D218F"/>
    <w:rsid w:val="008D29A9"/>
    <w:rsid w:val="008D4726"/>
    <w:rsid w:val="008D5924"/>
    <w:rsid w:val="008D5AC4"/>
    <w:rsid w:val="008D5D34"/>
    <w:rsid w:val="008D6117"/>
    <w:rsid w:val="008D74A0"/>
    <w:rsid w:val="008D7A40"/>
    <w:rsid w:val="008E03F0"/>
    <w:rsid w:val="008E096C"/>
    <w:rsid w:val="008E0BA3"/>
    <w:rsid w:val="008E12C1"/>
    <w:rsid w:val="008E2830"/>
    <w:rsid w:val="008E3D48"/>
    <w:rsid w:val="008E54D8"/>
    <w:rsid w:val="008E58D1"/>
    <w:rsid w:val="008E6BDB"/>
    <w:rsid w:val="008E6F21"/>
    <w:rsid w:val="008E70DE"/>
    <w:rsid w:val="008F0034"/>
    <w:rsid w:val="008F02E4"/>
    <w:rsid w:val="008F0BB8"/>
    <w:rsid w:val="008F1426"/>
    <w:rsid w:val="008F1484"/>
    <w:rsid w:val="008F1493"/>
    <w:rsid w:val="008F14D1"/>
    <w:rsid w:val="008F1833"/>
    <w:rsid w:val="008F18A7"/>
    <w:rsid w:val="008F18B1"/>
    <w:rsid w:val="008F191B"/>
    <w:rsid w:val="008F1A1F"/>
    <w:rsid w:val="008F2976"/>
    <w:rsid w:val="008F4627"/>
    <w:rsid w:val="008F4993"/>
    <w:rsid w:val="008F4E8D"/>
    <w:rsid w:val="008F5472"/>
    <w:rsid w:val="008F5B58"/>
    <w:rsid w:val="008F5E8F"/>
    <w:rsid w:val="008F6AFC"/>
    <w:rsid w:val="008F7CEE"/>
    <w:rsid w:val="008F7F0A"/>
    <w:rsid w:val="009001D4"/>
    <w:rsid w:val="00900608"/>
    <w:rsid w:val="00900832"/>
    <w:rsid w:val="00900E22"/>
    <w:rsid w:val="00901975"/>
    <w:rsid w:val="00901BE8"/>
    <w:rsid w:val="00902AE9"/>
    <w:rsid w:val="0090304B"/>
    <w:rsid w:val="00903E9B"/>
    <w:rsid w:val="009055C6"/>
    <w:rsid w:val="00906A49"/>
    <w:rsid w:val="009078F4"/>
    <w:rsid w:val="00910DB7"/>
    <w:rsid w:val="00911023"/>
    <w:rsid w:val="009110C1"/>
    <w:rsid w:val="009112E7"/>
    <w:rsid w:val="00911DF3"/>
    <w:rsid w:val="0091204F"/>
    <w:rsid w:val="00912DC6"/>
    <w:rsid w:val="0091339C"/>
    <w:rsid w:val="00915992"/>
    <w:rsid w:val="00915A46"/>
    <w:rsid w:val="00916A0A"/>
    <w:rsid w:val="00916C8F"/>
    <w:rsid w:val="00920601"/>
    <w:rsid w:val="0092062D"/>
    <w:rsid w:val="00920C3F"/>
    <w:rsid w:val="00920C59"/>
    <w:rsid w:val="0092188D"/>
    <w:rsid w:val="009231CD"/>
    <w:rsid w:val="009236B7"/>
    <w:rsid w:val="00923B6A"/>
    <w:rsid w:val="00924072"/>
    <w:rsid w:val="0092707A"/>
    <w:rsid w:val="009272DD"/>
    <w:rsid w:val="0092747E"/>
    <w:rsid w:val="00930866"/>
    <w:rsid w:val="0093087B"/>
    <w:rsid w:val="0093098C"/>
    <w:rsid w:val="00930CF3"/>
    <w:rsid w:val="009320A7"/>
    <w:rsid w:val="009320F0"/>
    <w:rsid w:val="009327B7"/>
    <w:rsid w:val="0093379A"/>
    <w:rsid w:val="009346E2"/>
    <w:rsid w:val="0093477D"/>
    <w:rsid w:val="00934DE6"/>
    <w:rsid w:val="0093640E"/>
    <w:rsid w:val="00936705"/>
    <w:rsid w:val="0093777D"/>
    <w:rsid w:val="00940ADC"/>
    <w:rsid w:val="0094135D"/>
    <w:rsid w:val="00941364"/>
    <w:rsid w:val="009413DC"/>
    <w:rsid w:val="0094166A"/>
    <w:rsid w:val="00941784"/>
    <w:rsid w:val="0094182C"/>
    <w:rsid w:val="00941B38"/>
    <w:rsid w:val="00941B88"/>
    <w:rsid w:val="00942918"/>
    <w:rsid w:val="009430D5"/>
    <w:rsid w:val="0094351E"/>
    <w:rsid w:val="0094359A"/>
    <w:rsid w:val="00943681"/>
    <w:rsid w:val="0094480A"/>
    <w:rsid w:val="009448A5"/>
    <w:rsid w:val="009448DA"/>
    <w:rsid w:val="00944ADD"/>
    <w:rsid w:val="0094566E"/>
    <w:rsid w:val="00945686"/>
    <w:rsid w:val="00945A5A"/>
    <w:rsid w:val="00947BAA"/>
    <w:rsid w:val="00947EE9"/>
    <w:rsid w:val="00947F48"/>
    <w:rsid w:val="0095070F"/>
    <w:rsid w:val="00950FA2"/>
    <w:rsid w:val="00951053"/>
    <w:rsid w:val="0095105D"/>
    <w:rsid w:val="0095112D"/>
    <w:rsid w:val="009519C9"/>
    <w:rsid w:val="009520ED"/>
    <w:rsid w:val="00952125"/>
    <w:rsid w:val="00952194"/>
    <w:rsid w:val="0095290D"/>
    <w:rsid w:val="00953347"/>
    <w:rsid w:val="0095372F"/>
    <w:rsid w:val="0095503E"/>
    <w:rsid w:val="0095522D"/>
    <w:rsid w:val="00957226"/>
    <w:rsid w:val="009572C0"/>
    <w:rsid w:val="0096005A"/>
    <w:rsid w:val="00960A11"/>
    <w:rsid w:val="00960AA4"/>
    <w:rsid w:val="0096250A"/>
    <w:rsid w:val="00962E86"/>
    <w:rsid w:val="00962F1B"/>
    <w:rsid w:val="00964316"/>
    <w:rsid w:val="009649FE"/>
    <w:rsid w:val="00964D70"/>
    <w:rsid w:val="00965443"/>
    <w:rsid w:val="00967682"/>
    <w:rsid w:val="00970EC6"/>
    <w:rsid w:val="00971345"/>
    <w:rsid w:val="0097174A"/>
    <w:rsid w:val="00972051"/>
    <w:rsid w:val="00973385"/>
    <w:rsid w:val="00973B52"/>
    <w:rsid w:val="00973C89"/>
    <w:rsid w:val="009745F4"/>
    <w:rsid w:val="00974C04"/>
    <w:rsid w:val="00974C93"/>
    <w:rsid w:val="0097587F"/>
    <w:rsid w:val="00975C89"/>
    <w:rsid w:val="00975CB8"/>
    <w:rsid w:val="0097680D"/>
    <w:rsid w:val="00977452"/>
    <w:rsid w:val="0098037A"/>
    <w:rsid w:val="00980A07"/>
    <w:rsid w:val="00982418"/>
    <w:rsid w:val="00982962"/>
    <w:rsid w:val="00982AED"/>
    <w:rsid w:val="00982E2F"/>
    <w:rsid w:val="00982E67"/>
    <w:rsid w:val="00982EA7"/>
    <w:rsid w:val="00984338"/>
    <w:rsid w:val="00984594"/>
    <w:rsid w:val="0098484A"/>
    <w:rsid w:val="00984FA0"/>
    <w:rsid w:val="0098597B"/>
    <w:rsid w:val="00985EF5"/>
    <w:rsid w:val="009863CC"/>
    <w:rsid w:val="009869DC"/>
    <w:rsid w:val="00986B55"/>
    <w:rsid w:val="00986C9C"/>
    <w:rsid w:val="00987B8F"/>
    <w:rsid w:val="009919CE"/>
    <w:rsid w:val="00991AD1"/>
    <w:rsid w:val="00992A50"/>
    <w:rsid w:val="009949B6"/>
    <w:rsid w:val="009951FE"/>
    <w:rsid w:val="00995D2C"/>
    <w:rsid w:val="009969E5"/>
    <w:rsid w:val="009A0943"/>
    <w:rsid w:val="009A09D3"/>
    <w:rsid w:val="009A11F7"/>
    <w:rsid w:val="009A1311"/>
    <w:rsid w:val="009A17AF"/>
    <w:rsid w:val="009A273B"/>
    <w:rsid w:val="009A2BF9"/>
    <w:rsid w:val="009A3047"/>
    <w:rsid w:val="009A431E"/>
    <w:rsid w:val="009A4335"/>
    <w:rsid w:val="009A4E9A"/>
    <w:rsid w:val="009A50A8"/>
    <w:rsid w:val="009A5BCE"/>
    <w:rsid w:val="009A6183"/>
    <w:rsid w:val="009A6B26"/>
    <w:rsid w:val="009A7070"/>
    <w:rsid w:val="009A7762"/>
    <w:rsid w:val="009A7804"/>
    <w:rsid w:val="009A7D41"/>
    <w:rsid w:val="009B019B"/>
    <w:rsid w:val="009B0F1B"/>
    <w:rsid w:val="009B1F46"/>
    <w:rsid w:val="009B3AA9"/>
    <w:rsid w:val="009B43FF"/>
    <w:rsid w:val="009B560B"/>
    <w:rsid w:val="009B56A6"/>
    <w:rsid w:val="009B5A1C"/>
    <w:rsid w:val="009B648D"/>
    <w:rsid w:val="009B65CB"/>
    <w:rsid w:val="009B70EF"/>
    <w:rsid w:val="009B7EEC"/>
    <w:rsid w:val="009C2605"/>
    <w:rsid w:val="009C2F51"/>
    <w:rsid w:val="009C32F1"/>
    <w:rsid w:val="009C37AE"/>
    <w:rsid w:val="009C3E2E"/>
    <w:rsid w:val="009C53B3"/>
    <w:rsid w:val="009C5A5D"/>
    <w:rsid w:val="009C6074"/>
    <w:rsid w:val="009C6DB2"/>
    <w:rsid w:val="009C6E29"/>
    <w:rsid w:val="009C70C0"/>
    <w:rsid w:val="009D1235"/>
    <w:rsid w:val="009D16E3"/>
    <w:rsid w:val="009D1EFD"/>
    <w:rsid w:val="009D2FAC"/>
    <w:rsid w:val="009D3C30"/>
    <w:rsid w:val="009D602A"/>
    <w:rsid w:val="009D7A97"/>
    <w:rsid w:val="009D7D1A"/>
    <w:rsid w:val="009E1035"/>
    <w:rsid w:val="009E1253"/>
    <w:rsid w:val="009E15D3"/>
    <w:rsid w:val="009E197B"/>
    <w:rsid w:val="009E33BC"/>
    <w:rsid w:val="009E40CD"/>
    <w:rsid w:val="009E415E"/>
    <w:rsid w:val="009E4831"/>
    <w:rsid w:val="009E5060"/>
    <w:rsid w:val="009E5A13"/>
    <w:rsid w:val="009E63DB"/>
    <w:rsid w:val="009E6A51"/>
    <w:rsid w:val="009E7807"/>
    <w:rsid w:val="009F08F0"/>
    <w:rsid w:val="009F13A7"/>
    <w:rsid w:val="009F13C9"/>
    <w:rsid w:val="009F1DA9"/>
    <w:rsid w:val="009F3B78"/>
    <w:rsid w:val="009F3C17"/>
    <w:rsid w:val="009F5146"/>
    <w:rsid w:val="009F5F24"/>
    <w:rsid w:val="009F6085"/>
    <w:rsid w:val="009F7207"/>
    <w:rsid w:val="009F7D20"/>
    <w:rsid w:val="00A014C4"/>
    <w:rsid w:val="00A01D66"/>
    <w:rsid w:val="00A025AB"/>
    <w:rsid w:val="00A02938"/>
    <w:rsid w:val="00A029EA"/>
    <w:rsid w:val="00A02B17"/>
    <w:rsid w:val="00A0398A"/>
    <w:rsid w:val="00A04044"/>
    <w:rsid w:val="00A04FA1"/>
    <w:rsid w:val="00A0527B"/>
    <w:rsid w:val="00A05732"/>
    <w:rsid w:val="00A05988"/>
    <w:rsid w:val="00A05A6A"/>
    <w:rsid w:val="00A060E0"/>
    <w:rsid w:val="00A06CC6"/>
    <w:rsid w:val="00A0718C"/>
    <w:rsid w:val="00A118CE"/>
    <w:rsid w:val="00A1226C"/>
    <w:rsid w:val="00A12790"/>
    <w:rsid w:val="00A134F3"/>
    <w:rsid w:val="00A13DA7"/>
    <w:rsid w:val="00A146A6"/>
    <w:rsid w:val="00A14798"/>
    <w:rsid w:val="00A1479C"/>
    <w:rsid w:val="00A152B0"/>
    <w:rsid w:val="00A1562C"/>
    <w:rsid w:val="00A157A2"/>
    <w:rsid w:val="00A15D2B"/>
    <w:rsid w:val="00A15E60"/>
    <w:rsid w:val="00A16B26"/>
    <w:rsid w:val="00A16B83"/>
    <w:rsid w:val="00A1742A"/>
    <w:rsid w:val="00A20914"/>
    <w:rsid w:val="00A21622"/>
    <w:rsid w:val="00A2168A"/>
    <w:rsid w:val="00A21F4C"/>
    <w:rsid w:val="00A2252F"/>
    <w:rsid w:val="00A22594"/>
    <w:rsid w:val="00A2279E"/>
    <w:rsid w:val="00A235BA"/>
    <w:rsid w:val="00A24637"/>
    <w:rsid w:val="00A24E11"/>
    <w:rsid w:val="00A24E32"/>
    <w:rsid w:val="00A27EED"/>
    <w:rsid w:val="00A308FC"/>
    <w:rsid w:val="00A30F72"/>
    <w:rsid w:val="00A34444"/>
    <w:rsid w:val="00A34B6F"/>
    <w:rsid w:val="00A359D0"/>
    <w:rsid w:val="00A35F41"/>
    <w:rsid w:val="00A36283"/>
    <w:rsid w:val="00A36567"/>
    <w:rsid w:val="00A36B2C"/>
    <w:rsid w:val="00A36B61"/>
    <w:rsid w:val="00A37C84"/>
    <w:rsid w:val="00A4146E"/>
    <w:rsid w:val="00A41BBA"/>
    <w:rsid w:val="00A41F92"/>
    <w:rsid w:val="00A420A5"/>
    <w:rsid w:val="00A424AA"/>
    <w:rsid w:val="00A42831"/>
    <w:rsid w:val="00A444ED"/>
    <w:rsid w:val="00A44598"/>
    <w:rsid w:val="00A457C0"/>
    <w:rsid w:val="00A45B53"/>
    <w:rsid w:val="00A47E77"/>
    <w:rsid w:val="00A509BD"/>
    <w:rsid w:val="00A50BA2"/>
    <w:rsid w:val="00A50CBF"/>
    <w:rsid w:val="00A513CE"/>
    <w:rsid w:val="00A51E09"/>
    <w:rsid w:val="00A52F24"/>
    <w:rsid w:val="00A53473"/>
    <w:rsid w:val="00A5393C"/>
    <w:rsid w:val="00A54A3E"/>
    <w:rsid w:val="00A54D9A"/>
    <w:rsid w:val="00A550A3"/>
    <w:rsid w:val="00A552EB"/>
    <w:rsid w:val="00A5562E"/>
    <w:rsid w:val="00A565FE"/>
    <w:rsid w:val="00A57028"/>
    <w:rsid w:val="00A57E5E"/>
    <w:rsid w:val="00A6016D"/>
    <w:rsid w:val="00A609E6"/>
    <w:rsid w:val="00A614A8"/>
    <w:rsid w:val="00A61C50"/>
    <w:rsid w:val="00A62929"/>
    <w:rsid w:val="00A62D31"/>
    <w:rsid w:val="00A63921"/>
    <w:rsid w:val="00A639B1"/>
    <w:rsid w:val="00A63D30"/>
    <w:rsid w:val="00A63F13"/>
    <w:rsid w:val="00A64EA0"/>
    <w:rsid w:val="00A65EBB"/>
    <w:rsid w:val="00A65FF7"/>
    <w:rsid w:val="00A66001"/>
    <w:rsid w:val="00A66958"/>
    <w:rsid w:val="00A67317"/>
    <w:rsid w:val="00A67357"/>
    <w:rsid w:val="00A67FB6"/>
    <w:rsid w:val="00A70966"/>
    <w:rsid w:val="00A714A9"/>
    <w:rsid w:val="00A7191A"/>
    <w:rsid w:val="00A7379A"/>
    <w:rsid w:val="00A7396A"/>
    <w:rsid w:val="00A73D0E"/>
    <w:rsid w:val="00A74E25"/>
    <w:rsid w:val="00A75769"/>
    <w:rsid w:val="00A75E70"/>
    <w:rsid w:val="00A7633C"/>
    <w:rsid w:val="00A766F3"/>
    <w:rsid w:val="00A76AA4"/>
    <w:rsid w:val="00A776D6"/>
    <w:rsid w:val="00A80652"/>
    <w:rsid w:val="00A80761"/>
    <w:rsid w:val="00A82386"/>
    <w:rsid w:val="00A82C0E"/>
    <w:rsid w:val="00A82C22"/>
    <w:rsid w:val="00A838C9"/>
    <w:rsid w:val="00A83AC0"/>
    <w:rsid w:val="00A85E48"/>
    <w:rsid w:val="00A86416"/>
    <w:rsid w:val="00A865F8"/>
    <w:rsid w:val="00A8682C"/>
    <w:rsid w:val="00A86ACC"/>
    <w:rsid w:val="00A86DF0"/>
    <w:rsid w:val="00A86F68"/>
    <w:rsid w:val="00A871E3"/>
    <w:rsid w:val="00A903E7"/>
    <w:rsid w:val="00A90A7E"/>
    <w:rsid w:val="00A90C73"/>
    <w:rsid w:val="00A90D59"/>
    <w:rsid w:val="00A910EF"/>
    <w:rsid w:val="00A91453"/>
    <w:rsid w:val="00A916CF"/>
    <w:rsid w:val="00A91FA6"/>
    <w:rsid w:val="00A93309"/>
    <w:rsid w:val="00A9571D"/>
    <w:rsid w:val="00A960FB"/>
    <w:rsid w:val="00A9626C"/>
    <w:rsid w:val="00A96307"/>
    <w:rsid w:val="00A9649F"/>
    <w:rsid w:val="00A967C0"/>
    <w:rsid w:val="00A974C6"/>
    <w:rsid w:val="00A97BEF"/>
    <w:rsid w:val="00A97F3E"/>
    <w:rsid w:val="00A97F6E"/>
    <w:rsid w:val="00AA0400"/>
    <w:rsid w:val="00AA11A5"/>
    <w:rsid w:val="00AA1D4A"/>
    <w:rsid w:val="00AA1EC9"/>
    <w:rsid w:val="00AA2356"/>
    <w:rsid w:val="00AA2523"/>
    <w:rsid w:val="00AA2B8C"/>
    <w:rsid w:val="00AA2DD2"/>
    <w:rsid w:val="00AA3B35"/>
    <w:rsid w:val="00AA3E5D"/>
    <w:rsid w:val="00AA4B35"/>
    <w:rsid w:val="00AA5274"/>
    <w:rsid w:val="00AA5A76"/>
    <w:rsid w:val="00AA6D6C"/>
    <w:rsid w:val="00AA76C8"/>
    <w:rsid w:val="00AB1079"/>
    <w:rsid w:val="00AB113E"/>
    <w:rsid w:val="00AB1186"/>
    <w:rsid w:val="00AB1948"/>
    <w:rsid w:val="00AB19F3"/>
    <w:rsid w:val="00AB1DF0"/>
    <w:rsid w:val="00AB238E"/>
    <w:rsid w:val="00AB28DD"/>
    <w:rsid w:val="00AB4B0B"/>
    <w:rsid w:val="00AB510A"/>
    <w:rsid w:val="00AB59CD"/>
    <w:rsid w:val="00AB6679"/>
    <w:rsid w:val="00AB6DE1"/>
    <w:rsid w:val="00AC0686"/>
    <w:rsid w:val="00AC06AD"/>
    <w:rsid w:val="00AC13C6"/>
    <w:rsid w:val="00AC168F"/>
    <w:rsid w:val="00AC1947"/>
    <w:rsid w:val="00AC26ED"/>
    <w:rsid w:val="00AC2754"/>
    <w:rsid w:val="00AC2C94"/>
    <w:rsid w:val="00AC3C2C"/>
    <w:rsid w:val="00AC4346"/>
    <w:rsid w:val="00AC4480"/>
    <w:rsid w:val="00AC49D2"/>
    <w:rsid w:val="00AC4B80"/>
    <w:rsid w:val="00AC5465"/>
    <w:rsid w:val="00AC5A98"/>
    <w:rsid w:val="00AC6C56"/>
    <w:rsid w:val="00AC778C"/>
    <w:rsid w:val="00AC7B17"/>
    <w:rsid w:val="00AD1841"/>
    <w:rsid w:val="00AD18F9"/>
    <w:rsid w:val="00AD191F"/>
    <w:rsid w:val="00AD28F0"/>
    <w:rsid w:val="00AD3C6D"/>
    <w:rsid w:val="00AD404B"/>
    <w:rsid w:val="00AD5772"/>
    <w:rsid w:val="00AD590B"/>
    <w:rsid w:val="00AD6173"/>
    <w:rsid w:val="00AD644C"/>
    <w:rsid w:val="00AD6CB0"/>
    <w:rsid w:val="00AD78E9"/>
    <w:rsid w:val="00AE1E31"/>
    <w:rsid w:val="00AE27C4"/>
    <w:rsid w:val="00AE43F6"/>
    <w:rsid w:val="00AE4ABB"/>
    <w:rsid w:val="00AE59E1"/>
    <w:rsid w:val="00AE6D2E"/>
    <w:rsid w:val="00AE775E"/>
    <w:rsid w:val="00AE78FC"/>
    <w:rsid w:val="00AF048F"/>
    <w:rsid w:val="00AF11EB"/>
    <w:rsid w:val="00AF1867"/>
    <w:rsid w:val="00AF3CB4"/>
    <w:rsid w:val="00AF4E09"/>
    <w:rsid w:val="00AF62FB"/>
    <w:rsid w:val="00AF6699"/>
    <w:rsid w:val="00AF6B7F"/>
    <w:rsid w:val="00AF754C"/>
    <w:rsid w:val="00AF7AAE"/>
    <w:rsid w:val="00B007F8"/>
    <w:rsid w:val="00B008CE"/>
    <w:rsid w:val="00B009AE"/>
    <w:rsid w:val="00B01029"/>
    <w:rsid w:val="00B010AF"/>
    <w:rsid w:val="00B013CF"/>
    <w:rsid w:val="00B0163A"/>
    <w:rsid w:val="00B0312B"/>
    <w:rsid w:val="00B03FCB"/>
    <w:rsid w:val="00B04D67"/>
    <w:rsid w:val="00B04EEE"/>
    <w:rsid w:val="00B05D39"/>
    <w:rsid w:val="00B07527"/>
    <w:rsid w:val="00B100AA"/>
    <w:rsid w:val="00B10700"/>
    <w:rsid w:val="00B108B7"/>
    <w:rsid w:val="00B10A4A"/>
    <w:rsid w:val="00B11413"/>
    <w:rsid w:val="00B115CC"/>
    <w:rsid w:val="00B1262F"/>
    <w:rsid w:val="00B12BD9"/>
    <w:rsid w:val="00B12C4D"/>
    <w:rsid w:val="00B15137"/>
    <w:rsid w:val="00B1516B"/>
    <w:rsid w:val="00B161E2"/>
    <w:rsid w:val="00B162D4"/>
    <w:rsid w:val="00B164CC"/>
    <w:rsid w:val="00B16852"/>
    <w:rsid w:val="00B16B2D"/>
    <w:rsid w:val="00B17116"/>
    <w:rsid w:val="00B174D8"/>
    <w:rsid w:val="00B1765B"/>
    <w:rsid w:val="00B177A3"/>
    <w:rsid w:val="00B21F04"/>
    <w:rsid w:val="00B21F42"/>
    <w:rsid w:val="00B22F66"/>
    <w:rsid w:val="00B2515D"/>
    <w:rsid w:val="00B2548C"/>
    <w:rsid w:val="00B26405"/>
    <w:rsid w:val="00B26903"/>
    <w:rsid w:val="00B26CAE"/>
    <w:rsid w:val="00B275FF"/>
    <w:rsid w:val="00B27FD4"/>
    <w:rsid w:val="00B312A0"/>
    <w:rsid w:val="00B314F6"/>
    <w:rsid w:val="00B321B4"/>
    <w:rsid w:val="00B32377"/>
    <w:rsid w:val="00B32446"/>
    <w:rsid w:val="00B32E0E"/>
    <w:rsid w:val="00B33439"/>
    <w:rsid w:val="00B33EB8"/>
    <w:rsid w:val="00B346F7"/>
    <w:rsid w:val="00B34EBD"/>
    <w:rsid w:val="00B35CD1"/>
    <w:rsid w:val="00B3683C"/>
    <w:rsid w:val="00B36B36"/>
    <w:rsid w:val="00B40565"/>
    <w:rsid w:val="00B4148B"/>
    <w:rsid w:val="00B4187D"/>
    <w:rsid w:val="00B41F10"/>
    <w:rsid w:val="00B422FE"/>
    <w:rsid w:val="00B42E5C"/>
    <w:rsid w:val="00B43E2A"/>
    <w:rsid w:val="00B43F9C"/>
    <w:rsid w:val="00B44BFE"/>
    <w:rsid w:val="00B4527A"/>
    <w:rsid w:val="00B4546F"/>
    <w:rsid w:val="00B454A4"/>
    <w:rsid w:val="00B459EA"/>
    <w:rsid w:val="00B47F3B"/>
    <w:rsid w:val="00B50643"/>
    <w:rsid w:val="00B50EDA"/>
    <w:rsid w:val="00B50FE0"/>
    <w:rsid w:val="00B514C7"/>
    <w:rsid w:val="00B514F2"/>
    <w:rsid w:val="00B51632"/>
    <w:rsid w:val="00B51F91"/>
    <w:rsid w:val="00B52094"/>
    <w:rsid w:val="00B55114"/>
    <w:rsid w:val="00B55ABF"/>
    <w:rsid w:val="00B55DCD"/>
    <w:rsid w:val="00B56496"/>
    <w:rsid w:val="00B57A24"/>
    <w:rsid w:val="00B60180"/>
    <w:rsid w:val="00B60471"/>
    <w:rsid w:val="00B60562"/>
    <w:rsid w:val="00B60FA3"/>
    <w:rsid w:val="00B612A7"/>
    <w:rsid w:val="00B634E3"/>
    <w:rsid w:val="00B63B52"/>
    <w:rsid w:val="00B63BD3"/>
    <w:rsid w:val="00B63EEF"/>
    <w:rsid w:val="00B64DF9"/>
    <w:rsid w:val="00B654E0"/>
    <w:rsid w:val="00B65727"/>
    <w:rsid w:val="00B66795"/>
    <w:rsid w:val="00B66D25"/>
    <w:rsid w:val="00B6759C"/>
    <w:rsid w:val="00B67B17"/>
    <w:rsid w:val="00B71230"/>
    <w:rsid w:val="00B71A6B"/>
    <w:rsid w:val="00B734E6"/>
    <w:rsid w:val="00B7363E"/>
    <w:rsid w:val="00B73C00"/>
    <w:rsid w:val="00B74121"/>
    <w:rsid w:val="00B74762"/>
    <w:rsid w:val="00B74C52"/>
    <w:rsid w:val="00B74E7C"/>
    <w:rsid w:val="00B75111"/>
    <w:rsid w:val="00B7572D"/>
    <w:rsid w:val="00B764BF"/>
    <w:rsid w:val="00B76755"/>
    <w:rsid w:val="00B7681F"/>
    <w:rsid w:val="00B773F8"/>
    <w:rsid w:val="00B775B6"/>
    <w:rsid w:val="00B777A9"/>
    <w:rsid w:val="00B80D18"/>
    <w:rsid w:val="00B817E8"/>
    <w:rsid w:val="00B82210"/>
    <w:rsid w:val="00B82B05"/>
    <w:rsid w:val="00B83E5E"/>
    <w:rsid w:val="00B852DB"/>
    <w:rsid w:val="00B852EE"/>
    <w:rsid w:val="00B8534C"/>
    <w:rsid w:val="00B868CD"/>
    <w:rsid w:val="00B873FA"/>
    <w:rsid w:val="00B87564"/>
    <w:rsid w:val="00B8765D"/>
    <w:rsid w:val="00B87D41"/>
    <w:rsid w:val="00B919CB"/>
    <w:rsid w:val="00B92A44"/>
    <w:rsid w:val="00B93A24"/>
    <w:rsid w:val="00B93E8E"/>
    <w:rsid w:val="00B94678"/>
    <w:rsid w:val="00B977FE"/>
    <w:rsid w:val="00B97B29"/>
    <w:rsid w:val="00B97E81"/>
    <w:rsid w:val="00BA297D"/>
    <w:rsid w:val="00BA2EC4"/>
    <w:rsid w:val="00BA3790"/>
    <w:rsid w:val="00BA3C54"/>
    <w:rsid w:val="00BA3F85"/>
    <w:rsid w:val="00BA47F8"/>
    <w:rsid w:val="00BA4C03"/>
    <w:rsid w:val="00BA61F7"/>
    <w:rsid w:val="00BA6ABA"/>
    <w:rsid w:val="00BA6D76"/>
    <w:rsid w:val="00BA7102"/>
    <w:rsid w:val="00BA7C7E"/>
    <w:rsid w:val="00BA7FE3"/>
    <w:rsid w:val="00BB0D0A"/>
    <w:rsid w:val="00BB16D5"/>
    <w:rsid w:val="00BB18C2"/>
    <w:rsid w:val="00BB28BF"/>
    <w:rsid w:val="00BB2D54"/>
    <w:rsid w:val="00BB3327"/>
    <w:rsid w:val="00BB33CD"/>
    <w:rsid w:val="00BB3B81"/>
    <w:rsid w:val="00BB40A1"/>
    <w:rsid w:val="00BB44D9"/>
    <w:rsid w:val="00BB494D"/>
    <w:rsid w:val="00BB4F2F"/>
    <w:rsid w:val="00BB5349"/>
    <w:rsid w:val="00BB5D6E"/>
    <w:rsid w:val="00BB6504"/>
    <w:rsid w:val="00BB6759"/>
    <w:rsid w:val="00BB6C46"/>
    <w:rsid w:val="00BB6FAB"/>
    <w:rsid w:val="00BB70D5"/>
    <w:rsid w:val="00BB77EA"/>
    <w:rsid w:val="00BC05DD"/>
    <w:rsid w:val="00BC0EE5"/>
    <w:rsid w:val="00BC1632"/>
    <w:rsid w:val="00BC164B"/>
    <w:rsid w:val="00BC1664"/>
    <w:rsid w:val="00BC1B1E"/>
    <w:rsid w:val="00BC1D5A"/>
    <w:rsid w:val="00BC239E"/>
    <w:rsid w:val="00BC285E"/>
    <w:rsid w:val="00BC357F"/>
    <w:rsid w:val="00BC358F"/>
    <w:rsid w:val="00BC3AC5"/>
    <w:rsid w:val="00BC4BB7"/>
    <w:rsid w:val="00BC5520"/>
    <w:rsid w:val="00BC68DF"/>
    <w:rsid w:val="00BD039F"/>
    <w:rsid w:val="00BD0BE8"/>
    <w:rsid w:val="00BD23E4"/>
    <w:rsid w:val="00BD2D99"/>
    <w:rsid w:val="00BD4022"/>
    <w:rsid w:val="00BD460A"/>
    <w:rsid w:val="00BD5ACD"/>
    <w:rsid w:val="00BD6BC1"/>
    <w:rsid w:val="00BD77A5"/>
    <w:rsid w:val="00BE0BD6"/>
    <w:rsid w:val="00BE176F"/>
    <w:rsid w:val="00BE19C1"/>
    <w:rsid w:val="00BE2448"/>
    <w:rsid w:val="00BE2A5A"/>
    <w:rsid w:val="00BE30A3"/>
    <w:rsid w:val="00BE3E55"/>
    <w:rsid w:val="00BE485C"/>
    <w:rsid w:val="00BE4B05"/>
    <w:rsid w:val="00BE5050"/>
    <w:rsid w:val="00BE558E"/>
    <w:rsid w:val="00BE5A89"/>
    <w:rsid w:val="00BE79C5"/>
    <w:rsid w:val="00BE7BC5"/>
    <w:rsid w:val="00BE7E92"/>
    <w:rsid w:val="00BF07E0"/>
    <w:rsid w:val="00BF0F56"/>
    <w:rsid w:val="00BF181B"/>
    <w:rsid w:val="00BF1B86"/>
    <w:rsid w:val="00BF1FD6"/>
    <w:rsid w:val="00BF27B3"/>
    <w:rsid w:val="00BF29AD"/>
    <w:rsid w:val="00BF2A31"/>
    <w:rsid w:val="00BF2B17"/>
    <w:rsid w:val="00BF2E13"/>
    <w:rsid w:val="00BF4291"/>
    <w:rsid w:val="00BF54F5"/>
    <w:rsid w:val="00BF590B"/>
    <w:rsid w:val="00BF592C"/>
    <w:rsid w:val="00BF6354"/>
    <w:rsid w:val="00BF64F6"/>
    <w:rsid w:val="00BF677B"/>
    <w:rsid w:val="00BF7266"/>
    <w:rsid w:val="00BF7840"/>
    <w:rsid w:val="00BF79D9"/>
    <w:rsid w:val="00C00FBF"/>
    <w:rsid w:val="00C014F3"/>
    <w:rsid w:val="00C02711"/>
    <w:rsid w:val="00C02F1E"/>
    <w:rsid w:val="00C036A9"/>
    <w:rsid w:val="00C03903"/>
    <w:rsid w:val="00C03A03"/>
    <w:rsid w:val="00C03C5A"/>
    <w:rsid w:val="00C04F38"/>
    <w:rsid w:val="00C0566B"/>
    <w:rsid w:val="00C069D7"/>
    <w:rsid w:val="00C0784A"/>
    <w:rsid w:val="00C1145F"/>
    <w:rsid w:val="00C11628"/>
    <w:rsid w:val="00C130B5"/>
    <w:rsid w:val="00C13A45"/>
    <w:rsid w:val="00C13D1D"/>
    <w:rsid w:val="00C14364"/>
    <w:rsid w:val="00C146FD"/>
    <w:rsid w:val="00C15AAD"/>
    <w:rsid w:val="00C16D4B"/>
    <w:rsid w:val="00C20E72"/>
    <w:rsid w:val="00C210D2"/>
    <w:rsid w:val="00C21475"/>
    <w:rsid w:val="00C22791"/>
    <w:rsid w:val="00C22A92"/>
    <w:rsid w:val="00C22ECF"/>
    <w:rsid w:val="00C23263"/>
    <w:rsid w:val="00C23534"/>
    <w:rsid w:val="00C24461"/>
    <w:rsid w:val="00C2488E"/>
    <w:rsid w:val="00C24BA4"/>
    <w:rsid w:val="00C254A2"/>
    <w:rsid w:val="00C2565B"/>
    <w:rsid w:val="00C25D87"/>
    <w:rsid w:val="00C2669D"/>
    <w:rsid w:val="00C26946"/>
    <w:rsid w:val="00C26EE0"/>
    <w:rsid w:val="00C27721"/>
    <w:rsid w:val="00C30563"/>
    <w:rsid w:val="00C30CA9"/>
    <w:rsid w:val="00C31595"/>
    <w:rsid w:val="00C31CBC"/>
    <w:rsid w:val="00C32DBB"/>
    <w:rsid w:val="00C330D0"/>
    <w:rsid w:val="00C337E7"/>
    <w:rsid w:val="00C33C26"/>
    <w:rsid w:val="00C33D5C"/>
    <w:rsid w:val="00C35921"/>
    <w:rsid w:val="00C35F9F"/>
    <w:rsid w:val="00C360FA"/>
    <w:rsid w:val="00C36EB1"/>
    <w:rsid w:val="00C37F23"/>
    <w:rsid w:val="00C40743"/>
    <w:rsid w:val="00C40C57"/>
    <w:rsid w:val="00C411AC"/>
    <w:rsid w:val="00C424FE"/>
    <w:rsid w:val="00C431D2"/>
    <w:rsid w:val="00C43AC3"/>
    <w:rsid w:val="00C43C42"/>
    <w:rsid w:val="00C4436C"/>
    <w:rsid w:val="00C45650"/>
    <w:rsid w:val="00C45A7D"/>
    <w:rsid w:val="00C467C1"/>
    <w:rsid w:val="00C46859"/>
    <w:rsid w:val="00C46F45"/>
    <w:rsid w:val="00C4726F"/>
    <w:rsid w:val="00C472ED"/>
    <w:rsid w:val="00C4791A"/>
    <w:rsid w:val="00C47FA2"/>
    <w:rsid w:val="00C51482"/>
    <w:rsid w:val="00C516F4"/>
    <w:rsid w:val="00C526C2"/>
    <w:rsid w:val="00C53FBA"/>
    <w:rsid w:val="00C54C15"/>
    <w:rsid w:val="00C55562"/>
    <w:rsid w:val="00C55B6C"/>
    <w:rsid w:val="00C565CD"/>
    <w:rsid w:val="00C565EB"/>
    <w:rsid w:val="00C56DDF"/>
    <w:rsid w:val="00C56F57"/>
    <w:rsid w:val="00C57857"/>
    <w:rsid w:val="00C6099B"/>
    <w:rsid w:val="00C61F0F"/>
    <w:rsid w:val="00C62B70"/>
    <w:rsid w:val="00C63311"/>
    <w:rsid w:val="00C6388A"/>
    <w:rsid w:val="00C65403"/>
    <w:rsid w:val="00C654A7"/>
    <w:rsid w:val="00C6565F"/>
    <w:rsid w:val="00C656FD"/>
    <w:rsid w:val="00C65C63"/>
    <w:rsid w:val="00C65EE3"/>
    <w:rsid w:val="00C66011"/>
    <w:rsid w:val="00C66A24"/>
    <w:rsid w:val="00C700FC"/>
    <w:rsid w:val="00C706FB"/>
    <w:rsid w:val="00C70A1E"/>
    <w:rsid w:val="00C7188A"/>
    <w:rsid w:val="00C72286"/>
    <w:rsid w:val="00C72B01"/>
    <w:rsid w:val="00C7428B"/>
    <w:rsid w:val="00C742AE"/>
    <w:rsid w:val="00C749AF"/>
    <w:rsid w:val="00C74FCA"/>
    <w:rsid w:val="00C75B73"/>
    <w:rsid w:val="00C75BB5"/>
    <w:rsid w:val="00C75F7F"/>
    <w:rsid w:val="00C77F4D"/>
    <w:rsid w:val="00C8131D"/>
    <w:rsid w:val="00C817A9"/>
    <w:rsid w:val="00C81DD5"/>
    <w:rsid w:val="00C828CE"/>
    <w:rsid w:val="00C828E7"/>
    <w:rsid w:val="00C8362C"/>
    <w:rsid w:val="00C8443E"/>
    <w:rsid w:val="00C84A9A"/>
    <w:rsid w:val="00C853C4"/>
    <w:rsid w:val="00C859C6"/>
    <w:rsid w:val="00C85D9D"/>
    <w:rsid w:val="00C86419"/>
    <w:rsid w:val="00C9101E"/>
    <w:rsid w:val="00C912AB"/>
    <w:rsid w:val="00C91B7A"/>
    <w:rsid w:val="00C925CC"/>
    <w:rsid w:val="00C9285A"/>
    <w:rsid w:val="00C937DE"/>
    <w:rsid w:val="00C94412"/>
    <w:rsid w:val="00C95520"/>
    <w:rsid w:val="00C96BCB"/>
    <w:rsid w:val="00CA0144"/>
    <w:rsid w:val="00CA188B"/>
    <w:rsid w:val="00CA196F"/>
    <w:rsid w:val="00CA28AD"/>
    <w:rsid w:val="00CA2DEE"/>
    <w:rsid w:val="00CA3BCE"/>
    <w:rsid w:val="00CA4B41"/>
    <w:rsid w:val="00CA4EA6"/>
    <w:rsid w:val="00CA4FD5"/>
    <w:rsid w:val="00CB00B9"/>
    <w:rsid w:val="00CB09D3"/>
    <w:rsid w:val="00CB121D"/>
    <w:rsid w:val="00CB1CF9"/>
    <w:rsid w:val="00CB2B7C"/>
    <w:rsid w:val="00CB2FFC"/>
    <w:rsid w:val="00CB3030"/>
    <w:rsid w:val="00CB3B53"/>
    <w:rsid w:val="00CB4A61"/>
    <w:rsid w:val="00CB4EBB"/>
    <w:rsid w:val="00CB5178"/>
    <w:rsid w:val="00CB5215"/>
    <w:rsid w:val="00CB5633"/>
    <w:rsid w:val="00CB59A5"/>
    <w:rsid w:val="00CB6770"/>
    <w:rsid w:val="00CB7783"/>
    <w:rsid w:val="00CC014A"/>
    <w:rsid w:val="00CC0541"/>
    <w:rsid w:val="00CC16E4"/>
    <w:rsid w:val="00CC2679"/>
    <w:rsid w:val="00CC26C2"/>
    <w:rsid w:val="00CC2ADC"/>
    <w:rsid w:val="00CC2EF4"/>
    <w:rsid w:val="00CC3D5F"/>
    <w:rsid w:val="00CC3E22"/>
    <w:rsid w:val="00CC4806"/>
    <w:rsid w:val="00CC4980"/>
    <w:rsid w:val="00CC4AF1"/>
    <w:rsid w:val="00CC4E8C"/>
    <w:rsid w:val="00CC5192"/>
    <w:rsid w:val="00CC53A5"/>
    <w:rsid w:val="00CC5B10"/>
    <w:rsid w:val="00CC7210"/>
    <w:rsid w:val="00CC73A0"/>
    <w:rsid w:val="00CC7ACF"/>
    <w:rsid w:val="00CC7ED6"/>
    <w:rsid w:val="00CD0924"/>
    <w:rsid w:val="00CD0E55"/>
    <w:rsid w:val="00CD1BD9"/>
    <w:rsid w:val="00CD1D8A"/>
    <w:rsid w:val="00CD1E12"/>
    <w:rsid w:val="00CD1E83"/>
    <w:rsid w:val="00CD2F1B"/>
    <w:rsid w:val="00CD323C"/>
    <w:rsid w:val="00CD4C02"/>
    <w:rsid w:val="00CD4E27"/>
    <w:rsid w:val="00CD68D6"/>
    <w:rsid w:val="00CD6A9E"/>
    <w:rsid w:val="00CD75A9"/>
    <w:rsid w:val="00CE01C9"/>
    <w:rsid w:val="00CE0AA2"/>
    <w:rsid w:val="00CE0E9B"/>
    <w:rsid w:val="00CE182C"/>
    <w:rsid w:val="00CE25F7"/>
    <w:rsid w:val="00CE2A88"/>
    <w:rsid w:val="00CE2FEF"/>
    <w:rsid w:val="00CE34B8"/>
    <w:rsid w:val="00CE3C83"/>
    <w:rsid w:val="00CE4399"/>
    <w:rsid w:val="00CE467B"/>
    <w:rsid w:val="00CE5E9C"/>
    <w:rsid w:val="00CE6528"/>
    <w:rsid w:val="00CE7111"/>
    <w:rsid w:val="00CE774A"/>
    <w:rsid w:val="00CE7B7D"/>
    <w:rsid w:val="00CF069D"/>
    <w:rsid w:val="00CF0977"/>
    <w:rsid w:val="00CF0D49"/>
    <w:rsid w:val="00CF102B"/>
    <w:rsid w:val="00CF169D"/>
    <w:rsid w:val="00CF171C"/>
    <w:rsid w:val="00CF2018"/>
    <w:rsid w:val="00CF20DC"/>
    <w:rsid w:val="00CF2167"/>
    <w:rsid w:val="00CF24D9"/>
    <w:rsid w:val="00CF25F6"/>
    <w:rsid w:val="00CF265C"/>
    <w:rsid w:val="00CF3BDD"/>
    <w:rsid w:val="00CF3C4B"/>
    <w:rsid w:val="00CF40B2"/>
    <w:rsid w:val="00CF4990"/>
    <w:rsid w:val="00CF6347"/>
    <w:rsid w:val="00CF739C"/>
    <w:rsid w:val="00CF73D2"/>
    <w:rsid w:val="00D002BA"/>
    <w:rsid w:val="00D00A4F"/>
    <w:rsid w:val="00D00F9A"/>
    <w:rsid w:val="00D01444"/>
    <w:rsid w:val="00D0153A"/>
    <w:rsid w:val="00D01E9B"/>
    <w:rsid w:val="00D02E0E"/>
    <w:rsid w:val="00D045C6"/>
    <w:rsid w:val="00D0499C"/>
    <w:rsid w:val="00D04A45"/>
    <w:rsid w:val="00D04A6A"/>
    <w:rsid w:val="00D04CC5"/>
    <w:rsid w:val="00D0578C"/>
    <w:rsid w:val="00D06CCB"/>
    <w:rsid w:val="00D06F5B"/>
    <w:rsid w:val="00D122E2"/>
    <w:rsid w:val="00D12596"/>
    <w:rsid w:val="00D129E6"/>
    <w:rsid w:val="00D13EE5"/>
    <w:rsid w:val="00D13EFC"/>
    <w:rsid w:val="00D15F49"/>
    <w:rsid w:val="00D160BC"/>
    <w:rsid w:val="00D167B5"/>
    <w:rsid w:val="00D16B9F"/>
    <w:rsid w:val="00D170B0"/>
    <w:rsid w:val="00D17DA0"/>
    <w:rsid w:val="00D20B30"/>
    <w:rsid w:val="00D20C6E"/>
    <w:rsid w:val="00D21283"/>
    <w:rsid w:val="00D215AE"/>
    <w:rsid w:val="00D21B02"/>
    <w:rsid w:val="00D2218A"/>
    <w:rsid w:val="00D223C8"/>
    <w:rsid w:val="00D22C03"/>
    <w:rsid w:val="00D23369"/>
    <w:rsid w:val="00D23821"/>
    <w:rsid w:val="00D23E0D"/>
    <w:rsid w:val="00D244BE"/>
    <w:rsid w:val="00D26E82"/>
    <w:rsid w:val="00D27AC8"/>
    <w:rsid w:val="00D3048B"/>
    <w:rsid w:val="00D30C13"/>
    <w:rsid w:val="00D3174A"/>
    <w:rsid w:val="00D31D6D"/>
    <w:rsid w:val="00D31DA2"/>
    <w:rsid w:val="00D32678"/>
    <w:rsid w:val="00D32A66"/>
    <w:rsid w:val="00D331DC"/>
    <w:rsid w:val="00D3372F"/>
    <w:rsid w:val="00D33F98"/>
    <w:rsid w:val="00D3490C"/>
    <w:rsid w:val="00D35615"/>
    <w:rsid w:val="00D35B7F"/>
    <w:rsid w:val="00D36414"/>
    <w:rsid w:val="00D36530"/>
    <w:rsid w:val="00D365B5"/>
    <w:rsid w:val="00D36F8E"/>
    <w:rsid w:val="00D37A72"/>
    <w:rsid w:val="00D37AC6"/>
    <w:rsid w:val="00D40981"/>
    <w:rsid w:val="00D409E4"/>
    <w:rsid w:val="00D40F9F"/>
    <w:rsid w:val="00D41C3B"/>
    <w:rsid w:val="00D41D7A"/>
    <w:rsid w:val="00D427B6"/>
    <w:rsid w:val="00D428AC"/>
    <w:rsid w:val="00D42FF7"/>
    <w:rsid w:val="00D434B9"/>
    <w:rsid w:val="00D45BC0"/>
    <w:rsid w:val="00D467DA"/>
    <w:rsid w:val="00D46A86"/>
    <w:rsid w:val="00D46D90"/>
    <w:rsid w:val="00D503A8"/>
    <w:rsid w:val="00D51153"/>
    <w:rsid w:val="00D51862"/>
    <w:rsid w:val="00D518E7"/>
    <w:rsid w:val="00D52607"/>
    <w:rsid w:val="00D52F54"/>
    <w:rsid w:val="00D55160"/>
    <w:rsid w:val="00D551EE"/>
    <w:rsid w:val="00D557EE"/>
    <w:rsid w:val="00D56480"/>
    <w:rsid w:val="00D5666C"/>
    <w:rsid w:val="00D56755"/>
    <w:rsid w:val="00D6069B"/>
    <w:rsid w:val="00D60A30"/>
    <w:rsid w:val="00D60D80"/>
    <w:rsid w:val="00D60F5A"/>
    <w:rsid w:val="00D62389"/>
    <w:rsid w:val="00D62957"/>
    <w:rsid w:val="00D62E97"/>
    <w:rsid w:val="00D6318B"/>
    <w:rsid w:val="00D6366E"/>
    <w:rsid w:val="00D63C68"/>
    <w:rsid w:val="00D64897"/>
    <w:rsid w:val="00D64D4A"/>
    <w:rsid w:val="00D651A6"/>
    <w:rsid w:val="00D65B35"/>
    <w:rsid w:val="00D65E16"/>
    <w:rsid w:val="00D66BD4"/>
    <w:rsid w:val="00D66EAF"/>
    <w:rsid w:val="00D712EA"/>
    <w:rsid w:val="00D723B4"/>
    <w:rsid w:val="00D72934"/>
    <w:rsid w:val="00D7396B"/>
    <w:rsid w:val="00D73FD5"/>
    <w:rsid w:val="00D7494C"/>
    <w:rsid w:val="00D75680"/>
    <w:rsid w:val="00D76BA8"/>
    <w:rsid w:val="00D76F23"/>
    <w:rsid w:val="00D77E66"/>
    <w:rsid w:val="00D8006A"/>
    <w:rsid w:val="00D80960"/>
    <w:rsid w:val="00D8116A"/>
    <w:rsid w:val="00D81E6C"/>
    <w:rsid w:val="00D83357"/>
    <w:rsid w:val="00D8388C"/>
    <w:rsid w:val="00D85659"/>
    <w:rsid w:val="00D869AD"/>
    <w:rsid w:val="00D91045"/>
    <w:rsid w:val="00D91F17"/>
    <w:rsid w:val="00D922F7"/>
    <w:rsid w:val="00D92F38"/>
    <w:rsid w:val="00D944AC"/>
    <w:rsid w:val="00D94969"/>
    <w:rsid w:val="00D949B6"/>
    <w:rsid w:val="00D95117"/>
    <w:rsid w:val="00D961DF"/>
    <w:rsid w:val="00D96B1B"/>
    <w:rsid w:val="00D96F25"/>
    <w:rsid w:val="00D97313"/>
    <w:rsid w:val="00D97C30"/>
    <w:rsid w:val="00D97FD4"/>
    <w:rsid w:val="00DA015A"/>
    <w:rsid w:val="00DA058C"/>
    <w:rsid w:val="00DA0B71"/>
    <w:rsid w:val="00DA14B4"/>
    <w:rsid w:val="00DA29B1"/>
    <w:rsid w:val="00DA3DD6"/>
    <w:rsid w:val="00DA3F4A"/>
    <w:rsid w:val="00DA461F"/>
    <w:rsid w:val="00DA6B08"/>
    <w:rsid w:val="00DB00BA"/>
    <w:rsid w:val="00DB0267"/>
    <w:rsid w:val="00DB2349"/>
    <w:rsid w:val="00DB2CAF"/>
    <w:rsid w:val="00DB3C01"/>
    <w:rsid w:val="00DB47DD"/>
    <w:rsid w:val="00DB491A"/>
    <w:rsid w:val="00DB4B17"/>
    <w:rsid w:val="00DB52AB"/>
    <w:rsid w:val="00DB59E5"/>
    <w:rsid w:val="00DB5B9C"/>
    <w:rsid w:val="00DB60BB"/>
    <w:rsid w:val="00DB6AE9"/>
    <w:rsid w:val="00DC00E8"/>
    <w:rsid w:val="00DC05BD"/>
    <w:rsid w:val="00DC0B91"/>
    <w:rsid w:val="00DC1B7B"/>
    <w:rsid w:val="00DC1BE6"/>
    <w:rsid w:val="00DC229D"/>
    <w:rsid w:val="00DC4334"/>
    <w:rsid w:val="00DC4CF5"/>
    <w:rsid w:val="00DC4DE6"/>
    <w:rsid w:val="00DC519B"/>
    <w:rsid w:val="00DC64CC"/>
    <w:rsid w:val="00DC6A95"/>
    <w:rsid w:val="00DD00A1"/>
    <w:rsid w:val="00DD1001"/>
    <w:rsid w:val="00DD1150"/>
    <w:rsid w:val="00DD1A40"/>
    <w:rsid w:val="00DD206B"/>
    <w:rsid w:val="00DD2355"/>
    <w:rsid w:val="00DD2709"/>
    <w:rsid w:val="00DD2D4A"/>
    <w:rsid w:val="00DD3394"/>
    <w:rsid w:val="00DD38FD"/>
    <w:rsid w:val="00DD3EDD"/>
    <w:rsid w:val="00DD412E"/>
    <w:rsid w:val="00DD5E41"/>
    <w:rsid w:val="00DD62F1"/>
    <w:rsid w:val="00DD6482"/>
    <w:rsid w:val="00DE0A64"/>
    <w:rsid w:val="00DE0D1E"/>
    <w:rsid w:val="00DE1544"/>
    <w:rsid w:val="00DE1AB5"/>
    <w:rsid w:val="00DE1FDD"/>
    <w:rsid w:val="00DE2464"/>
    <w:rsid w:val="00DE2AE9"/>
    <w:rsid w:val="00DE3056"/>
    <w:rsid w:val="00DE3C41"/>
    <w:rsid w:val="00DE472A"/>
    <w:rsid w:val="00DE4930"/>
    <w:rsid w:val="00DE4CDC"/>
    <w:rsid w:val="00DE5335"/>
    <w:rsid w:val="00DE5AB2"/>
    <w:rsid w:val="00DE5F35"/>
    <w:rsid w:val="00DE5F45"/>
    <w:rsid w:val="00DE62CD"/>
    <w:rsid w:val="00DE7245"/>
    <w:rsid w:val="00DE77EB"/>
    <w:rsid w:val="00DF098E"/>
    <w:rsid w:val="00DF22D9"/>
    <w:rsid w:val="00DF3303"/>
    <w:rsid w:val="00DF38CA"/>
    <w:rsid w:val="00DF3AD6"/>
    <w:rsid w:val="00DF3C15"/>
    <w:rsid w:val="00DF402C"/>
    <w:rsid w:val="00DF5145"/>
    <w:rsid w:val="00DF5450"/>
    <w:rsid w:val="00DF59D6"/>
    <w:rsid w:val="00DF5A45"/>
    <w:rsid w:val="00DF6576"/>
    <w:rsid w:val="00DF6B48"/>
    <w:rsid w:val="00DF721C"/>
    <w:rsid w:val="00DF74E4"/>
    <w:rsid w:val="00DF755C"/>
    <w:rsid w:val="00DF7928"/>
    <w:rsid w:val="00E006E9"/>
    <w:rsid w:val="00E00843"/>
    <w:rsid w:val="00E00F5F"/>
    <w:rsid w:val="00E03E44"/>
    <w:rsid w:val="00E05164"/>
    <w:rsid w:val="00E053C8"/>
    <w:rsid w:val="00E05B08"/>
    <w:rsid w:val="00E061B2"/>
    <w:rsid w:val="00E062BC"/>
    <w:rsid w:val="00E063E6"/>
    <w:rsid w:val="00E06D91"/>
    <w:rsid w:val="00E07C6F"/>
    <w:rsid w:val="00E12E1E"/>
    <w:rsid w:val="00E133F5"/>
    <w:rsid w:val="00E137ED"/>
    <w:rsid w:val="00E13982"/>
    <w:rsid w:val="00E139A1"/>
    <w:rsid w:val="00E1423F"/>
    <w:rsid w:val="00E14414"/>
    <w:rsid w:val="00E150AE"/>
    <w:rsid w:val="00E159E3"/>
    <w:rsid w:val="00E15BDB"/>
    <w:rsid w:val="00E1644A"/>
    <w:rsid w:val="00E1684E"/>
    <w:rsid w:val="00E201B8"/>
    <w:rsid w:val="00E20BFD"/>
    <w:rsid w:val="00E20E19"/>
    <w:rsid w:val="00E221FD"/>
    <w:rsid w:val="00E22FD2"/>
    <w:rsid w:val="00E2587B"/>
    <w:rsid w:val="00E259A7"/>
    <w:rsid w:val="00E259FC"/>
    <w:rsid w:val="00E25AFD"/>
    <w:rsid w:val="00E25D12"/>
    <w:rsid w:val="00E2601D"/>
    <w:rsid w:val="00E2610B"/>
    <w:rsid w:val="00E264CA"/>
    <w:rsid w:val="00E27D73"/>
    <w:rsid w:val="00E27ED3"/>
    <w:rsid w:val="00E30292"/>
    <w:rsid w:val="00E31083"/>
    <w:rsid w:val="00E31143"/>
    <w:rsid w:val="00E31617"/>
    <w:rsid w:val="00E31B10"/>
    <w:rsid w:val="00E31F0A"/>
    <w:rsid w:val="00E32186"/>
    <w:rsid w:val="00E32189"/>
    <w:rsid w:val="00E32307"/>
    <w:rsid w:val="00E32960"/>
    <w:rsid w:val="00E33580"/>
    <w:rsid w:val="00E34DC3"/>
    <w:rsid w:val="00E3672E"/>
    <w:rsid w:val="00E37373"/>
    <w:rsid w:val="00E37C75"/>
    <w:rsid w:val="00E40150"/>
    <w:rsid w:val="00E404BB"/>
    <w:rsid w:val="00E40973"/>
    <w:rsid w:val="00E40A46"/>
    <w:rsid w:val="00E4248F"/>
    <w:rsid w:val="00E42B14"/>
    <w:rsid w:val="00E42CC8"/>
    <w:rsid w:val="00E46851"/>
    <w:rsid w:val="00E468BC"/>
    <w:rsid w:val="00E46FB0"/>
    <w:rsid w:val="00E47D59"/>
    <w:rsid w:val="00E50668"/>
    <w:rsid w:val="00E51297"/>
    <w:rsid w:val="00E518C5"/>
    <w:rsid w:val="00E51954"/>
    <w:rsid w:val="00E51F14"/>
    <w:rsid w:val="00E52EFD"/>
    <w:rsid w:val="00E54952"/>
    <w:rsid w:val="00E557C7"/>
    <w:rsid w:val="00E557EB"/>
    <w:rsid w:val="00E57982"/>
    <w:rsid w:val="00E62FC5"/>
    <w:rsid w:val="00E630D0"/>
    <w:rsid w:val="00E64F15"/>
    <w:rsid w:val="00E65870"/>
    <w:rsid w:val="00E66E50"/>
    <w:rsid w:val="00E67B1A"/>
    <w:rsid w:val="00E67ED0"/>
    <w:rsid w:val="00E7083E"/>
    <w:rsid w:val="00E70BC3"/>
    <w:rsid w:val="00E7162D"/>
    <w:rsid w:val="00E71C4C"/>
    <w:rsid w:val="00E71D2B"/>
    <w:rsid w:val="00E739B2"/>
    <w:rsid w:val="00E76FBF"/>
    <w:rsid w:val="00E80906"/>
    <w:rsid w:val="00E8091E"/>
    <w:rsid w:val="00E80F78"/>
    <w:rsid w:val="00E81343"/>
    <w:rsid w:val="00E821F4"/>
    <w:rsid w:val="00E8451D"/>
    <w:rsid w:val="00E849D8"/>
    <w:rsid w:val="00E84A96"/>
    <w:rsid w:val="00E85B6A"/>
    <w:rsid w:val="00E87040"/>
    <w:rsid w:val="00E87F2E"/>
    <w:rsid w:val="00E91076"/>
    <w:rsid w:val="00E912FE"/>
    <w:rsid w:val="00E922B5"/>
    <w:rsid w:val="00E92AB1"/>
    <w:rsid w:val="00E92CCB"/>
    <w:rsid w:val="00E93DD2"/>
    <w:rsid w:val="00E949CF"/>
    <w:rsid w:val="00E94AA8"/>
    <w:rsid w:val="00E955CA"/>
    <w:rsid w:val="00E96187"/>
    <w:rsid w:val="00E97EA7"/>
    <w:rsid w:val="00EA016E"/>
    <w:rsid w:val="00EA0768"/>
    <w:rsid w:val="00EA07B5"/>
    <w:rsid w:val="00EA0B4E"/>
    <w:rsid w:val="00EA0CDA"/>
    <w:rsid w:val="00EA1D4D"/>
    <w:rsid w:val="00EA3A55"/>
    <w:rsid w:val="00EA4051"/>
    <w:rsid w:val="00EA4078"/>
    <w:rsid w:val="00EA40DD"/>
    <w:rsid w:val="00EA4794"/>
    <w:rsid w:val="00EA49C4"/>
    <w:rsid w:val="00EA4E13"/>
    <w:rsid w:val="00EA5BAA"/>
    <w:rsid w:val="00EA5E16"/>
    <w:rsid w:val="00EA6AF5"/>
    <w:rsid w:val="00EA741A"/>
    <w:rsid w:val="00EA7991"/>
    <w:rsid w:val="00EA7FE4"/>
    <w:rsid w:val="00EB0E7B"/>
    <w:rsid w:val="00EB101F"/>
    <w:rsid w:val="00EB3858"/>
    <w:rsid w:val="00EB40A2"/>
    <w:rsid w:val="00EB4535"/>
    <w:rsid w:val="00EB4EA7"/>
    <w:rsid w:val="00EB5B8B"/>
    <w:rsid w:val="00EB61BE"/>
    <w:rsid w:val="00EB633C"/>
    <w:rsid w:val="00EB644F"/>
    <w:rsid w:val="00EB64D6"/>
    <w:rsid w:val="00EB6883"/>
    <w:rsid w:val="00EB6907"/>
    <w:rsid w:val="00EB6E2A"/>
    <w:rsid w:val="00EB796F"/>
    <w:rsid w:val="00EB79D6"/>
    <w:rsid w:val="00EC0B9E"/>
    <w:rsid w:val="00EC0E77"/>
    <w:rsid w:val="00EC1623"/>
    <w:rsid w:val="00EC1E25"/>
    <w:rsid w:val="00EC2EED"/>
    <w:rsid w:val="00EC3063"/>
    <w:rsid w:val="00EC3745"/>
    <w:rsid w:val="00EC4FC8"/>
    <w:rsid w:val="00EC5BFF"/>
    <w:rsid w:val="00EC6252"/>
    <w:rsid w:val="00EC6345"/>
    <w:rsid w:val="00EC6B99"/>
    <w:rsid w:val="00ED0196"/>
    <w:rsid w:val="00ED11B2"/>
    <w:rsid w:val="00ED126B"/>
    <w:rsid w:val="00ED13D4"/>
    <w:rsid w:val="00ED1AA9"/>
    <w:rsid w:val="00ED2775"/>
    <w:rsid w:val="00ED346A"/>
    <w:rsid w:val="00ED3525"/>
    <w:rsid w:val="00ED3FF6"/>
    <w:rsid w:val="00ED4007"/>
    <w:rsid w:val="00ED4203"/>
    <w:rsid w:val="00ED4381"/>
    <w:rsid w:val="00ED4691"/>
    <w:rsid w:val="00ED6065"/>
    <w:rsid w:val="00ED6249"/>
    <w:rsid w:val="00ED678E"/>
    <w:rsid w:val="00EE083B"/>
    <w:rsid w:val="00EE18F7"/>
    <w:rsid w:val="00EE268B"/>
    <w:rsid w:val="00EE26B3"/>
    <w:rsid w:val="00EE2F97"/>
    <w:rsid w:val="00EE3285"/>
    <w:rsid w:val="00EE3838"/>
    <w:rsid w:val="00EE40BF"/>
    <w:rsid w:val="00EE4739"/>
    <w:rsid w:val="00EE47AD"/>
    <w:rsid w:val="00EE57EF"/>
    <w:rsid w:val="00EE583B"/>
    <w:rsid w:val="00EE5A02"/>
    <w:rsid w:val="00EE5CB8"/>
    <w:rsid w:val="00EE6647"/>
    <w:rsid w:val="00EE76DC"/>
    <w:rsid w:val="00EE7916"/>
    <w:rsid w:val="00EE7989"/>
    <w:rsid w:val="00EE798F"/>
    <w:rsid w:val="00EE7C52"/>
    <w:rsid w:val="00EF233F"/>
    <w:rsid w:val="00EF2DCC"/>
    <w:rsid w:val="00EF3DC9"/>
    <w:rsid w:val="00EF5088"/>
    <w:rsid w:val="00F0089F"/>
    <w:rsid w:val="00F00CDB"/>
    <w:rsid w:val="00F00F4C"/>
    <w:rsid w:val="00F0118E"/>
    <w:rsid w:val="00F01E81"/>
    <w:rsid w:val="00F02E63"/>
    <w:rsid w:val="00F03BBA"/>
    <w:rsid w:val="00F0420E"/>
    <w:rsid w:val="00F05280"/>
    <w:rsid w:val="00F064DE"/>
    <w:rsid w:val="00F066BE"/>
    <w:rsid w:val="00F06C09"/>
    <w:rsid w:val="00F07F90"/>
    <w:rsid w:val="00F10327"/>
    <w:rsid w:val="00F1087F"/>
    <w:rsid w:val="00F108E3"/>
    <w:rsid w:val="00F10A7C"/>
    <w:rsid w:val="00F10D16"/>
    <w:rsid w:val="00F127D9"/>
    <w:rsid w:val="00F12E9F"/>
    <w:rsid w:val="00F13392"/>
    <w:rsid w:val="00F13D97"/>
    <w:rsid w:val="00F13F62"/>
    <w:rsid w:val="00F1549F"/>
    <w:rsid w:val="00F15E36"/>
    <w:rsid w:val="00F15E7E"/>
    <w:rsid w:val="00F17234"/>
    <w:rsid w:val="00F20022"/>
    <w:rsid w:val="00F221DC"/>
    <w:rsid w:val="00F221E0"/>
    <w:rsid w:val="00F22F86"/>
    <w:rsid w:val="00F2378C"/>
    <w:rsid w:val="00F25AB2"/>
    <w:rsid w:val="00F26068"/>
    <w:rsid w:val="00F26C02"/>
    <w:rsid w:val="00F279FD"/>
    <w:rsid w:val="00F27ECC"/>
    <w:rsid w:val="00F3026B"/>
    <w:rsid w:val="00F30853"/>
    <w:rsid w:val="00F30C21"/>
    <w:rsid w:val="00F3197B"/>
    <w:rsid w:val="00F322CE"/>
    <w:rsid w:val="00F33F2B"/>
    <w:rsid w:val="00F34637"/>
    <w:rsid w:val="00F34A1B"/>
    <w:rsid w:val="00F35236"/>
    <w:rsid w:val="00F35F7F"/>
    <w:rsid w:val="00F36345"/>
    <w:rsid w:val="00F36833"/>
    <w:rsid w:val="00F368CA"/>
    <w:rsid w:val="00F3775F"/>
    <w:rsid w:val="00F40F22"/>
    <w:rsid w:val="00F415C9"/>
    <w:rsid w:val="00F418CD"/>
    <w:rsid w:val="00F42189"/>
    <w:rsid w:val="00F4248B"/>
    <w:rsid w:val="00F43817"/>
    <w:rsid w:val="00F444BE"/>
    <w:rsid w:val="00F446B3"/>
    <w:rsid w:val="00F45341"/>
    <w:rsid w:val="00F453AC"/>
    <w:rsid w:val="00F4613F"/>
    <w:rsid w:val="00F46177"/>
    <w:rsid w:val="00F4659A"/>
    <w:rsid w:val="00F466FA"/>
    <w:rsid w:val="00F47121"/>
    <w:rsid w:val="00F476C9"/>
    <w:rsid w:val="00F50CDB"/>
    <w:rsid w:val="00F51ADA"/>
    <w:rsid w:val="00F52347"/>
    <w:rsid w:val="00F52685"/>
    <w:rsid w:val="00F535F6"/>
    <w:rsid w:val="00F53FBD"/>
    <w:rsid w:val="00F54EBE"/>
    <w:rsid w:val="00F56009"/>
    <w:rsid w:val="00F56B23"/>
    <w:rsid w:val="00F609BF"/>
    <w:rsid w:val="00F60EB1"/>
    <w:rsid w:val="00F6151C"/>
    <w:rsid w:val="00F61BA4"/>
    <w:rsid w:val="00F62C58"/>
    <w:rsid w:val="00F65425"/>
    <w:rsid w:val="00F65ACB"/>
    <w:rsid w:val="00F66C31"/>
    <w:rsid w:val="00F7012F"/>
    <w:rsid w:val="00F70B74"/>
    <w:rsid w:val="00F70E74"/>
    <w:rsid w:val="00F72018"/>
    <w:rsid w:val="00F721D6"/>
    <w:rsid w:val="00F72712"/>
    <w:rsid w:val="00F746B0"/>
    <w:rsid w:val="00F746B6"/>
    <w:rsid w:val="00F76902"/>
    <w:rsid w:val="00F77557"/>
    <w:rsid w:val="00F778D8"/>
    <w:rsid w:val="00F80502"/>
    <w:rsid w:val="00F81051"/>
    <w:rsid w:val="00F814CF"/>
    <w:rsid w:val="00F8320A"/>
    <w:rsid w:val="00F833AD"/>
    <w:rsid w:val="00F83CB9"/>
    <w:rsid w:val="00F84694"/>
    <w:rsid w:val="00F84D5B"/>
    <w:rsid w:val="00F85871"/>
    <w:rsid w:val="00F860FF"/>
    <w:rsid w:val="00F86191"/>
    <w:rsid w:val="00F862AA"/>
    <w:rsid w:val="00F86ACB"/>
    <w:rsid w:val="00F86C11"/>
    <w:rsid w:val="00F86CBF"/>
    <w:rsid w:val="00F87967"/>
    <w:rsid w:val="00F87E5E"/>
    <w:rsid w:val="00F91215"/>
    <w:rsid w:val="00F912E2"/>
    <w:rsid w:val="00F91F8D"/>
    <w:rsid w:val="00F926A3"/>
    <w:rsid w:val="00F92D1D"/>
    <w:rsid w:val="00F94A99"/>
    <w:rsid w:val="00F94B23"/>
    <w:rsid w:val="00F955D3"/>
    <w:rsid w:val="00F97054"/>
    <w:rsid w:val="00F97479"/>
    <w:rsid w:val="00F97830"/>
    <w:rsid w:val="00FA1C7B"/>
    <w:rsid w:val="00FA1C97"/>
    <w:rsid w:val="00FA2F72"/>
    <w:rsid w:val="00FA308A"/>
    <w:rsid w:val="00FA4751"/>
    <w:rsid w:val="00FA4C55"/>
    <w:rsid w:val="00FA4E4E"/>
    <w:rsid w:val="00FA5A79"/>
    <w:rsid w:val="00FA6753"/>
    <w:rsid w:val="00FA691D"/>
    <w:rsid w:val="00FA791F"/>
    <w:rsid w:val="00FA7AF2"/>
    <w:rsid w:val="00FB00E9"/>
    <w:rsid w:val="00FB1352"/>
    <w:rsid w:val="00FB2FBA"/>
    <w:rsid w:val="00FB35A5"/>
    <w:rsid w:val="00FB39BD"/>
    <w:rsid w:val="00FB51C9"/>
    <w:rsid w:val="00FB5D78"/>
    <w:rsid w:val="00FB61E2"/>
    <w:rsid w:val="00FB6219"/>
    <w:rsid w:val="00FB6655"/>
    <w:rsid w:val="00FB722C"/>
    <w:rsid w:val="00FB7B0B"/>
    <w:rsid w:val="00FC0CE4"/>
    <w:rsid w:val="00FC10F3"/>
    <w:rsid w:val="00FC205F"/>
    <w:rsid w:val="00FC2F23"/>
    <w:rsid w:val="00FC335C"/>
    <w:rsid w:val="00FC3C93"/>
    <w:rsid w:val="00FC3F6F"/>
    <w:rsid w:val="00FC48B4"/>
    <w:rsid w:val="00FC4957"/>
    <w:rsid w:val="00FC4A1B"/>
    <w:rsid w:val="00FC4E9B"/>
    <w:rsid w:val="00FC525F"/>
    <w:rsid w:val="00FC696E"/>
    <w:rsid w:val="00FC72DF"/>
    <w:rsid w:val="00FC743A"/>
    <w:rsid w:val="00FC758C"/>
    <w:rsid w:val="00FD09E5"/>
    <w:rsid w:val="00FD13A2"/>
    <w:rsid w:val="00FD1435"/>
    <w:rsid w:val="00FD1517"/>
    <w:rsid w:val="00FD30AA"/>
    <w:rsid w:val="00FD37D5"/>
    <w:rsid w:val="00FD6205"/>
    <w:rsid w:val="00FD7CD8"/>
    <w:rsid w:val="00FD7DD0"/>
    <w:rsid w:val="00FE0479"/>
    <w:rsid w:val="00FE1169"/>
    <w:rsid w:val="00FE20D6"/>
    <w:rsid w:val="00FE2CFC"/>
    <w:rsid w:val="00FE304A"/>
    <w:rsid w:val="00FE3312"/>
    <w:rsid w:val="00FE4CAB"/>
    <w:rsid w:val="00FE4F84"/>
    <w:rsid w:val="00FE5592"/>
    <w:rsid w:val="00FE5647"/>
    <w:rsid w:val="00FE61E1"/>
    <w:rsid w:val="00FE63F1"/>
    <w:rsid w:val="00FE7427"/>
    <w:rsid w:val="00FE7634"/>
    <w:rsid w:val="00FE7A81"/>
    <w:rsid w:val="00FF004A"/>
    <w:rsid w:val="00FF0D30"/>
    <w:rsid w:val="00FF14AF"/>
    <w:rsid w:val="00FF1C23"/>
    <w:rsid w:val="00FF1EFB"/>
    <w:rsid w:val="00FF20F2"/>
    <w:rsid w:val="00FF3D2B"/>
    <w:rsid w:val="00FF43C2"/>
    <w:rsid w:val="00FF44A0"/>
    <w:rsid w:val="00FF487A"/>
    <w:rsid w:val="00FF5896"/>
    <w:rsid w:val="00FF5AAA"/>
    <w:rsid w:val="00FF744C"/>
    <w:rsid w:val="012F26EB"/>
    <w:rsid w:val="0190C4CD"/>
    <w:rsid w:val="01B5AEC3"/>
    <w:rsid w:val="02300904"/>
    <w:rsid w:val="02FBFEE0"/>
    <w:rsid w:val="033940F4"/>
    <w:rsid w:val="03C7E1B2"/>
    <w:rsid w:val="041CBC10"/>
    <w:rsid w:val="0443BB1C"/>
    <w:rsid w:val="04615D7C"/>
    <w:rsid w:val="04B2998B"/>
    <w:rsid w:val="04C626A2"/>
    <w:rsid w:val="04EA20D2"/>
    <w:rsid w:val="0508917D"/>
    <w:rsid w:val="0636A5D7"/>
    <w:rsid w:val="06891FE6"/>
    <w:rsid w:val="069DC70C"/>
    <w:rsid w:val="078FF784"/>
    <w:rsid w:val="07F4E2AD"/>
    <w:rsid w:val="08540E90"/>
    <w:rsid w:val="08FE5346"/>
    <w:rsid w:val="094471D9"/>
    <w:rsid w:val="0991BA98"/>
    <w:rsid w:val="0A30C275"/>
    <w:rsid w:val="0AAEEA9F"/>
    <w:rsid w:val="0AD3043B"/>
    <w:rsid w:val="0AE33BF2"/>
    <w:rsid w:val="0AF25431"/>
    <w:rsid w:val="0B49F722"/>
    <w:rsid w:val="0B5FC9D0"/>
    <w:rsid w:val="0B6BF443"/>
    <w:rsid w:val="0B9A3515"/>
    <w:rsid w:val="0BC91261"/>
    <w:rsid w:val="0CBEA08C"/>
    <w:rsid w:val="0CE11F81"/>
    <w:rsid w:val="0D4B0D66"/>
    <w:rsid w:val="0E012B44"/>
    <w:rsid w:val="0E0AA4FD"/>
    <w:rsid w:val="0EAF380B"/>
    <w:rsid w:val="0EECE335"/>
    <w:rsid w:val="0F2B09D9"/>
    <w:rsid w:val="0F61BB18"/>
    <w:rsid w:val="0FADDF28"/>
    <w:rsid w:val="0FCF6F6D"/>
    <w:rsid w:val="103DE3AF"/>
    <w:rsid w:val="10696400"/>
    <w:rsid w:val="115C214C"/>
    <w:rsid w:val="11789B94"/>
    <w:rsid w:val="11CB8FF3"/>
    <w:rsid w:val="12283F5C"/>
    <w:rsid w:val="12C86F55"/>
    <w:rsid w:val="12E8D331"/>
    <w:rsid w:val="131841B7"/>
    <w:rsid w:val="139CD405"/>
    <w:rsid w:val="13EB1F58"/>
    <w:rsid w:val="140B453C"/>
    <w:rsid w:val="1445A245"/>
    <w:rsid w:val="144F870A"/>
    <w:rsid w:val="145E59AC"/>
    <w:rsid w:val="150AEE69"/>
    <w:rsid w:val="1521448D"/>
    <w:rsid w:val="1540761C"/>
    <w:rsid w:val="154DF903"/>
    <w:rsid w:val="1620C203"/>
    <w:rsid w:val="16A2C13B"/>
    <w:rsid w:val="17253D9C"/>
    <w:rsid w:val="1760B5E9"/>
    <w:rsid w:val="17A8969D"/>
    <w:rsid w:val="17B7FB08"/>
    <w:rsid w:val="1847F7C1"/>
    <w:rsid w:val="18583D48"/>
    <w:rsid w:val="185AEC06"/>
    <w:rsid w:val="1898F1BE"/>
    <w:rsid w:val="18CC4415"/>
    <w:rsid w:val="18D694BA"/>
    <w:rsid w:val="18EBE4C4"/>
    <w:rsid w:val="1915AEA7"/>
    <w:rsid w:val="1952E96B"/>
    <w:rsid w:val="19CEE131"/>
    <w:rsid w:val="1A029E4C"/>
    <w:rsid w:val="1A7C60AC"/>
    <w:rsid w:val="1A7F97A9"/>
    <w:rsid w:val="1AC3B0D3"/>
    <w:rsid w:val="1ACE7AC8"/>
    <w:rsid w:val="1B34F8A0"/>
    <w:rsid w:val="1B5A3C57"/>
    <w:rsid w:val="1B916856"/>
    <w:rsid w:val="1B9D5475"/>
    <w:rsid w:val="1BC7188E"/>
    <w:rsid w:val="1D4BB83A"/>
    <w:rsid w:val="1EA66087"/>
    <w:rsid w:val="1EEE2B17"/>
    <w:rsid w:val="1F03CE31"/>
    <w:rsid w:val="1F10B6DB"/>
    <w:rsid w:val="1F4B3EC3"/>
    <w:rsid w:val="1F8116CD"/>
    <w:rsid w:val="1FA48631"/>
    <w:rsid w:val="1FE48C59"/>
    <w:rsid w:val="2116834F"/>
    <w:rsid w:val="2120C08C"/>
    <w:rsid w:val="214BBB62"/>
    <w:rsid w:val="215C31A2"/>
    <w:rsid w:val="2195636B"/>
    <w:rsid w:val="22B3C14D"/>
    <w:rsid w:val="22E78BC3"/>
    <w:rsid w:val="2376D0A1"/>
    <w:rsid w:val="250C4822"/>
    <w:rsid w:val="25956A83"/>
    <w:rsid w:val="2631BDB7"/>
    <w:rsid w:val="268860D4"/>
    <w:rsid w:val="26936851"/>
    <w:rsid w:val="272A187A"/>
    <w:rsid w:val="27524A0D"/>
    <w:rsid w:val="277F0B33"/>
    <w:rsid w:val="278F9F53"/>
    <w:rsid w:val="28438D37"/>
    <w:rsid w:val="29476781"/>
    <w:rsid w:val="295F56FC"/>
    <w:rsid w:val="298B1DC0"/>
    <w:rsid w:val="2A624426"/>
    <w:rsid w:val="2A6FCFCF"/>
    <w:rsid w:val="2ABA3673"/>
    <w:rsid w:val="2AFE9C6D"/>
    <w:rsid w:val="2B018AC9"/>
    <w:rsid w:val="2B10898F"/>
    <w:rsid w:val="2B7A981B"/>
    <w:rsid w:val="2BB5D387"/>
    <w:rsid w:val="2C4D3158"/>
    <w:rsid w:val="2C96BCC7"/>
    <w:rsid w:val="2CCB6909"/>
    <w:rsid w:val="2D2093ED"/>
    <w:rsid w:val="2D6595B7"/>
    <w:rsid w:val="2D6FAF62"/>
    <w:rsid w:val="2D7021D8"/>
    <w:rsid w:val="2E5FCF37"/>
    <w:rsid w:val="2EBEE8A8"/>
    <w:rsid w:val="2F0E70A1"/>
    <w:rsid w:val="2F63B726"/>
    <w:rsid w:val="2FAA53AA"/>
    <w:rsid w:val="2FC3E769"/>
    <w:rsid w:val="2FF03C5A"/>
    <w:rsid w:val="2FFD5E89"/>
    <w:rsid w:val="3128AD93"/>
    <w:rsid w:val="314C17A5"/>
    <w:rsid w:val="315B8960"/>
    <w:rsid w:val="31952C2D"/>
    <w:rsid w:val="3212CA0C"/>
    <w:rsid w:val="327A9BA8"/>
    <w:rsid w:val="32EFD68C"/>
    <w:rsid w:val="32FD8607"/>
    <w:rsid w:val="33305CD5"/>
    <w:rsid w:val="3338FA3C"/>
    <w:rsid w:val="33A7F4F5"/>
    <w:rsid w:val="33F0934F"/>
    <w:rsid w:val="3452754F"/>
    <w:rsid w:val="349191B3"/>
    <w:rsid w:val="349FF64F"/>
    <w:rsid w:val="34D9DBCD"/>
    <w:rsid w:val="350379F9"/>
    <w:rsid w:val="35741A84"/>
    <w:rsid w:val="367FEB9B"/>
    <w:rsid w:val="3684D111"/>
    <w:rsid w:val="36DD7FEB"/>
    <w:rsid w:val="372BA7B7"/>
    <w:rsid w:val="374B251D"/>
    <w:rsid w:val="380A4E63"/>
    <w:rsid w:val="381BEDE2"/>
    <w:rsid w:val="381F76D4"/>
    <w:rsid w:val="383FD31D"/>
    <w:rsid w:val="389C885D"/>
    <w:rsid w:val="38C9BF5B"/>
    <w:rsid w:val="38D12DD0"/>
    <w:rsid w:val="3A162CB3"/>
    <w:rsid w:val="3A5C2754"/>
    <w:rsid w:val="3BBE33BF"/>
    <w:rsid w:val="3C2C4A05"/>
    <w:rsid w:val="3D2E73F6"/>
    <w:rsid w:val="3DE685C0"/>
    <w:rsid w:val="3DF1F155"/>
    <w:rsid w:val="3DF54CB1"/>
    <w:rsid w:val="3E4546C3"/>
    <w:rsid w:val="3E5415E2"/>
    <w:rsid w:val="3E5A51AD"/>
    <w:rsid w:val="3E5DBB41"/>
    <w:rsid w:val="3F257F63"/>
    <w:rsid w:val="3F83EAB2"/>
    <w:rsid w:val="3FFCBEEE"/>
    <w:rsid w:val="40C2EE2B"/>
    <w:rsid w:val="419A5F14"/>
    <w:rsid w:val="42655FA6"/>
    <w:rsid w:val="4275B9F0"/>
    <w:rsid w:val="42764875"/>
    <w:rsid w:val="42A0FF99"/>
    <w:rsid w:val="44106E51"/>
    <w:rsid w:val="4437F2C1"/>
    <w:rsid w:val="443873D1"/>
    <w:rsid w:val="444F46FD"/>
    <w:rsid w:val="445D1FEC"/>
    <w:rsid w:val="45B3C71F"/>
    <w:rsid w:val="45E9D926"/>
    <w:rsid w:val="462532C6"/>
    <w:rsid w:val="4626055A"/>
    <w:rsid w:val="464B072E"/>
    <w:rsid w:val="4651078E"/>
    <w:rsid w:val="4694EBFE"/>
    <w:rsid w:val="480618F9"/>
    <w:rsid w:val="4817C083"/>
    <w:rsid w:val="4A30E63E"/>
    <w:rsid w:val="4A849666"/>
    <w:rsid w:val="4ABDBA0F"/>
    <w:rsid w:val="4AFFF296"/>
    <w:rsid w:val="4B4EA650"/>
    <w:rsid w:val="4B8F4F93"/>
    <w:rsid w:val="4BA19809"/>
    <w:rsid w:val="4BDCEE3C"/>
    <w:rsid w:val="4C6AEAA7"/>
    <w:rsid w:val="4C9DD56E"/>
    <w:rsid w:val="4D6283AD"/>
    <w:rsid w:val="4E043D90"/>
    <w:rsid w:val="4E2F83A0"/>
    <w:rsid w:val="4F4AC9B9"/>
    <w:rsid w:val="4FCDC24C"/>
    <w:rsid w:val="4FD484CF"/>
    <w:rsid w:val="4FFBC4B8"/>
    <w:rsid w:val="5037FFCA"/>
    <w:rsid w:val="50515363"/>
    <w:rsid w:val="50B7296E"/>
    <w:rsid w:val="50C838AC"/>
    <w:rsid w:val="50D2A256"/>
    <w:rsid w:val="5303B78D"/>
    <w:rsid w:val="531773E0"/>
    <w:rsid w:val="53556046"/>
    <w:rsid w:val="53F26FFB"/>
    <w:rsid w:val="5441612D"/>
    <w:rsid w:val="5454C4AA"/>
    <w:rsid w:val="548D56D2"/>
    <w:rsid w:val="5498AA22"/>
    <w:rsid w:val="55228440"/>
    <w:rsid w:val="5538E13F"/>
    <w:rsid w:val="554DEB55"/>
    <w:rsid w:val="556DB3D9"/>
    <w:rsid w:val="55BC96BF"/>
    <w:rsid w:val="55D2EF40"/>
    <w:rsid w:val="55F51964"/>
    <w:rsid w:val="5669305A"/>
    <w:rsid w:val="57659D46"/>
    <w:rsid w:val="579351A8"/>
    <w:rsid w:val="57F90867"/>
    <w:rsid w:val="59571FE5"/>
    <w:rsid w:val="5A018A95"/>
    <w:rsid w:val="5A4391D2"/>
    <w:rsid w:val="5A5F39CD"/>
    <w:rsid w:val="5B17B5E8"/>
    <w:rsid w:val="5BAF3839"/>
    <w:rsid w:val="5C4318D8"/>
    <w:rsid w:val="5C8996FA"/>
    <w:rsid w:val="5D1D8D1F"/>
    <w:rsid w:val="5D562F18"/>
    <w:rsid w:val="5F480113"/>
    <w:rsid w:val="5FA15D06"/>
    <w:rsid w:val="60475198"/>
    <w:rsid w:val="6082F5F2"/>
    <w:rsid w:val="60B654A6"/>
    <w:rsid w:val="60CD31D0"/>
    <w:rsid w:val="6117A9AE"/>
    <w:rsid w:val="61AE4113"/>
    <w:rsid w:val="61F3C46A"/>
    <w:rsid w:val="621CEAC8"/>
    <w:rsid w:val="6233B1A9"/>
    <w:rsid w:val="62589829"/>
    <w:rsid w:val="6329D287"/>
    <w:rsid w:val="6343E514"/>
    <w:rsid w:val="63466559"/>
    <w:rsid w:val="6382EFE9"/>
    <w:rsid w:val="64033F73"/>
    <w:rsid w:val="6407BB18"/>
    <w:rsid w:val="641A48A2"/>
    <w:rsid w:val="64358969"/>
    <w:rsid w:val="650067EF"/>
    <w:rsid w:val="650FAB39"/>
    <w:rsid w:val="651C7B55"/>
    <w:rsid w:val="662709AE"/>
    <w:rsid w:val="666F20E0"/>
    <w:rsid w:val="66973BFB"/>
    <w:rsid w:val="66A14D5C"/>
    <w:rsid w:val="66F926EB"/>
    <w:rsid w:val="673ABBC5"/>
    <w:rsid w:val="674CC673"/>
    <w:rsid w:val="676D20FC"/>
    <w:rsid w:val="67EC4DF5"/>
    <w:rsid w:val="67EF4EC7"/>
    <w:rsid w:val="68824643"/>
    <w:rsid w:val="68A06D8A"/>
    <w:rsid w:val="69BC13D0"/>
    <w:rsid w:val="69FC74EC"/>
    <w:rsid w:val="6A0DD5C6"/>
    <w:rsid w:val="6A6BB913"/>
    <w:rsid w:val="6A73FB53"/>
    <w:rsid w:val="6A7DB86E"/>
    <w:rsid w:val="6A848500"/>
    <w:rsid w:val="6B29D3B7"/>
    <w:rsid w:val="6B41844B"/>
    <w:rsid w:val="6B6B06F4"/>
    <w:rsid w:val="6B7770C2"/>
    <w:rsid w:val="6B9F1647"/>
    <w:rsid w:val="6BB24552"/>
    <w:rsid w:val="6BE78848"/>
    <w:rsid w:val="6C39530B"/>
    <w:rsid w:val="6CA1E660"/>
    <w:rsid w:val="6D03C2D2"/>
    <w:rsid w:val="6D302CB4"/>
    <w:rsid w:val="6D594364"/>
    <w:rsid w:val="6E5A9998"/>
    <w:rsid w:val="6EFA656D"/>
    <w:rsid w:val="6F040A83"/>
    <w:rsid w:val="6F0D4869"/>
    <w:rsid w:val="6F8568DB"/>
    <w:rsid w:val="70243523"/>
    <w:rsid w:val="7040A443"/>
    <w:rsid w:val="70773E0D"/>
    <w:rsid w:val="707DCE8E"/>
    <w:rsid w:val="709F3008"/>
    <w:rsid w:val="70D5C635"/>
    <w:rsid w:val="712B33E9"/>
    <w:rsid w:val="7140615E"/>
    <w:rsid w:val="71AC47F4"/>
    <w:rsid w:val="71ECD035"/>
    <w:rsid w:val="7254EA8C"/>
    <w:rsid w:val="73AE40DB"/>
    <w:rsid w:val="73FAB376"/>
    <w:rsid w:val="741130BC"/>
    <w:rsid w:val="7436E1BD"/>
    <w:rsid w:val="74D4979D"/>
    <w:rsid w:val="750B960F"/>
    <w:rsid w:val="75F4A187"/>
    <w:rsid w:val="76D565B2"/>
    <w:rsid w:val="76E67F91"/>
    <w:rsid w:val="7711295F"/>
    <w:rsid w:val="772AE516"/>
    <w:rsid w:val="77327DAA"/>
    <w:rsid w:val="77FC5DA6"/>
    <w:rsid w:val="78EDD385"/>
    <w:rsid w:val="790311F6"/>
    <w:rsid w:val="79BF107B"/>
    <w:rsid w:val="79CAFCBB"/>
    <w:rsid w:val="79D638AC"/>
    <w:rsid w:val="79E9A79A"/>
    <w:rsid w:val="7A3B6825"/>
    <w:rsid w:val="7A554C4A"/>
    <w:rsid w:val="7AD47C51"/>
    <w:rsid w:val="7ADA59D7"/>
    <w:rsid w:val="7AED97C5"/>
    <w:rsid w:val="7B9E5995"/>
    <w:rsid w:val="7BB728C0"/>
    <w:rsid w:val="7C524117"/>
    <w:rsid w:val="7D4995D2"/>
    <w:rsid w:val="7D505353"/>
    <w:rsid w:val="7D647652"/>
    <w:rsid w:val="7DBB4136"/>
    <w:rsid w:val="7DF90DE2"/>
    <w:rsid w:val="7E20F442"/>
    <w:rsid w:val="7EB1F4DE"/>
    <w:rsid w:val="7F348E7E"/>
    <w:rsid w:val="7F627349"/>
    <w:rsid w:val="7F63FADD"/>
    <w:rsid w:val="7FFF35B5"/>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hone"/>
  <w:shapeDefaults>
    <o:shapedefaults v:ext="edit" spidmax="2050"/>
    <o:shapelayout v:ext="edit">
      <o:idmap v:ext="edit" data="2"/>
    </o:shapelayout>
  </w:shapeDefaults>
  <w:decimalSymbol w:val="."/>
  <w:listSeparator w:val=","/>
  <w14:docId w14:val="7FF29019"/>
  <w15:docId w15:val="{516F3504-911C-4BB9-8448-793D47F4B4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63BD3"/>
    <w:rPr>
      <w:rFonts w:ascii="Arial" w:hAnsi="Arial"/>
      <w:sz w:val="22"/>
      <w:lang w:eastAsia="en-US"/>
    </w:rPr>
  </w:style>
  <w:style w:type="paragraph" w:styleId="Heading1">
    <w:name w:val="heading 1"/>
    <w:basedOn w:val="Normal"/>
    <w:next w:val="Normal"/>
    <w:link w:val="Heading1Char"/>
    <w:autoRedefine/>
    <w:qFormat/>
    <w:rsid w:val="00CB09D3"/>
    <w:pPr>
      <w:keepNext/>
      <w:spacing w:before="240" w:after="120"/>
      <w:jc w:val="center"/>
      <w:outlineLvl w:val="0"/>
    </w:pPr>
    <w:rPr>
      <w:b/>
      <w:caps/>
      <w:sz w:val="32"/>
      <w:szCs w:val="24"/>
    </w:rPr>
  </w:style>
  <w:style w:type="paragraph" w:styleId="Heading2">
    <w:name w:val="heading 2"/>
    <w:basedOn w:val="Normal"/>
    <w:next w:val="Normal"/>
    <w:link w:val="Heading2Char"/>
    <w:autoRedefine/>
    <w:qFormat/>
    <w:rsid w:val="00A82386"/>
    <w:pPr>
      <w:keepNext/>
      <w:spacing w:before="240" w:after="120"/>
      <w:jc w:val="center"/>
      <w:outlineLvl w:val="1"/>
    </w:pPr>
    <w:rPr>
      <w:rFonts w:eastAsiaTheme="minorHAnsi"/>
      <w:b/>
      <w:bCs/>
      <w:caps/>
      <w:sz w:val="28"/>
    </w:rPr>
  </w:style>
  <w:style w:type="paragraph" w:styleId="Heading3">
    <w:name w:val="heading 3"/>
    <w:basedOn w:val="Normal"/>
    <w:next w:val="Normal"/>
    <w:link w:val="Heading3Char"/>
    <w:autoRedefine/>
    <w:qFormat/>
    <w:rsid w:val="00F7012F"/>
    <w:pPr>
      <w:keepNext/>
      <w:spacing w:before="240" w:after="120"/>
      <w:contextualSpacing/>
      <w:outlineLvl w:val="2"/>
    </w:pPr>
    <w:rPr>
      <w:rFonts w:eastAsiaTheme="minorHAnsi" w:cs="Arial"/>
      <w:b/>
      <w:sz w:val="24"/>
      <w:szCs w:val="24"/>
    </w:rPr>
  </w:style>
  <w:style w:type="paragraph" w:styleId="Heading4">
    <w:name w:val="heading 4"/>
    <w:basedOn w:val="Normal"/>
    <w:next w:val="Normal"/>
    <w:link w:val="Heading4Char"/>
    <w:autoRedefine/>
    <w:qFormat/>
    <w:rsid w:val="00C84A9A"/>
    <w:pPr>
      <w:keepNext/>
      <w:spacing w:before="120" w:after="120"/>
      <w:outlineLvl w:val="3"/>
    </w:pPr>
    <w:rPr>
      <w:b/>
      <w:bCs/>
      <w:szCs w:val="28"/>
    </w:rPr>
  </w:style>
  <w:style w:type="paragraph" w:styleId="Heading5">
    <w:name w:val="heading 5"/>
    <w:basedOn w:val="Normal"/>
    <w:next w:val="Normal"/>
    <w:link w:val="Heading5Char"/>
    <w:qFormat/>
    <w:rsid w:val="00CA28AD"/>
    <w:pPr>
      <w:keepNext/>
      <w:spacing w:before="120" w:after="120"/>
      <w:ind w:left="700"/>
      <w:outlineLvl w:val="4"/>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100DFC"/>
    <w:rPr>
      <w:rFonts w:ascii="Arial" w:hAnsi="Arial"/>
      <w:sz w:val="20"/>
    </w:rPr>
  </w:style>
  <w:style w:type="character" w:styleId="Hyperlink">
    <w:name w:val="Hyperlink"/>
    <w:uiPriority w:val="99"/>
    <w:qFormat/>
    <w:rsid w:val="0073614B"/>
    <w:rPr>
      <w:rFonts w:ascii="Arial" w:hAnsi="Arial"/>
      <w:color w:val="0000FF"/>
      <w:sz w:val="22"/>
      <w:u w:val="single"/>
    </w:rPr>
  </w:style>
  <w:style w:type="character" w:styleId="FollowedHyperlink">
    <w:name w:val="FollowedHyperlink"/>
    <w:uiPriority w:val="99"/>
    <w:rsid w:val="00BE7E92"/>
    <w:rPr>
      <w:rFonts w:ascii="Arial" w:hAnsi="Arial"/>
      <w:color w:val="800080"/>
      <w:sz w:val="22"/>
      <w:u w:val="single"/>
    </w:rPr>
  </w:style>
  <w:style w:type="character" w:customStyle="1" w:styleId="Heading2Char">
    <w:name w:val="Heading 2 Char"/>
    <w:basedOn w:val="DefaultParagraphFont"/>
    <w:link w:val="Heading2"/>
    <w:rsid w:val="00A82386"/>
    <w:rPr>
      <w:rFonts w:ascii="Arial" w:eastAsiaTheme="minorHAnsi" w:hAnsi="Arial"/>
      <w:b/>
      <w:bCs/>
      <w:caps/>
      <w:sz w:val="28"/>
      <w:lang w:eastAsia="en-US"/>
    </w:rPr>
  </w:style>
  <w:style w:type="paragraph" w:styleId="BalloonText">
    <w:name w:val="Balloon Text"/>
    <w:basedOn w:val="Normal"/>
    <w:semiHidden/>
    <w:rsid w:val="00223DF9"/>
    <w:rPr>
      <w:rFonts w:ascii="Tahoma" w:hAnsi="Tahoma" w:cs="Tahoma"/>
      <w:sz w:val="16"/>
      <w:szCs w:val="16"/>
    </w:rPr>
  </w:style>
  <w:style w:type="table" w:styleId="TableGrid">
    <w:name w:val="Table Grid"/>
    <w:basedOn w:val="TableNormal"/>
    <w:uiPriority w:val="39"/>
    <w:rsid w:val="00E922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Normal"/>
    <w:semiHidden/>
    <w:rsid w:val="00EA5E16"/>
    <w:rPr>
      <w:b/>
      <w:bCs/>
      <w:sz w:val="20"/>
    </w:rPr>
  </w:style>
  <w:style w:type="paragraph" w:customStyle="1" w:styleId="Context-Heading">
    <w:name w:val="Context-Heading"/>
    <w:basedOn w:val="Normal"/>
    <w:qFormat/>
    <w:rsid w:val="007A2AF6"/>
    <w:pPr>
      <w:spacing w:before="120" w:after="60"/>
    </w:pPr>
    <w:rPr>
      <w:b/>
      <w:sz w:val="24"/>
      <w:szCs w:val="24"/>
    </w:rPr>
  </w:style>
  <w:style w:type="paragraph" w:customStyle="1" w:styleId="Context-text">
    <w:name w:val="Context-text"/>
    <w:basedOn w:val="Normal"/>
    <w:qFormat/>
    <w:rsid w:val="00E404BB"/>
    <w:pPr>
      <w:spacing w:before="60" w:after="60"/>
    </w:pPr>
    <w:rPr>
      <w:i/>
      <w:iCs/>
      <w:sz w:val="20"/>
    </w:rPr>
  </w:style>
  <w:style w:type="paragraph" w:styleId="BodyText">
    <w:name w:val="Body Text"/>
    <w:basedOn w:val="Normal"/>
    <w:link w:val="BodyTextChar"/>
    <w:qFormat/>
    <w:rsid w:val="002B44C3"/>
    <w:pPr>
      <w:spacing w:before="120" w:after="120"/>
    </w:pPr>
  </w:style>
  <w:style w:type="paragraph" w:customStyle="1" w:styleId="citation">
    <w:name w:val="citation"/>
    <w:basedOn w:val="Normal"/>
    <w:qFormat/>
    <w:rsid w:val="0092747E"/>
    <w:pPr>
      <w:keepLines/>
      <w:spacing w:before="120" w:after="120"/>
      <w:ind w:left="360" w:hanging="360"/>
    </w:pPr>
    <w:rPr>
      <w:szCs w:val="22"/>
    </w:rPr>
  </w:style>
  <w:style w:type="paragraph" w:customStyle="1" w:styleId="CoverPageHeaderCSAS">
    <w:name w:val="Cover Page: Header (CSAS)"/>
    <w:basedOn w:val="BodyText"/>
    <w:link w:val="CoverPageHeaderCSASChar"/>
    <w:rsid w:val="00B63BD3"/>
    <w:pPr>
      <w:tabs>
        <w:tab w:val="right" w:pos="9356"/>
      </w:tabs>
      <w:spacing w:after="0"/>
    </w:pPr>
    <w:rPr>
      <w:b/>
    </w:rPr>
  </w:style>
  <w:style w:type="paragraph" w:styleId="ListBullet">
    <w:name w:val="List Bullet"/>
    <w:basedOn w:val="Normal"/>
    <w:qFormat/>
    <w:rsid w:val="002B44C3"/>
    <w:pPr>
      <w:numPr>
        <w:numId w:val="1"/>
      </w:numPr>
      <w:spacing w:after="120"/>
    </w:pPr>
  </w:style>
  <w:style w:type="paragraph" w:customStyle="1" w:styleId="Context-Hyperlink">
    <w:name w:val="Context-Hyperlink"/>
    <w:basedOn w:val="Normal"/>
    <w:link w:val="Context-HyperlinkChar"/>
    <w:rsid w:val="00AE6D2E"/>
    <w:rPr>
      <w:i/>
      <w:color w:val="0000FF"/>
      <w:sz w:val="20"/>
      <w:u w:val="single"/>
    </w:rPr>
  </w:style>
  <w:style w:type="character" w:customStyle="1" w:styleId="Context-HyperlinkChar">
    <w:name w:val="Context-Hyperlink Char"/>
    <w:basedOn w:val="DefaultParagraphFont"/>
    <w:link w:val="Context-Hyperlink"/>
    <w:rsid w:val="00AE6D2E"/>
    <w:rPr>
      <w:rFonts w:ascii="Arial" w:hAnsi="Arial"/>
      <w:i/>
      <w:color w:val="0000FF"/>
      <w:u w:val="single"/>
      <w:lang w:val="en-CA" w:eastAsia="en-US" w:bidi="ar-SA"/>
    </w:rPr>
  </w:style>
  <w:style w:type="paragraph" w:customStyle="1" w:styleId="BodyTextItalic">
    <w:name w:val="Body Text + Italic"/>
    <w:basedOn w:val="BodyText"/>
    <w:rsid w:val="008108BB"/>
    <w:rPr>
      <w:i/>
      <w:lang w:val="fr-CA"/>
    </w:rPr>
  </w:style>
  <w:style w:type="character" w:customStyle="1" w:styleId="CoverPageHeaderCSASChar">
    <w:name w:val="Cover Page: Header (CSAS) Char"/>
    <w:basedOn w:val="BodyTextChar"/>
    <w:link w:val="CoverPageHeaderCSAS"/>
    <w:rsid w:val="00B63BD3"/>
    <w:rPr>
      <w:rFonts w:ascii="Arial" w:hAnsi="Arial"/>
      <w:b/>
      <w:sz w:val="22"/>
      <w:lang w:val="en-US" w:eastAsia="en-US"/>
    </w:rPr>
  </w:style>
  <w:style w:type="paragraph" w:customStyle="1" w:styleId="PageHeaderRegionsNameofthereport">
    <w:name w:val="Page Header: Region(s) + Name of the report"/>
    <w:basedOn w:val="BodyText"/>
    <w:link w:val="PageHeaderRegionsNameofthereportChar"/>
    <w:rsid w:val="00B63BD3"/>
    <w:pPr>
      <w:spacing w:after="0"/>
    </w:pPr>
    <w:rPr>
      <w:b/>
    </w:rPr>
  </w:style>
  <w:style w:type="character" w:customStyle="1" w:styleId="PageHeaderRegionsNameofthereportChar">
    <w:name w:val="Page Header: Region(s) + Name of the report Char"/>
    <w:basedOn w:val="BodyTextChar"/>
    <w:link w:val="PageHeaderRegionsNameofthereport"/>
    <w:rsid w:val="00B63BD3"/>
    <w:rPr>
      <w:rFonts w:ascii="Arial" w:hAnsi="Arial"/>
      <w:b/>
      <w:sz w:val="22"/>
      <w:lang w:val="en-US" w:eastAsia="en-US"/>
    </w:rPr>
  </w:style>
  <w:style w:type="character" w:customStyle="1" w:styleId="BodyTextChar">
    <w:name w:val="Body Text Char"/>
    <w:basedOn w:val="DefaultParagraphFont"/>
    <w:link w:val="BodyText"/>
    <w:rsid w:val="002B44C3"/>
    <w:rPr>
      <w:rFonts w:ascii="Arial" w:hAnsi="Arial"/>
      <w:sz w:val="22"/>
      <w:lang w:val="en-US" w:eastAsia="en-US"/>
    </w:rPr>
  </w:style>
  <w:style w:type="paragraph" w:customStyle="1" w:styleId="CoverPageHeaderregions">
    <w:name w:val="Cover Page: Header (region(s)"/>
    <w:aliases w:val="series,number)"/>
    <w:basedOn w:val="Normal"/>
    <w:rsid w:val="00B63BD3"/>
    <w:pPr>
      <w:pBdr>
        <w:bottom w:val="single" w:sz="4" w:space="1" w:color="auto"/>
      </w:pBdr>
      <w:tabs>
        <w:tab w:val="right" w:pos="9356"/>
      </w:tabs>
    </w:pPr>
    <w:rPr>
      <w:b/>
    </w:rPr>
  </w:style>
  <w:style w:type="paragraph" w:styleId="FootnoteText">
    <w:name w:val="footnote text"/>
    <w:basedOn w:val="Normal"/>
    <w:link w:val="FootnoteTextChar"/>
    <w:uiPriority w:val="99"/>
    <w:semiHidden/>
    <w:unhideWhenUsed/>
    <w:rsid w:val="003437C8"/>
    <w:rPr>
      <w:sz w:val="20"/>
    </w:rPr>
  </w:style>
  <w:style w:type="character" w:customStyle="1" w:styleId="FootnoteTextChar">
    <w:name w:val="Footnote Text Char"/>
    <w:basedOn w:val="DefaultParagraphFont"/>
    <w:link w:val="FootnoteText"/>
    <w:uiPriority w:val="99"/>
    <w:semiHidden/>
    <w:rsid w:val="003437C8"/>
    <w:rPr>
      <w:rFonts w:ascii="Arial" w:hAnsi="Arial"/>
      <w:lang w:val="en-US" w:eastAsia="en-US"/>
    </w:rPr>
  </w:style>
  <w:style w:type="character" w:styleId="FootnoteReference">
    <w:name w:val="footnote reference"/>
    <w:basedOn w:val="DefaultParagraphFont"/>
    <w:uiPriority w:val="99"/>
    <w:semiHidden/>
    <w:unhideWhenUsed/>
    <w:rsid w:val="003437C8"/>
    <w:rPr>
      <w:vertAlign w:val="superscript"/>
    </w:rPr>
  </w:style>
  <w:style w:type="paragraph" w:customStyle="1" w:styleId="BodyTextCentered">
    <w:name w:val="Body Text + Centered"/>
    <w:basedOn w:val="BodyText"/>
    <w:rsid w:val="00196A8C"/>
    <w:pPr>
      <w:jc w:val="center"/>
    </w:pPr>
  </w:style>
  <w:style w:type="character" w:customStyle="1" w:styleId="Heading1Char">
    <w:name w:val="Heading 1 Char"/>
    <w:basedOn w:val="DefaultParagraphFont"/>
    <w:link w:val="Heading1"/>
    <w:rsid w:val="00CB09D3"/>
    <w:rPr>
      <w:rFonts w:ascii="Arial" w:hAnsi="Arial"/>
      <w:b/>
      <w:caps/>
      <w:sz w:val="32"/>
      <w:szCs w:val="24"/>
      <w:lang w:eastAsia="en-US"/>
    </w:rPr>
  </w:style>
  <w:style w:type="character" w:customStyle="1" w:styleId="Heading3Char">
    <w:name w:val="Heading 3 Char"/>
    <w:basedOn w:val="DefaultParagraphFont"/>
    <w:link w:val="Heading3"/>
    <w:rsid w:val="00F7012F"/>
    <w:rPr>
      <w:rFonts w:ascii="Arial" w:eastAsiaTheme="minorHAnsi" w:hAnsi="Arial" w:cs="Arial"/>
      <w:b/>
      <w:sz w:val="24"/>
      <w:szCs w:val="24"/>
      <w:lang w:eastAsia="en-US"/>
    </w:rPr>
  </w:style>
  <w:style w:type="character" w:customStyle="1" w:styleId="Heading4Char">
    <w:name w:val="Heading 4 Char"/>
    <w:basedOn w:val="DefaultParagraphFont"/>
    <w:link w:val="Heading4"/>
    <w:rsid w:val="00C84A9A"/>
    <w:rPr>
      <w:rFonts w:ascii="Arial" w:hAnsi="Arial"/>
      <w:b/>
      <w:bCs/>
      <w:sz w:val="22"/>
      <w:szCs w:val="28"/>
      <w:lang w:eastAsia="en-US"/>
    </w:rPr>
  </w:style>
  <w:style w:type="character" w:customStyle="1" w:styleId="Heading5Char">
    <w:name w:val="Heading 5 Char"/>
    <w:basedOn w:val="DefaultParagraphFont"/>
    <w:link w:val="Heading5"/>
    <w:rsid w:val="00CA28AD"/>
    <w:rPr>
      <w:rFonts w:ascii="Arial" w:hAnsi="Arial"/>
      <w:i/>
      <w:sz w:val="22"/>
      <w:lang w:val="en-US" w:eastAsia="en-US"/>
    </w:rPr>
  </w:style>
  <w:style w:type="paragraph" w:customStyle="1" w:styleId="BodyTextBold">
    <w:name w:val="Body Text + Bold"/>
    <w:basedOn w:val="BodyText"/>
    <w:rsid w:val="002B44C3"/>
    <w:rPr>
      <w:b/>
    </w:rPr>
  </w:style>
  <w:style w:type="paragraph" w:styleId="ListBullet2">
    <w:name w:val="List Bullet 2"/>
    <w:basedOn w:val="Normal"/>
    <w:unhideWhenUsed/>
    <w:rsid w:val="00CA28AD"/>
    <w:pPr>
      <w:numPr>
        <w:numId w:val="2"/>
      </w:numPr>
      <w:spacing w:after="120"/>
      <w:ind w:left="720"/>
      <w:contextualSpacing/>
    </w:pPr>
  </w:style>
  <w:style w:type="paragraph" w:customStyle="1" w:styleId="Caption-Table">
    <w:name w:val="Caption - Table"/>
    <w:basedOn w:val="Normal"/>
    <w:qFormat/>
    <w:rsid w:val="00345E70"/>
    <w:pPr>
      <w:keepNext/>
      <w:keepLines/>
      <w:spacing w:before="240" w:after="120"/>
    </w:pPr>
    <w:rPr>
      <w:i/>
      <w:sz w:val="20"/>
    </w:rPr>
  </w:style>
  <w:style w:type="paragraph" w:customStyle="1" w:styleId="Caption-Figure">
    <w:name w:val="Caption - Figure"/>
    <w:basedOn w:val="Normal"/>
    <w:qFormat/>
    <w:rsid w:val="00CA28AD"/>
    <w:pPr>
      <w:keepLines/>
      <w:spacing w:before="120" w:after="240"/>
    </w:pPr>
    <w:rPr>
      <w:i/>
      <w:sz w:val="20"/>
    </w:rPr>
  </w:style>
  <w:style w:type="paragraph" w:styleId="ListNumber">
    <w:name w:val="List Number"/>
    <w:basedOn w:val="Normal"/>
    <w:unhideWhenUsed/>
    <w:rsid w:val="002B44C3"/>
    <w:pPr>
      <w:numPr>
        <w:numId w:val="3"/>
      </w:numPr>
      <w:spacing w:after="120"/>
    </w:pPr>
  </w:style>
  <w:style w:type="paragraph" w:styleId="ListNumber2">
    <w:name w:val="List Number 2"/>
    <w:basedOn w:val="Normal"/>
    <w:unhideWhenUsed/>
    <w:rsid w:val="00CA28AD"/>
    <w:pPr>
      <w:numPr>
        <w:numId w:val="4"/>
      </w:numPr>
      <w:spacing w:after="120"/>
      <w:ind w:left="720"/>
    </w:pPr>
  </w:style>
  <w:style w:type="paragraph" w:customStyle="1" w:styleId="Blockquote">
    <w:name w:val="Blockquote"/>
    <w:basedOn w:val="Normal"/>
    <w:rsid w:val="002B44C3"/>
    <w:pPr>
      <w:spacing w:before="120" w:after="120"/>
      <w:ind w:left="720"/>
    </w:pPr>
  </w:style>
  <w:style w:type="paragraph" w:customStyle="1" w:styleId="BodyTextBoldItallics">
    <w:name w:val="Body Text + Bold + Itallics"/>
    <w:basedOn w:val="BodyText"/>
    <w:rsid w:val="002B44C3"/>
    <w:rPr>
      <w:b/>
      <w:i/>
    </w:rPr>
  </w:style>
  <w:style w:type="paragraph" w:customStyle="1" w:styleId="citation-translated">
    <w:name w:val="citation - translated"/>
    <w:basedOn w:val="citation"/>
    <w:qFormat/>
    <w:rsid w:val="002B44C3"/>
    <w:rPr>
      <w:i/>
    </w:rPr>
  </w:style>
  <w:style w:type="paragraph" w:styleId="Header">
    <w:name w:val="header"/>
    <w:basedOn w:val="Normal"/>
    <w:link w:val="HeaderChar"/>
    <w:uiPriority w:val="99"/>
    <w:unhideWhenUsed/>
    <w:rsid w:val="002D2531"/>
    <w:pPr>
      <w:tabs>
        <w:tab w:val="center" w:pos="4680"/>
        <w:tab w:val="right" w:pos="9360"/>
      </w:tabs>
    </w:pPr>
  </w:style>
  <w:style w:type="character" w:customStyle="1" w:styleId="HeaderChar">
    <w:name w:val="Header Char"/>
    <w:basedOn w:val="DefaultParagraphFont"/>
    <w:link w:val="Header"/>
    <w:uiPriority w:val="99"/>
    <w:rsid w:val="002D2531"/>
    <w:rPr>
      <w:rFonts w:ascii="Arial" w:hAnsi="Arial"/>
      <w:sz w:val="22"/>
      <w:lang w:val="en-US" w:eastAsia="en-US"/>
    </w:rPr>
  </w:style>
  <w:style w:type="paragraph" w:styleId="Footer">
    <w:name w:val="footer"/>
    <w:basedOn w:val="Normal"/>
    <w:link w:val="FooterChar"/>
    <w:uiPriority w:val="99"/>
    <w:unhideWhenUsed/>
    <w:rsid w:val="002D2531"/>
    <w:pPr>
      <w:tabs>
        <w:tab w:val="center" w:pos="4680"/>
        <w:tab w:val="right" w:pos="9360"/>
      </w:tabs>
    </w:pPr>
  </w:style>
  <w:style w:type="character" w:customStyle="1" w:styleId="FooterChar">
    <w:name w:val="Footer Char"/>
    <w:basedOn w:val="DefaultParagraphFont"/>
    <w:link w:val="Footer"/>
    <w:uiPriority w:val="99"/>
    <w:rsid w:val="002D2531"/>
    <w:rPr>
      <w:rFonts w:ascii="Arial" w:hAnsi="Arial"/>
      <w:sz w:val="22"/>
      <w:lang w:val="en-US" w:eastAsia="en-US"/>
    </w:rPr>
  </w:style>
  <w:style w:type="character" w:customStyle="1" w:styleId="StyleStyleHelvetica10ptBody">
    <w:name w:val="Style Style Helvetica 10 pt + +Body"/>
    <w:rsid w:val="00FB39BD"/>
    <w:rPr>
      <w:rFonts w:ascii="Calibri" w:hAnsi="Calibri"/>
      <w:sz w:val="22"/>
    </w:rPr>
  </w:style>
  <w:style w:type="paragraph" w:customStyle="1" w:styleId="Style1">
    <w:name w:val="Style1"/>
    <w:basedOn w:val="BodyText"/>
    <w:link w:val="Style1Char"/>
    <w:qFormat/>
    <w:rsid w:val="00262FE7"/>
    <w:rPr>
      <w:b/>
    </w:rPr>
  </w:style>
  <w:style w:type="character" w:customStyle="1" w:styleId="Style1Char">
    <w:name w:val="Style1 Char"/>
    <w:basedOn w:val="DefaultParagraphFont"/>
    <w:link w:val="Style1"/>
    <w:rsid w:val="00262FE7"/>
    <w:rPr>
      <w:rFonts w:ascii="Arial" w:hAnsi="Arial"/>
      <w:b/>
      <w:sz w:val="22"/>
      <w:lang w:val="en-US" w:eastAsia="en-US"/>
    </w:rPr>
  </w:style>
  <w:style w:type="paragraph" w:styleId="ListParagraph">
    <w:name w:val="List Paragraph"/>
    <w:aliases w:val="List - Suggested Message"/>
    <w:basedOn w:val="Normal"/>
    <w:uiPriority w:val="34"/>
    <w:qFormat/>
    <w:rsid w:val="00545297"/>
    <w:pPr>
      <w:ind w:left="720"/>
      <w:contextualSpacing/>
    </w:pPr>
  </w:style>
  <w:style w:type="character" w:styleId="CommentReference">
    <w:name w:val="annotation reference"/>
    <w:basedOn w:val="DefaultParagraphFont"/>
    <w:uiPriority w:val="99"/>
    <w:semiHidden/>
    <w:unhideWhenUsed/>
    <w:rsid w:val="00545297"/>
    <w:rPr>
      <w:sz w:val="16"/>
      <w:szCs w:val="16"/>
    </w:rPr>
  </w:style>
  <w:style w:type="paragraph" w:styleId="CommentText">
    <w:name w:val="annotation text"/>
    <w:basedOn w:val="Normal"/>
    <w:link w:val="CommentTextChar"/>
    <w:uiPriority w:val="99"/>
    <w:unhideWhenUsed/>
    <w:rsid w:val="00545297"/>
    <w:pPr>
      <w:spacing w:after="160"/>
    </w:pPr>
    <w:rPr>
      <w:rFonts w:asciiTheme="minorHAnsi" w:eastAsiaTheme="minorHAnsi" w:hAnsiTheme="minorHAnsi" w:cstheme="minorBidi"/>
      <w:sz w:val="20"/>
    </w:rPr>
  </w:style>
  <w:style w:type="character" w:customStyle="1" w:styleId="CommentTextChar">
    <w:name w:val="Comment Text Char"/>
    <w:basedOn w:val="DefaultParagraphFont"/>
    <w:link w:val="CommentText"/>
    <w:uiPriority w:val="99"/>
    <w:rsid w:val="00545297"/>
    <w:rPr>
      <w:rFonts w:asciiTheme="minorHAnsi" w:eastAsiaTheme="minorHAnsi" w:hAnsiTheme="minorHAnsi" w:cstheme="minorBidi"/>
      <w:lang w:val="en-US" w:eastAsia="en-US"/>
    </w:rPr>
  </w:style>
  <w:style w:type="paragraph" w:customStyle="1" w:styleId="Default">
    <w:name w:val="Default"/>
    <w:rsid w:val="005518CF"/>
    <w:pPr>
      <w:autoSpaceDE w:val="0"/>
      <w:autoSpaceDN w:val="0"/>
      <w:adjustRightInd w:val="0"/>
    </w:pPr>
    <w:rPr>
      <w:rFonts w:ascii="Arial" w:eastAsiaTheme="minorHAnsi" w:hAnsi="Arial" w:cs="Arial"/>
      <w:color w:val="000000"/>
      <w:sz w:val="24"/>
      <w:szCs w:val="24"/>
      <w:lang w:val="en-US" w:eastAsia="en-US"/>
    </w:rPr>
  </w:style>
  <w:style w:type="character" w:customStyle="1" w:styleId="ui-provider">
    <w:name w:val="ui-provider"/>
    <w:basedOn w:val="DefaultParagraphFont"/>
    <w:rsid w:val="00940ADC"/>
  </w:style>
  <w:style w:type="paragraph" w:styleId="Caption">
    <w:name w:val="caption"/>
    <w:basedOn w:val="Normal"/>
    <w:next w:val="Normal"/>
    <w:link w:val="CaptionChar"/>
    <w:uiPriority w:val="35"/>
    <w:unhideWhenUsed/>
    <w:qFormat/>
    <w:rsid w:val="00940ADC"/>
    <w:pPr>
      <w:spacing w:after="200"/>
    </w:pPr>
    <w:rPr>
      <w:i/>
      <w:iCs/>
      <w:color w:val="1F497D" w:themeColor="text2"/>
      <w:sz w:val="18"/>
      <w:szCs w:val="18"/>
    </w:rPr>
  </w:style>
  <w:style w:type="paragraph" w:styleId="Revision">
    <w:name w:val="Revision"/>
    <w:hidden/>
    <w:uiPriority w:val="99"/>
    <w:semiHidden/>
    <w:rsid w:val="00D17DA0"/>
    <w:rPr>
      <w:rFonts w:ascii="Arial" w:hAnsi="Arial"/>
      <w:sz w:val="22"/>
      <w:lang w:val="en-US" w:eastAsia="en-US"/>
    </w:rPr>
  </w:style>
  <w:style w:type="character" w:styleId="UnresolvedMention">
    <w:name w:val="Unresolved Mention"/>
    <w:basedOn w:val="DefaultParagraphFont"/>
    <w:uiPriority w:val="99"/>
    <w:semiHidden/>
    <w:unhideWhenUsed/>
    <w:rsid w:val="000E76C5"/>
    <w:rPr>
      <w:color w:val="605E5C"/>
      <w:shd w:val="clear" w:color="auto" w:fill="E1DFDD"/>
    </w:rPr>
  </w:style>
  <w:style w:type="character" w:styleId="Mention">
    <w:name w:val="Mention"/>
    <w:basedOn w:val="DefaultParagraphFont"/>
    <w:uiPriority w:val="99"/>
    <w:unhideWhenUsed/>
    <w:rPr>
      <w:color w:val="2B579A"/>
      <w:shd w:val="clear" w:color="auto" w:fill="E6E6E6"/>
    </w:rPr>
  </w:style>
  <w:style w:type="table" w:styleId="ListTable2">
    <w:name w:val="List Table 2"/>
    <w:basedOn w:val="TableNormal"/>
    <w:uiPriority w:val="47"/>
    <w:rsid w:val="00375ADC"/>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msonormal0">
    <w:name w:val="msonormal"/>
    <w:basedOn w:val="Normal"/>
    <w:rsid w:val="00375ADC"/>
    <w:pPr>
      <w:spacing w:before="100" w:beforeAutospacing="1" w:after="100" w:afterAutospacing="1"/>
    </w:pPr>
    <w:rPr>
      <w:rFonts w:ascii="Times New Roman" w:hAnsi="Times New Roman"/>
      <w:sz w:val="24"/>
      <w:szCs w:val="24"/>
    </w:rPr>
  </w:style>
  <w:style w:type="paragraph" w:customStyle="1" w:styleId="xl63">
    <w:name w:val="xl63"/>
    <w:basedOn w:val="Normal"/>
    <w:rsid w:val="00375ADC"/>
    <w:pPr>
      <w:spacing w:before="100" w:beforeAutospacing="1" w:after="100" w:afterAutospacing="1"/>
    </w:pPr>
    <w:rPr>
      <w:rFonts w:ascii="Times New Roman" w:hAnsi="Times New Roman"/>
      <w:sz w:val="24"/>
      <w:szCs w:val="24"/>
    </w:rPr>
  </w:style>
  <w:style w:type="paragraph" w:customStyle="1" w:styleId="xl65">
    <w:name w:val="xl65"/>
    <w:basedOn w:val="Normal"/>
    <w:rsid w:val="00375ADC"/>
    <w:pPr>
      <w:spacing w:before="100" w:beforeAutospacing="1" w:after="100" w:afterAutospacing="1"/>
      <w:ind w:firstLineChars="100" w:firstLine="100"/>
    </w:pPr>
    <w:rPr>
      <w:rFonts w:ascii="Times New Roman" w:hAnsi="Times New Roman"/>
      <w:sz w:val="24"/>
      <w:szCs w:val="24"/>
    </w:rPr>
  </w:style>
  <w:style w:type="paragraph" w:customStyle="1" w:styleId="xl66">
    <w:name w:val="xl66"/>
    <w:basedOn w:val="Normal"/>
    <w:rsid w:val="00375ADC"/>
    <w:pPr>
      <w:pBdr>
        <w:bottom w:val="single" w:sz="8" w:space="0" w:color="auto"/>
      </w:pBdr>
      <w:spacing w:before="100" w:beforeAutospacing="1" w:after="100" w:afterAutospacing="1"/>
      <w:textAlignment w:val="center"/>
    </w:pPr>
    <w:rPr>
      <w:rFonts w:cs="Arial"/>
      <w:color w:val="000000"/>
      <w:sz w:val="20"/>
    </w:rPr>
  </w:style>
  <w:style w:type="paragraph" w:customStyle="1" w:styleId="xl67">
    <w:name w:val="xl67"/>
    <w:basedOn w:val="Normal"/>
    <w:rsid w:val="00375ADC"/>
    <w:pPr>
      <w:pBdr>
        <w:bottom w:val="single" w:sz="8" w:space="0" w:color="auto"/>
      </w:pBdr>
      <w:shd w:val="clear" w:color="000000" w:fill="C6D9F1"/>
      <w:spacing w:before="100" w:beforeAutospacing="1" w:after="100" w:afterAutospacing="1"/>
      <w:textAlignment w:val="center"/>
    </w:pPr>
    <w:rPr>
      <w:rFonts w:cs="Arial"/>
      <w:color w:val="000000"/>
      <w:sz w:val="20"/>
    </w:rPr>
  </w:style>
  <w:style w:type="paragraph" w:customStyle="1" w:styleId="xl68">
    <w:name w:val="xl68"/>
    <w:basedOn w:val="Normal"/>
    <w:rsid w:val="00375ADC"/>
    <w:pPr>
      <w:pBdr>
        <w:bottom w:val="single" w:sz="8" w:space="0" w:color="auto"/>
      </w:pBdr>
      <w:shd w:val="clear" w:color="000000" w:fill="C6D9F1"/>
      <w:spacing w:before="100" w:beforeAutospacing="1" w:after="100" w:afterAutospacing="1"/>
      <w:jc w:val="right"/>
      <w:textAlignment w:val="center"/>
    </w:pPr>
    <w:rPr>
      <w:rFonts w:cs="Arial"/>
      <w:color w:val="000000"/>
      <w:sz w:val="20"/>
    </w:rPr>
  </w:style>
  <w:style w:type="paragraph" w:customStyle="1" w:styleId="xl69">
    <w:name w:val="xl69"/>
    <w:basedOn w:val="Normal"/>
    <w:rsid w:val="00375ADC"/>
    <w:pPr>
      <w:spacing w:before="100" w:beforeAutospacing="1" w:after="100" w:afterAutospacing="1"/>
      <w:textAlignment w:val="center"/>
    </w:pPr>
    <w:rPr>
      <w:rFonts w:cs="Arial"/>
      <w:color w:val="000000"/>
      <w:sz w:val="20"/>
    </w:rPr>
  </w:style>
  <w:style w:type="paragraph" w:customStyle="1" w:styleId="xl70">
    <w:name w:val="xl70"/>
    <w:basedOn w:val="Normal"/>
    <w:rsid w:val="00375ADC"/>
    <w:pPr>
      <w:spacing w:before="100" w:beforeAutospacing="1" w:after="100" w:afterAutospacing="1"/>
      <w:jc w:val="right"/>
      <w:textAlignment w:val="center"/>
    </w:pPr>
    <w:rPr>
      <w:rFonts w:cs="Arial"/>
      <w:color w:val="000000"/>
      <w:sz w:val="20"/>
    </w:rPr>
  </w:style>
  <w:style w:type="paragraph" w:customStyle="1" w:styleId="xl71">
    <w:name w:val="xl71"/>
    <w:basedOn w:val="Normal"/>
    <w:rsid w:val="00375ADC"/>
    <w:pPr>
      <w:pBdr>
        <w:bottom w:val="single" w:sz="8" w:space="0" w:color="auto"/>
      </w:pBdr>
      <w:spacing w:before="100" w:beforeAutospacing="1" w:after="100" w:afterAutospacing="1"/>
      <w:jc w:val="right"/>
      <w:textAlignment w:val="center"/>
    </w:pPr>
    <w:rPr>
      <w:rFonts w:cs="Arial"/>
      <w:color w:val="000000"/>
      <w:sz w:val="20"/>
    </w:rPr>
  </w:style>
  <w:style w:type="paragraph" w:customStyle="1" w:styleId="xl72">
    <w:name w:val="xl72"/>
    <w:basedOn w:val="Normal"/>
    <w:rsid w:val="00375ADC"/>
    <w:pPr>
      <w:pBdr>
        <w:bottom w:val="single" w:sz="8" w:space="0" w:color="auto"/>
      </w:pBdr>
      <w:spacing w:before="100" w:beforeAutospacing="1" w:after="100" w:afterAutospacing="1"/>
    </w:pPr>
    <w:rPr>
      <w:rFonts w:cs="Arial"/>
      <w:sz w:val="20"/>
    </w:rPr>
  </w:style>
  <w:style w:type="paragraph" w:customStyle="1" w:styleId="xl73">
    <w:name w:val="xl73"/>
    <w:basedOn w:val="Normal"/>
    <w:rsid w:val="00375ADC"/>
    <w:pPr>
      <w:spacing w:before="100" w:beforeAutospacing="1" w:after="100" w:afterAutospacing="1"/>
    </w:pPr>
    <w:rPr>
      <w:rFonts w:cs="Arial"/>
      <w:sz w:val="24"/>
      <w:szCs w:val="24"/>
    </w:rPr>
  </w:style>
  <w:style w:type="paragraph" w:customStyle="1" w:styleId="xl74">
    <w:name w:val="xl74"/>
    <w:basedOn w:val="Normal"/>
    <w:rsid w:val="00375ADC"/>
    <w:pPr>
      <w:spacing w:before="100" w:beforeAutospacing="1" w:after="100" w:afterAutospacing="1"/>
    </w:pPr>
    <w:rPr>
      <w:rFonts w:cs="Arial"/>
      <w:sz w:val="20"/>
    </w:rPr>
  </w:style>
  <w:style w:type="paragraph" w:customStyle="1" w:styleId="xl75">
    <w:name w:val="xl75"/>
    <w:basedOn w:val="Normal"/>
    <w:rsid w:val="00375ADC"/>
    <w:pPr>
      <w:pBdr>
        <w:bottom w:val="single" w:sz="8" w:space="0" w:color="auto"/>
      </w:pBdr>
      <w:spacing w:before="100" w:beforeAutospacing="1" w:after="100" w:afterAutospacing="1"/>
    </w:pPr>
    <w:rPr>
      <w:rFonts w:cs="Arial"/>
      <w:sz w:val="20"/>
    </w:rPr>
  </w:style>
  <w:style w:type="character" w:styleId="PlaceholderText">
    <w:name w:val="Placeholder Text"/>
    <w:basedOn w:val="DefaultParagraphFont"/>
    <w:uiPriority w:val="99"/>
    <w:semiHidden/>
    <w:rsid w:val="00CC4980"/>
    <w:rPr>
      <w:color w:val="808080"/>
    </w:rPr>
  </w:style>
  <w:style w:type="paragraph" w:styleId="EndnoteText">
    <w:name w:val="endnote text"/>
    <w:basedOn w:val="Normal"/>
    <w:link w:val="EndnoteTextChar"/>
    <w:uiPriority w:val="99"/>
    <w:semiHidden/>
    <w:unhideWhenUsed/>
    <w:rsid w:val="00D96F25"/>
    <w:rPr>
      <w:sz w:val="20"/>
    </w:rPr>
  </w:style>
  <w:style w:type="character" w:customStyle="1" w:styleId="EndnoteTextChar">
    <w:name w:val="Endnote Text Char"/>
    <w:basedOn w:val="DefaultParagraphFont"/>
    <w:link w:val="EndnoteText"/>
    <w:uiPriority w:val="99"/>
    <w:semiHidden/>
    <w:rsid w:val="00D96F25"/>
    <w:rPr>
      <w:rFonts w:ascii="Arial" w:hAnsi="Arial"/>
      <w:lang w:val="en-US" w:eastAsia="en-US"/>
    </w:rPr>
  </w:style>
  <w:style w:type="character" w:styleId="EndnoteReference">
    <w:name w:val="endnote reference"/>
    <w:basedOn w:val="DefaultParagraphFont"/>
    <w:uiPriority w:val="99"/>
    <w:semiHidden/>
    <w:unhideWhenUsed/>
    <w:rsid w:val="00D96F25"/>
    <w:rPr>
      <w:vertAlign w:val="superscript"/>
    </w:rPr>
  </w:style>
  <w:style w:type="paragraph" w:styleId="NoSpacing">
    <w:name w:val="No Spacing"/>
    <w:uiPriority w:val="99"/>
    <w:qFormat/>
    <w:rsid w:val="00F43817"/>
    <w:pPr>
      <w:widowControl w:val="0"/>
    </w:pPr>
    <w:rPr>
      <w:rFonts w:ascii="Arial" w:hAnsi="Arial"/>
      <w:sz w:val="22"/>
      <w:szCs w:val="24"/>
      <w:lang w:eastAsia="en-US"/>
    </w:rPr>
  </w:style>
  <w:style w:type="character" w:customStyle="1" w:styleId="CaptionChar">
    <w:name w:val="Caption Char"/>
    <w:basedOn w:val="DefaultParagraphFont"/>
    <w:link w:val="Caption"/>
    <w:uiPriority w:val="35"/>
    <w:rsid w:val="005B7B1A"/>
    <w:rPr>
      <w:rFonts w:ascii="Arial" w:hAnsi="Arial"/>
      <w:i/>
      <w:iCs/>
      <w:color w:val="1F497D" w:themeColor="text2"/>
      <w:sz w:val="18"/>
      <w:szCs w:val="18"/>
      <w:lang w:val="en-US" w:eastAsia="en-US"/>
    </w:rPr>
  </w:style>
  <w:style w:type="paragraph" w:styleId="NormalWeb">
    <w:name w:val="Normal (Web)"/>
    <w:basedOn w:val="Normal"/>
    <w:uiPriority w:val="99"/>
    <w:unhideWhenUsed/>
    <w:rsid w:val="006C261A"/>
    <w:pPr>
      <w:spacing w:before="100" w:beforeAutospacing="1" w:after="100" w:afterAutospacing="1"/>
    </w:pPr>
    <w:rPr>
      <w:rFonts w:ascii="Times New Roman" w:hAnsi="Times New Roman"/>
      <w:sz w:val="24"/>
      <w:szCs w:val="24"/>
    </w:rPr>
  </w:style>
  <w:style w:type="paragraph" w:customStyle="1" w:styleId="Table">
    <w:name w:val="Table"/>
    <w:basedOn w:val="Normal"/>
    <w:link w:val="TableChar"/>
    <w:qFormat/>
    <w:rsid w:val="00C014F3"/>
    <w:rPr>
      <w:rFonts w:cs="Arial"/>
      <w:sz w:val="20"/>
    </w:rPr>
  </w:style>
  <w:style w:type="character" w:customStyle="1" w:styleId="TableChar">
    <w:name w:val="Table Char"/>
    <w:basedOn w:val="DefaultParagraphFont"/>
    <w:link w:val="Table"/>
    <w:rsid w:val="00C014F3"/>
    <w:rPr>
      <w:rFonts w:ascii="Arial" w:hAnsi="Arial" w:cs="Arial"/>
      <w:lang w:val="en-US" w:eastAsia="en-US"/>
    </w:rPr>
  </w:style>
  <w:style w:type="paragraph" w:customStyle="1" w:styleId="paragraph">
    <w:name w:val="paragraph"/>
    <w:basedOn w:val="Normal"/>
    <w:rsid w:val="00D46A86"/>
    <w:pPr>
      <w:spacing w:before="100" w:beforeAutospacing="1" w:after="100" w:afterAutospacing="1"/>
    </w:pPr>
    <w:rPr>
      <w:rFonts w:ascii="Times New Roman" w:hAnsi="Times New Roman"/>
      <w:sz w:val="24"/>
      <w:szCs w:val="24"/>
    </w:rPr>
  </w:style>
  <w:style w:type="character" w:customStyle="1" w:styleId="normaltextrun">
    <w:name w:val="normaltextrun"/>
    <w:basedOn w:val="DefaultParagraphFont"/>
    <w:rsid w:val="00D46A86"/>
  </w:style>
  <w:style w:type="character" w:customStyle="1" w:styleId="eop">
    <w:name w:val="eop"/>
    <w:basedOn w:val="DefaultParagraphFont"/>
    <w:rsid w:val="00D46A86"/>
  </w:style>
  <w:style w:type="character" w:styleId="LineNumber">
    <w:name w:val="line number"/>
    <w:basedOn w:val="DefaultParagraphFont"/>
    <w:uiPriority w:val="99"/>
    <w:semiHidden/>
    <w:unhideWhenUsed/>
    <w:rsid w:val="008008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282">
      <w:bodyDiv w:val="1"/>
      <w:marLeft w:val="0"/>
      <w:marRight w:val="0"/>
      <w:marTop w:val="0"/>
      <w:marBottom w:val="0"/>
      <w:divBdr>
        <w:top w:val="none" w:sz="0" w:space="0" w:color="auto"/>
        <w:left w:val="none" w:sz="0" w:space="0" w:color="auto"/>
        <w:bottom w:val="none" w:sz="0" w:space="0" w:color="auto"/>
        <w:right w:val="none" w:sz="0" w:space="0" w:color="auto"/>
      </w:divBdr>
    </w:div>
    <w:div w:id="21051962">
      <w:bodyDiv w:val="1"/>
      <w:marLeft w:val="0"/>
      <w:marRight w:val="0"/>
      <w:marTop w:val="0"/>
      <w:marBottom w:val="0"/>
      <w:divBdr>
        <w:top w:val="none" w:sz="0" w:space="0" w:color="auto"/>
        <w:left w:val="none" w:sz="0" w:space="0" w:color="auto"/>
        <w:bottom w:val="none" w:sz="0" w:space="0" w:color="auto"/>
        <w:right w:val="none" w:sz="0" w:space="0" w:color="auto"/>
      </w:divBdr>
    </w:div>
    <w:div w:id="21715243">
      <w:bodyDiv w:val="1"/>
      <w:marLeft w:val="0"/>
      <w:marRight w:val="0"/>
      <w:marTop w:val="0"/>
      <w:marBottom w:val="0"/>
      <w:divBdr>
        <w:top w:val="none" w:sz="0" w:space="0" w:color="auto"/>
        <w:left w:val="none" w:sz="0" w:space="0" w:color="auto"/>
        <w:bottom w:val="none" w:sz="0" w:space="0" w:color="auto"/>
        <w:right w:val="none" w:sz="0" w:space="0" w:color="auto"/>
      </w:divBdr>
    </w:div>
    <w:div w:id="41515992">
      <w:bodyDiv w:val="1"/>
      <w:marLeft w:val="0"/>
      <w:marRight w:val="0"/>
      <w:marTop w:val="0"/>
      <w:marBottom w:val="0"/>
      <w:divBdr>
        <w:top w:val="none" w:sz="0" w:space="0" w:color="auto"/>
        <w:left w:val="none" w:sz="0" w:space="0" w:color="auto"/>
        <w:bottom w:val="none" w:sz="0" w:space="0" w:color="auto"/>
        <w:right w:val="none" w:sz="0" w:space="0" w:color="auto"/>
      </w:divBdr>
    </w:div>
    <w:div w:id="70931036">
      <w:bodyDiv w:val="1"/>
      <w:marLeft w:val="0"/>
      <w:marRight w:val="0"/>
      <w:marTop w:val="0"/>
      <w:marBottom w:val="0"/>
      <w:divBdr>
        <w:top w:val="none" w:sz="0" w:space="0" w:color="auto"/>
        <w:left w:val="none" w:sz="0" w:space="0" w:color="auto"/>
        <w:bottom w:val="none" w:sz="0" w:space="0" w:color="auto"/>
        <w:right w:val="none" w:sz="0" w:space="0" w:color="auto"/>
      </w:divBdr>
    </w:div>
    <w:div w:id="76482704">
      <w:bodyDiv w:val="1"/>
      <w:marLeft w:val="0"/>
      <w:marRight w:val="0"/>
      <w:marTop w:val="0"/>
      <w:marBottom w:val="0"/>
      <w:divBdr>
        <w:top w:val="none" w:sz="0" w:space="0" w:color="auto"/>
        <w:left w:val="none" w:sz="0" w:space="0" w:color="auto"/>
        <w:bottom w:val="none" w:sz="0" w:space="0" w:color="auto"/>
        <w:right w:val="none" w:sz="0" w:space="0" w:color="auto"/>
      </w:divBdr>
    </w:div>
    <w:div w:id="77757326">
      <w:bodyDiv w:val="1"/>
      <w:marLeft w:val="0"/>
      <w:marRight w:val="0"/>
      <w:marTop w:val="0"/>
      <w:marBottom w:val="0"/>
      <w:divBdr>
        <w:top w:val="none" w:sz="0" w:space="0" w:color="auto"/>
        <w:left w:val="none" w:sz="0" w:space="0" w:color="auto"/>
        <w:bottom w:val="none" w:sz="0" w:space="0" w:color="auto"/>
        <w:right w:val="none" w:sz="0" w:space="0" w:color="auto"/>
      </w:divBdr>
    </w:div>
    <w:div w:id="80950234">
      <w:bodyDiv w:val="1"/>
      <w:marLeft w:val="0"/>
      <w:marRight w:val="0"/>
      <w:marTop w:val="0"/>
      <w:marBottom w:val="0"/>
      <w:divBdr>
        <w:top w:val="none" w:sz="0" w:space="0" w:color="auto"/>
        <w:left w:val="none" w:sz="0" w:space="0" w:color="auto"/>
        <w:bottom w:val="none" w:sz="0" w:space="0" w:color="auto"/>
        <w:right w:val="none" w:sz="0" w:space="0" w:color="auto"/>
      </w:divBdr>
    </w:div>
    <w:div w:id="94641295">
      <w:bodyDiv w:val="1"/>
      <w:marLeft w:val="0"/>
      <w:marRight w:val="0"/>
      <w:marTop w:val="0"/>
      <w:marBottom w:val="0"/>
      <w:divBdr>
        <w:top w:val="none" w:sz="0" w:space="0" w:color="auto"/>
        <w:left w:val="none" w:sz="0" w:space="0" w:color="auto"/>
        <w:bottom w:val="none" w:sz="0" w:space="0" w:color="auto"/>
        <w:right w:val="none" w:sz="0" w:space="0" w:color="auto"/>
      </w:divBdr>
    </w:div>
    <w:div w:id="105269838">
      <w:bodyDiv w:val="1"/>
      <w:marLeft w:val="0"/>
      <w:marRight w:val="0"/>
      <w:marTop w:val="0"/>
      <w:marBottom w:val="0"/>
      <w:divBdr>
        <w:top w:val="none" w:sz="0" w:space="0" w:color="auto"/>
        <w:left w:val="none" w:sz="0" w:space="0" w:color="auto"/>
        <w:bottom w:val="none" w:sz="0" w:space="0" w:color="auto"/>
        <w:right w:val="none" w:sz="0" w:space="0" w:color="auto"/>
      </w:divBdr>
    </w:div>
    <w:div w:id="117186105">
      <w:bodyDiv w:val="1"/>
      <w:marLeft w:val="0"/>
      <w:marRight w:val="0"/>
      <w:marTop w:val="0"/>
      <w:marBottom w:val="0"/>
      <w:divBdr>
        <w:top w:val="none" w:sz="0" w:space="0" w:color="auto"/>
        <w:left w:val="none" w:sz="0" w:space="0" w:color="auto"/>
        <w:bottom w:val="none" w:sz="0" w:space="0" w:color="auto"/>
        <w:right w:val="none" w:sz="0" w:space="0" w:color="auto"/>
      </w:divBdr>
    </w:div>
    <w:div w:id="117646866">
      <w:bodyDiv w:val="1"/>
      <w:marLeft w:val="0"/>
      <w:marRight w:val="0"/>
      <w:marTop w:val="0"/>
      <w:marBottom w:val="0"/>
      <w:divBdr>
        <w:top w:val="none" w:sz="0" w:space="0" w:color="auto"/>
        <w:left w:val="none" w:sz="0" w:space="0" w:color="auto"/>
        <w:bottom w:val="none" w:sz="0" w:space="0" w:color="auto"/>
        <w:right w:val="none" w:sz="0" w:space="0" w:color="auto"/>
      </w:divBdr>
    </w:div>
    <w:div w:id="118768794">
      <w:bodyDiv w:val="1"/>
      <w:marLeft w:val="0"/>
      <w:marRight w:val="0"/>
      <w:marTop w:val="0"/>
      <w:marBottom w:val="0"/>
      <w:divBdr>
        <w:top w:val="none" w:sz="0" w:space="0" w:color="auto"/>
        <w:left w:val="none" w:sz="0" w:space="0" w:color="auto"/>
        <w:bottom w:val="none" w:sz="0" w:space="0" w:color="auto"/>
        <w:right w:val="none" w:sz="0" w:space="0" w:color="auto"/>
      </w:divBdr>
    </w:div>
    <w:div w:id="127213009">
      <w:bodyDiv w:val="1"/>
      <w:marLeft w:val="0"/>
      <w:marRight w:val="0"/>
      <w:marTop w:val="0"/>
      <w:marBottom w:val="0"/>
      <w:divBdr>
        <w:top w:val="none" w:sz="0" w:space="0" w:color="auto"/>
        <w:left w:val="none" w:sz="0" w:space="0" w:color="auto"/>
        <w:bottom w:val="none" w:sz="0" w:space="0" w:color="auto"/>
        <w:right w:val="none" w:sz="0" w:space="0" w:color="auto"/>
      </w:divBdr>
    </w:div>
    <w:div w:id="128983952">
      <w:bodyDiv w:val="1"/>
      <w:marLeft w:val="0"/>
      <w:marRight w:val="0"/>
      <w:marTop w:val="0"/>
      <w:marBottom w:val="0"/>
      <w:divBdr>
        <w:top w:val="none" w:sz="0" w:space="0" w:color="auto"/>
        <w:left w:val="none" w:sz="0" w:space="0" w:color="auto"/>
        <w:bottom w:val="none" w:sz="0" w:space="0" w:color="auto"/>
        <w:right w:val="none" w:sz="0" w:space="0" w:color="auto"/>
      </w:divBdr>
    </w:div>
    <w:div w:id="137574678">
      <w:bodyDiv w:val="1"/>
      <w:marLeft w:val="0"/>
      <w:marRight w:val="0"/>
      <w:marTop w:val="0"/>
      <w:marBottom w:val="0"/>
      <w:divBdr>
        <w:top w:val="none" w:sz="0" w:space="0" w:color="auto"/>
        <w:left w:val="none" w:sz="0" w:space="0" w:color="auto"/>
        <w:bottom w:val="none" w:sz="0" w:space="0" w:color="auto"/>
        <w:right w:val="none" w:sz="0" w:space="0" w:color="auto"/>
      </w:divBdr>
    </w:div>
    <w:div w:id="139153245">
      <w:bodyDiv w:val="1"/>
      <w:marLeft w:val="0"/>
      <w:marRight w:val="0"/>
      <w:marTop w:val="0"/>
      <w:marBottom w:val="0"/>
      <w:divBdr>
        <w:top w:val="none" w:sz="0" w:space="0" w:color="auto"/>
        <w:left w:val="none" w:sz="0" w:space="0" w:color="auto"/>
        <w:bottom w:val="none" w:sz="0" w:space="0" w:color="auto"/>
        <w:right w:val="none" w:sz="0" w:space="0" w:color="auto"/>
      </w:divBdr>
    </w:div>
    <w:div w:id="148253594">
      <w:bodyDiv w:val="1"/>
      <w:marLeft w:val="0"/>
      <w:marRight w:val="0"/>
      <w:marTop w:val="0"/>
      <w:marBottom w:val="0"/>
      <w:divBdr>
        <w:top w:val="none" w:sz="0" w:space="0" w:color="auto"/>
        <w:left w:val="none" w:sz="0" w:space="0" w:color="auto"/>
        <w:bottom w:val="none" w:sz="0" w:space="0" w:color="auto"/>
        <w:right w:val="none" w:sz="0" w:space="0" w:color="auto"/>
      </w:divBdr>
    </w:div>
    <w:div w:id="148979893">
      <w:bodyDiv w:val="1"/>
      <w:marLeft w:val="0"/>
      <w:marRight w:val="0"/>
      <w:marTop w:val="0"/>
      <w:marBottom w:val="0"/>
      <w:divBdr>
        <w:top w:val="none" w:sz="0" w:space="0" w:color="auto"/>
        <w:left w:val="none" w:sz="0" w:space="0" w:color="auto"/>
        <w:bottom w:val="none" w:sz="0" w:space="0" w:color="auto"/>
        <w:right w:val="none" w:sz="0" w:space="0" w:color="auto"/>
      </w:divBdr>
    </w:div>
    <w:div w:id="167452607">
      <w:bodyDiv w:val="1"/>
      <w:marLeft w:val="0"/>
      <w:marRight w:val="0"/>
      <w:marTop w:val="0"/>
      <w:marBottom w:val="0"/>
      <w:divBdr>
        <w:top w:val="none" w:sz="0" w:space="0" w:color="auto"/>
        <w:left w:val="none" w:sz="0" w:space="0" w:color="auto"/>
        <w:bottom w:val="none" w:sz="0" w:space="0" w:color="auto"/>
        <w:right w:val="none" w:sz="0" w:space="0" w:color="auto"/>
      </w:divBdr>
    </w:div>
    <w:div w:id="175581617">
      <w:bodyDiv w:val="1"/>
      <w:marLeft w:val="0"/>
      <w:marRight w:val="0"/>
      <w:marTop w:val="0"/>
      <w:marBottom w:val="0"/>
      <w:divBdr>
        <w:top w:val="none" w:sz="0" w:space="0" w:color="auto"/>
        <w:left w:val="none" w:sz="0" w:space="0" w:color="auto"/>
        <w:bottom w:val="none" w:sz="0" w:space="0" w:color="auto"/>
        <w:right w:val="none" w:sz="0" w:space="0" w:color="auto"/>
      </w:divBdr>
    </w:div>
    <w:div w:id="187836905">
      <w:bodyDiv w:val="1"/>
      <w:marLeft w:val="0"/>
      <w:marRight w:val="0"/>
      <w:marTop w:val="0"/>
      <w:marBottom w:val="0"/>
      <w:divBdr>
        <w:top w:val="none" w:sz="0" w:space="0" w:color="auto"/>
        <w:left w:val="none" w:sz="0" w:space="0" w:color="auto"/>
        <w:bottom w:val="none" w:sz="0" w:space="0" w:color="auto"/>
        <w:right w:val="none" w:sz="0" w:space="0" w:color="auto"/>
      </w:divBdr>
    </w:div>
    <w:div w:id="189026071">
      <w:bodyDiv w:val="1"/>
      <w:marLeft w:val="0"/>
      <w:marRight w:val="0"/>
      <w:marTop w:val="0"/>
      <w:marBottom w:val="0"/>
      <w:divBdr>
        <w:top w:val="none" w:sz="0" w:space="0" w:color="auto"/>
        <w:left w:val="none" w:sz="0" w:space="0" w:color="auto"/>
        <w:bottom w:val="none" w:sz="0" w:space="0" w:color="auto"/>
        <w:right w:val="none" w:sz="0" w:space="0" w:color="auto"/>
      </w:divBdr>
    </w:div>
    <w:div w:id="196431068">
      <w:bodyDiv w:val="1"/>
      <w:marLeft w:val="0"/>
      <w:marRight w:val="0"/>
      <w:marTop w:val="0"/>
      <w:marBottom w:val="0"/>
      <w:divBdr>
        <w:top w:val="none" w:sz="0" w:space="0" w:color="auto"/>
        <w:left w:val="none" w:sz="0" w:space="0" w:color="auto"/>
        <w:bottom w:val="none" w:sz="0" w:space="0" w:color="auto"/>
        <w:right w:val="none" w:sz="0" w:space="0" w:color="auto"/>
      </w:divBdr>
      <w:divsChild>
        <w:div w:id="860125015">
          <w:marLeft w:val="480"/>
          <w:marRight w:val="0"/>
          <w:marTop w:val="0"/>
          <w:marBottom w:val="0"/>
          <w:divBdr>
            <w:top w:val="none" w:sz="0" w:space="0" w:color="auto"/>
            <w:left w:val="none" w:sz="0" w:space="0" w:color="auto"/>
            <w:bottom w:val="none" w:sz="0" w:space="0" w:color="auto"/>
            <w:right w:val="none" w:sz="0" w:space="0" w:color="auto"/>
          </w:divBdr>
        </w:div>
        <w:div w:id="41709272">
          <w:marLeft w:val="480"/>
          <w:marRight w:val="0"/>
          <w:marTop w:val="0"/>
          <w:marBottom w:val="0"/>
          <w:divBdr>
            <w:top w:val="none" w:sz="0" w:space="0" w:color="auto"/>
            <w:left w:val="none" w:sz="0" w:space="0" w:color="auto"/>
            <w:bottom w:val="none" w:sz="0" w:space="0" w:color="auto"/>
            <w:right w:val="none" w:sz="0" w:space="0" w:color="auto"/>
          </w:divBdr>
        </w:div>
        <w:div w:id="238369576">
          <w:marLeft w:val="480"/>
          <w:marRight w:val="0"/>
          <w:marTop w:val="0"/>
          <w:marBottom w:val="0"/>
          <w:divBdr>
            <w:top w:val="none" w:sz="0" w:space="0" w:color="auto"/>
            <w:left w:val="none" w:sz="0" w:space="0" w:color="auto"/>
            <w:bottom w:val="none" w:sz="0" w:space="0" w:color="auto"/>
            <w:right w:val="none" w:sz="0" w:space="0" w:color="auto"/>
          </w:divBdr>
        </w:div>
        <w:div w:id="331034976">
          <w:marLeft w:val="480"/>
          <w:marRight w:val="0"/>
          <w:marTop w:val="0"/>
          <w:marBottom w:val="0"/>
          <w:divBdr>
            <w:top w:val="none" w:sz="0" w:space="0" w:color="auto"/>
            <w:left w:val="none" w:sz="0" w:space="0" w:color="auto"/>
            <w:bottom w:val="none" w:sz="0" w:space="0" w:color="auto"/>
            <w:right w:val="none" w:sz="0" w:space="0" w:color="auto"/>
          </w:divBdr>
        </w:div>
        <w:div w:id="1343897553">
          <w:marLeft w:val="480"/>
          <w:marRight w:val="0"/>
          <w:marTop w:val="0"/>
          <w:marBottom w:val="0"/>
          <w:divBdr>
            <w:top w:val="none" w:sz="0" w:space="0" w:color="auto"/>
            <w:left w:val="none" w:sz="0" w:space="0" w:color="auto"/>
            <w:bottom w:val="none" w:sz="0" w:space="0" w:color="auto"/>
            <w:right w:val="none" w:sz="0" w:space="0" w:color="auto"/>
          </w:divBdr>
        </w:div>
        <w:div w:id="1126236207">
          <w:marLeft w:val="480"/>
          <w:marRight w:val="0"/>
          <w:marTop w:val="0"/>
          <w:marBottom w:val="0"/>
          <w:divBdr>
            <w:top w:val="none" w:sz="0" w:space="0" w:color="auto"/>
            <w:left w:val="none" w:sz="0" w:space="0" w:color="auto"/>
            <w:bottom w:val="none" w:sz="0" w:space="0" w:color="auto"/>
            <w:right w:val="none" w:sz="0" w:space="0" w:color="auto"/>
          </w:divBdr>
        </w:div>
        <w:div w:id="9110276">
          <w:marLeft w:val="480"/>
          <w:marRight w:val="0"/>
          <w:marTop w:val="0"/>
          <w:marBottom w:val="0"/>
          <w:divBdr>
            <w:top w:val="none" w:sz="0" w:space="0" w:color="auto"/>
            <w:left w:val="none" w:sz="0" w:space="0" w:color="auto"/>
            <w:bottom w:val="none" w:sz="0" w:space="0" w:color="auto"/>
            <w:right w:val="none" w:sz="0" w:space="0" w:color="auto"/>
          </w:divBdr>
        </w:div>
        <w:div w:id="728068105">
          <w:marLeft w:val="480"/>
          <w:marRight w:val="0"/>
          <w:marTop w:val="0"/>
          <w:marBottom w:val="0"/>
          <w:divBdr>
            <w:top w:val="none" w:sz="0" w:space="0" w:color="auto"/>
            <w:left w:val="none" w:sz="0" w:space="0" w:color="auto"/>
            <w:bottom w:val="none" w:sz="0" w:space="0" w:color="auto"/>
            <w:right w:val="none" w:sz="0" w:space="0" w:color="auto"/>
          </w:divBdr>
        </w:div>
        <w:div w:id="807015976">
          <w:marLeft w:val="480"/>
          <w:marRight w:val="0"/>
          <w:marTop w:val="0"/>
          <w:marBottom w:val="0"/>
          <w:divBdr>
            <w:top w:val="none" w:sz="0" w:space="0" w:color="auto"/>
            <w:left w:val="none" w:sz="0" w:space="0" w:color="auto"/>
            <w:bottom w:val="none" w:sz="0" w:space="0" w:color="auto"/>
            <w:right w:val="none" w:sz="0" w:space="0" w:color="auto"/>
          </w:divBdr>
        </w:div>
        <w:div w:id="438718264">
          <w:marLeft w:val="480"/>
          <w:marRight w:val="0"/>
          <w:marTop w:val="0"/>
          <w:marBottom w:val="0"/>
          <w:divBdr>
            <w:top w:val="none" w:sz="0" w:space="0" w:color="auto"/>
            <w:left w:val="none" w:sz="0" w:space="0" w:color="auto"/>
            <w:bottom w:val="none" w:sz="0" w:space="0" w:color="auto"/>
            <w:right w:val="none" w:sz="0" w:space="0" w:color="auto"/>
          </w:divBdr>
        </w:div>
        <w:div w:id="699206656">
          <w:marLeft w:val="480"/>
          <w:marRight w:val="0"/>
          <w:marTop w:val="0"/>
          <w:marBottom w:val="0"/>
          <w:divBdr>
            <w:top w:val="none" w:sz="0" w:space="0" w:color="auto"/>
            <w:left w:val="none" w:sz="0" w:space="0" w:color="auto"/>
            <w:bottom w:val="none" w:sz="0" w:space="0" w:color="auto"/>
            <w:right w:val="none" w:sz="0" w:space="0" w:color="auto"/>
          </w:divBdr>
        </w:div>
        <w:div w:id="1521163699">
          <w:marLeft w:val="480"/>
          <w:marRight w:val="0"/>
          <w:marTop w:val="0"/>
          <w:marBottom w:val="0"/>
          <w:divBdr>
            <w:top w:val="none" w:sz="0" w:space="0" w:color="auto"/>
            <w:left w:val="none" w:sz="0" w:space="0" w:color="auto"/>
            <w:bottom w:val="none" w:sz="0" w:space="0" w:color="auto"/>
            <w:right w:val="none" w:sz="0" w:space="0" w:color="auto"/>
          </w:divBdr>
        </w:div>
        <w:div w:id="1924755183">
          <w:marLeft w:val="480"/>
          <w:marRight w:val="0"/>
          <w:marTop w:val="0"/>
          <w:marBottom w:val="0"/>
          <w:divBdr>
            <w:top w:val="none" w:sz="0" w:space="0" w:color="auto"/>
            <w:left w:val="none" w:sz="0" w:space="0" w:color="auto"/>
            <w:bottom w:val="none" w:sz="0" w:space="0" w:color="auto"/>
            <w:right w:val="none" w:sz="0" w:space="0" w:color="auto"/>
          </w:divBdr>
        </w:div>
        <w:div w:id="1663044329">
          <w:marLeft w:val="480"/>
          <w:marRight w:val="0"/>
          <w:marTop w:val="0"/>
          <w:marBottom w:val="0"/>
          <w:divBdr>
            <w:top w:val="none" w:sz="0" w:space="0" w:color="auto"/>
            <w:left w:val="none" w:sz="0" w:space="0" w:color="auto"/>
            <w:bottom w:val="none" w:sz="0" w:space="0" w:color="auto"/>
            <w:right w:val="none" w:sz="0" w:space="0" w:color="auto"/>
          </w:divBdr>
        </w:div>
        <w:div w:id="672072188">
          <w:marLeft w:val="480"/>
          <w:marRight w:val="0"/>
          <w:marTop w:val="0"/>
          <w:marBottom w:val="0"/>
          <w:divBdr>
            <w:top w:val="none" w:sz="0" w:space="0" w:color="auto"/>
            <w:left w:val="none" w:sz="0" w:space="0" w:color="auto"/>
            <w:bottom w:val="none" w:sz="0" w:space="0" w:color="auto"/>
            <w:right w:val="none" w:sz="0" w:space="0" w:color="auto"/>
          </w:divBdr>
        </w:div>
        <w:div w:id="712731840">
          <w:marLeft w:val="480"/>
          <w:marRight w:val="0"/>
          <w:marTop w:val="0"/>
          <w:marBottom w:val="0"/>
          <w:divBdr>
            <w:top w:val="none" w:sz="0" w:space="0" w:color="auto"/>
            <w:left w:val="none" w:sz="0" w:space="0" w:color="auto"/>
            <w:bottom w:val="none" w:sz="0" w:space="0" w:color="auto"/>
            <w:right w:val="none" w:sz="0" w:space="0" w:color="auto"/>
          </w:divBdr>
        </w:div>
        <w:div w:id="524297341">
          <w:marLeft w:val="480"/>
          <w:marRight w:val="0"/>
          <w:marTop w:val="0"/>
          <w:marBottom w:val="0"/>
          <w:divBdr>
            <w:top w:val="none" w:sz="0" w:space="0" w:color="auto"/>
            <w:left w:val="none" w:sz="0" w:space="0" w:color="auto"/>
            <w:bottom w:val="none" w:sz="0" w:space="0" w:color="auto"/>
            <w:right w:val="none" w:sz="0" w:space="0" w:color="auto"/>
          </w:divBdr>
        </w:div>
        <w:div w:id="1329869086">
          <w:marLeft w:val="480"/>
          <w:marRight w:val="0"/>
          <w:marTop w:val="0"/>
          <w:marBottom w:val="0"/>
          <w:divBdr>
            <w:top w:val="none" w:sz="0" w:space="0" w:color="auto"/>
            <w:left w:val="none" w:sz="0" w:space="0" w:color="auto"/>
            <w:bottom w:val="none" w:sz="0" w:space="0" w:color="auto"/>
            <w:right w:val="none" w:sz="0" w:space="0" w:color="auto"/>
          </w:divBdr>
        </w:div>
        <w:div w:id="1631545855">
          <w:marLeft w:val="480"/>
          <w:marRight w:val="0"/>
          <w:marTop w:val="0"/>
          <w:marBottom w:val="0"/>
          <w:divBdr>
            <w:top w:val="none" w:sz="0" w:space="0" w:color="auto"/>
            <w:left w:val="none" w:sz="0" w:space="0" w:color="auto"/>
            <w:bottom w:val="none" w:sz="0" w:space="0" w:color="auto"/>
            <w:right w:val="none" w:sz="0" w:space="0" w:color="auto"/>
          </w:divBdr>
        </w:div>
        <w:div w:id="1961377920">
          <w:marLeft w:val="480"/>
          <w:marRight w:val="0"/>
          <w:marTop w:val="0"/>
          <w:marBottom w:val="0"/>
          <w:divBdr>
            <w:top w:val="none" w:sz="0" w:space="0" w:color="auto"/>
            <w:left w:val="none" w:sz="0" w:space="0" w:color="auto"/>
            <w:bottom w:val="none" w:sz="0" w:space="0" w:color="auto"/>
            <w:right w:val="none" w:sz="0" w:space="0" w:color="auto"/>
          </w:divBdr>
        </w:div>
        <w:div w:id="2011448783">
          <w:marLeft w:val="480"/>
          <w:marRight w:val="0"/>
          <w:marTop w:val="0"/>
          <w:marBottom w:val="0"/>
          <w:divBdr>
            <w:top w:val="none" w:sz="0" w:space="0" w:color="auto"/>
            <w:left w:val="none" w:sz="0" w:space="0" w:color="auto"/>
            <w:bottom w:val="none" w:sz="0" w:space="0" w:color="auto"/>
            <w:right w:val="none" w:sz="0" w:space="0" w:color="auto"/>
          </w:divBdr>
        </w:div>
        <w:div w:id="817571819">
          <w:marLeft w:val="480"/>
          <w:marRight w:val="0"/>
          <w:marTop w:val="0"/>
          <w:marBottom w:val="0"/>
          <w:divBdr>
            <w:top w:val="none" w:sz="0" w:space="0" w:color="auto"/>
            <w:left w:val="none" w:sz="0" w:space="0" w:color="auto"/>
            <w:bottom w:val="none" w:sz="0" w:space="0" w:color="auto"/>
            <w:right w:val="none" w:sz="0" w:space="0" w:color="auto"/>
          </w:divBdr>
        </w:div>
        <w:div w:id="45839638">
          <w:marLeft w:val="480"/>
          <w:marRight w:val="0"/>
          <w:marTop w:val="0"/>
          <w:marBottom w:val="0"/>
          <w:divBdr>
            <w:top w:val="none" w:sz="0" w:space="0" w:color="auto"/>
            <w:left w:val="none" w:sz="0" w:space="0" w:color="auto"/>
            <w:bottom w:val="none" w:sz="0" w:space="0" w:color="auto"/>
            <w:right w:val="none" w:sz="0" w:space="0" w:color="auto"/>
          </w:divBdr>
        </w:div>
        <w:div w:id="2106420966">
          <w:marLeft w:val="480"/>
          <w:marRight w:val="0"/>
          <w:marTop w:val="0"/>
          <w:marBottom w:val="0"/>
          <w:divBdr>
            <w:top w:val="none" w:sz="0" w:space="0" w:color="auto"/>
            <w:left w:val="none" w:sz="0" w:space="0" w:color="auto"/>
            <w:bottom w:val="none" w:sz="0" w:space="0" w:color="auto"/>
            <w:right w:val="none" w:sz="0" w:space="0" w:color="auto"/>
          </w:divBdr>
        </w:div>
        <w:div w:id="504786214">
          <w:marLeft w:val="480"/>
          <w:marRight w:val="0"/>
          <w:marTop w:val="0"/>
          <w:marBottom w:val="0"/>
          <w:divBdr>
            <w:top w:val="none" w:sz="0" w:space="0" w:color="auto"/>
            <w:left w:val="none" w:sz="0" w:space="0" w:color="auto"/>
            <w:bottom w:val="none" w:sz="0" w:space="0" w:color="auto"/>
            <w:right w:val="none" w:sz="0" w:space="0" w:color="auto"/>
          </w:divBdr>
        </w:div>
        <w:div w:id="1818525205">
          <w:marLeft w:val="480"/>
          <w:marRight w:val="0"/>
          <w:marTop w:val="0"/>
          <w:marBottom w:val="0"/>
          <w:divBdr>
            <w:top w:val="none" w:sz="0" w:space="0" w:color="auto"/>
            <w:left w:val="none" w:sz="0" w:space="0" w:color="auto"/>
            <w:bottom w:val="none" w:sz="0" w:space="0" w:color="auto"/>
            <w:right w:val="none" w:sz="0" w:space="0" w:color="auto"/>
          </w:divBdr>
        </w:div>
        <w:div w:id="418676463">
          <w:marLeft w:val="480"/>
          <w:marRight w:val="0"/>
          <w:marTop w:val="0"/>
          <w:marBottom w:val="0"/>
          <w:divBdr>
            <w:top w:val="none" w:sz="0" w:space="0" w:color="auto"/>
            <w:left w:val="none" w:sz="0" w:space="0" w:color="auto"/>
            <w:bottom w:val="none" w:sz="0" w:space="0" w:color="auto"/>
            <w:right w:val="none" w:sz="0" w:space="0" w:color="auto"/>
          </w:divBdr>
        </w:div>
        <w:div w:id="953514395">
          <w:marLeft w:val="480"/>
          <w:marRight w:val="0"/>
          <w:marTop w:val="0"/>
          <w:marBottom w:val="0"/>
          <w:divBdr>
            <w:top w:val="none" w:sz="0" w:space="0" w:color="auto"/>
            <w:left w:val="none" w:sz="0" w:space="0" w:color="auto"/>
            <w:bottom w:val="none" w:sz="0" w:space="0" w:color="auto"/>
            <w:right w:val="none" w:sz="0" w:space="0" w:color="auto"/>
          </w:divBdr>
        </w:div>
        <w:div w:id="1580940715">
          <w:marLeft w:val="480"/>
          <w:marRight w:val="0"/>
          <w:marTop w:val="0"/>
          <w:marBottom w:val="0"/>
          <w:divBdr>
            <w:top w:val="none" w:sz="0" w:space="0" w:color="auto"/>
            <w:left w:val="none" w:sz="0" w:space="0" w:color="auto"/>
            <w:bottom w:val="none" w:sz="0" w:space="0" w:color="auto"/>
            <w:right w:val="none" w:sz="0" w:space="0" w:color="auto"/>
          </w:divBdr>
        </w:div>
        <w:div w:id="1955556192">
          <w:marLeft w:val="480"/>
          <w:marRight w:val="0"/>
          <w:marTop w:val="0"/>
          <w:marBottom w:val="0"/>
          <w:divBdr>
            <w:top w:val="none" w:sz="0" w:space="0" w:color="auto"/>
            <w:left w:val="none" w:sz="0" w:space="0" w:color="auto"/>
            <w:bottom w:val="none" w:sz="0" w:space="0" w:color="auto"/>
            <w:right w:val="none" w:sz="0" w:space="0" w:color="auto"/>
          </w:divBdr>
        </w:div>
        <w:div w:id="1804273807">
          <w:marLeft w:val="480"/>
          <w:marRight w:val="0"/>
          <w:marTop w:val="0"/>
          <w:marBottom w:val="0"/>
          <w:divBdr>
            <w:top w:val="none" w:sz="0" w:space="0" w:color="auto"/>
            <w:left w:val="none" w:sz="0" w:space="0" w:color="auto"/>
            <w:bottom w:val="none" w:sz="0" w:space="0" w:color="auto"/>
            <w:right w:val="none" w:sz="0" w:space="0" w:color="auto"/>
          </w:divBdr>
        </w:div>
        <w:div w:id="1302921772">
          <w:marLeft w:val="480"/>
          <w:marRight w:val="0"/>
          <w:marTop w:val="0"/>
          <w:marBottom w:val="0"/>
          <w:divBdr>
            <w:top w:val="none" w:sz="0" w:space="0" w:color="auto"/>
            <w:left w:val="none" w:sz="0" w:space="0" w:color="auto"/>
            <w:bottom w:val="none" w:sz="0" w:space="0" w:color="auto"/>
            <w:right w:val="none" w:sz="0" w:space="0" w:color="auto"/>
          </w:divBdr>
        </w:div>
        <w:div w:id="1340232710">
          <w:marLeft w:val="480"/>
          <w:marRight w:val="0"/>
          <w:marTop w:val="0"/>
          <w:marBottom w:val="0"/>
          <w:divBdr>
            <w:top w:val="none" w:sz="0" w:space="0" w:color="auto"/>
            <w:left w:val="none" w:sz="0" w:space="0" w:color="auto"/>
            <w:bottom w:val="none" w:sz="0" w:space="0" w:color="auto"/>
            <w:right w:val="none" w:sz="0" w:space="0" w:color="auto"/>
          </w:divBdr>
        </w:div>
        <w:div w:id="359360028">
          <w:marLeft w:val="480"/>
          <w:marRight w:val="0"/>
          <w:marTop w:val="0"/>
          <w:marBottom w:val="0"/>
          <w:divBdr>
            <w:top w:val="none" w:sz="0" w:space="0" w:color="auto"/>
            <w:left w:val="none" w:sz="0" w:space="0" w:color="auto"/>
            <w:bottom w:val="none" w:sz="0" w:space="0" w:color="auto"/>
            <w:right w:val="none" w:sz="0" w:space="0" w:color="auto"/>
          </w:divBdr>
        </w:div>
        <w:div w:id="1832914498">
          <w:marLeft w:val="480"/>
          <w:marRight w:val="0"/>
          <w:marTop w:val="0"/>
          <w:marBottom w:val="0"/>
          <w:divBdr>
            <w:top w:val="none" w:sz="0" w:space="0" w:color="auto"/>
            <w:left w:val="none" w:sz="0" w:space="0" w:color="auto"/>
            <w:bottom w:val="none" w:sz="0" w:space="0" w:color="auto"/>
            <w:right w:val="none" w:sz="0" w:space="0" w:color="auto"/>
          </w:divBdr>
        </w:div>
      </w:divsChild>
    </w:div>
    <w:div w:id="197932869">
      <w:bodyDiv w:val="1"/>
      <w:marLeft w:val="0"/>
      <w:marRight w:val="0"/>
      <w:marTop w:val="0"/>
      <w:marBottom w:val="0"/>
      <w:divBdr>
        <w:top w:val="none" w:sz="0" w:space="0" w:color="auto"/>
        <w:left w:val="none" w:sz="0" w:space="0" w:color="auto"/>
        <w:bottom w:val="none" w:sz="0" w:space="0" w:color="auto"/>
        <w:right w:val="none" w:sz="0" w:space="0" w:color="auto"/>
      </w:divBdr>
      <w:divsChild>
        <w:div w:id="1722750607">
          <w:marLeft w:val="480"/>
          <w:marRight w:val="0"/>
          <w:marTop w:val="0"/>
          <w:marBottom w:val="0"/>
          <w:divBdr>
            <w:top w:val="none" w:sz="0" w:space="0" w:color="auto"/>
            <w:left w:val="none" w:sz="0" w:space="0" w:color="auto"/>
            <w:bottom w:val="none" w:sz="0" w:space="0" w:color="auto"/>
            <w:right w:val="none" w:sz="0" w:space="0" w:color="auto"/>
          </w:divBdr>
        </w:div>
        <w:div w:id="1852137063">
          <w:marLeft w:val="480"/>
          <w:marRight w:val="0"/>
          <w:marTop w:val="0"/>
          <w:marBottom w:val="0"/>
          <w:divBdr>
            <w:top w:val="none" w:sz="0" w:space="0" w:color="auto"/>
            <w:left w:val="none" w:sz="0" w:space="0" w:color="auto"/>
            <w:bottom w:val="none" w:sz="0" w:space="0" w:color="auto"/>
            <w:right w:val="none" w:sz="0" w:space="0" w:color="auto"/>
          </w:divBdr>
        </w:div>
        <w:div w:id="725027684">
          <w:marLeft w:val="480"/>
          <w:marRight w:val="0"/>
          <w:marTop w:val="0"/>
          <w:marBottom w:val="0"/>
          <w:divBdr>
            <w:top w:val="none" w:sz="0" w:space="0" w:color="auto"/>
            <w:left w:val="none" w:sz="0" w:space="0" w:color="auto"/>
            <w:bottom w:val="none" w:sz="0" w:space="0" w:color="auto"/>
            <w:right w:val="none" w:sz="0" w:space="0" w:color="auto"/>
          </w:divBdr>
        </w:div>
        <w:div w:id="346836253">
          <w:marLeft w:val="480"/>
          <w:marRight w:val="0"/>
          <w:marTop w:val="0"/>
          <w:marBottom w:val="0"/>
          <w:divBdr>
            <w:top w:val="none" w:sz="0" w:space="0" w:color="auto"/>
            <w:left w:val="none" w:sz="0" w:space="0" w:color="auto"/>
            <w:bottom w:val="none" w:sz="0" w:space="0" w:color="auto"/>
            <w:right w:val="none" w:sz="0" w:space="0" w:color="auto"/>
          </w:divBdr>
        </w:div>
        <w:div w:id="55327076">
          <w:marLeft w:val="480"/>
          <w:marRight w:val="0"/>
          <w:marTop w:val="0"/>
          <w:marBottom w:val="0"/>
          <w:divBdr>
            <w:top w:val="none" w:sz="0" w:space="0" w:color="auto"/>
            <w:left w:val="none" w:sz="0" w:space="0" w:color="auto"/>
            <w:bottom w:val="none" w:sz="0" w:space="0" w:color="auto"/>
            <w:right w:val="none" w:sz="0" w:space="0" w:color="auto"/>
          </w:divBdr>
        </w:div>
        <w:div w:id="1486359186">
          <w:marLeft w:val="480"/>
          <w:marRight w:val="0"/>
          <w:marTop w:val="0"/>
          <w:marBottom w:val="0"/>
          <w:divBdr>
            <w:top w:val="none" w:sz="0" w:space="0" w:color="auto"/>
            <w:left w:val="none" w:sz="0" w:space="0" w:color="auto"/>
            <w:bottom w:val="none" w:sz="0" w:space="0" w:color="auto"/>
            <w:right w:val="none" w:sz="0" w:space="0" w:color="auto"/>
          </w:divBdr>
        </w:div>
        <w:div w:id="81604572">
          <w:marLeft w:val="480"/>
          <w:marRight w:val="0"/>
          <w:marTop w:val="0"/>
          <w:marBottom w:val="0"/>
          <w:divBdr>
            <w:top w:val="none" w:sz="0" w:space="0" w:color="auto"/>
            <w:left w:val="none" w:sz="0" w:space="0" w:color="auto"/>
            <w:bottom w:val="none" w:sz="0" w:space="0" w:color="auto"/>
            <w:right w:val="none" w:sz="0" w:space="0" w:color="auto"/>
          </w:divBdr>
        </w:div>
        <w:div w:id="541868092">
          <w:marLeft w:val="480"/>
          <w:marRight w:val="0"/>
          <w:marTop w:val="0"/>
          <w:marBottom w:val="0"/>
          <w:divBdr>
            <w:top w:val="none" w:sz="0" w:space="0" w:color="auto"/>
            <w:left w:val="none" w:sz="0" w:space="0" w:color="auto"/>
            <w:bottom w:val="none" w:sz="0" w:space="0" w:color="auto"/>
            <w:right w:val="none" w:sz="0" w:space="0" w:color="auto"/>
          </w:divBdr>
        </w:div>
        <w:div w:id="1232232616">
          <w:marLeft w:val="480"/>
          <w:marRight w:val="0"/>
          <w:marTop w:val="0"/>
          <w:marBottom w:val="0"/>
          <w:divBdr>
            <w:top w:val="none" w:sz="0" w:space="0" w:color="auto"/>
            <w:left w:val="none" w:sz="0" w:space="0" w:color="auto"/>
            <w:bottom w:val="none" w:sz="0" w:space="0" w:color="auto"/>
            <w:right w:val="none" w:sz="0" w:space="0" w:color="auto"/>
          </w:divBdr>
        </w:div>
        <w:div w:id="1086994989">
          <w:marLeft w:val="480"/>
          <w:marRight w:val="0"/>
          <w:marTop w:val="0"/>
          <w:marBottom w:val="0"/>
          <w:divBdr>
            <w:top w:val="none" w:sz="0" w:space="0" w:color="auto"/>
            <w:left w:val="none" w:sz="0" w:space="0" w:color="auto"/>
            <w:bottom w:val="none" w:sz="0" w:space="0" w:color="auto"/>
            <w:right w:val="none" w:sz="0" w:space="0" w:color="auto"/>
          </w:divBdr>
        </w:div>
        <w:div w:id="1582564189">
          <w:marLeft w:val="480"/>
          <w:marRight w:val="0"/>
          <w:marTop w:val="0"/>
          <w:marBottom w:val="0"/>
          <w:divBdr>
            <w:top w:val="none" w:sz="0" w:space="0" w:color="auto"/>
            <w:left w:val="none" w:sz="0" w:space="0" w:color="auto"/>
            <w:bottom w:val="none" w:sz="0" w:space="0" w:color="auto"/>
            <w:right w:val="none" w:sz="0" w:space="0" w:color="auto"/>
          </w:divBdr>
        </w:div>
        <w:div w:id="373190175">
          <w:marLeft w:val="480"/>
          <w:marRight w:val="0"/>
          <w:marTop w:val="0"/>
          <w:marBottom w:val="0"/>
          <w:divBdr>
            <w:top w:val="none" w:sz="0" w:space="0" w:color="auto"/>
            <w:left w:val="none" w:sz="0" w:space="0" w:color="auto"/>
            <w:bottom w:val="none" w:sz="0" w:space="0" w:color="auto"/>
            <w:right w:val="none" w:sz="0" w:space="0" w:color="auto"/>
          </w:divBdr>
        </w:div>
        <w:div w:id="1244146889">
          <w:marLeft w:val="480"/>
          <w:marRight w:val="0"/>
          <w:marTop w:val="0"/>
          <w:marBottom w:val="0"/>
          <w:divBdr>
            <w:top w:val="none" w:sz="0" w:space="0" w:color="auto"/>
            <w:left w:val="none" w:sz="0" w:space="0" w:color="auto"/>
            <w:bottom w:val="none" w:sz="0" w:space="0" w:color="auto"/>
            <w:right w:val="none" w:sz="0" w:space="0" w:color="auto"/>
          </w:divBdr>
        </w:div>
        <w:div w:id="725644858">
          <w:marLeft w:val="480"/>
          <w:marRight w:val="0"/>
          <w:marTop w:val="0"/>
          <w:marBottom w:val="0"/>
          <w:divBdr>
            <w:top w:val="none" w:sz="0" w:space="0" w:color="auto"/>
            <w:left w:val="none" w:sz="0" w:space="0" w:color="auto"/>
            <w:bottom w:val="none" w:sz="0" w:space="0" w:color="auto"/>
            <w:right w:val="none" w:sz="0" w:space="0" w:color="auto"/>
          </w:divBdr>
        </w:div>
        <w:div w:id="760415783">
          <w:marLeft w:val="480"/>
          <w:marRight w:val="0"/>
          <w:marTop w:val="0"/>
          <w:marBottom w:val="0"/>
          <w:divBdr>
            <w:top w:val="none" w:sz="0" w:space="0" w:color="auto"/>
            <w:left w:val="none" w:sz="0" w:space="0" w:color="auto"/>
            <w:bottom w:val="none" w:sz="0" w:space="0" w:color="auto"/>
            <w:right w:val="none" w:sz="0" w:space="0" w:color="auto"/>
          </w:divBdr>
        </w:div>
        <w:div w:id="328409222">
          <w:marLeft w:val="480"/>
          <w:marRight w:val="0"/>
          <w:marTop w:val="0"/>
          <w:marBottom w:val="0"/>
          <w:divBdr>
            <w:top w:val="none" w:sz="0" w:space="0" w:color="auto"/>
            <w:left w:val="none" w:sz="0" w:space="0" w:color="auto"/>
            <w:bottom w:val="none" w:sz="0" w:space="0" w:color="auto"/>
            <w:right w:val="none" w:sz="0" w:space="0" w:color="auto"/>
          </w:divBdr>
        </w:div>
        <w:div w:id="1402949067">
          <w:marLeft w:val="480"/>
          <w:marRight w:val="0"/>
          <w:marTop w:val="0"/>
          <w:marBottom w:val="0"/>
          <w:divBdr>
            <w:top w:val="none" w:sz="0" w:space="0" w:color="auto"/>
            <w:left w:val="none" w:sz="0" w:space="0" w:color="auto"/>
            <w:bottom w:val="none" w:sz="0" w:space="0" w:color="auto"/>
            <w:right w:val="none" w:sz="0" w:space="0" w:color="auto"/>
          </w:divBdr>
        </w:div>
        <w:div w:id="239826638">
          <w:marLeft w:val="480"/>
          <w:marRight w:val="0"/>
          <w:marTop w:val="0"/>
          <w:marBottom w:val="0"/>
          <w:divBdr>
            <w:top w:val="none" w:sz="0" w:space="0" w:color="auto"/>
            <w:left w:val="none" w:sz="0" w:space="0" w:color="auto"/>
            <w:bottom w:val="none" w:sz="0" w:space="0" w:color="auto"/>
            <w:right w:val="none" w:sz="0" w:space="0" w:color="auto"/>
          </w:divBdr>
        </w:div>
        <w:div w:id="1594436118">
          <w:marLeft w:val="480"/>
          <w:marRight w:val="0"/>
          <w:marTop w:val="0"/>
          <w:marBottom w:val="0"/>
          <w:divBdr>
            <w:top w:val="none" w:sz="0" w:space="0" w:color="auto"/>
            <w:left w:val="none" w:sz="0" w:space="0" w:color="auto"/>
            <w:bottom w:val="none" w:sz="0" w:space="0" w:color="auto"/>
            <w:right w:val="none" w:sz="0" w:space="0" w:color="auto"/>
          </w:divBdr>
        </w:div>
        <w:div w:id="452090137">
          <w:marLeft w:val="480"/>
          <w:marRight w:val="0"/>
          <w:marTop w:val="0"/>
          <w:marBottom w:val="0"/>
          <w:divBdr>
            <w:top w:val="none" w:sz="0" w:space="0" w:color="auto"/>
            <w:left w:val="none" w:sz="0" w:space="0" w:color="auto"/>
            <w:bottom w:val="none" w:sz="0" w:space="0" w:color="auto"/>
            <w:right w:val="none" w:sz="0" w:space="0" w:color="auto"/>
          </w:divBdr>
        </w:div>
        <w:div w:id="783693860">
          <w:marLeft w:val="480"/>
          <w:marRight w:val="0"/>
          <w:marTop w:val="0"/>
          <w:marBottom w:val="0"/>
          <w:divBdr>
            <w:top w:val="none" w:sz="0" w:space="0" w:color="auto"/>
            <w:left w:val="none" w:sz="0" w:space="0" w:color="auto"/>
            <w:bottom w:val="none" w:sz="0" w:space="0" w:color="auto"/>
            <w:right w:val="none" w:sz="0" w:space="0" w:color="auto"/>
          </w:divBdr>
        </w:div>
        <w:div w:id="1421830684">
          <w:marLeft w:val="480"/>
          <w:marRight w:val="0"/>
          <w:marTop w:val="0"/>
          <w:marBottom w:val="0"/>
          <w:divBdr>
            <w:top w:val="none" w:sz="0" w:space="0" w:color="auto"/>
            <w:left w:val="none" w:sz="0" w:space="0" w:color="auto"/>
            <w:bottom w:val="none" w:sz="0" w:space="0" w:color="auto"/>
            <w:right w:val="none" w:sz="0" w:space="0" w:color="auto"/>
          </w:divBdr>
        </w:div>
        <w:div w:id="1641154044">
          <w:marLeft w:val="480"/>
          <w:marRight w:val="0"/>
          <w:marTop w:val="0"/>
          <w:marBottom w:val="0"/>
          <w:divBdr>
            <w:top w:val="none" w:sz="0" w:space="0" w:color="auto"/>
            <w:left w:val="none" w:sz="0" w:space="0" w:color="auto"/>
            <w:bottom w:val="none" w:sz="0" w:space="0" w:color="auto"/>
            <w:right w:val="none" w:sz="0" w:space="0" w:color="auto"/>
          </w:divBdr>
        </w:div>
        <w:div w:id="547961891">
          <w:marLeft w:val="480"/>
          <w:marRight w:val="0"/>
          <w:marTop w:val="0"/>
          <w:marBottom w:val="0"/>
          <w:divBdr>
            <w:top w:val="none" w:sz="0" w:space="0" w:color="auto"/>
            <w:left w:val="none" w:sz="0" w:space="0" w:color="auto"/>
            <w:bottom w:val="none" w:sz="0" w:space="0" w:color="auto"/>
            <w:right w:val="none" w:sz="0" w:space="0" w:color="auto"/>
          </w:divBdr>
        </w:div>
        <w:div w:id="883443691">
          <w:marLeft w:val="480"/>
          <w:marRight w:val="0"/>
          <w:marTop w:val="0"/>
          <w:marBottom w:val="0"/>
          <w:divBdr>
            <w:top w:val="none" w:sz="0" w:space="0" w:color="auto"/>
            <w:left w:val="none" w:sz="0" w:space="0" w:color="auto"/>
            <w:bottom w:val="none" w:sz="0" w:space="0" w:color="auto"/>
            <w:right w:val="none" w:sz="0" w:space="0" w:color="auto"/>
          </w:divBdr>
        </w:div>
        <w:div w:id="648873471">
          <w:marLeft w:val="480"/>
          <w:marRight w:val="0"/>
          <w:marTop w:val="0"/>
          <w:marBottom w:val="0"/>
          <w:divBdr>
            <w:top w:val="none" w:sz="0" w:space="0" w:color="auto"/>
            <w:left w:val="none" w:sz="0" w:space="0" w:color="auto"/>
            <w:bottom w:val="none" w:sz="0" w:space="0" w:color="auto"/>
            <w:right w:val="none" w:sz="0" w:space="0" w:color="auto"/>
          </w:divBdr>
        </w:div>
        <w:div w:id="383136530">
          <w:marLeft w:val="480"/>
          <w:marRight w:val="0"/>
          <w:marTop w:val="0"/>
          <w:marBottom w:val="0"/>
          <w:divBdr>
            <w:top w:val="none" w:sz="0" w:space="0" w:color="auto"/>
            <w:left w:val="none" w:sz="0" w:space="0" w:color="auto"/>
            <w:bottom w:val="none" w:sz="0" w:space="0" w:color="auto"/>
            <w:right w:val="none" w:sz="0" w:space="0" w:color="auto"/>
          </w:divBdr>
        </w:div>
        <w:div w:id="1280985789">
          <w:marLeft w:val="480"/>
          <w:marRight w:val="0"/>
          <w:marTop w:val="0"/>
          <w:marBottom w:val="0"/>
          <w:divBdr>
            <w:top w:val="none" w:sz="0" w:space="0" w:color="auto"/>
            <w:left w:val="none" w:sz="0" w:space="0" w:color="auto"/>
            <w:bottom w:val="none" w:sz="0" w:space="0" w:color="auto"/>
            <w:right w:val="none" w:sz="0" w:space="0" w:color="auto"/>
          </w:divBdr>
        </w:div>
        <w:div w:id="1548032789">
          <w:marLeft w:val="480"/>
          <w:marRight w:val="0"/>
          <w:marTop w:val="0"/>
          <w:marBottom w:val="0"/>
          <w:divBdr>
            <w:top w:val="none" w:sz="0" w:space="0" w:color="auto"/>
            <w:left w:val="none" w:sz="0" w:space="0" w:color="auto"/>
            <w:bottom w:val="none" w:sz="0" w:space="0" w:color="auto"/>
            <w:right w:val="none" w:sz="0" w:space="0" w:color="auto"/>
          </w:divBdr>
        </w:div>
        <w:div w:id="372534276">
          <w:marLeft w:val="480"/>
          <w:marRight w:val="0"/>
          <w:marTop w:val="0"/>
          <w:marBottom w:val="0"/>
          <w:divBdr>
            <w:top w:val="none" w:sz="0" w:space="0" w:color="auto"/>
            <w:left w:val="none" w:sz="0" w:space="0" w:color="auto"/>
            <w:bottom w:val="none" w:sz="0" w:space="0" w:color="auto"/>
            <w:right w:val="none" w:sz="0" w:space="0" w:color="auto"/>
          </w:divBdr>
        </w:div>
        <w:div w:id="1863278386">
          <w:marLeft w:val="480"/>
          <w:marRight w:val="0"/>
          <w:marTop w:val="0"/>
          <w:marBottom w:val="0"/>
          <w:divBdr>
            <w:top w:val="none" w:sz="0" w:space="0" w:color="auto"/>
            <w:left w:val="none" w:sz="0" w:space="0" w:color="auto"/>
            <w:bottom w:val="none" w:sz="0" w:space="0" w:color="auto"/>
            <w:right w:val="none" w:sz="0" w:space="0" w:color="auto"/>
          </w:divBdr>
        </w:div>
        <w:div w:id="389887490">
          <w:marLeft w:val="480"/>
          <w:marRight w:val="0"/>
          <w:marTop w:val="0"/>
          <w:marBottom w:val="0"/>
          <w:divBdr>
            <w:top w:val="none" w:sz="0" w:space="0" w:color="auto"/>
            <w:left w:val="none" w:sz="0" w:space="0" w:color="auto"/>
            <w:bottom w:val="none" w:sz="0" w:space="0" w:color="auto"/>
            <w:right w:val="none" w:sz="0" w:space="0" w:color="auto"/>
          </w:divBdr>
        </w:div>
        <w:div w:id="2102951481">
          <w:marLeft w:val="480"/>
          <w:marRight w:val="0"/>
          <w:marTop w:val="0"/>
          <w:marBottom w:val="0"/>
          <w:divBdr>
            <w:top w:val="none" w:sz="0" w:space="0" w:color="auto"/>
            <w:left w:val="none" w:sz="0" w:space="0" w:color="auto"/>
            <w:bottom w:val="none" w:sz="0" w:space="0" w:color="auto"/>
            <w:right w:val="none" w:sz="0" w:space="0" w:color="auto"/>
          </w:divBdr>
        </w:div>
        <w:div w:id="270630254">
          <w:marLeft w:val="480"/>
          <w:marRight w:val="0"/>
          <w:marTop w:val="0"/>
          <w:marBottom w:val="0"/>
          <w:divBdr>
            <w:top w:val="none" w:sz="0" w:space="0" w:color="auto"/>
            <w:left w:val="none" w:sz="0" w:space="0" w:color="auto"/>
            <w:bottom w:val="none" w:sz="0" w:space="0" w:color="auto"/>
            <w:right w:val="none" w:sz="0" w:space="0" w:color="auto"/>
          </w:divBdr>
        </w:div>
        <w:div w:id="266275374">
          <w:marLeft w:val="480"/>
          <w:marRight w:val="0"/>
          <w:marTop w:val="0"/>
          <w:marBottom w:val="0"/>
          <w:divBdr>
            <w:top w:val="none" w:sz="0" w:space="0" w:color="auto"/>
            <w:left w:val="none" w:sz="0" w:space="0" w:color="auto"/>
            <w:bottom w:val="none" w:sz="0" w:space="0" w:color="auto"/>
            <w:right w:val="none" w:sz="0" w:space="0" w:color="auto"/>
          </w:divBdr>
        </w:div>
      </w:divsChild>
    </w:div>
    <w:div w:id="203061441">
      <w:bodyDiv w:val="1"/>
      <w:marLeft w:val="0"/>
      <w:marRight w:val="0"/>
      <w:marTop w:val="0"/>
      <w:marBottom w:val="0"/>
      <w:divBdr>
        <w:top w:val="none" w:sz="0" w:space="0" w:color="auto"/>
        <w:left w:val="none" w:sz="0" w:space="0" w:color="auto"/>
        <w:bottom w:val="none" w:sz="0" w:space="0" w:color="auto"/>
        <w:right w:val="none" w:sz="0" w:space="0" w:color="auto"/>
      </w:divBdr>
    </w:div>
    <w:div w:id="203712553">
      <w:bodyDiv w:val="1"/>
      <w:marLeft w:val="0"/>
      <w:marRight w:val="0"/>
      <w:marTop w:val="0"/>
      <w:marBottom w:val="0"/>
      <w:divBdr>
        <w:top w:val="none" w:sz="0" w:space="0" w:color="auto"/>
        <w:left w:val="none" w:sz="0" w:space="0" w:color="auto"/>
        <w:bottom w:val="none" w:sz="0" w:space="0" w:color="auto"/>
        <w:right w:val="none" w:sz="0" w:space="0" w:color="auto"/>
      </w:divBdr>
    </w:div>
    <w:div w:id="219023054">
      <w:bodyDiv w:val="1"/>
      <w:marLeft w:val="0"/>
      <w:marRight w:val="0"/>
      <w:marTop w:val="0"/>
      <w:marBottom w:val="0"/>
      <w:divBdr>
        <w:top w:val="none" w:sz="0" w:space="0" w:color="auto"/>
        <w:left w:val="none" w:sz="0" w:space="0" w:color="auto"/>
        <w:bottom w:val="none" w:sz="0" w:space="0" w:color="auto"/>
        <w:right w:val="none" w:sz="0" w:space="0" w:color="auto"/>
      </w:divBdr>
    </w:div>
    <w:div w:id="240262454">
      <w:bodyDiv w:val="1"/>
      <w:marLeft w:val="0"/>
      <w:marRight w:val="0"/>
      <w:marTop w:val="0"/>
      <w:marBottom w:val="0"/>
      <w:divBdr>
        <w:top w:val="none" w:sz="0" w:space="0" w:color="auto"/>
        <w:left w:val="none" w:sz="0" w:space="0" w:color="auto"/>
        <w:bottom w:val="none" w:sz="0" w:space="0" w:color="auto"/>
        <w:right w:val="none" w:sz="0" w:space="0" w:color="auto"/>
      </w:divBdr>
    </w:div>
    <w:div w:id="241762461">
      <w:bodyDiv w:val="1"/>
      <w:marLeft w:val="0"/>
      <w:marRight w:val="0"/>
      <w:marTop w:val="0"/>
      <w:marBottom w:val="0"/>
      <w:divBdr>
        <w:top w:val="none" w:sz="0" w:space="0" w:color="auto"/>
        <w:left w:val="none" w:sz="0" w:space="0" w:color="auto"/>
        <w:bottom w:val="none" w:sz="0" w:space="0" w:color="auto"/>
        <w:right w:val="none" w:sz="0" w:space="0" w:color="auto"/>
      </w:divBdr>
    </w:div>
    <w:div w:id="280235232">
      <w:bodyDiv w:val="1"/>
      <w:marLeft w:val="0"/>
      <w:marRight w:val="0"/>
      <w:marTop w:val="0"/>
      <w:marBottom w:val="0"/>
      <w:divBdr>
        <w:top w:val="none" w:sz="0" w:space="0" w:color="auto"/>
        <w:left w:val="none" w:sz="0" w:space="0" w:color="auto"/>
        <w:bottom w:val="none" w:sz="0" w:space="0" w:color="auto"/>
        <w:right w:val="none" w:sz="0" w:space="0" w:color="auto"/>
      </w:divBdr>
    </w:div>
    <w:div w:id="283344462">
      <w:bodyDiv w:val="1"/>
      <w:marLeft w:val="0"/>
      <w:marRight w:val="0"/>
      <w:marTop w:val="0"/>
      <w:marBottom w:val="0"/>
      <w:divBdr>
        <w:top w:val="none" w:sz="0" w:space="0" w:color="auto"/>
        <w:left w:val="none" w:sz="0" w:space="0" w:color="auto"/>
        <w:bottom w:val="none" w:sz="0" w:space="0" w:color="auto"/>
        <w:right w:val="none" w:sz="0" w:space="0" w:color="auto"/>
      </w:divBdr>
    </w:div>
    <w:div w:id="286089838">
      <w:bodyDiv w:val="1"/>
      <w:marLeft w:val="0"/>
      <w:marRight w:val="0"/>
      <w:marTop w:val="0"/>
      <w:marBottom w:val="0"/>
      <w:divBdr>
        <w:top w:val="none" w:sz="0" w:space="0" w:color="auto"/>
        <w:left w:val="none" w:sz="0" w:space="0" w:color="auto"/>
        <w:bottom w:val="none" w:sz="0" w:space="0" w:color="auto"/>
        <w:right w:val="none" w:sz="0" w:space="0" w:color="auto"/>
      </w:divBdr>
    </w:div>
    <w:div w:id="289752463">
      <w:bodyDiv w:val="1"/>
      <w:marLeft w:val="0"/>
      <w:marRight w:val="0"/>
      <w:marTop w:val="0"/>
      <w:marBottom w:val="0"/>
      <w:divBdr>
        <w:top w:val="none" w:sz="0" w:space="0" w:color="auto"/>
        <w:left w:val="none" w:sz="0" w:space="0" w:color="auto"/>
        <w:bottom w:val="none" w:sz="0" w:space="0" w:color="auto"/>
        <w:right w:val="none" w:sz="0" w:space="0" w:color="auto"/>
      </w:divBdr>
      <w:divsChild>
        <w:div w:id="686174592">
          <w:marLeft w:val="0"/>
          <w:marRight w:val="0"/>
          <w:marTop w:val="0"/>
          <w:marBottom w:val="0"/>
          <w:divBdr>
            <w:top w:val="none" w:sz="0" w:space="0" w:color="auto"/>
            <w:left w:val="none" w:sz="0" w:space="0" w:color="auto"/>
            <w:bottom w:val="none" w:sz="0" w:space="0" w:color="auto"/>
            <w:right w:val="none" w:sz="0" w:space="0" w:color="auto"/>
          </w:divBdr>
        </w:div>
        <w:div w:id="1886797232">
          <w:marLeft w:val="0"/>
          <w:marRight w:val="0"/>
          <w:marTop w:val="0"/>
          <w:marBottom w:val="0"/>
          <w:divBdr>
            <w:top w:val="none" w:sz="0" w:space="0" w:color="auto"/>
            <w:left w:val="none" w:sz="0" w:space="0" w:color="auto"/>
            <w:bottom w:val="none" w:sz="0" w:space="0" w:color="auto"/>
            <w:right w:val="none" w:sz="0" w:space="0" w:color="auto"/>
          </w:divBdr>
          <w:divsChild>
            <w:div w:id="1631781324">
              <w:marLeft w:val="0"/>
              <w:marRight w:val="0"/>
              <w:marTop w:val="30"/>
              <w:marBottom w:val="30"/>
              <w:divBdr>
                <w:top w:val="none" w:sz="0" w:space="0" w:color="auto"/>
                <w:left w:val="none" w:sz="0" w:space="0" w:color="auto"/>
                <w:bottom w:val="none" w:sz="0" w:space="0" w:color="auto"/>
                <w:right w:val="none" w:sz="0" w:space="0" w:color="auto"/>
              </w:divBdr>
              <w:divsChild>
                <w:div w:id="16004477">
                  <w:marLeft w:val="0"/>
                  <w:marRight w:val="0"/>
                  <w:marTop w:val="0"/>
                  <w:marBottom w:val="0"/>
                  <w:divBdr>
                    <w:top w:val="none" w:sz="0" w:space="0" w:color="auto"/>
                    <w:left w:val="none" w:sz="0" w:space="0" w:color="auto"/>
                    <w:bottom w:val="none" w:sz="0" w:space="0" w:color="auto"/>
                    <w:right w:val="none" w:sz="0" w:space="0" w:color="auto"/>
                  </w:divBdr>
                  <w:divsChild>
                    <w:div w:id="215899373">
                      <w:marLeft w:val="0"/>
                      <w:marRight w:val="0"/>
                      <w:marTop w:val="0"/>
                      <w:marBottom w:val="0"/>
                      <w:divBdr>
                        <w:top w:val="none" w:sz="0" w:space="0" w:color="auto"/>
                        <w:left w:val="none" w:sz="0" w:space="0" w:color="auto"/>
                        <w:bottom w:val="none" w:sz="0" w:space="0" w:color="auto"/>
                        <w:right w:val="none" w:sz="0" w:space="0" w:color="auto"/>
                      </w:divBdr>
                    </w:div>
                  </w:divsChild>
                </w:div>
                <w:div w:id="145587181">
                  <w:marLeft w:val="0"/>
                  <w:marRight w:val="0"/>
                  <w:marTop w:val="0"/>
                  <w:marBottom w:val="0"/>
                  <w:divBdr>
                    <w:top w:val="none" w:sz="0" w:space="0" w:color="auto"/>
                    <w:left w:val="none" w:sz="0" w:space="0" w:color="auto"/>
                    <w:bottom w:val="none" w:sz="0" w:space="0" w:color="auto"/>
                    <w:right w:val="none" w:sz="0" w:space="0" w:color="auto"/>
                  </w:divBdr>
                  <w:divsChild>
                    <w:div w:id="2054423025">
                      <w:marLeft w:val="0"/>
                      <w:marRight w:val="0"/>
                      <w:marTop w:val="0"/>
                      <w:marBottom w:val="0"/>
                      <w:divBdr>
                        <w:top w:val="none" w:sz="0" w:space="0" w:color="auto"/>
                        <w:left w:val="none" w:sz="0" w:space="0" w:color="auto"/>
                        <w:bottom w:val="none" w:sz="0" w:space="0" w:color="auto"/>
                        <w:right w:val="none" w:sz="0" w:space="0" w:color="auto"/>
                      </w:divBdr>
                    </w:div>
                  </w:divsChild>
                </w:div>
                <w:div w:id="501823311">
                  <w:marLeft w:val="0"/>
                  <w:marRight w:val="0"/>
                  <w:marTop w:val="0"/>
                  <w:marBottom w:val="0"/>
                  <w:divBdr>
                    <w:top w:val="none" w:sz="0" w:space="0" w:color="auto"/>
                    <w:left w:val="none" w:sz="0" w:space="0" w:color="auto"/>
                    <w:bottom w:val="none" w:sz="0" w:space="0" w:color="auto"/>
                    <w:right w:val="none" w:sz="0" w:space="0" w:color="auto"/>
                  </w:divBdr>
                  <w:divsChild>
                    <w:div w:id="1581602112">
                      <w:marLeft w:val="0"/>
                      <w:marRight w:val="0"/>
                      <w:marTop w:val="0"/>
                      <w:marBottom w:val="0"/>
                      <w:divBdr>
                        <w:top w:val="none" w:sz="0" w:space="0" w:color="auto"/>
                        <w:left w:val="none" w:sz="0" w:space="0" w:color="auto"/>
                        <w:bottom w:val="none" w:sz="0" w:space="0" w:color="auto"/>
                        <w:right w:val="none" w:sz="0" w:space="0" w:color="auto"/>
                      </w:divBdr>
                    </w:div>
                  </w:divsChild>
                </w:div>
                <w:div w:id="503084649">
                  <w:marLeft w:val="0"/>
                  <w:marRight w:val="0"/>
                  <w:marTop w:val="0"/>
                  <w:marBottom w:val="0"/>
                  <w:divBdr>
                    <w:top w:val="none" w:sz="0" w:space="0" w:color="auto"/>
                    <w:left w:val="none" w:sz="0" w:space="0" w:color="auto"/>
                    <w:bottom w:val="none" w:sz="0" w:space="0" w:color="auto"/>
                    <w:right w:val="none" w:sz="0" w:space="0" w:color="auto"/>
                  </w:divBdr>
                  <w:divsChild>
                    <w:div w:id="1211263324">
                      <w:marLeft w:val="0"/>
                      <w:marRight w:val="0"/>
                      <w:marTop w:val="0"/>
                      <w:marBottom w:val="0"/>
                      <w:divBdr>
                        <w:top w:val="none" w:sz="0" w:space="0" w:color="auto"/>
                        <w:left w:val="none" w:sz="0" w:space="0" w:color="auto"/>
                        <w:bottom w:val="none" w:sz="0" w:space="0" w:color="auto"/>
                        <w:right w:val="none" w:sz="0" w:space="0" w:color="auto"/>
                      </w:divBdr>
                    </w:div>
                  </w:divsChild>
                </w:div>
                <w:div w:id="731123543">
                  <w:marLeft w:val="0"/>
                  <w:marRight w:val="0"/>
                  <w:marTop w:val="0"/>
                  <w:marBottom w:val="0"/>
                  <w:divBdr>
                    <w:top w:val="none" w:sz="0" w:space="0" w:color="auto"/>
                    <w:left w:val="none" w:sz="0" w:space="0" w:color="auto"/>
                    <w:bottom w:val="none" w:sz="0" w:space="0" w:color="auto"/>
                    <w:right w:val="none" w:sz="0" w:space="0" w:color="auto"/>
                  </w:divBdr>
                  <w:divsChild>
                    <w:div w:id="2108385191">
                      <w:marLeft w:val="0"/>
                      <w:marRight w:val="0"/>
                      <w:marTop w:val="0"/>
                      <w:marBottom w:val="0"/>
                      <w:divBdr>
                        <w:top w:val="none" w:sz="0" w:space="0" w:color="auto"/>
                        <w:left w:val="none" w:sz="0" w:space="0" w:color="auto"/>
                        <w:bottom w:val="none" w:sz="0" w:space="0" w:color="auto"/>
                        <w:right w:val="none" w:sz="0" w:space="0" w:color="auto"/>
                      </w:divBdr>
                    </w:div>
                  </w:divsChild>
                </w:div>
                <w:div w:id="806053195">
                  <w:marLeft w:val="0"/>
                  <w:marRight w:val="0"/>
                  <w:marTop w:val="0"/>
                  <w:marBottom w:val="0"/>
                  <w:divBdr>
                    <w:top w:val="none" w:sz="0" w:space="0" w:color="auto"/>
                    <w:left w:val="none" w:sz="0" w:space="0" w:color="auto"/>
                    <w:bottom w:val="none" w:sz="0" w:space="0" w:color="auto"/>
                    <w:right w:val="none" w:sz="0" w:space="0" w:color="auto"/>
                  </w:divBdr>
                  <w:divsChild>
                    <w:div w:id="1401294880">
                      <w:marLeft w:val="0"/>
                      <w:marRight w:val="0"/>
                      <w:marTop w:val="0"/>
                      <w:marBottom w:val="0"/>
                      <w:divBdr>
                        <w:top w:val="none" w:sz="0" w:space="0" w:color="auto"/>
                        <w:left w:val="none" w:sz="0" w:space="0" w:color="auto"/>
                        <w:bottom w:val="none" w:sz="0" w:space="0" w:color="auto"/>
                        <w:right w:val="none" w:sz="0" w:space="0" w:color="auto"/>
                      </w:divBdr>
                    </w:div>
                  </w:divsChild>
                </w:div>
                <w:div w:id="968365901">
                  <w:marLeft w:val="0"/>
                  <w:marRight w:val="0"/>
                  <w:marTop w:val="0"/>
                  <w:marBottom w:val="0"/>
                  <w:divBdr>
                    <w:top w:val="none" w:sz="0" w:space="0" w:color="auto"/>
                    <w:left w:val="none" w:sz="0" w:space="0" w:color="auto"/>
                    <w:bottom w:val="none" w:sz="0" w:space="0" w:color="auto"/>
                    <w:right w:val="none" w:sz="0" w:space="0" w:color="auto"/>
                  </w:divBdr>
                  <w:divsChild>
                    <w:div w:id="969672165">
                      <w:marLeft w:val="0"/>
                      <w:marRight w:val="0"/>
                      <w:marTop w:val="0"/>
                      <w:marBottom w:val="0"/>
                      <w:divBdr>
                        <w:top w:val="none" w:sz="0" w:space="0" w:color="auto"/>
                        <w:left w:val="none" w:sz="0" w:space="0" w:color="auto"/>
                        <w:bottom w:val="none" w:sz="0" w:space="0" w:color="auto"/>
                        <w:right w:val="none" w:sz="0" w:space="0" w:color="auto"/>
                      </w:divBdr>
                    </w:div>
                  </w:divsChild>
                </w:div>
                <w:div w:id="1054962601">
                  <w:marLeft w:val="0"/>
                  <w:marRight w:val="0"/>
                  <w:marTop w:val="0"/>
                  <w:marBottom w:val="0"/>
                  <w:divBdr>
                    <w:top w:val="none" w:sz="0" w:space="0" w:color="auto"/>
                    <w:left w:val="none" w:sz="0" w:space="0" w:color="auto"/>
                    <w:bottom w:val="none" w:sz="0" w:space="0" w:color="auto"/>
                    <w:right w:val="none" w:sz="0" w:space="0" w:color="auto"/>
                  </w:divBdr>
                  <w:divsChild>
                    <w:div w:id="237905727">
                      <w:marLeft w:val="0"/>
                      <w:marRight w:val="0"/>
                      <w:marTop w:val="0"/>
                      <w:marBottom w:val="0"/>
                      <w:divBdr>
                        <w:top w:val="none" w:sz="0" w:space="0" w:color="auto"/>
                        <w:left w:val="none" w:sz="0" w:space="0" w:color="auto"/>
                        <w:bottom w:val="none" w:sz="0" w:space="0" w:color="auto"/>
                        <w:right w:val="none" w:sz="0" w:space="0" w:color="auto"/>
                      </w:divBdr>
                    </w:div>
                  </w:divsChild>
                </w:div>
                <w:div w:id="1198202798">
                  <w:marLeft w:val="0"/>
                  <w:marRight w:val="0"/>
                  <w:marTop w:val="0"/>
                  <w:marBottom w:val="0"/>
                  <w:divBdr>
                    <w:top w:val="none" w:sz="0" w:space="0" w:color="auto"/>
                    <w:left w:val="none" w:sz="0" w:space="0" w:color="auto"/>
                    <w:bottom w:val="none" w:sz="0" w:space="0" w:color="auto"/>
                    <w:right w:val="none" w:sz="0" w:space="0" w:color="auto"/>
                  </w:divBdr>
                  <w:divsChild>
                    <w:div w:id="725026685">
                      <w:marLeft w:val="0"/>
                      <w:marRight w:val="0"/>
                      <w:marTop w:val="0"/>
                      <w:marBottom w:val="0"/>
                      <w:divBdr>
                        <w:top w:val="none" w:sz="0" w:space="0" w:color="auto"/>
                        <w:left w:val="none" w:sz="0" w:space="0" w:color="auto"/>
                        <w:bottom w:val="none" w:sz="0" w:space="0" w:color="auto"/>
                        <w:right w:val="none" w:sz="0" w:space="0" w:color="auto"/>
                      </w:divBdr>
                    </w:div>
                  </w:divsChild>
                </w:div>
                <w:div w:id="1361125262">
                  <w:marLeft w:val="0"/>
                  <w:marRight w:val="0"/>
                  <w:marTop w:val="0"/>
                  <w:marBottom w:val="0"/>
                  <w:divBdr>
                    <w:top w:val="none" w:sz="0" w:space="0" w:color="auto"/>
                    <w:left w:val="none" w:sz="0" w:space="0" w:color="auto"/>
                    <w:bottom w:val="none" w:sz="0" w:space="0" w:color="auto"/>
                    <w:right w:val="none" w:sz="0" w:space="0" w:color="auto"/>
                  </w:divBdr>
                  <w:divsChild>
                    <w:div w:id="806582546">
                      <w:marLeft w:val="0"/>
                      <w:marRight w:val="0"/>
                      <w:marTop w:val="0"/>
                      <w:marBottom w:val="0"/>
                      <w:divBdr>
                        <w:top w:val="none" w:sz="0" w:space="0" w:color="auto"/>
                        <w:left w:val="none" w:sz="0" w:space="0" w:color="auto"/>
                        <w:bottom w:val="none" w:sz="0" w:space="0" w:color="auto"/>
                        <w:right w:val="none" w:sz="0" w:space="0" w:color="auto"/>
                      </w:divBdr>
                    </w:div>
                  </w:divsChild>
                </w:div>
                <w:div w:id="1387413326">
                  <w:marLeft w:val="0"/>
                  <w:marRight w:val="0"/>
                  <w:marTop w:val="0"/>
                  <w:marBottom w:val="0"/>
                  <w:divBdr>
                    <w:top w:val="none" w:sz="0" w:space="0" w:color="auto"/>
                    <w:left w:val="none" w:sz="0" w:space="0" w:color="auto"/>
                    <w:bottom w:val="none" w:sz="0" w:space="0" w:color="auto"/>
                    <w:right w:val="none" w:sz="0" w:space="0" w:color="auto"/>
                  </w:divBdr>
                  <w:divsChild>
                    <w:div w:id="1531800852">
                      <w:marLeft w:val="0"/>
                      <w:marRight w:val="0"/>
                      <w:marTop w:val="0"/>
                      <w:marBottom w:val="0"/>
                      <w:divBdr>
                        <w:top w:val="none" w:sz="0" w:space="0" w:color="auto"/>
                        <w:left w:val="none" w:sz="0" w:space="0" w:color="auto"/>
                        <w:bottom w:val="none" w:sz="0" w:space="0" w:color="auto"/>
                        <w:right w:val="none" w:sz="0" w:space="0" w:color="auto"/>
                      </w:divBdr>
                    </w:div>
                  </w:divsChild>
                </w:div>
                <w:div w:id="1412000325">
                  <w:marLeft w:val="0"/>
                  <w:marRight w:val="0"/>
                  <w:marTop w:val="0"/>
                  <w:marBottom w:val="0"/>
                  <w:divBdr>
                    <w:top w:val="none" w:sz="0" w:space="0" w:color="auto"/>
                    <w:left w:val="none" w:sz="0" w:space="0" w:color="auto"/>
                    <w:bottom w:val="none" w:sz="0" w:space="0" w:color="auto"/>
                    <w:right w:val="none" w:sz="0" w:space="0" w:color="auto"/>
                  </w:divBdr>
                  <w:divsChild>
                    <w:div w:id="547645229">
                      <w:marLeft w:val="0"/>
                      <w:marRight w:val="0"/>
                      <w:marTop w:val="0"/>
                      <w:marBottom w:val="0"/>
                      <w:divBdr>
                        <w:top w:val="none" w:sz="0" w:space="0" w:color="auto"/>
                        <w:left w:val="none" w:sz="0" w:space="0" w:color="auto"/>
                        <w:bottom w:val="none" w:sz="0" w:space="0" w:color="auto"/>
                        <w:right w:val="none" w:sz="0" w:space="0" w:color="auto"/>
                      </w:divBdr>
                    </w:div>
                  </w:divsChild>
                </w:div>
                <w:div w:id="1466506427">
                  <w:marLeft w:val="0"/>
                  <w:marRight w:val="0"/>
                  <w:marTop w:val="0"/>
                  <w:marBottom w:val="0"/>
                  <w:divBdr>
                    <w:top w:val="none" w:sz="0" w:space="0" w:color="auto"/>
                    <w:left w:val="none" w:sz="0" w:space="0" w:color="auto"/>
                    <w:bottom w:val="none" w:sz="0" w:space="0" w:color="auto"/>
                    <w:right w:val="none" w:sz="0" w:space="0" w:color="auto"/>
                  </w:divBdr>
                  <w:divsChild>
                    <w:div w:id="568266805">
                      <w:marLeft w:val="0"/>
                      <w:marRight w:val="0"/>
                      <w:marTop w:val="0"/>
                      <w:marBottom w:val="0"/>
                      <w:divBdr>
                        <w:top w:val="none" w:sz="0" w:space="0" w:color="auto"/>
                        <w:left w:val="none" w:sz="0" w:space="0" w:color="auto"/>
                        <w:bottom w:val="none" w:sz="0" w:space="0" w:color="auto"/>
                        <w:right w:val="none" w:sz="0" w:space="0" w:color="auto"/>
                      </w:divBdr>
                    </w:div>
                  </w:divsChild>
                </w:div>
                <w:div w:id="1499350833">
                  <w:marLeft w:val="0"/>
                  <w:marRight w:val="0"/>
                  <w:marTop w:val="0"/>
                  <w:marBottom w:val="0"/>
                  <w:divBdr>
                    <w:top w:val="none" w:sz="0" w:space="0" w:color="auto"/>
                    <w:left w:val="none" w:sz="0" w:space="0" w:color="auto"/>
                    <w:bottom w:val="none" w:sz="0" w:space="0" w:color="auto"/>
                    <w:right w:val="none" w:sz="0" w:space="0" w:color="auto"/>
                  </w:divBdr>
                  <w:divsChild>
                    <w:div w:id="378601591">
                      <w:marLeft w:val="0"/>
                      <w:marRight w:val="0"/>
                      <w:marTop w:val="0"/>
                      <w:marBottom w:val="0"/>
                      <w:divBdr>
                        <w:top w:val="none" w:sz="0" w:space="0" w:color="auto"/>
                        <w:left w:val="none" w:sz="0" w:space="0" w:color="auto"/>
                        <w:bottom w:val="none" w:sz="0" w:space="0" w:color="auto"/>
                        <w:right w:val="none" w:sz="0" w:space="0" w:color="auto"/>
                      </w:divBdr>
                    </w:div>
                  </w:divsChild>
                </w:div>
                <w:div w:id="1529876017">
                  <w:marLeft w:val="0"/>
                  <w:marRight w:val="0"/>
                  <w:marTop w:val="0"/>
                  <w:marBottom w:val="0"/>
                  <w:divBdr>
                    <w:top w:val="none" w:sz="0" w:space="0" w:color="auto"/>
                    <w:left w:val="none" w:sz="0" w:space="0" w:color="auto"/>
                    <w:bottom w:val="none" w:sz="0" w:space="0" w:color="auto"/>
                    <w:right w:val="none" w:sz="0" w:space="0" w:color="auto"/>
                  </w:divBdr>
                  <w:divsChild>
                    <w:div w:id="1972638186">
                      <w:marLeft w:val="0"/>
                      <w:marRight w:val="0"/>
                      <w:marTop w:val="0"/>
                      <w:marBottom w:val="0"/>
                      <w:divBdr>
                        <w:top w:val="none" w:sz="0" w:space="0" w:color="auto"/>
                        <w:left w:val="none" w:sz="0" w:space="0" w:color="auto"/>
                        <w:bottom w:val="none" w:sz="0" w:space="0" w:color="auto"/>
                        <w:right w:val="none" w:sz="0" w:space="0" w:color="auto"/>
                      </w:divBdr>
                    </w:div>
                  </w:divsChild>
                </w:div>
                <w:div w:id="1563179221">
                  <w:marLeft w:val="0"/>
                  <w:marRight w:val="0"/>
                  <w:marTop w:val="0"/>
                  <w:marBottom w:val="0"/>
                  <w:divBdr>
                    <w:top w:val="none" w:sz="0" w:space="0" w:color="auto"/>
                    <w:left w:val="none" w:sz="0" w:space="0" w:color="auto"/>
                    <w:bottom w:val="none" w:sz="0" w:space="0" w:color="auto"/>
                    <w:right w:val="none" w:sz="0" w:space="0" w:color="auto"/>
                  </w:divBdr>
                  <w:divsChild>
                    <w:div w:id="2079861191">
                      <w:marLeft w:val="0"/>
                      <w:marRight w:val="0"/>
                      <w:marTop w:val="0"/>
                      <w:marBottom w:val="0"/>
                      <w:divBdr>
                        <w:top w:val="none" w:sz="0" w:space="0" w:color="auto"/>
                        <w:left w:val="none" w:sz="0" w:space="0" w:color="auto"/>
                        <w:bottom w:val="none" w:sz="0" w:space="0" w:color="auto"/>
                        <w:right w:val="none" w:sz="0" w:space="0" w:color="auto"/>
                      </w:divBdr>
                    </w:div>
                  </w:divsChild>
                </w:div>
                <w:div w:id="1763141270">
                  <w:marLeft w:val="0"/>
                  <w:marRight w:val="0"/>
                  <w:marTop w:val="0"/>
                  <w:marBottom w:val="0"/>
                  <w:divBdr>
                    <w:top w:val="none" w:sz="0" w:space="0" w:color="auto"/>
                    <w:left w:val="none" w:sz="0" w:space="0" w:color="auto"/>
                    <w:bottom w:val="none" w:sz="0" w:space="0" w:color="auto"/>
                    <w:right w:val="none" w:sz="0" w:space="0" w:color="auto"/>
                  </w:divBdr>
                  <w:divsChild>
                    <w:div w:id="1280457525">
                      <w:marLeft w:val="0"/>
                      <w:marRight w:val="0"/>
                      <w:marTop w:val="0"/>
                      <w:marBottom w:val="0"/>
                      <w:divBdr>
                        <w:top w:val="none" w:sz="0" w:space="0" w:color="auto"/>
                        <w:left w:val="none" w:sz="0" w:space="0" w:color="auto"/>
                        <w:bottom w:val="none" w:sz="0" w:space="0" w:color="auto"/>
                        <w:right w:val="none" w:sz="0" w:space="0" w:color="auto"/>
                      </w:divBdr>
                    </w:div>
                  </w:divsChild>
                </w:div>
                <w:div w:id="1763915102">
                  <w:marLeft w:val="0"/>
                  <w:marRight w:val="0"/>
                  <w:marTop w:val="0"/>
                  <w:marBottom w:val="0"/>
                  <w:divBdr>
                    <w:top w:val="none" w:sz="0" w:space="0" w:color="auto"/>
                    <w:left w:val="none" w:sz="0" w:space="0" w:color="auto"/>
                    <w:bottom w:val="none" w:sz="0" w:space="0" w:color="auto"/>
                    <w:right w:val="none" w:sz="0" w:space="0" w:color="auto"/>
                  </w:divBdr>
                  <w:divsChild>
                    <w:div w:id="486825173">
                      <w:marLeft w:val="0"/>
                      <w:marRight w:val="0"/>
                      <w:marTop w:val="0"/>
                      <w:marBottom w:val="0"/>
                      <w:divBdr>
                        <w:top w:val="none" w:sz="0" w:space="0" w:color="auto"/>
                        <w:left w:val="none" w:sz="0" w:space="0" w:color="auto"/>
                        <w:bottom w:val="none" w:sz="0" w:space="0" w:color="auto"/>
                        <w:right w:val="none" w:sz="0" w:space="0" w:color="auto"/>
                      </w:divBdr>
                    </w:div>
                  </w:divsChild>
                </w:div>
                <w:div w:id="1766267319">
                  <w:marLeft w:val="0"/>
                  <w:marRight w:val="0"/>
                  <w:marTop w:val="0"/>
                  <w:marBottom w:val="0"/>
                  <w:divBdr>
                    <w:top w:val="none" w:sz="0" w:space="0" w:color="auto"/>
                    <w:left w:val="none" w:sz="0" w:space="0" w:color="auto"/>
                    <w:bottom w:val="none" w:sz="0" w:space="0" w:color="auto"/>
                    <w:right w:val="none" w:sz="0" w:space="0" w:color="auto"/>
                  </w:divBdr>
                  <w:divsChild>
                    <w:div w:id="1390152447">
                      <w:marLeft w:val="0"/>
                      <w:marRight w:val="0"/>
                      <w:marTop w:val="0"/>
                      <w:marBottom w:val="0"/>
                      <w:divBdr>
                        <w:top w:val="none" w:sz="0" w:space="0" w:color="auto"/>
                        <w:left w:val="none" w:sz="0" w:space="0" w:color="auto"/>
                        <w:bottom w:val="none" w:sz="0" w:space="0" w:color="auto"/>
                        <w:right w:val="none" w:sz="0" w:space="0" w:color="auto"/>
                      </w:divBdr>
                    </w:div>
                  </w:divsChild>
                </w:div>
                <w:div w:id="1853454413">
                  <w:marLeft w:val="0"/>
                  <w:marRight w:val="0"/>
                  <w:marTop w:val="0"/>
                  <w:marBottom w:val="0"/>
                  <w:divBdr>
                    <w:top w:val="none" w:sz="0" w:space="0" w:color="auto"/>
                    <w:left w:val="none" w:sz="0" w:space="0" w:color="auto"/>
                    <w:bottom w:val="none" w:sz="0" w:space="0" w:color="auto"/>
                    <w:right w:val="none" w:sz="0" w:space="0" w:color="auto"/>
                  </w:divBdr>
                  <w:divsChild>
                    <w:div w:id="40399783">
                      <w:marLeft w:val="0"/>
                      <w:marRight w:val="0"/>
                      <w:marTop w:val="0"/>
                      <w:marBottom w:val="0"/>
                      <w:divBdr>
                        <w:top w:val="none" w:sz="0" w:space="0" w:color="auto"/>
                        <w:left w:val="none" w:sz="0" w:space="0" w:color="auto"/>
                        <w:bottom w:val="none" w:sz="0" w:space="0" w:color="auto"/>
                        <w:right w:val="none" w:sz="0" w:space="0" w:color="auto"/>
                      </w:divBdr>
                    </w:div>
                  </w:divsChild>
                </w:div>
                <w:div w:id="1862431277">
                  <w:marLeft w:val="0"/>
                  <w:marRight w:val="0"/>
                  <w:marTop w:val="0"/>
                  <w:marBottom w:val="0"/>
                  <w:divBdr>
                    <w:top w:val="none" w:sz="0" w:space="0" w:color="auto"/>
                    <w:left w:val="none" w:sz="0" w:space="0" w:color="auto"/>
                    <w:bottom w:val="none" w:sz="0" w:space="0" w:color="auto"/>
                    <w:right w:val="none" w:sz="0" w:space="0" w:color="auto"/>
                  </w:divBdr>
                  <w:divsChild>
                    <w:div w:id="30952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114368">
      <w:bodyDiv w:val="1"/>
      <w:marLeft w:val="0"/>
      <w:marRight w:val="0"/>
      <w:marTop w:val="0"/>
      <w:marBottom w:val="0"/>
      <w:divBdr>
        <w:top w:val="none" w:sz="0" w:space="0" w:color="auto"/>
        <w:left w:val="none" w:sz="0" w:space="0" w:color="auto"/>
        <w:bottom w:val="none" w:sz="0" w:space="0" w:color="auto"/>
        <w:right w:val="none" w:sz="0" w:space="0" w:color="auto"/>
      </w:divBdr>
      <w:divsChild>
        <w:div w:id="785076568">
          <w:marLeft w:val="480"/>
          <w:marRight w:val="0"/>
          <w:marTop w:val="0"/>
          <w:marBottom w:val="0"/>
          <w:divBdr>
            <w:top w:val="none" w:sz="0" w:space="0" w:color="auto"/>
            <w:left w:val="none" w:sz="0" w:space="0" w:color="auto"/>
            <w:bottom w:val="none" w:sz="0" w:space="0" w:color="auto"/>
            <w:right w:val="none" w:sz="0" w:space="0" w:color="auto"/>
          </w:divBdr>
        </w:div>
        <w:div w:id="881525964">
          <w:marLeft w:val="480"/>
          <w:marRight w:val="0"/>
          <w:marTop w:val="0"/>
          <w:marBottom w:val="0"/>
          <w:divBdr>
            <w:top w:val="none" w:sz="0" w:space="0" w:color="auto"/>
            <w:left w:val="none" w:sz="0" w:space="0" w:color="auto"/>
            <w:bottom w:val="none" w:sz="0" w:space="0" w:color="auto"/>
            <w:right w:val="none" w:sz="0" w:space="0" w:color="auto"/>
          </w:divBdr>
        </w:div>
        <w:div w:id="175309770">
          <w:marLeft w:val="480"/>
          <w:marRight w:val="0"/>
          <w:marTop w:val="0"/>
          <w:marBottom w:val="0"/>
          <w:divBdr>
            <w:top w:val="none" w:sz="0" w:space="0" w:color="auto"/>
            <w:left w:val="none" w:sz="0" w:space="0" w:color="auto"/>
            <w:bottom w:val="none" w:sz="0" w:space="0" w:color="auto"/>
            <w:right w:val="none" w:sz="0" w:space="0" w:color="auto"/>
          </w:divBdr>
        </w:div>
        <w:div w:id="1798722958">
          <w:marLeft w:val="480"/>
          <w:marRight w:val="0"/>
          <w:marTop w:val="0"/>
          <w:marBottom w:val="0"/>
          <w:divBdr>
            <w:top w:val="none" w:sz="0" w:space="0" w:color="auto"/>
            <w:left w:val="none" w:sz="0" w:space="0" w:color="auto"/>
            <w:bottom w:val="none" w:sz="0" w:space="0" w:color="auto"/>
            <w:right w:val="none" w:sz="0" w:space="0" w:color="auto"/>
          </w:divBdr>
        </w:div>
        <w:div w:id="1503426835">
          <w:marLeft w:val="480"/>
          <w:marRight w:val="0"/>
          <w:marTop w:val="0"/>
          <w:marBottom w:val="0"/>
          <w:divBdr>
            <w:top w:val="none" w:sz="0" w:space="0" w:color="auto"/>
            <w:left w:val="none" w:sz="0" w:space="0" w:color="auto"/>
            <w:bottom w:val="none" w:sz="0" w:space="0" w:color="auto"/>
            <w:right w:val="none" w:sz="0" w:space="0" w:color="auto"/>
          </w:divBdr>
        </w:div>
        <w:div w:id="1808206059">
          <w:marLeft w:val="480"/>
          <w:marRight w:val="0"/>
          <w:marTop w:val="0"/>
          <w:marBottom w:val="0"/>
          <w:divBdr>
            <w:top w:val="none" w:sz="0" w:space="0" w:color="auto"/>
            <w:left w:val="none" w:sz="0" w:space="0" w:color="auto"/>
            <w:bottom w:val="none" w:sz="0" w:space="0" w:color="auto"/>
            <w:right w:val="none" w:sz="0" w:space="0" w:color="auto"/>
          </w:divBdr>
        </w:div>
        <w:div w:id="814882263">
          <w:marLeft w:val="480"/>
          <w:marRight w:val="0"/>
          <w:marTop w:val="0"/>
          <w:marBottom w:val="0"/>
          <w:divBdr>
            <w:top w:val="none" w:sz="0" w:space="0" w:color="auto"/>
            <w:left w:val="none" w:sz="0" w:space="0" w:color="auto"/>
            <w:bottom w:val="none" w:sz="0" w:space="0" w:color="auto"/>
            <w:right w:val="none" w:sz="0" w:space="0" w:color="auto"/>
          </w:divBdr>
        </w:div>
        <w:div w:id="1600604548">
          <w:marLeft w:val="480"/>
          <w:marRight w:val="0"/>
          <w:marTop w:val="0"/>
          <w:marBottom w:val="0"/>
          <w:divBdr>
            <w:top w:val="none" w:sz="0" w:space="0" w:color="auto"/>
            <w:left w:val="none" w:sz="0" w:space="0" w:color="auto"/>
            <w:bottom w:val="none" w:sz="0" w:space="0" w:color="auto"/>
            <w:right w:val="none" w:sz="0" w:space="0" w:color="auto"/>
          </w:divBdr>
        </w:div>
        <w:div w:id="1815102446">
          <w:marLeft w:val="480"/>
          <w:marRight w:val="0"/>
          <w:marTop w:val="0"/>
          <w:marBottom w:val="0"/>
          <w:divBdr>
            <w:top w:val="none" w:sz="0" w:space="0" w:color="auto"/>
            <w:left w:val="none" w:sz="0" w:space="0" w:color="auto"/>
            <w:bottom w:val="none" w:sz="0" w:space="0" w:color="auto"/>
            <w:right w:val="none" w:sz="0" w:space="0" w:color="auto"/>
          </w:divBdr>
        </w:div>
        <w:div w:id="251550032">
          <w:marLeft w:val="480"/>
          <w:marRight w:val="0"/>
          <w:marTop w:val="0"/>
          <w:marBottom w:val="0"/>
          <w:divBdr>
            <w:top w:val="none" w:sz="0" w:space="0" w:color="auto"/>
            <w:left w:val="none" w:sz="0" w:space="0" w:color="auto"/>
            <w:bottom w:val="none" w:sz="0" w:space="0" w:color="auto"/>
            <w:right w:val="none" w:sz="0" w:space="0" w:color="auto"/>
          </w:divBdr>
        </w:div>
        <w:div w:id="1961452836">
          <w:marLeft w:val="480"/>
          <w:marRight w:val="0"/>
          <w:marTop w:val="0"/>
          <w:marBottom w:val="0"/>
          <w:divBdr>
            <w:top w:val="none" w:sz="0" w:space="0" w:color="auto"/>
            <w:left w:val="none" w:sz="0" w:space="0" w:color="auto"/>
            <w:bottom w:val="none" w:sz="0" w:space="0" w:color="auto"/>
            <w:right w:val="none" w:sz="0" w:space="0" w:color="auto"/>
          </w:divBdr>
        </w:div>
        <w:div w:id="1211453742">
          <w:marLeft w:val="480"/>
          <w:marRight w:val="0"/>
          <w:marTop w:val="0"/>
          <w:marBottom w:val="0"/>
          <w:divBdr>
            <w:top w:val="none" w:sz="0" w:space="0" w:color="auto"/>
            <w:left w:val="none" w:sz="0" w:space="0" w:color="auto"/>
            <w:bottom w:val="none" w:sz="0" w:space="0" w:color="auto"/>
            <w:right w:val="none" w:sz="0" w:space="0" w:color="auto"/>
          </w:divBdr>
        </w:div>
        <w:div w:id="84881114">
          <w:marLeft w:val="480"/>
          <w:marRight w:val="0"/>
          <w:marTop w:val="0"/>
          <w:marBottom w:val="0"/>
          <w:divBdr>
            <w:top w:val="none" w:sz="0" w:space="0" w:color="auto"/>
            <w:left w:val="none" w:sz="0" w:space="0" w:color="auto"/>
            <w:bottom w:val="none" w:sz="0" w:space="0" w:color="auto"/>
            <w:right w:val="none" w:sz="0" w:space="0" w:color="auto"/>
          </w:divBdr>
        </w:div>
        <w:div w:id="2098092158">
          <w:marLeft w:val="480"/>
          <w:marRight w:val="0"/>
          <w:marTop w:val="0"/>
          <w:marBottom w:val="0"/>
          <w:divBdr>
            <w:top w:val="none" w:sz="0" w:space="0" w:color="auto"/>
            <w:left w:val="none" w:sz="0" w:space="0" w:color="auto"/>
            <w:bottom w:val="none" w:sz="0" w:space="0" w:color="auto"/>
            <w:right w:val="none" w:sz="0" w:space="0" w:color="auto"/>
          </w:divBdr>
        </w:div>
        <w:div w:id="238100430">
          <w:marLeft w:val="480"/>
          <w:marRight w:val="0"/>
          <w:marTop w:val="0"/>
          <w:marBottom w:val="0"/>
          <w:divBdr>
            <w:top w:val="none" w:sz="0" w:space="0" w:color="auto"/>
            <w:left w:val="none" w:sz="0" w:space="0" w:color="auto"/>
            <w:bottom w:val="none" w:sz="0" w:space="0" w:color="auto"/>
            <w:right w:val="none" w:sz="0" w:space="0" w:color="auto"/>
          </w:divBdr>
        </w:div>
        <w:div w:id="678237154">
          <w:marLeft w:val="480"/>
          <w:marRight w:val="0"/>
          <w:marTop w:val="0"/>
          <w:marBottom w:val="0"/>
          <w:divBdr>
            <w:top w:val="none" w:sz="0" w:space="0" w:color="auto"/>
            <w:left w:val="none" w:sz="0" w:space="0" w:color="auto"/>
            <w:bottom w:val="none" w:sz="0" w:space="0" w:color="auto"/>
            <w:right w:val="none" w:sz="0" w:space="0" w:color="auto"/>
          </w:divBdr>
        </w:div>
        <w:div w:id="1227685950">
          <w:marLeft w:val="480"/>
          <w:marRight w:val="0"/>
          <w:marTop w:val="0"/>
          <w:marBottom w:val="0"/>
          <w:divBdr>
            <w:top w:val="none" w:sz="0" w:space="0" w:color="auto"/>
            <w:left w:val="none" w:sz="0" w:space="0" w:color="auto"/>
            <w:bottom w:val="none" w:sz="0" w:space="0" w:color="auto"/>
            <w:right w:val="none" w:sz="0" w:space="0" w:color="auto"/>
          </w:divBdr>
        </w:div>
        <w:div w:id="1314528780">
          <w:marLeft w:val="480"/>
          <w:marRight w:val="0"/>
          <w:marTop w:val="0"/>
          <w:marBottom w:val="0"/>
          <w:divBdr>
            <w:top w:val="none" w:sz="0" w:space="0" w:color="auto"/>
            <w:left w:val="none" w:sz="0" w:space="0" w:color="auto"/>
            <w:bottom w:val="none" w:sz="0" w:space="0" w:color="auto"/>
            <w:right w:val="none" w:sz="0" w:space="0" w:color="auto"/>
          </w:divBdr>
        </w:div>
        <w:div w:id="1447961777">
          <w:marLeft w:val="480"/>
          <w:marRight w:val="0"/>
          <w:marTop w:val="0"/>
          <w:marBottom w:val="0"/>
          <w:divBdr>
            <w:top w:val="none" w:sz="0" w:space="0" w:color="auto"/>
            <w:left w:val="none" w:sz="0" w:space="0" w:color="auto"/>
            <w:bottom w:val="none" w:sz="0" w:space="0" w:color="auto"/>
            <w:right w:val="none" w:sz="0" w:space="0" w:color="auto"/>
          </w:divBdr>
        </w:div>
        <w:div w:id="761947502">
          <w:marLeft w:val="480"/>
          <w:marRight w:val="0"/>
          <w:marTop w:val="0"/>
          <w:marBottom w:val="0"/>
          <w:divBdr>
            <w:top w:val="none" w:sz="0" w:space="0" w:color="auto"/>
            <w:left w:val="none" w:sz="0" w:space="0" w:color="auto"/>
            <w:bottom w:val="none" w:sz="0" w:space="0" w:color="auto"/>
            <w:right w:val="none" w:sz="0" w:space="0" w:color="auto"/>
          </w:divBdr>
        </w:div>
        <w:div w:id="1476022170">
          <w:marLeft w:val="480"/>
          <w:marRight w:val="0"/>
          <w:marTop w:val="0"/>
          <w:marBottom w:val="0"/>
          <w:divBdr>
            <w:top w:val="none" w:sz="0" w:space="0" w:color="auto"/>
            <w:left w:val="none" w:sz="0" w:space="0" w:color="auto"/>
            <w:bottom w:val="none" w:sz="0" w:space="0" w:color="auto"/>
            <w:right w:val="none" w:sz="0" w:space="0" w:color="auto"/>
          </w:divBdr>
        </w:div>
        <w:div w:id="1584491636">
          <w:marLeft w:val="480"/>
          <w:marRight w:val="0"/>
          <w:marTop w:val="0"/>
          <w:marBottom w:val="0"/>
          <w:divBdr>
            <w:top w:val="none" w:sz="0" w:space="0" w:color="auto"/>
            <w:left w:val="none" w:sz="0" w:space="0" w:color="auto"/>
            <w:bottom w:val="none" w:sz="0" w:space="0" w:color="auto"/>
            <w:right w:val="none" w:sz="0" w:space="0" w:color="auto"/>
          </w:divBdr>
        </w:div>
        <w:div w:id="1154682318">
          <w:marLeft w:val="480"/>
          <w:marRight w:val="0"/>
          <w:marTop w:val="0"/>
          <w:marBottom w:val="0"/>
          <w:divBdr>
            <w:top w:val="none" w:sz="0" w:space="0" w:color="auto"/>
            <w:left w:val="none" w:sz="0" w:space="0" w:color="auto"/>
            <w:bottom w:val="none" w:sz="0" w:space="0" w:color="auto"/>
            <w:right w:val="none" w:sz="0" w:space="0" w:color="auto"/>
          </w:divBdr>
        </w:div>
        <w:div w:id="631597964">
          <w:marLeft w:val="480"/>
          <w:marRight w:val="0"/>
          <w:marTop w:val="0"/>
          <w:marBottom w:val="0"/>
          <w:divBdr>
            <w:top w:val="none" w:sz="0" w:space="0" w:color="auto"/>
            <w:left w:val="none" w:sz="0" w:space="0" w:color="auto"/>
            <w:bottom w:val="none" w:sz="0" w:space="0" w:color="auto"/>
            <w:right w:val="none" w:sz="0" w:space="0" w:color="auto"/>
          </w:divBdr>
        </w:div>
        <w:div w:id="246617761">
          <w:marLeft w:val="480"/>
          <w:marRight w:val="0"/>
          <w:marTop w:val="0"/>
          <w:marBottom w:val="0"/>
          <w:divBdr>
            <w:top w:val="none" w:sz="0" w:space="0" w:color="auto"/>
            <w:left w:val="none" w:sz="0" w:space="0" w:color="auto"/>
            <w:bottom w:val="none" w:sz="0" w:space="0" w:color="auto"/>
            <w:right w:val="none" w:sz="0" w:space="0" w:color="auto"/>
          </w:divBdr>
        </w:div>
        <w:div w:id="1050347220">
          <w:marLeft w:val="480"/>
          <w:marRight w:val="0"/>
          <w:marTop w:val="0"/>
          <w:marBottom w:val="0"/>
          <w:divBdr>
            <w:top w:val="none" w:sz="0" w:space="0" w:color="auto"/>
            <w:left w:val="none" w:sz="0" w:space="0" w:color="auto"/>
            <w:bottom w:val="none" w:sz="0" w:space="0" w:color="auto"/>
            <w:right w:val="none" w:sz="0" w:space="0" w:color="auto"/>
          </w:divBdr>
        </w:div>
        <w:div w:id="1846898016">
          <w:marLeft w:val="480"/>
          <w:marRight w:val="0"/>
          <w:marTop w:val="0"/>
          <w:marBottom w:val="0"/>
          <w:divBdr>
            <w:top w:val="none" w:sz="0" w:space="0" w:color="auto"/>
            <w:left w:val="none" w:sz="0" w:space="0" w:color="auto"/>
            <w:bottom w:val="none" w:sz="0" w:space="0" w:color="auto"/>
            <w:right w:val="none" w:sz="0" w:space="0" w:color="auto"/>
          </w:divBdr>
        </w:div>
        <w:div w:id="691414827">
          <w:marLeft w:val="480"/>
          <w:marRight w:val="0"/>
          <w:marTop w:val="0"/>
          <w:marBottom w:val="0"/>
          <w:divBdr>
            <w:top w:val="none" w:sz="0" w:space="0" w:color="auto"/>
            <w:left w:val="none" w:sz="0" w:space="0" w:color="auto"/>
            <w:bottom w:val="none" w:sz="0" w:space="0" w:color="auto"/>
            <w:right w:val="none" w:sz="0" w:space="0" w:color="auto"/>
          </w:divBdr>
        </w:div>
        <w:div w:id="954406538">
          <w:marLeft w:val="480"/>
          <w:marRight w:val="0"/>
          <w:marTop w:val="0"/>
          <w:marBottom w:val="0"/>
          <w:divBdr>
            <w:top w:val="none" w:sz="0" w:space="0" w:color="auto"/>
            <w:left w:val="none" w:sz="0" w:space="0" w:color="auto"/>
            <w:bottom w:val="none" w:sz="0" w:space="0" w:color="auto"/>
            <w:right w:val="none" w:sz="0" w:space="0" w:color="auto"/>
          </w:divBdr>
        </w:div>
        <w:div w:id="1231236111">
          <w:marLeft w:val="480"/>
          <w:marRight w:val="0"/>
          <w:marTop w:val="0"/>
          <w:marBottom w:val="0"/>
          <w:divBdr>
            <w:top w:val="none" w:sz="0" w:space="0" w:color="auto"/>
            <w:left w:val="none" w:sz="0" w:space="0" w:color="auto"/>
            <w:bottom w:val="none" w:sz="0" w:space="0" w:color="auto"/>
            <w:right w:val="none" w:sz="0" w:space="0" w:color="auto"/>
          </w:divBdr>
        </w:div>
        <w:div w:id="1512404818">
          <w:marLeft w:val="480"/>
          <w:marRight w:val="0"/>
          <w:marTop w:val="0"/>
          <w:marBottom w:val="0"/>
          <w:divBdr>
            <w:top w:val="none" w:sz="0" w:space="0" w:color="auto"/>
            <w:left w:val="none" w:sz="0" w:space="0" w:color="auto"/>
            <w:bottom w:val="none" w:sz="0" w:space="0" w:color="auto"/>
            <w:right w:val="none" w:sz="0" w:space="0" w:color="auto"/>
          </w:divBdr>
        </w:div>
        <w:div w:id="532420183">
          <w:marLeft w:val="480"/>
          <w:marRight w:val="0"/>
          <w:marTop w:val="0"/>
          <w:marBottom w:val="0"/>
          <w:divBdr>
            <w:top w:val="none" w:sz="0" w:space="0" w:color="auto"/>
            <w:left w:val="none" w:sz="0" w:space="0" w:color="auto"/>
            <w:bottom w:val="none" w:sz="0" w:space="0" w:color="auto"/>
            <w:right w:val="none" w:sz="0" w:space="0" w:color="auto"/>
          </w:divBdr>
        </w:div>
        <w:div w:id="291982810">
          <w:marLeft w:val="480"/>
          <w:marRight w:val="0"/>
          <w:marTop w:val="0"/>
          <w:marBottom w:val="0"/>
          <w:divBdr>
            <w:top w:val="none" w:sz="0" w:space="0" w:color="auto"/>
            <w:left w:val="none" w:sz="0" w:space="0" w:color="auto"/>
            <w:bottom w:val="none" w:sz="0" w:space="0" w:color="auto"/>
            <w:right w:val="none" w:sz="0" w:space="0" w:color="auto"/>
          </w:divBdr>
        </w:div>
        <w:div w:id="1030296341">
          <w:marLeft w:val="480"/>
          <w:marRight w:val="0"/>
          <w:marTop w:val="0"/>
          <w:marBottom w:val="0"/>
          <w:divBdr>
            <w:top w:val="none" w:sz="0" w:space="0" w:color="auto"/>
            <w:left w:val="none" w:sz="0" w:space="0" w:color="auto"/>
            <w:bottom w:val="none" w:sz="0" w:space="0" w:color="auto"/>
            <w:right w:val="none" w:sz="0" w:space="0" w:color="auto"/>
          </w:divBdr>
        </w:div>
        <w:div w:id="251210058">
          <w:marLeft w:val="480"/>
          <w:marRight w:val="0"/>
          <w:marTop w:val="0"/>
          <w:marBottom w:val="0"/>
          <w:divBdr>
            <w:top w:val="none" w:sz="0" w:space="0" w:color="auto"/>
            <w:left w:val="none" w:sz="0" w:space="0" w:color="auto"/>
            <w:bottom w:val="none" w:sz="0" w:space="0" w:color="auto"/>
            <w:right w:val="none" w:sz="0" w:space="0" w:color="auto"/>
          </w:divBdr>
        </w:div>
      </w:divsChild>
    </w:div>
    <w:div w:id="306084097">
      <w:bodyDiv w:val="1"/>
      <w:marLeft w:val="0"/>
      <w:marRight w:val="0"/>
      <w:marTop w:val="0"/>
      <w:marBottom w:val="0"/>
      <w:divBdr>
        <w:top w:val="none" w:sz="0" w:space="0" w:color="auto"/>
        <w:left w:val="none" w:sz="0" w:space="0" w:color="auto"/>
        <w:bottom w:val="none" w:sz="0" w:space="0" w:color="auto"/>
        <w:right w:val="none" w:sz="0" w:space="0" w:color="auto"/>
      </w:divBdr>
    </w:div>
    <w:div w:id="318775240">
      <w:bodyDiv w:val="1"/>
      <w:marLeft w:val="0"/>
      <w:marRight w:val="0"/>
      <w:marTop w:val="0"/>
      <w:marBottom w:val="0"/>
      <w:divBdr>
        <w:top w:val="none" w:sz="0" w:space="0" w:color="auto"/>
        <w:left w:val="none" w:sz="0" w:space="0" w:color="auto"/>
        <w:bottom w:val="none" w:sz="0" w:space="0" w:color="auto"/>
        <w:right w:val="none" w:sz="0" w:space="0" w:color="auto"/>
      </w:divBdr>
    </w:div>
    <w:div w:id="343166216">
      <w:bodyDiv w:val="1"/>
      <w:marLeft w:val="0"/>
      <w:marRight w:val="0"/>
      <w:marTop w:val="0"/>
      <w:marBottom w:val="0"/>
      <w:divBdr>
        <w:top w:val="none" w:sz="0" w:space="0" w:color="auto"/>
        <w:left w:val="none" w:sz="0" w:space="0" w:color="auto"/>
        <w:bottom w:val="none" w:sz="0" w:space="0" w:color="auto"/>
        <w:right w:val="none" w:sz="0" w:space="0" w:color="auto"/>
      </w:divBdr>
    </w:div>
    <w:div w:id="344944599">
      <w:bodyDiv w:val="1"/>
      <w:marLeft w:val="0"/>
      <w:marRight w:val="0"/>
      <w:marTop w:val="0"/>
      <w:marBottom w:val="0"/>
      <w:divBdr>
        <w:top w:val="none" w:sz="0" w:space="0" w:color="auto"/>
        <w:left w:val="none" w:sz="0" w:space="0" w:color="auto"/>
        <w:bottom w:val="none" w:sz="0" w:space="0" w:color="auto"/>
        <w:right w:val="none" w:sz="0" w:space="0" w:color="auto"/>
      </w:divBdr>
      <w:divsChild>
        <w:div w:id="369839284">
          <w:marLeft w:val="480"/>
          <w:marRight w:val="0"/>
          <w:marTop w:val="0"/>
          <w:marBottom w:val="0"/>
          <w:divBdr>
            <w:top w:val="none" w:sz="0" w:space="0" w:color="auto"/>
            <w:left w:val="none" w:sz="0" w:space="0" w:color="auto"/>
            <w:bottom w:val="none" w:sz="0" w:space="0" w:color="auto"/>
            <w:right w:val="none" w:sz="0" w:space="0" w:color="auto"/>
          </w:divBdr>
        </w:div>
        <w:div w:id="1093671572">
          <w:marLeft w:val="480"/>
          <w:marRight w:val="0"/>
          <w:marTop w:val="0"/>
          <w:marBottom w:val="0"/>
          <w:divBdr>
            <w:top w:val="none" w:sz="0" w:space="0" w:color="auto"/>
            <w:left w:val="none" w:sz="0" w:space="0" w:color="auto"/>
            <w:bottom w:val="none" w:sz="0" w:space="0" w:color="auto"/>
            <w:right w:val="none" w:sz="0" w:space="0" w:color="auto"/>
          </w:divBdr>
        </w:div>
        <w:div w:id="1107311038">
          <w:marLeft w:val="480"/>
          <w:marRight w:val="0"/>
          <w:marTop w:val="0"/>
          <w:marBottom w:val="0"/>
          <w:divBdr>
            <w:top w:val="none" w:sz="0" w:space="0" w:color="auto"/>
            <w:left w:val="none" w:sz="0" w:space="0" w:color="auto"/>
            <w:bottom w:val="none" w:sz="0" w:space="0" w:color="auto"/>
            <w:right w:val="none" w:sz="0" w:space="0" w:color="auto"/>
          </w:divBdr>
        </w:div>
        <w:div w:id="1053309048">
          <w:marLeft w:val="480"/>
          <w:marRight w:val="0"/>
          <w:marTop w:val="0"/>
          <w:marBottom w:val="0"/>
          <w:divBdr>
            <w:top w:val="none" w:sz="0" w:space="0" w:color="auto"/>
            <w:left w:val="none" w:sz="0" w:space="0" w:color="auto"/>
            <w:bottom w:val="none" w:sz="0" w:space="0" w:color="auto"/>
            <w:right w:val="none" w:sz="0" w:space="0" w:color="auto"/>
          </w:divBdr>
        </w:div>
        <w:div w:id="1760713959">
          <w:marLeft w:val="480"/>
          <w:marRight w:val="0"/>
          <w:marTop w:val="0"/>
          <w:marBottom w:val="0"/>
          <w:divBdr>
            <w:top w:val="none" w:sz="0" w:space="0" w:color="auto"/>
            <w:left w:val="none" w:sz="0" w:space="0" w:color="auto"/>
            <w:bottom w:val="none" w:sz="0" w:space="0" w:color="auto"/>
            <w:right w:val="none" w:sz="0" w:space="0" w:color="auto"/>
          </w:divBdr>
        </w:div>
        <w:div w:id="484011966">
          <w:marLeft w:val="480"/>
          <w:marRight w:val="0"/>
          <w:marTop w:val="0"/>
          <w:marBottom w:val="0"/>
          <w:divBdr>
            <w:top w:val="none" w:sz="0" w:space="0" w:color="auto"/>
            <w:left w:val="none" w:sz="0" w:space="0" w:color="auto"/>
            <w:bottom w:val="none" w:sz="0" w:space="0" w:color="auto"/>
            <w:right w:val="none" w:sz="0" w:space="0" w:color="auto"/>
          </w:divBdr>
        </w:div>
        <w:div w:id="2030909729">
          <w:marLeft w:val="480"/>
          <w:marRight w:val="0"/>
          <w:marTop w:val="0"/>
          <w:marBottom w:val="0"/>
          <w:divBdr>
            <w:top w:val="none" w:sz="0" w:space="0" w:color="auto"/>
            <w:left w:val="none" w:sz="0" w:space="0" w:color="auto"/>
            <w:bottom w:val="none" w:sz="0" w:space="0" w:color="auto"/>
            <w:right w:val="none" w:sz="0" w:space="0" w:color="auto"/>
          </w:divBdr>
        </w:div>
        <w:div w:id="1115564876">
          <w:marLeft w:val="480"/>
          <w:marRight w:val="0"/>
          <w:marTop w:val="0"/>
          <w:marBottom w:val="0"/>
          <w:divBdr>
            <w:top w:val="none" w:sz="0" w:space="0" w:color="auto"/>
            <w:left w:val="none" w:sz="0" w:space="0" w:color="auto"/>
            <w:bottom w:val="none" w:sz="0" w:space="0" w:color="auto"/>
            <w:right w:val="none" w:sz="0" w:space="0" w:color="auto"/>
          </w:divBdr>
        </w:div>
        <w:div w:id="199436241">
          <w:marLeft w:val="480"/>
          <w:marRight w:val="0"/>
          <w:marTop w:val="0"/>
          <w:marBottom w:val="0"/>
          <w:divBdr>
            <w:top w:val="none" w:sz="0" w:space="0" w:color="auto"/>
            <w:left w:val="none" w:sz="0" w:space="0" w:color="auto"/>
            <w:bottom w:val="none" w:sz="0" w:space="0" w:color="auto"/>
            <w:right w:val="none" w:sz="0" w:space="0" w:color="auto"/>
          </w:divBdr>
        </w:div>
        <w:div w:id="224068950">
          <w:marLeft w:val="480"/>
          <w:marRight w:val="0"/>
          <w:marTop w:val="0"/>
          <w:marBottom w:val="0"/>
          <w:divBdr>
            <w:top w:val="none" w:sz="0" w:space="0" w:color="auto"/>
            <w:left w:val="none" w:sz="0" w:space="0" w:color="auto"/>
            <w:bottom w:val="none" w:sz="0" w:space="0" w:color="auto"/>
            <w:right w:val="none" w:sz="0" w:space="0" w:color="auto"/>
          </w:divBdr>
        </w:div>
        <w:div w:id="1300725439">
          <w:marLeft w:val="480"/>
          <w:marRight w:val="0"/>
          <w:marTop w:val="0"/>
          <w:marBottom w:val="0"/>
          <w:divBdr>
            <w:top w:val="none" w:sz="0" w:space="0" w:color="auto"/>
            <w:left w:val="none" w:sz="0" w:space="0" w:color="auto"/>
            <w:bottom w:val="none" w:sz="0" w:space="0" w:color="auto"/>
            <w:right w:val="none" w:sz="0" w:space="0" w:color="auto"/>
          </w:divBdr>
        </w:div>
        <w:div w:id="244656392">
          <w:marLeft w:val="480"/>
          <w:marRight w:val="0"/>
          <w:marTop w:val="0"/>
          <w:marBottom w:val="0"/>
          <w:divBdr>
            <w:top w:val="none" w:sz="0" w:space="0" w:color="auto"/>
            <w:left w:val="none" w:sz="0" w:space="0" w:color="auto"/>
            <w:bottom w:val="none" w:sz="0" w:space="0" w:color="auto"/>
            <w:right w:val="none" w:sz="0" w:space="0" w:color="auto"/>
          </w:divBdr>
        </w:div>
        <w:div w:id="643242200">
          <w:marLeft w:val="480"/>
          <w:marRight w:val="0"/>
          <w:marTop w:val="0"/>
          <w:marBottom w:val="0"/>
          <w:divBdr>
            <w:top w:val="none" w:sz="0" w:space="0" w:color="auto"/>
            <w:left w:val="none" w:sz="0" w:space="0" w:color="auto"/>
            <w:bottom w:val="none" w:sz="0" w:space="0" w:color="auto"/>
            <w:right w:val="none" w:sz="0" w:space="0" w:color="auto"/>
          </w:divBdr>
        </w:div>
        <w:div w:id="499125548">
          <w:marLeft w:val="480"/>
          <w:marRight w:val="0"/>
          <w:marTop w:val="0"/>
          <w:marBottom w:val="0"/>
          <w:divBdr>
            <w:top w:val="none" w:sz="0" w:space="0" w:color="auto"/>
            <w:left w:val="none" w:sz="0" w:space="0" w:color="auto"/>
            <w:bottom w:val="none" w:sz="0" w:space="0" w:color="auto"/>
            <w:right w:val="none" w:sz="0" w:space="0" w:color="auto"/>
          </w:divBdr>
        </w:div>
        <w:div w:id="1592927282">
          <w:marLeft w:val="480"/>
          <w:marRight w:val="0"/>
          <w:marTop w:val="0"/>
          <w:marBottom w:val="0"/>
          <w:divBdr>
            <w:top w:val="none" w:sz="0" w:space="0" w:color="auto"/>
            <w:left w:val="none" w:sz="0" w:space="0" w:color="auto"/>
            <w:bottom w:val="none" w:sz="0" w:space="0" w:color="auto"/>
            <w:right w:val="none" w:sz="0" w:space="0" w:color="auto"/>
          </w:divBdr>
        </w:div>
        <w:div w:id="850610512">
          <w:marLeft w:val="480"/>
          <w:marRight w:val="0"/>
          <w:marTop w:val="0"/>
          <w:marBottom w:val="0"/>
          <w:divBdr>
            <w:top w:val="none" w:sz="0" w:space="0" w:color="auto"/>
            <w:left w:val="none" w:sz="0" w:space="0" w:color="auto"/>
            <w:bottom w:val="none" w:sz="0" w:space="0" w:color="auto"/>
            <w:right w:val="none" w:sz="0" w:space="0" w:color="auto"/>
          </w:divBdr>
        </w:div>
        <w:div w:id="472531135">
          <w:marLeft w:val="480"/>
          <w:marRight w:val="0"/>
          <w:marTop w:val="0"/>
          <w:marBottom w:val="0"/>
          <w:divBdr>
            <w:top w:val="none" w:sz="0" w:space="0" w:color="auto"/>
            <w:left w:val="none" w:sz="0" w:space="0" w:color="auto"/>
            <w:bottom w:val="none" w:sz="0" w:space="0" w:color="auto"/>
            <w:right w:val="none" w:sz="0" w:space="0" w:color="auto"/>
          </w:divBdr>
        </w:div>
        <w:div w:id="1774475276">
          <w:marLeft w:val="480"/>
          <w:marRight w:val="0"/>
          <w:marTop w:val="0"/>
          <w:marBottom w:val="0"/>
          <w:divBdr>
            <w:top w:val="none" w:sz="0" w:space="0" w:color="auto"/>
            <w:left w:val="none" w:sz="0" w:space="0" w:color="auto"/>
            <w:bottom w:val="none" w:sz="0" w:space="0" w:color="auto"/>
            <w:right w:val="none" w:sz="0" w:space="0" w:color="auto"/>
          </w:divBdr>
        </w:div>
        <w:div w:id="1588265910">
          <w:marLeft w:val="480"/>
          <w:marRight w:val="0"/>
          <w:marTop w:val="0"/>
          <w:marBottom w:val="0"/>
          <w:divBdr>
            <w:top w:val="none" w:sz="0" w:space="0" w:color="auto"/>
            <w:left w:val="none" w:sz="0" w:space="0" w:color="auto"/>
            <w:bottom w:val="none" w:sz="0" w:space="0" w:color="auto"/>
            <w:right w:val="none" w:sz="0" w:space="0" w:color="auto"/>
          </w:divBdr>
        </w:div>
        <w:div w:id="1451704135">
          <w:marLeft w:val="480"/>
          <w:marRight w:val="0"/>
          <w:marTop w:val="0"/>
          <w:marBottom w:val="0"/>
          <w:divBdr>
            <w:top w:val="none" w:sz="0" w:space="0" w:color="auto"/>
            <w:left w:val="none" w:sz="0" w:space="0" w:color="auto"/>
            <w:bottom w:val="none" w:sz="0" w:space="0" w:color="auto"/>
            <w:right w:val="none" w:sz="0" w:space="0" w:color="auto"/>
          </w:divBdr>
        </w:div>
        <w:div w:id="449788562">
          <w:marLeft w:val="480"/>
          <w:marRight w:val="0"/>
          <w:marTop w:val="0"/>
          <w:marBottom w:val="0"/>
          <w:divBdr>
            <w:top w:val="none" w:sz="0" w:space="0" w:color="auto"/>
            <w:left w:val="none" w:sz="0" w:space="0" w:color="auto"/>
            <w:bottom w:val="none" w:sz="0" w:space="0" w:color="auto"/>
            <w:right w:val="none" w:sz="0" w:space="0" w:color="auto"/>
          </w:divBdr>
        </w:div>
        <w:div w:id="198667919">
          <w:marLeft w:val="480"/>
          <w:marRight w:val="0"/>
          <w:marTop w:val="0"/>
          <w:marBottom w:val="0"/>
          <w:divBdr>
            <w:top w:val="none" w:sz="0" w:space="0" w:color="auto"/>
            <w:left w:val="none" w:sz="0" w:space="0" w:color="auto"/>
            <w:bottom w:val="none" w:sz="0" w:space="0" w:color="auto"/>
            <w:right w:val="none" w:sz="0" w:space="0" w:color="auto"/>
          </w:divBdr>
        </w:div>
        <w:div w:id="2055542998">
          <w:marLeft w:val="480"/>
          <w:marRight w:val="0"/>
          <w:marTop w:val="0"/>
          <w:marBottom w:val="0"/>
          <w:divBdr>
            <w:top w:val="none" w:sz="0" w:space="0" w:color="auto"/>
            <w:left w:val="none" w:sz="0" w:space="0" w:color="auto"/>
            <w:bottom w:val="none" w:sz="0" w:space="0" w:color="auto"/>
            <w:right w:val="none" w:sz="0" w:space="0" w:color="auto"/>
          </w:divBdr>
        </w:div>
        <w:div w:id="1491211050">
          <w:marLeft w:val="480"/>
          <w:marRight w:val="0"/>
          <w:marTop w:val="0"/>
          <w:marBottom w:val="0"/>
          <w:divBdr>
            <w:top w:val="none" w:sz="0" w:space="0" w:color="auto"/>
            <w:left w:val="none" w:sz="0" w:space="0" w:color="auto"/>
            <w:bottom w:val="none" w:sz="0" w:space="0" w:color="auto"/>
            <w:right w:val="none" w:sz="0" w:space="0" w:color="auto"/>
          </w:divBdr>
        </w:div>
        <w:div w:id="1388606526">
          <w:marLeft w:val="480"/>
          <w:marRight w:val="0"/>
          <w:marTop w:val="0"/>
          <w:marBottom w:val="0"/>
          <w:divBdr>
            <w:top w:val="none" w:sz="0" w:space="0" w:color="auto"/>
            <w:left w:val="none" w:sz="0" w:space="0" w:color="auto"/>
            <w:bottom w:val="none" w:sz="0" w:space="0" w:color="auto"/>
            <w:right w:val="none" w:sz="0" w:space="0" w:color="auto"/>
          </w:divBdr>
        </w:div>
        <w:div w:id="474879435">
          <w:marLeft w:val="480"/>
          <w:marRight w:val="0"/>
          <w:marTop w:val="0"/>
          <w:marBottom w:val="0"/>
          <w:divBdr>
            <w:top w:val="none" w:sz="0" w:space="0" w:color="auto"/>
            <w:left w:val="none" w:sz="0" w:space="0" w:color="auto"/>
            <w:bottom w:val="none" w:sz="0" w:space="0" w:color="auto"/>
            <w:right w:val="none" w:sz="0" w:space="0" w:color="auto"/>
          </w:divBdr>
        </w:div>
        <w:div w:id="730465985">
          <w:marLeft w:val="480"/>
          <w:marRight w:val="0"/>
          <w:marTop w:val="0"/>
          <w:marBottom w:val="0"/>
          <w:divBdr>
            <w:top w:val="none" w:sz="0" w:space="0" w:color="auto"/>
            <w:left w:val="none" w:sz="0" w:space="0" w:color="auto"/>
            <w:bottom w:val="none" w:sz="0" w:space="0" w:color="auto"/>
            <w:right w:val="none" w:sz="0" w:space="0" w:color="auto"/>
          </w:divBdr>
        </w:div>
        <w:div w:id="801188883">
          <w:marLeft w:val="480"/>
          <w:marRight w:val="0"/>
          <w:marTop w:val="0"/>
          <w:marBottom w:val="0"/>
          <w:divBdr>
            <w:top w:val="none" w:sz="0" w:space="0" w:color="auto"/>
            <w:left w:val="none" w:sz="0" w:space="0" w:color="auto"/>
            <w:bottom w:val="none" w:sz="0" w:space="0" w:color="auto"/>
            <w:right w:val="none" w:sz="0" w:space="0" w:color="auto"/>
          </w:divBdr>
        </w:div>
        <w:div w:id="1997610948">
          <w:marLeft w:val="480"/>
          <w:marRight w:val="0"/>
          <w:marTop w:val="0"/>
          <w:marBottom w:val="0"/>
          <w:divBdr>
            <w:top w:val="none" w:sz="0" w:space="0" w:color="auto"/>
            <w:left w:val="none" w:sz="0" w:space="0" w:color="auto"/>
            <w:bottom w:val="none" w:sz="0" w:space="0" w:color="auto"/>
            <w:right w:val="none" w:sz="0" w:space="0" w:color="auto"/>
          </w:divBdr>
        </w:div>
        <w:div w:id="661933844">
          <w:marLeft w:val="480"/>
          <w:marRight w:val="0"/>
          <w:marTop w:val="0"/>
          <w:marBottom w:val="0"/>
          <w:divBdr>
            <w:top w:val="none" w:sz="0" w:space="0" w:color="auto"/>
            <w:left w:val="none" w:sz="0" w:space="0" w:color="auto"/>
            <w:bottom w:val="none" w:sz="0" w:space="0" w:color="auto"/>
            <w:right w:val="none" w:sz="0" w:space="0" w:color="auto"/>
          </w:divBdr>
        </w:div>
        <w:div w:id="1228346192">
          <w:marLeft w:val="480"/>
          <w:marRight w:val="0"/>
          <w:marTop w:val="0"/>
          <w:marBottom w:val="0"/>
          <w:divBdr>
            <w:top w:val="none" w:sz="0" w:space="0" w:color="auto"/>
            <w:left w:val="none" w:sz="0" w:space="0" w:color="auto"/>
            <w:bottom w:val="none" w:sz="0" w:space="0" w:color="auto"/>
            <w:right w:val="none" w:sz="0" w:space="0" w:color="auto"/>
          </w:divBdr>
        </w:div>
        <w:div w:id="1817723083">
          <w:marLeft w:val="480"/>
          <w:marRight w:val="0"/>
          <w:marTop w:val="0"/>
          <w:marBottom w:val="0"/>
          <w:divBdr>
            <w:top w:val="none" w:sz="0" w:space="0" w:color="auto"/>
            <w:left w:val="none" w:sz="0" w:space="0" w:color="auto"/>
            <w:bottom w:val="none" w:sz="0" w:space="0" w:color="auto"/>
            <w:right w:val="none" w:sz="0" w:space="0" w:color="auto"/>
          </w:divBdr>
        </w:div>
        <w:div w:id="1297835516">
          <w:marLeft w:val="480"/>
          <w:marRight w:val="0"/>
          <w:marTop w:val="0"/>
          <w:marBottom w:val="0"/>
          <w:divBdr>
            <w:top w:val="none" w:sz="0" w:space="0" w:color="auto"/>
            <w:left w:val="none" w:sz="0" w:space="0" w:color="auto"/>
            <w:bottom w:val="none" w:sz="0" w:space="0" w:color="auto"/>
            <w:right w:val="none" w:sz="0" w:space="0" w:color="auto"/>
          </w:divBdr>
        </w:div>
        <w:div w:id="298847808">
          <w:marLeft w:val="480"/>
          <w:marRight w:val="0"/>
          <w:marTop w:val="0"/>
          <w:marBottom w:val="0"/>
          <w:divBdr>
            <w:top w:val="none" w:sz="0" w:space="0" w:color="auto"/>
            <w:left w:val="none" w:sz="0" w:space="0" w:color="auto"/>
            <w:bottom w:val="none" w:sz="0" w:space="0" w:color="auto"/>
            <w:right w:val="none" w:sz="0" w:space="0" w:color="auto"/>
          </w:divBdr>
        </w:div>
        <w:div w:id="1229147198">
          <w:marLeft w:val="480"/>
          <w:marRight w:val="0"/>
          <w:marTop w:val="0"/>
          <w:marBottom w:val="0"/>
          <w:divBdr>
            <w:top w:val="none" w:sz="0" w:space="0" w:color="auto"/>
            <w:left w:val="none" w:sz="0" w:space="0" w:color="auto"/>
            <w:bottom w:val="none" w:sz="0" w:space="0" w:color="auto"/>
            <w:right w:val="none" w:sz="0" w:space="0" w:color="auto"/>
          </w:divBdr>
        </w:div>
      </w:divsChild>
    </w:div>
    <w:div w:id="345063151">
      <w:bodyDiv w:val="1"/>
      <w:marLeft w:val="0"/>
      <w:marRight w:val="0"/>
      <w:marTop w:val="0"/>
      <w:marBottom w:val="0"/>
      <w:divBdr>
        <w:top w:val="none" w:sz="0" w:space="0" w:color="auto"/>
        <w:left w:val="none" w:sz="0" w:space="0" w:color="auto"/>
        <w:bottom w:val="none" w:sz="0" w:space="0" w:color="auto"/>
        <w:right w:val="none" w:sz="0" w:space="0" w:color="auto"/>
      </w:divBdr>
    </w:div>
    <w:div w:id="358162224">
      <w:bodyDiv w:val="1"/>
      <w:marLeft w:val="0"/>
      <w:marRight w:val="0"/>
      <w:marTop w:val="0"/>
      <w:marBottom w:val="0"/>
      <w:divBdr>
        <w:top w:val="none" w:sz="0" w:space="0" w:color="auto"/>
        <w:left w:val="none" w:sz="0" w:space="0" w:color="auto"/>
        <w:bottom w:val="none" w:sz="0" w:space="0" w:color="auto"/>
        <w:right w:val="none" w:sz="0" w:space="0" w:color="auto"/>
      </w:divBdr>
    </w:div>
    <w:div w:id="374088066">
      <w:bodyDiv w:val="1"/>
      <w:marLeft w:val="0"/>
      <w:marRight w:val="0"/>
      <w:marTop w:val="0"/>
      <w:marBottom w:val="0"/>
      <w:divBdr>
        <w:top w:val="none" w:sz="0" w:space="0" w:color="auto"/>
        <w:left w:val="none" w:sz="0" w:space="0" w:color="auto"/>
        <w:bottom w:val="none" w:sz="0" w:space="0" w:color="auto"/>
        <w:right w:val="none" w:sz="0" w:space="0" w:color="auto"/>
      </w:divBdr>
    </w:div>
    <w:div w:id="385564672">
      <w:bodyDiv w:val="1"/>
      <w:marLeft w:val="0"/>
      <w:marRight w:val="0"/>
      <w:marTop w:val="0"/>
      <w:marBottom w:val="0"/>
      <w:divBdr>
        <w:top w:val="none" w:sz="0" w:space="0" w:color="auto"/>
        <w:left w:val="none" w:sz="0" w:space="0" w:color="auto"/>
        <w:bottom w:val="none" w:sz="0" w:space="0" w:color="auto"/>
        <w:right w:val="none" w:sz="0" w:space="0" w:color="auto"/>
      </w:divBdr>
    </w:div>
    <w:div w:id="390156232">
      <w:bodyDiv w:val="1"/>
      <w:marLeft w:val="0"/>
      <w:marRight w:val="0"/>
      <w:marTop w:val="0"/>
      <w:marBottom w:val="0"/>
      <w:divBdr>
        <w:top w:val="none" w:sz="0" w:space="0" w:color="auto"/>
        <w:left w:val="none" w:sz="0" w:space="0" w:color="auto"/>
        <w:bottom w:val="none" w:sz="0" w:space="0" w:color="auto"/>
        <w:right w:val="none" w:sz="0" w:space="0" w:color="auto"/>
      </w:divBdr>
    </w:div>
    <w:div w:id="399904720">
      <w:bodyDiv w:val="1"/>
      <w:marLeft w:val="0"/>
      <w:marRight w:val="0"/>
      <w:marTop w:val="0"/>
      <w:marBottom w:val="0"/>
      <w:divBdr>
        <w:top w:val="none" w:sz="0" w:space="0" w:color="auto"/>
        <w:left w:val="none" w:sz="0" w:space="0" w:color="auto"/>
        <w:bottom w:val="none" w:sz="0" w:space="0" w:color="auto"/>
        <w:right w:val="none" w:sz="0" w:space="0" w:color="auto"/>
      </w:divBdr>
      <w:divsChild>
        <w:div w:id="1580019839">
          <w:marLeft w:val="480"/>
          <w:marRight w:val="0"/>
          <w:marTop w:val="0"/>
          <w:marBottom w:val="0"/>
          <w:divBdr>
            <w:top w:val="none" w:sz="0" w:space="0" w:color="auto"/>
            <w:left w:val="none" w:sz="0" w:space="0" w:color="auto"/>
            <w:bottom w:val="none" w:sz="0" w:space="0" w:color="auto"/>
            <w:right w:val="none" w:sz="0" w:space="0" w:color="auto"/>
          </w:divBdr>
        </w:div>
        <w:div w:id="2126649796">
          <w:marLeft w:val="480"/>
          <w:marRight w:val="0"/>
          <w:marTop w:val="0"/>
          <w:marBottom w:val="0"/>
          <w:divBdr>
            <w:top w:val="none" w:sz="0" w:space="0" w:color="auto"/>
            <w:left w:val="none" w:sz="0" w:space="0" w:color="auto"/>
            <w:bottom w:val="none" w:sz="0" w:space="0" w:color="auto"/>
            <w:right w:val="none" w:sz="0" w:space="0" w:color="auto"/>
          </w:divBdr>
        </w:div>
        <w:div w:id="238557908">
          <w:marLeft w:val="480"/>
          <w:marRight w:val="0"/>
          <w:marTop w:val="0"/>
          <w:marBottom w:val="0"/>
          <w:divBdr>
            <w:top w:val="none" w:sz="0" w:space="0" w:color="auto"/>
            <w:left w:val="none" w:sz="0" w:space="0" w:color="auto"/>
            <w:bottom w:val="none" w:sz="0" w:space="0" w:color="auto"/>
            <w:right w:val="none" w:sz="0" w:space="0" w:color="auto"/>
          </w:divBdr>
        </w:div>
        <w:div w:id="1059670143">
          <w:marLeft w:val="480"/>
          <w:marRight w:val="0"/>
          <w:marTop w:val="0"/>
          <w:marBottom w:val="0"/>
          <w:divBdr>
            <w:top w:val="none" w:sz="0" w:space="0" w:color="auto"/>
            <w:left w:val="none" w:sz="0" w:space="0" w:color="auto"/>
            <w:bottom w:val="none" w:sz="0" w:space="0" w:color="auto"/>
            <w:right w:val="none" w:sz="0" w:space="0" w:color="auto"/>
          </w:divBdr>
        </w:div>
        <w:div w:id="1416321772">
          <w:marLeft w:val="480"/>
          <w:marRight w:val="0"/>
          <w:marTop w:val="0"/>
          <w:marBottom w:val="0"/>
          <w:divBdr>
            <w:top w:val="none" w:sz="0" w:space="0" w:color="auto"/>
            <w:left w:val="none" w:sz="0" w:space="0" w:color="auto"/>
            <w:bottom w:val="none" w:sz="0" w:space="0" w:color="auto"/>
            <w:right w:val="none" w:sz="0" w:space="0" w:color="auto"/>
          </w:divBdr>
        </w:div>
        <w:div w:id="744452884">
          <w:marLeft w:val="480"/>
          <w:marRight w:val="0"/>
          <w:marTop w:val="0"/>
          <w:marBottom w:val="0"/>
          <w:divBdr>
            <w:top w:val="none" w:sz="0" w:space="0" w:color="auto"/>
            <w:left w:val="none" w:sz="0" w:space="0" w:color="auto"/>
            <w:bottom w:val="none" w:sz="0" w:space="0" w:color="auto"/>
            <w:right w:val="none" w:sz="0" w:space="0" w:color="auto"/>
          </w:divBdr>
        </w:div>
        <w:div w:id="1916353473">
          <w:marLeft w:val="480"/>
          <w:marRight w:val="0"/>
          <w:marTop w:val="0"/>
          <w:marBottom w:val="0"/>
          <w:divBdr>
            <w:top w:val="none" w:sz="0" w:space="0" w:color="auto"/>
            <w:left w:val="none" w:sz="0" w:space="0" w:color="auto"/>
            <w:bottom w:val="none" w:sz="0" w:space="0" w:color="auto"/>
            <w:right w:val="none" w:sz="0" w:space="0" w:color="auto"/>
          </w:divBdr>
        </w:div>
        <w:div w:id="12612619">
          <w:marLeft w:val="480"/>
          <w:marRight w:val="0"/>
          <w:marTop w:val="0"/>
          <w:marBottom w:val="0"/>
          <w:divBdr>
            <w:top w:val="none" w:sz="0" w:space="0" w:color="auto"/>
            <w:left w:val="none" w:sz="0" w:space="0" w:color="auto"/>
            <w:bottom w:val="none" w:sz="0" w:space="0" w:color="auto"/>
            <w:right w:val="none" w:sz="0" w:space="0" w:color="auto"/>
          </w:divBdr>
        </w:div>
        <w:div w:id="1727297779">
          <w:marLeft w:val="480"/>
          <w:marRight w:val="0"/>
          <w:marTop w:val="0"/>
          <w:marBottom w:val="0"/>
          <w:divBdr>
            <w:top w:val="none" w:sz="0" w:space="0" w:color="auto"/>
            <w:left w:val="none" w:sz="0" w:space="0" w:color="auto"/>
            <w:bottom w:val="none" w:sz="0" w:space="0" w:color="auto"/>
            <w:right w:val="none" w:sz="0" w:space="0" w:color="auto"/>
          </w:divBdr>
        </w:div>
        <w:div w:id="509101588">
          <w:marLeft w:val="480"/>
          <w:marRight w:val="0"/>
          <w:marTop w:val="0"/>
          <w:marBottom w:val="0"/>
          <w:divBdr>
            <w:top w:val="none" w:sz="0" w:space="0" w:color="auto"/>
            <w:left w:val="none" w:sz="0" w:space="0" w:color="auto"/>
            <w:bottom w:val="none" w:sz="0" w:space="0" w:color="auto"/>
            <w:right w:val="none" w:sz="0" w:space="0" w:color="auto"/>
          </w:divBdr>
        </w:div>
        <w:div w:id="320741147">
          <w:marLeft w:val="480"/>
          <w:marRight w:val="0"/>
          <w:marTop w:val="0"/>
          <w:marBottom w:val="0"/>
          <w:divBdr>
            <w:top w:val="none" w:sz="0" w:space="0" w:color="auto"/>
            <w:left w:val="none" w:sz="0" w:space="0" w:color="auto"/>
            <w:bottom w:val="none" w:sz="0" w:space="0" w:color="auto"/>
            <w:right w:val="none" w:sz="0" w:space="0" w:color="auto"/>
          </w:divBdr>
        </w:div>
        <w:div w:id="1778597146">
          <w:marLeft w:val="480"/>
          <w:marRight w:val="0"/>
          <w:marTop w:val="0"/>
          <w:marBottom w:val="0"/>
          <w:divBdr>
            <w:top w:val="none" w:sz="0" w:space="0" w:color="auto"/>
            <w:left w:val="none" w:sz="0" w:space="0" w:color="auto"/>
            <w:bottom w:val="none" w:sz="0" w:space="0" w:color="auto"/>
            <w:right w:val="none" w:sz="0" w:space="0" w:color="auto"/>
          </w:divBdr>
        </w:div>
        <w:div w:id="793450305">
          <w:marLeft w:val="480"/>
          <w:marRight w:val="0"/>
          <w:marTop w:val="0"/>
          <w:marBottom w:val="0"/>
          <w:divBdr>
            <w:top w:val="none" w:sz="0" w:space="0" w:color="auto"/>
            <w:left w:val="none" w:sz="0" w:space="0" w:color="auto"/>
            <w:bottom w:val="none" w:sz="0" w:space="0" w:color="auto"/>
            <w:right w:val="none" w:sz="0" w:space="0" w:color="auto"/>
          </w:divBdr>
        </w:div>
        <w:div w:id="791557835">
          <w:marLeft w:val="480"/>
          <w:marRight w:val="0"/>
          <w:marTop w:val="0"/>
          <w:marBottom w:val="0"/>
          <w:divBdr>
            <w:top w:val="none" w:sz="0" w:space="0" w:color="auto"/>
            <w:left w:val="none" w:sz="0" w:space="0" w:color="auto"/>
            <w:bottom w:val="none" w:sz="0" w:space="0" w:color="auto"/>
            <w:right w:val="none" w:sz="0" w:space="0" w:color="auto"/>
          </w:divBdr>
        </w:div>
        <w:div w:id="494688800">
          <w:marLeft w:val="480"/>
          <w:marRight w:val="0"/>
          <w:marTop w:val="0"/>
          <w:marBottom w:val="0"/>
          <w:divBdr>
            <w:top w:val="none" w:sz="0" w:space="0" w:color="auto"/>
            <w:left w:val="none" w:sz="0" w:space="0" w:color="auto"/>
            <w:bottom w:val="none" w:sz="0" w:space="0" w:color="auto"/>
            <w:right w:val="none" w:sz="0" w:space="0" w:color="auto"/>
          </w:divBdr>
        </w:div>
        <w:div w:id="616763226">
          <w:marLeft w:val="480"/>
          <w:marRight w:val="0"/>
          <w:marTop w:val="0"/>
          <w:marBottom w:val="0"/>
          <w:divBdr>
            <w:top w:val="none" w:sz="0" w:space="0" w:color="auto"/>
            <w:left w:val="none" w:sz="0" w:space="0" w:color="auto"/>
            <w:bottom w:val="none" w:sz="0" w:space="0" w:color="auto"/>
            <w:right w:val="none" w:sz="0" w:space="0" w:color="auto"/>
          </w:divBdr>
        </w:div>
        <w:div w:id="1994988866">
          <w:marLeft w:val="480"/>
          <w:marRight w:val="0"/>
          <w:marTop w:val="0"/>
          <w:marBottom w:val="0"/>
          <w:divBdr>
            <w:top w:val="none" w:sz="0" w:space="0" w:color="auto"/>
            <w:left w:val="none" w:sz="0" w:space="0" w:color="auto"/>
            <w:bottom w:val="none" w:sz="0" w:space="0" w:color="auto"/>
            <w:right w:val="none" w:sz="0" w:space="0" w:color="auto"/>
          </w:divBdr>
        </w:div>
        <w:div w:id="1800953653">
          <w:marLeft w:val="480"/>
          <w:marRight w:val="0"/>
          <w:marTop w:val="0"/>
          <w:marBottom w:val="0"/>
          <w:divBdr>
            <w:top w:val="none" w:sz="0" w:space="0" w:color="auto"/>
            <w:left w:val="none" w:sz="0" w:space="0" w:color="auto"/>
            <w:bottom w:val="none" w:sz="0" w:space="0" w:color="auto"/>
            <w:right w:val="none" w:sz="0" w:space="0" w:color="auto"/>
          </w:divBdr>
        </w:div>
        <w:div w:id="548610891">
          <w:marLeft w:val="480"/>
          <w:marRight w:val="0"/>
          <w:marTop w:val="0"/>
          <w:marBottom w:val="0"/>
          <w:divBdr>
            <w:top w:val="none" w:sz="0" w:space="0" w:color="auto"/>
            <w:left w:val="none" w:sz="0" w:space="0" w:color="auto"/>
            <w:bottom w:val="none" w:sz="0" w:space="0" w:color="auto"/>
            <w:right w:val="none" w:sz="0" w:space="0" w:color="auto"/>
          </w:divBdr>
        </w:div>
        <w:div w:id="128714599">
          <w:marLeft w:val="480"/>
          <w:marRight w:val="0"/>
          <w:marTop w:val="0"/>
          <w:marBottom w:val="0"/>
          <w:divBdr>
            <w:top w:val="none" w:sz="0" w:space="0" w:color="auto"/>
            <w:left w:val="none" w:sz="0" w:space="0" w:color="auto"/>
            <w:bottom w:val="none" w:sz="0" w:space="0" w:color="auto"/>
            <w:right w:val="none" w:sz="0" w:space="0" w:color="auto"/>
          </w:divBdr>
        </w:div>
        <w:div w:id="2055158386">
          <w:marLeft w:val="480"/>
          <w:marRight w:val="0"/>
          <w:marTop w:val="0"/>
          <w:marBottom w:val="0"/>
          <w:divBdr>
            <w:top w:val="none" w:sz="0" w:space="0" w:color="auto"/>
            <w:left w:val="none" w:sz="0" w:space="0" w:color="auto"/>
            <w:bottom w:val="none" w:sz="0" w:space="0" w:color="auto"/>
            <w:right w:val="none" w:sz="0" w:space="0" w:color="auto"/>
          </w:divBdr>
        </w:div>
        <w:div w:id="1111585614">
          <w:marLeft w:val="480"/>
          <w:marRight w:val="0"/>
          <w:marTop w:val="0"/>
          <w:marBottom w:val="0"/>
          <w:divBdr>
            <w:top w:val="none" w:sz="0" w:space="0" w:color="auto"/>
            <w:left w:val="none" w:sz="0" w:space="0" w:color="auto"/>
            <w:bottom w:val="none" w:sz="0" w:space="0" w:color="auto"/>
            <w:right w:val="none" w:sz="0" w:space="0" w:color="auto"/>
          </w:divBdr>
        </w:div>
        <w:div w:id="532429098">
          <w:marLeft w:val="480"/>
          <w:marRight w:val="0"/>
          <w:marTop w:val="0"/>
          <w:marBottom w:val="0"/>
          <w:divBdr>
            <w:top w:val="none" w:sz="0" w:space="0" w:color="auto"/>
            <w:left w:val="none" w:sz="0" w:space="0" w:color="auto"/>
            <w:bottom w:val="none" w:sz="0" w:space="0" w:color="auto"/>
            <w:right w:val="none" w:sz="0" w:space="0" w:color="auto"/>
          </w:divBdr>
        </w:div>
        <w:div w:id="156267736">
          <w:marLeft w:val="480"/>
          <w:marRight w:val="0"/>
          <w:marTop w:val="0"/>
          <w:marBottom w:val="0"/>
          <w:divBdr>
            <w:top w:val="none" w:sz="0" w:space="0" w:color="auto"/>
            <w:left w:val="none" w:sz="0" w:space="0" w:color="auto"/>
            <w:bottom w:val="none" w:sz="0" w:space="0" w:color="auto"/>
            <w:right w:val="none" w:sz="0" w:space="0" w:color="auto"/>
          </w:divBdr>
        </w:div>
        <w:div w:id="547111958">
          <w:marLeft w:val="480"/>
          <w:marRight w:val="0"/>
          <w:marTop w:val="0"/>
          <w:marBottom w:val="0"/>
          <w:divBdr>
            <w:top w:val="none" w:sz="0" w:space="0" w:color="auto"/>
            <w:left w:val="none" w:sz="0" w:space="0" w:color="auto"/>
            <w:bottom w:val="none" w:sz="0" w:space="0" w:color="auto"/>
            <w:right w:val="none" w:sz="0" w:space="0" w:color="auto"/>
          </w:divBdr>
        </w:div>
        <w:div w:id="556748378">
          <w:marLeft w:val="480"/>
          <w:marRight w:val="0"/>
          <w:marTop w:val="0"/>
          <w:marBottom w:val="0"/>
          <w:divBdr>
            <w:top w:val="none" w:sz="0" w:space="0" w:color="auto"/>
            <w:left w:val="none" w:sz="0" w:space="0" w:color="auto"/>
            <w:bottom w:val="none" w:sz="0" w:space="0" w:color="auto"/>
            <w:right w:val="none" w:sz="0" w:space="0" w:color="auto"/>
          </w:divBdr>
        </w:div>
        <w:div w:id="33845717">
          <w:marLeft w:val="480"/>
          <w:marRight w:val="0"/>
          <w:marTop w:val="0"/>
          <w:marBottom w:val="0"/>
          <w:divBdr>
            <w:top w:val="none" w:sz="0" w:space="0" w:color="auto"/>
            <w:left w:val="none" w:sz="0" w:space="0" w:color="auto"/>
            <w:bottom w:val="none" w:sz="0" w:space="0" w:color="auto"/>
            <w:right w:val="none" w:sz="0" w:space="0" w:color="auto"/>
          </w:divBdr>
        </w:div>
        <w:div w:id="421491798">
          <w:marLeft w:val="480"/>
          <w:marRight w:val="0"/>
          <w:marTop w:val="0"/>
          <w:marBottom w:val="0"/>
          <w:divBdr>
            <w:top w:val="none" w:sz="0" w:space="0" w:color="auto"/>
            <w:left w:val="none" w:sz="0" w:space="0" w:color="auto"/>
            <w:bottom w:val="none" w:sz="0" w:space="0" w:color="auto"/>
            <w:right w:val="none" w:sz="0" w:space="0" w:color="auto"/>
          </w:divBdr>
        </w:div>
        <w:div w:id="676422335">
          <w:marLeft w:val="480"/>
          <w:marRight w:val="0"/>
          <w:marTop w:val="0"/>
          <w:marBottom w:val="0"/>
          <w:divBdr>
            <w:top w:val="none" w:sz="0" w:space="0" w:color="auto"/>
            <w:left w:val="none" w:sz="0" w:space="0" w:color="auto"/>
            <w:bottom w:val="none" w:sz="0" w:space="0" w:color="auto"/>
            <w:right w:val="none" w:sz="0" w:space="0" w:color="auto"/>
          </w:divBdr>
        </w:div>
        <w:div w:id="1887136892">
          <w:marLeft w:val="480"/>
          <w:marRight w:val="0"/>
          <w:marTop w:val="0"/>
          <w:marBottom w:val="0"/>
          <w:divBdr>
            <w:top w:val="none" w:sz="0" w:space="0" w:color="auto"/>
            <w:left w:val="none" w:sz="0" w:space="0" w:color="auto"/>
            <w:bottom w:val="none" w:sz="0" w:space="0" w:color="auto"/>
            <w:right w:val="none" w:sz="0" w:space="0" w:color="auto"/>
          </w:divBdr>
        </w:div>
        <w:div w:id="1835562708">
          <w:marLeft w:val="480"/>
          <w:marRight w:val="0"/>
          <w:marTop w:val="0"/>
          <w:marBottom w:val="0"/>
          <w:divBdr>
            <w:top w:val="none" w:sz="0" w:space="0" w:color="auto"/>
            <w:left w:val="none" w:sz="0" w:space="0" w:color="auto"/>
            <w:bottom w:val="none" w:sz="0" w:space="0" w:color="auto"/>
            <w:right w:val="none" w:sz="0" w:space="0" w:color="auto"/>
          </w:divBdr>
        </w:div>
        <w:div w:id="1446852637">
          <w:marLeft w:val="480"/>
          <w:marRight w:val="0"/>
          <w:marTop w:val="0"/>
          <w:marBottom w:val="0"/>
          <w:divBdr>
            <w:top w:val="none" w:sz="0" w:space="0" w:color="auto"/>
            <w:left w:val="none" w:sz="0" w:space="0" w:color="auto"/>
            <w:bottom w:val="none" w:sz="0" w:space="0" w:color="auto"/>
            <w:right w:val="none" w:sz="0" w:space="0" w:color="auto"/>
          </w:divBdr>
        </w:div>
        <w:div w:id="1109786765">
          <w:marLeft w:val="480"/>
          <w:marRight w:val="0"/>
          <w:marTop w:val="0"/>
          <w:marBottom w:val="0"/>
          <w:divBdr>
            <w:top w:val="none" w:sz="0" w:space="0" w:color="auto"/>
            <w:left w:val="none" w:sz="0" w:space="0" w:color="auto"/>
            <w:bottom w:val="none" w:sz="0" w:space="0" w:color="auto"/>
            <w:right w:val="none" w:sz="0" w:space="0" w:color="auto"/>
          </w:divBdr>
        </w:div>
        <w:div w:id="623006349">
          <w:marLeft w:val="480"/>
          <w:marRight w:val="0"/>
          <w:marTop w:val="0"/>
          <w:marBottom w:val="0"/>
          <w:divBdr>
            <w:top w:val="none" w:sz="0" w:space="0" w:color="auto"/>
            <w:left w:val="none" w:sz="0" w:space="0" w:color="auto"/>
            <w:bottom w:val="none" w:sz="0" w:space="0" w:color="auto"/>
            <w:right w:val="none" w:sz="0" w:space="0" w:color="auto"/>
          </w:divBdr>
        </w:div>
      </w:divsChild>
    </w:div>
    <w:div w:id="403843259">
      <w:bodyDiv w:val="1"/>
      <w:marLeft w:val="0"/>
      <w:marRight w:val="0"/>
      <w:marTop w:val="0"/>
      <w:marBottom w:val="0"/>
      <w:divBdr>
        <w:top w:val="none" w:sz="0" w:space="0" w:color="auto"/>
        <w:left w:val="none" w:sz="0" w:space="0" w:color="auto"/>
        <w:bottom w:val="none" w:sz="0" w:space="0" w:color="auto"/>
        <w:right w:val="none" w:sz="0" w:space="0" w:color="auto"/>
      </w:divBdr>
    </w:div>
    <w:div w:id="423109816">
      <w:bodyDiv w:val="1"/>
      <w:marLeft w:val="0"/>
      <w:marRight w:val="0"/>
      <w:marTop w:val="0"/>
      <w:marBottom w:val="0"/>
      <w:divBdr>
        <w:top w:val="none" w:sz="0" w:space="0" w:color="auto"/>
        <w:left w:val="none" w:sz="0" w:space="0" w:color="auto"/>
        <w:bottom w:val="none" w:sz="0" w:space="0" w:color="auto"/>
        <w:right w:val="none" w:sz="0" w:space="0" w:color="auto"/>
      </w:divBdr>
    </w:div>
    <w:div w:id="430048422">
      <w:bodyDiv w:val="1"/>
      <w:marLeft w:val="0"/>
      <w:marRight w:val="0"/>
      <w:marTop w:val="0"/>
      <w:marBottom w:val="0"/>
      <w:divBdr>
        <w:top w:val="none" w:sz="0" w:space="0" w:color="auto"/>
        <w:left w:val="none" w:sz="0" w:space="0" w:color="auto"/>
        <w:bottom w:val="none" w:sz="0" w:space="0" w:color="auto"/>
        <w:right w:val="none" w:sz="0" w:space="0" w:color="auto"/>
      </w:divBdr>
    </w:div>
    <w:div w:id="434640696">
      <w:bodyDiv w:val="1"/>
      <w:marLeft w:val="0"/>
      <w:marRight w:val="0"/>
      <w:marTop w:val="0"/>
      <w:marBottom w:val="0"/>
      <w:divBdr>
        <w:top w:val="none" w:sz="0" w:space="0" w:color="auto"/>
        <w:left w:val="none" w:sz="0" w:space="0" w:color="auto"/>
        <w:bottom w:val="none" w:sz="0" w:space="0" w:color="auto"/>
        <w:right w:val="none" w:sz="0" w:space="0" w:color="auto"/>
      </w:divBdr>
    </w:div>
    <w:div w:id="442117981">
      <w:bodyDiv w:val="1"/>
      <w:marLeft w:val="0"/>
      <w:marRight w:val="0"/>
      <w:marTop w:val="0"/>
      <w:marBottom w:val="0"/>
      <w:divBdr>
        <w:top w:val="none" w:sz="0" w:space="0" w:color="auto"/>
        <w:left w:val="none" w:sz="0" w:space="0" w:color="auto"/>
        <w:bottom w:val="none" w:sz="0" w:space="0" w:color="auto"/>
        <w:right w:val="none" w:sz="0" w:space="0" w:color="auto"/>
      </w:divBdr>
    </w:div>
    <w:div w:id="444618953">
      <w:bodyDiv w:val="1"/>
      <w:marLeft w:val="0"/>
      <w:marRight w:val="0"/>
      <w:marTop w:val="0"/>
      <w:marBottom w:val="0"/>
      <w:divBdr>
        <w:top w:val="none" w:sz="0" w:space="0" w:color="auto"/>
        <w:left w:val="none" w:sz="0" w:space="0" w:color="auto"/>
        <w:bottom w:val="none" w:sz="0" w:space="0" w:color="auto"/>
        <w:right w:val="none" w:sz="0" w:space="0" w:color="auto"/>
      </w:divBdr>
    </w:div>
    <w:div w:id="459570112">
      <w:bodyDiv w:val="1"/>
      <w:marLeft w:val="0"/>
      <w:marRight w:val="0"/>
      <w:marTop w:val="0"/>
      <w:marBottom w:val="0"/>
      <w:divBdr>
        <w:top w:val="none" w:sz="0" w:space="0" w:color="auto"/>
        <w:left w:val="none" w:sz="0" w:space="0" w:color="auto"/>
        <w:bottom w:val="none" w:sz="0" w:space="0" w:color="auto"/>
        <w:right w:val="none" w:sz="0" w:space="0" w:color="auto"/>
      </w:divBdr>
      <w:divsChild>
        <w:div w:id="12920024">
          <w:marLeft w:val="0"/>
          <w:marRight w:val="0"/>
          <w:marTop w:val="0"/>
          <w:marBottom w:val="0"/>
          <w:divBdr>
            <w:top w:val="none" w:sz="0" w:space="0" w:color="auto"/>
            <w:left w:val="none" w:sz="0" w:space="0" w:color="auto"/>
            <w:bottom w:val="none" w:sz="0" w:space="0" w:color="auto"/>
            <w:right w:val="none" w:sz="0" w:space="0" w:color="auto"/>
          </w:divBdr>
          <w:divsChild>
            <w:div w:id="639580988">
              <w:marLeft w:val="0"/>
              <w:marRight w:val="0"/>
              <w:marTop w:val="0"/>
              <w:marBottom w:val="0"/>
              <w:divBdr>
                <w:top w:val="none" w:sz="0" w:space="0" w:color="auto"/>
                <w:left w:val="none" w:sz="0" w:space="0" w:color="auto"/>
                <w:bottom w:val="none" w:sz="0" w:space="0" w:color="auto"/>
                <w:right w:val="none" w:sz="0" w:space="0" w:color="auto"/>
              </w:divBdr>
            </w:div>
          </w:divsChild>
        </w:div>
        <w:div w:id="327681514">
          <w:marLeft w:val="0"/>
          <w:marRight w:val="0"/>
          <w:marTop w:val="0"/>
          <w:marBottom w:val="0"/>
          <w:divBdr>
            <w:top w:val="none" w:sz="0" w:space="0" w:color="auto"/>
            <w:left w:val="none" w:sz="0" w:space="0" w:color="auto"/>
            <w:bottom w:val="none" w:sz="0" w:space="0" w:color="auto"/>
            <w:right w:val="none" w:sz="0" w:space="0" w:color="auto"/>
          </w:divBdr>
          <w:divsChild>
            <w:div w:id="229850504">
              <w:marLeft w:val="0"/>
              <w:marRight w:val="0"/>
              <w:marTop w:val="0"/>
              <w:marBottom w:val="0"/>
              <w:divBdr>
                <w:top w:val="none" w:sz="0" w:space="0" w:color="auto"/>
                <w:left w:val="none" w:sz="0" w:space="0" w:color="auto"/>
                <w:bottom w:val="none" w:sz="0" w:space="0" w:color="auto"/>
                <w:right w:val="none" w:sz="0" w:space="0" w:color="auto"/>
              </w:divBdr>
            </w:div>
          </w:divsChild>
        </w:div>
        <w:div w:id="370763258">
          <w:marLeft w:val="0"/>
          <w:marRight w:val="0"/>
          <w:marTop w:val="0"/>
          <w:marBottom w:val="0"/>
          <w:divBdr>
            <w:top w:val="none" w:sz="0" w:space="0" w:color="auto"/>
            <w:left w:val="none" w:sz="0" w:space="0" w:color="auto"/>
            <w:bottom w:val="none" w:sz="0" w:space="0" w:color="auto"/>
            <w:right w:val="none" w:sz="0" w:space="0" w:color="auto"/>
          </w:divBdr>
          <w:divsChild>
            <w:div w:id="2046906134">
              <w:marLeft w:val="0"/>
              <w:marRight w:val="0"/>
              <w:marTop w:val="0"/>
              <w:marBottom w:val="0"/>
              <w:divBdr>
                <w:top w:val="none" w:sz="0" w:space="0" w:color="auto"/>
                <w:left w:val="none" w:sz="0" w:space="0" w:color="auto"/>
                <w:bottom w:val="none" w:sz="0" w:space="0" w:color="auto"/>
                <w:right w:val="none" w:sz="0" w:space="0" w:color="auto"/>
              </w:divBdr>
            </w:div>
          </w:divsChild>
        </w:div>
        <w:div w:id="568224557">
          <w:marLeft w:val="0"/>
          <w:marRight w:val="0"/>
          <w:marTop w:val="0"/>
          <w:marBottom w:val="0"/>
          <w:divBdr>
            <w:top w:val="none" w:sz="0" w:space="0" w:color="auto"/>
            <w:left w:val="none" w:sz="0" w:space="0" w:color="auto"/>
            <w:bottom w:val="none" w:sz="0" w:space="0" w:color="auto"/>
            <w:right w:val="none" w:sz="0" w:space="0" w:color="auto"/>
          </w:divBdr>
          <w:divsChild>
            <w:div w:id="1883056939">
              <w:marLeft w:val="0"/>
              <w:marRight w:val="0"/>
              <w:marTop w:val="0"/>
              <w:marBottom w:val="0"/>
              <w:divBdr>
                <w:top w:val="none" w:sz="0" w:space="0" w:color="auto"/>
                <w:left w:val="none" w:sz="0" w:space="0" w:color="auto"/>
                <w:bottom w:val="none" w:sz="0" w:space="0" w:color="auto"/>
                <w:right w:val="none" w:sz="0" w:space="0" w:color="auto"/>
              </w:divBdr>
            </w:div>
          </w:divsChild>
        </w:div>
        <w:div w:id="775828988">
          <w:marLeft w:val="0"/>
          <w:marRight w:val="0"/>
          <w:marTop w:val="0"/>
          <w:marBottom w:val="0"/>
          <w:divBdr>
            <w:top w:val="none" w:sz="0" w:space="0" w:color="auto"/>
            <w:left w:val="none" w:sz="0" w:space="0" w:color="auto"/>
            <w:bottom w:val="none" w:sz="0" w:space="0" w:color="auto"/>
            <w:right w:val="none" w:sz="0" w:space="0" w:color="auto"/>
          </w:divBdr>
          <w:divsChild>
            <w:div w:id="406807407">
              <w:marLeft w:val="0"/>
              <w:marRight w:val="0"/>
              <w:marTop w:val="0"/>
              <w:marBottom w:val="0"/>
              <w:divBdr>
                <w:top w:val="none" w:sz="0" w:space="0" w:color="auto"/>
                <w:left w:val="none" w:sz="0" w:space="0" w:color="auto"/>
                <w:bottom w:val="none" w:sz="0" w:space="0" w:color="auto"/>
                <w:right w:val="none" w:sz="0" w:space="0" w:color="auto"/>
              </w:divBdr>
            </w:div>
          </w:divsChild>
        </w:div>
        <w:div w:id="1248618039">
          <w:marLeft w:val="0"/>
          <w:marRight w:val="0"/>
          <w:marTop w:val="0"/>
          <w:marBottom w:val="0"/>
          <w:divBdr>
            <w:top w:val="none" w:sz="0" w:space="0" w:color="auto"/>
            <w:left w:val="none" w:sz="0" w:space="0" w:color="auto"/>
            <w:bottom w:val="none" w:sz="0" w:space="0" w:color="auto"/>
            <w:right w:val="none" w:sz="0" w:space="0" w:color="auto"/>
          </w:divBdr>
          <w:divsChild>
            <w:div w:id="100223266">
              <w:marLeft w:val="0"/>
              <w:marRight w:val="0"/>
              <w:marTop w:val="0"/>
              <w:marBottom w:val="0"/>
              <w:divBdr>
                <w:top w:val="none" w:sz="0" w:space="0" w:color="auto"/>
                <w:left w:val="none" w:sz="0" w:space="0" w:color="auto"/>
                <w:bottom w:val="none" w:sz="0" w:space="0" w:color="auto"/>
                <w:right w:val="none" w:sz="0" w:space="0" w:color="auto"/>
              </w:divBdr>
            </w:div>
          </w:divsChild>
        </w:div>
        <w:div w:id="1355303646">
          <w:marLeft w:val="0"/>
          <w:marRight w:val="0"/>
          <w:marTop w:val="0"/>
          <w:marBottom w:val="0"/>
          <w:divBdr>
            <w:top w:val="none" w:sz="0" w:space="0" w:color="auto"/>
            <w:left w:val="none" w:sz="0" w:space="0" w:color="auto"/>
            <w:bottom w:val="none" w:sz="0" w:space="0" w:color="auto"/>
            <w:right w:val="none" w:sz="0" w:space="0" w:color="auto"/>
          </w:divBdr>
          <w:divsChild>
            <w:div w:id="1279753440">
              <w:marLeft w:val="0"/>
              <w:marRight w:val="0"/>
              <w:marTop w:val="0"/>
              <w:marBottom w:val="0"/>
              <w:divBdr>
                <w:top w:val="none" w:sz="0" w:space="0" w:color="auto"/>
                <w:left w:val="none" w:sz="0" w:space="0" w:color="auto"/>
                <w:bottom w:val="none" w:sz="0" w:space="0" w:color="auto"/>
                <w:right w:val="none" w:sz="0" w:space="0" w:color="auto"/>
              </w:divBdr>
            </w:div>
          </w:divsChild>
        </w:div>
        <w:div w:id="1405571254">
          <w:marLeft w:val="0"/>
          <w:marRight w:val="0"/>
          <w:marTop w:val="0"/>
          <w:marBottom w:val="0"/>
          <w:divBdr>
            <w:top w:val="none" w:sz="0" w:space="0" w:color="auto"/>
            <w:left w:val="none" w:sz="0" w:space="0" w:color="auto"/>
            <w:bottom w:val="none" w:sz="0" w:space="0" w:color="auto"/>
            <w:right w:val="none" w:sz="0" w:space="0" w:color="auto"/>
          </w:divBdr>
          <w:divsChild>
            <w:div w:id="1198469035">
              <w:marLeft w:val="0"/>
              <w:marRight w:val="0"/>
              <w:marTop w:val="0"/>
              <w:marBottom w:val="0"/>
              <w:divBdr>
                <w:top w:val="none" w:sz="0" w:space="0" w:color="auto"/>
                <w:left w:val="none" w:sz="0" w:space="0" w:color="auto"/>
                <w:bottom w:val="none" w:sz="0" w:space="0" w:color="auto"/>
                <w:right w:val="none" w:sz="0" w:space="0" w:color="auto"/>
              </w:divBdr>
            </w:div>
          </w:divsChild>
        </w:div>
        <w:div w:id="1541280327">
          <w:marLeft w:val="0"/>
          <w:marRight w:val="0"/>
          <w:marTop w:val="0"/>
          <w:marBottom w:val="0"/>
          <w:divBdr>
            <w:top w:val="none" w:sz="0" w:space="0" w:color="auto"/>
            <w:left w:val="none" w:sz="0" w:space="0" w:color="auto"/>
            <w:bottom w:val="none" w:sz="0" w:space="0" w:color="auto"/>
            <w:right w:val="none" w:sz="0" w:space="0" w:color="auto"/>
          </w:divBdr>
          <w:divsChild>
            <w:div w:id="340204555">
              <w:marLeft w:val="0"/>
              <w:marRight w:val="0"/>
              <w:marTop w:val="0"/>
              <w:marBottom w:val="0"/>
              <w:divBdr>
                <w:top w:val="none" w:sz="0" w:space="0" w:color="auto"/>
                <w:left w:val="none" w:sz="0" w:space="0" w:color="auto"/>
                <w:bottom w:val="none" w:sz="0" w:space="0" w:color="auto"/>
                <w:right w:val="none" w:sz="0" w:space="0" w:color="auto"/>
              </w:divBdr>
            </w:div>
          </w:divsChild>
        </w:div>
        <w:div w:id="1576353239">
          <w:marLeft w:val="0"/>
          <w:marRight w:val="0"/>
          <w:marTop w:val="0"/>
          <w:marBottom w:val="0"/>
          <w:divBdr>
            <w:top w:val="none" w:sz="0" w:space="0" w:color="auto"/>
            <w:left w:val="none" w:sz="0" w:space="0" w:color="auto"/>
            <w:bottom w:val="none" w:sz="0" w:space="0" w:color="auto"/>
            <w:right w:val="none" w:sz="0" w:space="0" w:color="auto"/>
          </w:divBdr>
          <w:divsChild>
            <w:div w:id="1351027438">
              <w:marLeft w:val="0"/>
              <w:marRight w:val="0"/>
              <w:marTop w:val="0"/>
              <w:marBottom w:val="0"/>
              <w:divBdr>
                <w:top w:val="none" w:sz="0" w:space="0" w:color="auto"/>
                <w:left w:val="none" w:sz="0" w:space="0" w:color="auto"/>
                <w:bottom w:val="none" w:sz="0" w:space="0" w:color="auto"/>
                <w:right w:val="none" w:sz="0" w:space="0" w:color="auto"/>
              </w:divBdr>
            </w:div>
          </w:divsChild>
        </w:div>
        <w:div w:id="1616668509">
          <w:marLeft w:val="0"/>
          <w:marRight w:val="0"/>
          <w:marTop w:val="0"/>
          <w:marBottom w:val="0"/>
          <w:divBdr>
            <w:top w:val="none" w:sz="0" w:space="0" w:color="auto"/>
            <w:left w:val="none" w:sz="0" w:space="0" w:color="auto"/>
            <w:bottom w:val="none" w:sz="0" w:space="0" w:color="auto"/>
            <w:right w:val="none" w:sz="0" w:space="0" w:color="auto"/>
          </w:divBdr>
          <w:divsChild>
            <w:div w:id="1717508117">
              <w:marLeft w:val="0"/>
              <w:marRight w:val="0"/>
              <w:marTop w:val="0"/>
              <w:marBottom w:val="0"/>
              <w:divBdr>
                <w:top w:val="none" w:sz="0" w:space="0" w:color="auto"/>
                <w:left w:val="none" w:sz="0" w:space="0" w:color="auto"/>
                <w:bottom w:val="none" w:sz="0" w:space="0" w:color="auto"/>
                <w:right w:val="none" w:sz="0" w:space="0" w:color="auto"/>
              </w:divBdr>
            </w:div>
          </w:divsChild>
        </w:div>
        <w:div w:id="1662614636">
          <w:marLeft w:val="0"/>
          <w:marRight w:val="0"/>
          <w:marTop w:val="0"/>
          <w:marBottom w:val="0"/>
          <w:divBdr>
            <w:top w:val="none" w:sz="0" w:space="0" w:color="auto"/>
            <w:left w:val="none" w:sz="0" w:space="0" w:color="auto"/>
            <w:bottom w:val="none" w:sz="0" w:space="0" w:color="auto"/>
            <w:right w:val="none" w:sz="0" w:space="0" w:color="auto"/>
          </w:divBdr>
          <w:divsChild>
            <w:div w:id="452283753">
              <w:marLeft w:val="0"/>
              <w:marRight w:val="0"/>
              <w:marTop w:val="0"/>
              <w:marBottom w:val="0"/>
              <w:divBdr>
                <w:top w:val="none" w:sz="0" w:space="0" w:color="auto"/>
                <w:left w:val="none" w:sz="0" w:space="0" w:color="auto"/>
                <w:bottom w:val="none" w:sz="0" w:space="0" w:color="auto"/>
                <w:right w:val="none" w:sz="0" w:space="0" w:color="auto"/>
              </w:divBdr>
            </w:div>
          </w:divsChild>
        </w:div>
        <w:div w:id="1788810335">
          <w:marLeft w:val="0"/>
          <w:marRight w:val="0"/>
          <w:marTop w:val="0"/>
          <w:marBottom w:val="0"/>
          <w:divBdr>
            <w:top w:val="none" w:sz="0" w:space="0" w:color="auto"/>
            <w:left w:val="none" w:sz="0" w:space="0" w:color="auto"/>
            <w:bottom w:val="none" w:sz="0" w:space="0" w:color="auto"/>
            <w:right w:val="none" w:sz="0" w:space="0" w:color="auto"/>
          </w:divBdr>
          <w:divsChild>
            <w:div w:id="763261919">
              <w:marLeft w:val="0"/>
              <w:marRight w:val="0"/>
              <w:marTop w:val="0"/>
              <w:marBottom w:val="0"/>
              <w:divBdr>
                <w:top w:val="none" w:sz="0" w:space="0" w:color="auto"/>
                <w:left w:val="none" w:sz="0" w:space="0" w:color="auto"/>
                <w:bottom w:val="none" w:sz="0" w:space="0" w:color="auto"/>
                <w:right w:val="none" w:sz="0" w:space="0" w:color="auto"/>
              </w:divBdr>
            </w:div>
          </w:divsChild>
        </w:div>
        <w:div w:id="1824736635">
          <w:marLeft w:val="0"/>
          <w:marRight w:val="0"/>
          <w:marTop w:val="0"/>
          <w:marBottom w:val="0"/>
          <w:divBdr>
            <w:top w:val="none" w:sz="0" w:space="0" w:color="auto"/>
            <w:left w:val="none" w:sz="0" w:space="0" w:color="auto"/>
            <w:bottom w:val="none" w:sz="0" w:space="0" w:color="auto"/>
            <w:right w:val="none" w:sz="0" w:space="0" w:color="auto"/>
          </w:divBdr>
          <w:divsChild>
            <w:div w:id="325600087">
              <w:marLeft w:val="0"/>
              <w:marRight w:val="0"/>
              <w:marTop w:val="0"/>
              <w:marBottom w:val="0"/>
              <w:divBdr>
                <w:top w:val="none" w:sz="0" w:space="0" w:color="auto"/>
                <w:left w:val="none" w:sz="0" w:space="0" w:color="auto"/>
                <w:bottom w:val="none" w:sz="0" w:space="0" w:color="auto"/>
                <w:right w:val="none" w:sz="0" w:space="0" w:color="auto"/>
              </w:divBdr>
            </w:div>
          </w:divsChild>
        </w:div>
        <w:div w:id="1893467704">
          <w:marLeft w:val="0"/>
          <w:marRight w:val="0"/>
          <w:marTop w:val="0"/>
          <w:marBottom w:val="0"/>
          <w:divBdr>
            <w:top w:val="none" w:sz="0" w:space="0" w:color="auto"/>
            <w:left w:val="none" w:sz="0" w:space="0" w:color="auto"/>
            <w:bottom w:val="none" w:sz="0" w:space="0" w:color="auto"/>
            <w:right w:val="none" w:sz="0" w:space="0" w:color="auto"/>
          </w:divBdr>
          <w:divsChild>
            <w:div w:id="14887575">
              <w:marLeft w:val="0"/>
              <w:marRight w:val="0"/>
              <w:marTop w:val="0"/>
              <w:marBottom w:val="0"/>
              <w:divBdr>
                <w:top w:val="none" w:sz="0" w:space="0" w:color="auto"/>
                <w:left w:val="none" w:sz="0" w:space="0" w:color="auto"/>
                <w:bottom w:val="none" w:sz="0" w:space="0" w:color="auto"/>
                <w:right w:val="none" w:sz="0" w:space="0" w:color="auto"/>
              </w:divBdr>
            </w:div>
          </w:divsChild>
        </w:div>
        <w:div w:id="1904674520">
          <w:marLeft w:val="0"/>
          <w:marRight w:val="0"/>
          <w:marTop w:val="0"/>
          <w:marBottom w:val="0"/>
          <w:divBdr>
            <w:top w:val="none" w:sz="0" w:space="0" w:color="auto"/>
            <w:left w:val="none" w:sz="0" w:space="0" w:color="auto"/>
            <w:bottom w:val="none" w:sz="0" w:space="0" w:color="auto"/>
            <w:right w:val="none" w:sz="0" w:space="0" w:color="auto"/>
          </w:divBdr>
          <w:divsChild>
            <w:div w:id="126661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99450">
      <w:bodyDiv w:val="1"/>
      <w:marLeft w:val="0"/>
      <w:marRight w:val="0"/>
      <w:marTop w:val="0"/>
      <w:marBottom w:val="0"/>
      <w:divBdr>
        <w:top w:val="none" w:sz="0" w:space="0" w:color="auto"/>
        <w:left w:val="none" w:sz="0" w:space="0" w:color="auto"/>
        <w:bottom w:val="none" w:sz="0" w:space="0" w:color="auto"/>
        <w:right w:val="none" w:sz="0" w:space="0" w:color="auto"/>
      </w:divBdr>
    </w:div>
    <w:div w:id="463734266">
      <w:bodyDiv w:val="1"/>
      <w:marLeft w:val="0"/>
      <w:marRight w:val="0"/>
      <w:marTop w:val="0"/>
      <w:marBottom w:val="0"/>
      <w:divBdr>
        <w:top w:val="none" w:sz="0" w:space="0" w:color="auto"/>
        <w:left w:val="none" w:sz="0" w:space="0" w:color="auto"/>
        <w:bottom w:val="none" w:sz="0" w:space="0" w:color="auto"/>
        <w:right w:val="none" w:sz="0" w:space="0" w:color="auto"/>
      </w:divBdr>
    </w:div>
    <w:div w:id="479689187">
      <w:bodyDiv w:val="1"/>
      <w:marLeft w:val="0"/>
      <w:marRight w:val="0"/>
      <w:marTop w:val="0"/>
      <w:marBottom w:val="0"/>
      <w:divBdr>
        <w:top w:val="none" w:sz="0" w:space="0" w:color="auto"/>
        <w:left w:val="none" w:sz="0" w:space="0" w:color="auto"/>
        <w:bottom w:val="none" w:sz="0" w:space="0" w:color="auto"/>
        <w:right w:val="none" w:sz="0" w:space="0" w:color="auto"/>
      </w:divBdr>
    </w:div>
    <w:div w:id="501049180">
      <w:bodyDiv w:val="1"/>
      <w:marLeft w:val="0"/>
      <w:marRight w:val="0"/>
      <w:marTop w:val="0"/>
      <w:marBottom w:val="0"/>
      <w:divBdr>
        <w:top w:val="none" w:sz="0" w:space="0" w:color="auto"/>
        <w:left w:val="none" w:sz="0" w:space="0" w:color="auto"/>
        <w:bottom w:val="none" w:sz="0" w:space="0" w:color="auto"/>
        <w:right w:val="none" w:sz="0" w:space="0" w:color="auto"/>
      </w:divBdr>
    </w:div>
    <w:div w:id="505292763">
      <w:bodyDiv w:val="1"/>
      <w:marLeft w:val="0"/>
      <w:marRight w:val="0"/>
      <w:marTop w:val="0"/>
      <w:marBottom w:val="0"/>
      <w:divBdr>
        <w:top w:val="none" w:sz="0" w:space="0" w:color="auto"/>
        <w:left w:val="none" w:sz="0" w:space="0" w:color="auto"/>
        <w:bottom w:val="none" w:sz="0" w:space="0" w:color="auto"/>
        <w:right w:val="none" w:sz="0" w:space="0" w:color="auto"/>
      </w:divBdr>
      <w:divsChild>
        <w:div w:id="2061902046">
          <w:marLeft w:val="480"/>
          <w:marRight w:val="0"/>
          <w:marTop w:val="0"/>
          <w:marBottom w:val="0"/>
          <w:divBdr>
            <w:top w:val="none" w:sz="0" w:space="0" w:color="auto"/>
            <w:left w:val="none" w:sz="0" w:space="0" w:color="auto"/>
            <w:bottom w:val="none" w:sz="0" w:space="0" w:color="auto"/>
            <w:right w:val="none" w:sz="0" w:space="0" w:color="auto"/>
          </w:divBdr>
        </w:div>
        <w:div w:id="26831204">
          <w:marLeft w:val="480"/>
          <w:marRight w:val="0"/>
          <w:marTop w:val="0"/>
          <w:marBottom w:val="0"/>
          <w:divBdr>
            <w:top w:val="none" w:sz="0" w:space="0" w:color="auto"/>
            <w:left w:val="none" w:sz="0" w:space="0" w:color="auto"/>
            <w:bottom w:val="none" w:sz="0" w:space="0" w:color="auto"/>
            <w:right w:val="none" w:sz="0" w:space="0" w:color="auto"/>
          </w:divBdr>
        </w:div>
        <w:div w:id="1405563436">
          <w:marLeft w:val="480"/>
          <w:marRight w:val="0"/>
          <w:marTop w:val="0"/>
          <w:marBottom w:val="0"/>
          <w:divBdr>
            <w:top w:val="none" w:sz="0" w:space="0" w:color="auto"/>
            <w:left w:val="none" w:sz="0" w:space="0" w:color="auto"/>
            <w:bottom w:val="none" w:sz="0" w:space="0" w:color="auto"/>
            <w:right w:val="none" w:sz="0" w:space="0" w:color="auto"/>
          </w:divBdr>
        </w:div>
        <w:div w:id="1788429870">
          <w:marLeft w:val="480"/>
          <w:marRight w:val="0"/>
          <w:marTop w:val="0"/>
          <w:marBottom w:val="0"/>
          <w:divBdr>
            <w:top w:val="none" w:sz="0" w:space="0" w:color="auto"/>
            <w:left w:val="none" w:sz="0" w:space="0" w:color="auto"/>
            <w:bottom w:val="none" w:sz="0" w:space="0" w:color="auto"/>
            <w:right w:val="none" w:sz="0" w:space="0" w:color="auto"/>
          </w:divBdr>
        </w:div>
        <w:div w:id="1939944319">
          <w:marLeft w:val="480"/>
          <w:marRight w:val="0"/>
          <w:marTop w:val="0"/>
          <w:marBottom w:val="0"/>
          <w:divBdr>
            <w:top w:val="none" w:sz="0" w:space="0" w:color="auto"/>
            <w:left w:val="none" w:sz="0" w:space="0" w:color="auto"/>
            <w:bottom w:val="none" w:sz="0" w:space="0" w:color="auto"/>
            <w:right w:val="none" w:sz="0" w:space="0" w:color="auto"/>
          </w:divBdr>
        </w:div>
        <w:div w:id="444085648">
          <w:marLeft w:val="480"/>
          <w:marRight w:val="0"/>
          <w:marTop w:val="0"/>
          <w:marBottom w:val="0"/>
          <w:divBdr>
            <w:top w:val="none" w:sz="0" w:space="0" w:color="auto"/>
            <w:left w:val="none" w:sz="0" w:space="0" w:color="auto"/>
            <w:bottom w:val="none" w:sz="0" w:space="0" w:color="auto"/>
            <w:right w:val="none" w:sz="0" w:space="0" w:color="auto"/>
          </w:divBdr>
        </w:div>
        <w:div w:id="2044094574">
          <w:marLeft w:val="480"/>
          <w:marRight w:val="0"/>
          <w:marTop w:val="0"/>
          <w:marBottom w:val="0"/>
          <w:divBdr>
            <w:top w:val="none" w:sz="0" w:space="0" w:color="auto"/>
            <w:left w:val="none" w:sz="0" w:space="0" w:color="auto"/>
            <w:bottom w:val="none" w:sz="0" w:space="0" w:color="auto"/>
            <w:right w:val="none" w:sz="0" w:space="0" w:color="auto"/>
          </w:divBdr>
        </w:div>
        <w:div w:id="1527211603">
          <w:marLeft w:val="480"/>
          <w:marRight w:val="0"/>
          <w:marTop w:val="0"/>
          <w:marBottom w:val="0"/>
          <w:divBdr>
            <w:top w:val="none" w:sz="0" w:space="0" w:color="auto"/>
            <w:left w:val="none" w:sz="0" w:space="0" w:color="auto"/>
            <w:bottom w:val="none" w:sz="0" w:space="0" w:color="auto"/>
            <w:right w:val="none" w:sz="0" w:space="0" w:color="auto"/>
          </w:divBdr>
        </w:div>
        <w:div w:id="732122250">
          <w:marLeft w:val="480"/>
          <w:marRight w:val="0"/>
          <w:marTop w:val="0"/>
          <w:marBottom w:val="0"/>
          <w:divBdr>
            <w:top w:val="none" w:sz="0" w:space="0" w:color="auto"/>
            <w:left w:val="none" w:sz="0" w:space="0" w:color="auto"/>
            <w:bottom w:val="none" w:sz="0" w:space="0" w:color="auto"/>
            <w:right w:val="none" w:sz="0" w:space="0" w:color="auto"/>
          </w:divBdr>
        </w:div>
        <w:div w:id="1835223585">
          <w:marLeft w:val="480"/>
          <w:marRight w:val="0"/>
          <w:marTop w:val="0"/>
          <w:marBottom w:val="0"/>
          <w:divBdr>
            <w:top w:val="none" w:sz="0" w:space="0" w:color="auto"/>
            <w:left w:val="none" w:sz="0" w:space="0" w:color="auto"/>
            <w:bottom w:val="none" w:sz="0" w:space="0" w:color="auto"/>
            <w:right w:val="none" w:sz="0" w:space="0" w:color="auto"/>
          </w:divBdr>
        </w:div>
        <w:div w:id="1951814097">
          <w:marLeft w:val="480"/>
          <w:marRight w:val="0"/>
          <w:marTop w:val="0"/>
          <w:marBottom w:val="0"/>
          <w:divBdr>
            <w:top w:val="none" w:sz="0" w:space="0" w:color="auto"/>
            <w:left w:val="none" w:sz="0" w:space="0" w:color="auto"/>
            <w:bottom w:val="none" w:sz="0" w:space="0" w:color="auto"/>
            <w:right w:val="none" w:sz="0" w:space="0" w:color="auto"/>
          </w:divBdr>
        </w:div>
        <w:div w:id="1847402053">
          <w:marLeft w:val="480"/>
          <w:marRight w:val="0"/>
          <w:marTop w:val="0"/>
          <w:marBottom w:val="0"/>
          <w:divBdr>
            <w:top w:val="none" w:sz="0" w:space="0" w:color="auto"/>
            <w:left w:val="none" w:sz="0" w:space="0" w:color="auto"/>
            <w:bottom w:val="none" w:sz="0" w:space="0" w:color="auto"/>
            <w:right w:val="none" w:sz="0" w:space="0" w:color="auto"/>
          </w:divBdr>
        </w:div>
        <w:div w:id="1308899407">
          <w:marLeft w:val="480"/>
          <w:marRight w:val="0"/>
          <w:marTop w:val="0"/>
          <w:marBottom w:val="0"/>
          <w:divBdr>
            <w:top w:val="none" w:sz="0" w:space="0" w:color="auto"/>
            <w:left w:val="none" w:sz="0" w:space="0" w:color="auto"/>
            <w:bottom w:val="none" w:sz="0" w:space="0" w:color="auto"/>
            <w:right w:val="none" w:sz="0" w:space="0" w:color="auto"/>
          </w:divBdr>
        </w:div>
        <w:div w:id="900092975">
          <w:marLeft w:val="480"/>
          <w:marRight w:val="0"/>
          <w:marTop w:val="0"/>
          <w:marBottom w:val="0"/>
          <w:divBdr>
            <w:top w:val="none" w:sz="0" w:space="0" w:color="auto"/>
            <w:left w:val="none" w:sz="0" w:space="0" w:color="auto"/>
            <w:bottom w:val="none" w:sz="0" w:space="0" w:color="auto"/>
            <w:right w:val="none" w:sz="0" w:space="0" w:color="auto"/>
          </w:divBdr>
        </w:div>
        <w:div w:id="554044092">
          <w:marLeft w:val="480"/>
          <w:marRight w:val="0"/>
          <w:marTop w:val="0"/>
          <w:marBottom w:val="0"/>
          <w:divBdr>
            <w:top w:val="none" w:sz="0" w:space="0" w:color="auto"/>
            <w:left w:val="none" w:sz="0" w:space="0" w:color="auto"/>
            <w:bottom w:val="none" w:sz="0" w:space="0" w:color="auto"/>
            <w:right w:val="none" w:sz="0" w:space="0" w:color="auto"/>
          </w:divBdr>
        </w:div>
        <w:div w:id="1522471469">
          <w:marLeft w:val="480"/>
          <w:marRight w:val="0"/>
          <w:marTop w:val="0"/>
          <w:marBottom w:val="0"/>
          <w:divBdr>
            <w:top w:val="none" w:sz="0" w:space="0" w:color="auto"/>
            <w:left w:val="none" w:sz="0" w:space="0" w:color="auto"/>
            <w:bottom w:val="none" w:sz="0" w:space="0" w:color="auto"/>
            <w:right w:val="none" w:sz="0" w:space="0" w:color="auto"/>
          </w:divBdr>
        </w:div>
        <w:div w:id="1304311831">
          <w:marLeft w:val="480"/>
          <w:marRight w:val="0"/>
          <w:marTop w:val="0"/>
          <w:marBottom w:val="0"/>
          <w:divBdr>
            <w:top w:val="none" w:sz="0" w:space="0" w:color="auto"/>
            <w:left w:val="none" w:sz="0" w:space="0" w:color="auto"/>
            <w:bottom w:val="none" w:sz="0" w:space="0" w:color="auto"/>
            <w:right w:val="none" w:sz="0" w:space="0" w:color="auto"/>
          </w:divBdr>
        </w:div>
        <w:div w:id="1762792857">
          <w:marLeft w:val="480"/>
          <w:marRight w:val="0"/>
          <w:marTop w:val="0"/>
          <w:marBottom w:val="0"/>
          <w:divBdr>
            <w:top w:val="none" w:sz="0" w:space="0" w:color="auto"/>
            <w:left w:val="none" w:sz="0" w:space="0" w:color="auto"/>
            <w:bottom w:val="none" w:sz="0" w:space="0" w:color="auto"/>
            <w:right w:val="none" w:sz="0" w:space="0" w:color="auto"/>
          </w:divBdr>
        </w:div>
        <w:div w:id="250741040">
          <w:marLeft w:val="480"/>
          <w:marRight w:val="0"/>
          <w:marTop w:val="0"/>
          <w:marBottom w:val="0"/>
          <w:divBdr>
            <w:top w:val="none" w:sz="0" w:space="0" w:color="auto"/>
            <w:left w:val="none" w:sz="0" w:space="0" w:color="auto"/>
            <w:bottom w:val="none" w:sz="0" w:space="0" w:color="auto"/>
            <w:right w:val="none" w:sz="0" w:space="0" w:color="auto"/>
          </w:divBdr>
        </w:div>
        <w:div w:id="93089582">
          <w:marLeft w:val="480"/>
          <w:marRight w:val="0"/>
          <w:marTop w:val="0"/>
          <w:marBottom w:val="0"/>
          <w:divBdr>
            <w:top w:val="none" w:sz="0" w:space="0" w:color="auto"/>
            <w:left w:val="none" w:sz="0" w:space="0" w:color="auto"/>
            <w:bottom w:val="none" w:sz="0" w:space="0" w:color="auto"/>
            <w:right w:val="none" w:sz="0" w:space="0" w:color="auto"/>
          </w:divBdr>
        </w:div>
        <w:div w:id="1307203493">
          <w:marLeft w:val="480"/>
          <w:marRight w:val="0"/>
          <w:marTop w:val="0"/>
          <w:marBottom w:val="0"/>
          <w:divBdr>
            <w:top w:val="none" w:sz="0" w:space="0" w:color="auto"/>
            <w:left w:val="none" w:sz="0" w:space="0" w:color="auto"/>
            <w:bottom w:val="none" w:sz="0" w:space="0" w:color="auto"/>
            <w:right w:val="none" w:sz="0" w:space="0" w:color="auto"/>
          </w:divBdr>
        </w:div>
        <w:div w:id="1834027783">
          <w:marLeft w:val="480"/>
          <w:marRight w:val="0"/>
          <w:marTop w:val="0"/>
          <w:marBottom w:val="0"/>
          <w:divBdr>
            <w:top w:val="none" w:sz="0" w:space="0" w:color="auto"/>
            <w:left w:val="none" w:sz="0" w:space="0" w:color="auto"/>
            <w:bottom w:val="none" w:sz="0" w:space="0" w:color="auto"/>
            <w:right w:val="none" w:sz="0" w:space="0" w:color="auto"/>
          </w:divBdr>
        </w:div>
        <w:div w:id="309868049">
          <w:marLeft w:val="480"/>
          <w:marRight w:val="0"/>
          <w:marTop w:val="0"/>
          <w:marBottom w:val="0"/>
          <w:divBdr>
            <w:top w:val="none" w:sz="0" w:space="0" w:color="auto"/>
            <w:left w:val="none" w:sz="0" w:space="0" w:color="auto"/>
            <w:bottom w:val="none" w:sz="0" w:space="0" w:color="auto"/>
            <w:right w:val="none" w:sz="0" w:space="0" w:color="auto"/>
          </w:divBdr>
        </w:div>
        <w:div w:id="824786466">
          <w:marLeft w:val="480"/>
          <w:marRight w:val="0"/>
          <w:marTop w:val="0"/>
          <w:marBottom w:val="0"/>
          <w:divBdr>
            <w:top w:val="none" w:sz="0" w:space="0" w:color="auto"/>
            <w:left w:val="none" w:sz="0" w:space="0" w:color="auto"/>
            <w:bottom w:val="none" w:sz="0" w:space="0" w:color="auto"/>
            <w:right w:val="none" w:sz="0" w:space="0" w:color="auto"/>
          </w:divBdr>
        </w:div>
        <w:div w:id="1019544515">
          <w:marLeft w:val="480"/>
          <w:marRight w:val="0"/>
          <w:marTop w:val="0"/>
          <w:marBottom w:val="0"/>
          <w:divBdr>
            <w:top w:val="none" w:sz="0" w:space="0" w:color="auto"/>
            <w:left w:val="none" w:sz="0" w:space="0" w:color="auto"/>
            <w:bottom w:val="none" w:sz="0" w:space="0" w:color="auto"/>
            <w:right w:val="none" w:sz="0" w:space="0" w:color="auto"/>
          </w:divBdr>
        </w:div>
        <w:div w:id="1641184113">
          <w:marLeft w:val="480"/>
          <w:marRight w:val="0"/>
          <w:marTop w:val="0"/>
          <w:marBottom w:val="0"/>
          <w:divBdr>
            <w:top w:val="none" w:sz="0" w:space="0" w:color="auto"/>
            <w:left w:val="none" w:sz="0" w:space="0" w:color="auto"/>
            <w:bottom w:val="none" w:sz="0" w:space="0" w:color="auto"/>
            <w:right w:val="none" w:sz="0" w:space="0" w:color="auto"/>
          </w:divBdr>
        </w:div>
        <w:div w:id="1076900929">
          <w:marLeft w:val="480"/>
          <w:marRight w:val="0"/>
          <w:marTop w:val="0"/>
          <w:marBottom w:val="0"/>
          <w:divBdr>
            <w:top w:val="none" w:sz="0" w:space="0" w:color="auto"/>
            <w:left w:val="none" w:sz="0" w:space="0" w:color="auto"/>
            <w:bottom w:val="none" w:sz="0" w:space="0" w:color="auto"/>
            <w:right w:val="none" w:sz="0" w:space="0" w:color="auto"/>
          </w:divBdr>
        </w:div>
        <w:div w:id="1254900413">
          <w:marLeft w:val="480"/>
          <w:marRight w:val="0"/>
          <w:marTop w:val="0"/>
          <w:marBottom w:val="0"/>
          <w:divBdr>
            <w:top w:val="none" w:sz="0" w:space="0" w:color="auto"/>
            <w:left w:val="none" w:sz="0" w:space="0" w:color="auto"/>
            <w:bottom w:val="none" w:sz="0" w:space="0" w:color="auto"/>
            <w:right w:val="none" w:sz="0" w:space="0" w:color="auto"/>
          </w:divBdr>
        </w:div>
        <w:div w:id="1911236307">
          <w:marLeft w:val="480"/>
          <w:marRight w:val="0"/>
          <w:marTop w:val="0"/>
          <w:marBottom w:val="0"/>
          <w:divBdr>
            <w:top w:val="none" w:sz="0" w:space="0" w:color="auto"/>
            <w:left w:val="none" w:sz="0" w:space="0" w:color="auto"/>
            <w:bottom w:val="none" w:sz="0" w:space="0" w:color="auto"/>
            <w:right w:val="none" w:sz="0" w:space="0" w:color="auto"/>
          </w:divBdr>
        </w:div>
        <w:div w:id="2115586417">
          <w:marLeft w:val="480"/>
          <w:marRight w:val="0"/>
          <w:marTop w:val="0"/>
          <w:marBottom w:val="0"/>
          <w:divBdr>
            <w:top w:val="none" w:sz="0" w:space="0" w:color="auto"/>
            <w:left w:val="none" w:sz="0" w:space="0" w:color="auto"/>
            <w:bottom w:val="none" w:sz="0" w:space="0" w:color="auto"/>
            <w:right w:val="none" w:sz="0" w:space="0" w:color="auto"/>
          </w:divBdr>
        </w:div>
        <w:div w:id="238447193">
          <w:marLeft w:val="480"/>
          <w:marRight w:val="0"/>
          <w:marTop w:val="0"/>
          <w:marBottom w:val="0"/>
          <w:divBdr>
            <w:top w:val="none" w:sz="0" w:space="0" w:color="auto"/>
            <w:left w:val="none" w:sz="0" w:space="0" w:color="auto"/>
            <w:bottom w:val="none" w:sz="0" w:space="0" w:color="auto"/>
            <w:right w:val="none" w:sz="0" w:space="0" w:color="auto"/>
          </w:divBdr>
        </w:div>
        <w:div w:id="2015909789">
          <w:marLeft w:val="480"/>
          <w:marRight w:val="0"/>
          <w:marTop w:val="0"/>
          <w:marBottom w:val="0"/>
          <w:divBdr>
            <w:top w:val="none" w:sz="0" w:space="0" w:color="auto"/>
            <w:left w:val="none" w:sz="0" w:space="0" w:color="auto"/>
            <w:bottom w:val="none" w:sz="0" w:space="0" w:color="auto"/>
            <w:right w:val="none" w:sz="0" w:space="0" w:color="auto"/>
          </w:divBdr>
        </w:div>
        <w:div w:id="1015501053">
          <w:marLeft w:val="480"/>
          <w:marRight w:val="0"/>
          <w:marTop w:val="0"/>
          <w:marBottom w:val="0"/>
          <w:divBdr>
            <w:top w:val="none" w:sz="0" w:space="0" w:color="auto"/>
            <w:left w:val="none" w:sz="0" w:space="0" w:color="auto"/>
            <w:bottom w:val="none" w:sz="0" w:space="0" w:color="auto"/>
            <w:right w:val="none" w:sz="0" w:space="0" w:color="auto"/>
          </w:divBdr>
        </w:div>
        <w:div w:id="557790097">
          <w:marLeft w:val="480"/>
          <w:marRight w:val="0"/>
          <w:marTop w:val="0"/>
          <w:marBottom w:val="0"/>
          <w:divBdr>
            <w:top w:val="none" w:sz="0" w:space="0" w:color="auto"/>
            <w:left w:val="none" w:sz="0" w:space="0" w:color="auto"/>
            <w:bottom w:val="none" w:sz="0" w:space="0" w:color="auto"/>
            <w:right w:val="none" w:sz="0" w:space="0" w:color="auto"/>
          </w:divBdr>
        </w:div>
        <w:div w:id="1677725841">
          <w:marLeft w:val="480"/>
          <w:marRight w:val="0"/>
          <w:marTop w:val="0"/>
          <w:marBottom w:val="0"/>
          <w:divBdr>
            <w:top w:val="none" w:sz="0" w:space="0" w:color="auto"/>
            <w:left w:val="none" w:sz="0" w:space="0" w:color="auto"/>
            <w:bottom w:val="none" w:sz="0" w:space="0" w:color="auto"/>
            <w:right w:val="none" w:sz="0" w:space="0" w:color="auto"/>
          </w:divBdr>
        </w:div>
      </w:divsChild>
    </w:div>
    <w:div w:id="536621177">
      <w:bodyDiv w:val="1"/>
      <w:marLeft w:val="0"/>
      <w:marRight w:val="0"/>
      <w:marTop w:val="0"/>
      <w:marBottom w:val="0"/>
      <w:divBdr>
        <w:top w:val="none" w:sz="0" w:space="0" w:color="auto"/>
        <w:left w:val="none" w:sz="0" w:space="0" w:color="auto"/>
        <w:bottom w:val="none" w:sz="0" w:space="0" w:color="auto"/>
        <w:right w:val="none" w:sz="0" w:space="0" w:color="auto"/>
      </w:divBdr>
    </w:div>
    <w:div w:id="539174364">
      <w:bodyDiv w:val="1"/>
      <w:marLeft w:val="0"/>
      <w:marRight w:val="0"/>
      <w:marTop w:val="0"/>
      <w:marBottom w:val="0"/>
      <w:divBdr>
        <w:top w:val="none" w:sz="0" w:space="0" w:color="auto"/>
        <w:left w:val="none" w:sz="0" w:space="0" w:color="auto"/>
        <w:bottom w:val="none" w:sz="0" w:space="0" w:color="auto"/>
        <w:right w:val="none" w:sz="0" w:space="0" w:color="auto"/>
      </w:divBdr>
    </w:div>
    <w:div w:id="551891015">
      <w:bodyDiv w:val="1"/>
      <w:marLeft w:val="0"/>
      <w:marRight w:val="0"/>
      <w:marTop w:val="0"/>
      <w:marBottom w:val="0"/>
      <w:divBdr>
        <w:top w:val="none" w:sz="0" w:space="0" w:color="auto"/>
        <w:left w:val="none" w:sz="0" w:space="0" w:color="auto"/>
        <w:bottom w:val="none" w:sz="0" w:space="0" w:color="auto"/>
        <w:right w:val="none" w:sz="0" w:space="0" w:color="auto"/>
      </w:divBdr>
    </w:div>
    <w:div w:id="557324328">
      <w:bodyDiv w:val="1"/>
      <w:marLeft w:val="0"/>
      <w:marRight w:val="0"/>
      <w:marTop w:val="0"/>
      <w:marBottom w:val="0"/>
      <w:divBdr>
        <w:top w:val="none" w:sz="0" w:space="0" w:color="auto"/>
        <w:left w:val="none" w:sz="0" w:space="0" w:color="auto"/>
        <w:bottom w:val="none" w:sz="0" w:space="0" w:color="auto"/>
        <w:right w:val="none" w:sz="0" w:space="0" w:color="auto"/>
      </w:divBdr>
    </w:div>
    <w:div w:id="562329332">
      <w:bodyDiv w:val="1"/>
      <w:marLeft w:val="0"/>
      <w:marRight w:val="0"/>
      <w:marTop w:val="0"/>
      <w:marBottom w:val="0"/>
      <w:divBdr>
        <w:top w:val="none" w:sz="0" w:space="0" w:color="auto"/>
        <w:left w:val="none" w:sz="0" w:space="0" w:color="auto"/>
        <w:bottom w:val="none" w:sz="0" w:space="0" w:color="auto"/>
        <w:right w:val="none" w:sz="0" w:space="0" w:color="auto"/>
      </w:divBdr>
    </w:div>
    <w:div w:id="565530327">
      <w:bodyDiv w:val="1"/>
      <w:marLeft w:val="0"/>
      <w:marRight w:val="0"/>
      <w:marTop w:val="0"/>
      <w:marBottom w:val="0"/>
      <w:divBdr>
        <w:top w:val="none" w:sz="0" w:space="0" w:color="auto"/>
        <w:left w:val="none" w:sz="0" w:space="0" w:color="auto"/>
        <w:bottom w:val="none" w:sz="0" w:space="0" w:color="auto"/>
        <w:right w:val="none" w:sz="0" w:space="0" w:color="auto"/>
      </w:divBdr>
    </w:div>
    <w:div w:id="588848715">
      <w:bodyDiv w:val="1"/>
      <w:marLeft w:val="0"/>
      <w:marRight w:val="0"/>
      <w:marTop w:val="0"/>
      <w:marBottom w:val="0"/>
      <w:divBdr>
        <w:top w:val="none" w:sz="0" w:space="0" w:color="auto"/>
        <w:left w:val="none" w:sz="0" w:space="0" w:color="auto"/>
        <w:bottom w:val="none" w:sz="0" w:space="0" w:color="auto"/>
        <w:right w:val="none" w:sz="0" w:space="0" w:color="auto"/>
      </w:divBdr>
    </w:div>
    <w:div w:id="602111898">
      <w:bodyDiv w:val="1"/>
      <w:marLeft w:val="0"/>
      <w:marRight w:val="0"/>
      <w:marTop w:val="0"/>
      <w:marBottom w:val="0"/>
      <w:divBdr>
        <w:top w:val="none" w:sz="0" w:space="0" w:color="auto"/>
        <w:left w:val="none" w:sz="0" w:space="0" w:color="auto"/>
        <w:bottom w:val="none" w:sz="0" w:space="0" w:color="auto"/>
        <w:right w:val="none" w:sz="0" w:space="0" w:color="auto"/>
      </w:divBdr>
    </w:div>
    <w:div w:id="608784196">
      <w:bodyDiv w:val="1"/>
      <w:marLeft w:val="0"/>
      <w:marRight w:val="0"/>
      <w:marTop w:val="0"/>
      <w:marBottom w:val="0"/>
      <w:divBdr>
        <w:top w:val="none" w:sz="0" w:space="0" w:color="auto"/>
        <w:left w:val="none" w:sz="0" w:space="0" w:color="auto"/>
        <w:bottom w:val="none" w:sz="0" w:space="0" w:color="auto"/>
        <w:right w:val="none" w:sz="0" w:space="0" w:color="auto"/>
      </w:divBdr>
    </w:div>
    <w:div w:id="612441257">
      <w:bodyDiv w:val="1"/>
      <w:marLeft w:val="0"/>
      <w:marRight w:val="0"/>
      <w:marTop w:val="0"/>
      <w:marBottom w:val="0"/>
      <w:divBdr>
        <w:top w:val="none" w:sz="0" w:space="0" w:color="auto"/>
        <w:left w:val="none" w:sz="0" w:space="0" w:color="auto"/>
        <w:bottom w:val="none" w:sz="0" w:space="0" w:color="auto"/>
        <w:right w:val="none" w:sz="0" w:space="0" w:color="auto"/>
      </w:divBdr>
      <w:divsChild>
        <w:div w:id="395400862">
          <w:marLeft w:val="480"/>
          <w:marRight w:val="0"/>
          <w:marTop w:val="0"/>
          <w:marBottom w:val="0"/>
          <w:divBdr>
            <w:top w:val="none" w:sz="0" w:space="0" w:color="auto"/>
            <w:left w:val="none" w:sz="0" w:space="0" w:color="auto"/>
            <w:bottom w:val="none" w:sz="0" w:space="0" w:color="auto"/>
            <w:right w:val="none" w:sz="0" w:space="0" w:color="auto"/>
          </w:divBdr>
        </w:div>
        <w:div w:id="41367846">
          <w:marLeft w:val="480"/>
          <w:marRight w:val="0"/>
          <w:marTop w:val="0"/>
          <w:marBottom w:val="0"/>
          <w:divBdr>
            <w:top w:val="none" w:sz="0" w:space="0" w:color="auto"/>
            <w:left w:val="none" w:sz="0" w:space="0" w:color="auto"/>
            <w:bottom w:val="none" w:sz="0" w:space="0" w:color="auto"/>
            <w:right w:val="none" w:sz="0" w:space="0" w:color="auto"/>
          </w:divBdr>
        </w:div>
        <w:div w:id="2071878705">
          <w:marLeft w:val="480"/>
          <w:marRight w:val="0"/>
          <w:marTop w:val="0"/>
          <w:marBottom w:val="0"/>
          <w:divBdr>
            <w:top w:val="none" w:sz="0" w:space="0" w:color="auto"/>
            <w:left w:val="none" w:sz="0" w:space="0" w:color="auto"/>
            <w:bottom w:val="none" w:sz="0" w:space="0" w:color="auto"/>
            <w:right w:val="none" w:sz="0" w:space="0" w:color="auto"/>
          </w:divBdr>
        </w:div>
        <w:div w:id="1783038476">
          <w:marLeft w:val="480"/>
          <w:marRight w:val="0"/>
          <w:marTop w:val="0"/>
          <w:marBottom w:val="0"/>
          <w:divBdr>
            <w:top w:val="none" w:sz="0" w:space="0" w:color="auto"/>
            <w:left w:val="none" w:sz="0" w:space="0" w:color="auto"/>
            <w:bottom w:val="none" w:sz="0" w:space="0" w:color="auto"/>
            <w:right w:val="none" w:sz="0" w:space="0" w:color="auto"/>
          </w:divBdr>
        </w:div>
        <w:div w:id="9066660">
          <w:marLeft w:val="480"/>
          <w:marRight w:val="0"/>
          <w:marTop w:val="0"/>
          <w:marBottom w:val="0"/>
          <w:divBdr>
            <w:top w:val="none" w:sz="0" w:space="0" w:color="auto"/>
            <w:left w:val="none" w:sz="0" w:space="0" w:color="auto"/>
            <w:bottom w:val="none" w:sz="0" w:space="0" w:color="auto"/>
            <w:right w:val="none" w:sz="0" w:space="0" w:color="auto"/>
          </w:divBdr>
        </w:div>
        <w:div w:id="595359892">
          <w:marLeft w:val="480"/>
          <w:marRight w:val="0"/>
          <w:marTop w:val="0"/>
          <w:marBottom w:val="0"/>
          <w:divBdr>
            <w:top w:val="none" w:sz="0" w:space="0" w:color="auto"/>
            <w:left w:val="none" w:sz="0" w:space="0" w:color="auto"/>
            <w:bottom w:val="none" w:sz="0" w:space="0" w:color="auto"/>
            <w:right w:val="none" w:sz="0" w:space="0" w:color="auto"/>
          </w:divBdr>
        </w:div>
        <w:div w:id="1722753464">
          <w:marLeft w:val="480"/>
          <w:marRight w:val="0"/>
          <w:marTop w:val="0"/>
          <w:marBottom w:val="0"/>
          <w:divBdr>
            <w:top w:val="none" w:sz="0" w:space="0" w:color="auto"/>
            <w:left w:val="none" w:sz="0" w:space="0" w:color="auto"/>
            <w:bottom w:val="none" w:sz="0" w:space="0" w:color="auto"/>
            <w:right w:val="none" w:sz="0" w:space="0" w:color="auto"/>
          </w:divBdr>
        </w:div>
        <w:div w:id="449055593">
          <w:marLeft w:val="480"/>
          <w:marRight w:val="0"/>
          <w:marTop w:val="0"/>
          <w:marBottom w:val="0"/>
          <w:divBdr>
            <w:top w:val="none" w:sz="0" w:space="0" w:color="auto"/>
            <w:left w:val="none" w:sz="0" w:space="0" w:color="auto"/>
            <w:bottom w:val="none" w:sz="0" w:space="0" w:color="auto"/>
            <w:right w:val="none" w:sz="0" w:space="0" w:color="auto"/>
          </w:divBdr>
        </w:div>
        <w:div w:id="944653987">
          <w:marLeft w:val="480"/>
          <w:marRight w:val="0"/>
          <w:marTop w:val="0"/>
          <w:marBottom w:val="0"/>
          <w:divBdr>
            <w:top w:val="none" w:sz="0" w:space="0" w:color="auto"/>
            <w:left w:val="none" w:sz="0" w:space="0" w:color="auto"/>
            <w:bottom w:val="none" w:sz="0" w:space="0" w:color="auto"/>
            <w:right w:val="none" w:sz="0" w:space="0" w:color="auto"/>
          </w:divBdr>
        </w:div>
        <w:div w:id="137888058">
          <w:marLeft w:val="480"/>
          <w:marRight w:val="0"/>
          <w:marTop w:val="0"/>
          <w:marBottom w:val="0"/>
          <w:divBdr>
            <w:top w:val="none" w:sz="0" w:space="0" w:color="auto"/>
            <w:left w:val="none" w:sz="0" w:space="0" w:color="auto"/>
            <w:bottom w:val="none" w:sz="0" w:space="0" w:color="auto"/>
            <w:right w:val="none" w:sz="0" w:space="0" w:color="auto"/>
          </w:divBdr>
        </w:div>
        <w:div w:id="465398539">
          <w:marLeft w:val="480"/>
          <w:marRight w:val="0"/>
          <w:marTop w:val="0"/>
          <w:marBottom w:val="0"/>
          <w:divBdr>
            <w:top w:val="none" w:sz="0" w:space="0" w:color="auto"/>
            <w:left w:val="none" w:sz="0" w:space="0" w:color="auto"/>
            <w:bottom w:val="none" w:sz="0" w:space="0" w:color="auto"/>
            <w:right w:val="none" w:sz="0" w:space="0" w:color="auto"/>
          </w:divBdr>
        </w:div>
        <w:div w:id="803618581">
          <w:marLeft w:val="480"/>
          <w:marRight w:val="0"/>
          <w:marTop w:val="0"/>
          <w:marBottom w:val="0"/>
          <w:divBdr>
            <w:top w:val="none" w:sz="0" w:space="0" w:color="auto"/>
            <w:left w:val="none" w:sz="0" w:space="0" w:color="auto"/>
            <w:bottom w:val="none" w:sz="0" w:space="0" w:color="auto"/>
            <w:right w:val="none" w:sz="0" w:space="0" w:color="auto"/>
          </w:divBdr>
        </w:div>
        <w:div w:id="640616847">
          <w:marLeft w:val="480"/>
          <w:marRight w:val="0"/>
          <w:marTop w:val="0"/>
          <w:marBottom w:val="0"/>
          <w:divBdr>
            <w:top w:val="none" w:sz="0" w:space="0" w:color="auto"/>
            <w:left w:val="none" w:sz="0" w:space="0" w:color="auto"/>
            <w:bottom w:val="none" w:sz="0" w:space="0" w:color="auto"/>
            <w:right w:val="none" w:sz="0" w:space="0" w:color="auto"/>
          </w:divBdr>
        </w:div>
        <w:div w:id="1251040603">
          <w:marLeft w:val="480"/>
          <w:marRight w:val="0"/>
          <w:marTop w:val="0"/>
          <w:marBottom w:val="0"/>
          <w:divBdr>
            <w:top w:val="none" w:sz="0" w:space="0" w:color="auto"/>
            <w:left w:val="none" w:sz="0" w:space="0" w:color="auto"/>
            <w:bottom w:val="none" w:sz="0" w:space="0" w:color="auto"/>
            <w:right w:val="none" w:sz="0" w:space="0" w:color="auto"/>
          </w:divBdr>
        </w:div>
        <w:div w:id="405496987">
          <w:marLeft w:val="480"/>
          <w:marRight w:val="0"/>
          <w:marTop w:val="0"/>
          <w:marBottom w:val="0"/>
          <w:divBdr>
            <w:top w:val="none" w:sz="0" w:space="0" w:color="auto"/>
            <w:left w:val="none" w:sz="0" w:space="0" w:color="auto"/>
            <w:bottom w:val="none" w:sz="0" w:space="0" w:color="auto"/>
            <w:right w:val="none" w:sz="0" w:space="0" w:color="auto"/>
          </w:divBdr>
        </w:div>
        <w:div w:id="616376918">
          <w:marLeft w:val="480"/>
          <w:marRight w:val="0"/>
          <w:marTop w:val="0"/>
          <w:marBottom w:val="0"/>
          <w:divBdr>
            <w:top w:val="none" w:sz="0" w:space="0" w:color="auto"/>
            <w:left w:val="none" w:sz="0" w:space="0" w:color="auto"/>
            <w:bottom w:val="none" w:sz="0" w:space="0" w:color="auto"/>
            <w:right w:val="none" w:sz="0" w:space="0" w:color="auto"/>
          </w:divBdr>
        </w:div>
        <w:div w:id="764962194">
          <w:marLeft w:val="480"/>
          <w:marRight w:val="0"/>
          <w:marTop w:val="0"/>
          <w:marBottom w:val="0"/>
          <w:divBdr>
            <w:top w:val="none" w:sz="0" w:space="0" w:color="auto"/>
            <w:left w:val="none" w:sz="0" w:space="0" w:color="auto"/>
            <w:bottom w:val="none" w:sz="0" w:space="0" w:color="auto"/>
            <w:right w:val="none" w:sz="0" w:space="0" w:color="auto"/>
          </w:divBdr>
        </w:div>
        <w:div w:id="1190340834">
          <w:marLeft w:val="480"/>
          <w:marRight w:val="0"/>
          <w:marTop w:val="0"/>
          <w:marBottom w:val="0"/>
          <w:divBdr>
            <w:top w:val="none" w:sz="0" w:space="0" w:color="auto"/>
            <w:left w:val="none" w:sz="0" w:space="0" w:color="auto"/>
            <w:bottom w:val="none" w:sz="0" w:space="0" w:color="auto"/>
            <w:right w:val="none" w:sz="0" w:space="0" w:color="auto"/>
          </w:divBdr>
        </w:div>
        <w:div w:id="1838155181">
          <w:marLeft w:val="480"/>
          <w:marRight w:val="0"/>
          <w:marTop w:val="0"/>
          <w:marBottom w:val="0"/>
          <w:divBdr>
            <w:top w:val="none" w:sz="0" w:space="0" w:color="auto"/>
            <w:left w:val="none" w:sz="0" w:space="0" w:color="auto"/>
            <w:bottom w:val="none" w:sz="0" w:space="0" w:color="auto"/>
            <w:right w:val="none" w:sz="0" w:space="0" w:color="auto"/>
          </w:divBdr>
        </w:div>
        <w:div w:id="1392266081">
          <w:marLeft w:val="480"/>
          <w:marRight w:val="0"/>
          <w:marTop w:val="0"/>
          <w:marBottom w:val="0"/>
          <w:divBdr>
            <w:top w:val="none" w:sz="0" w:space="0" w:color="auto"/>
            <w:left w:val="none" w:sz="0" w:space="0" w:color="auto"/>
            <w:bottom w:val="none" w:sz="0" w:space="0" w:color="auto"/>
            <w:right w:val="none" w:sz="0" w:space="0" w:color="auto"/>
          </w:divBdr>
        </w:div>
        <w:div w:id="1636787409">
          <w:marLeft w:val="480"/>
          <w:marRight w:val="0"/>
          <w:marTop w:val="0"/>
          <w:marBottom w:val="0"/>
          <w:divBdr>
            <w:top w:val="none" w:sz="0" w:space="0" w:color="auto"/>
            <w:left w:val="none" w:sz="0" w:space="0" w:color="auto"/>
            <w:bottom w:val="none" w:sz="0" w:space="0" w:color="auto"/>
            <w:right w:val="none" w:sz="0" w:space="0" w:color="auto"/>
          </w:divBdr>
        </w:div>
        <w:div w:id="1310399079">
          <w:marLeft w:val="480"/>
          <w:marRight w:val="0"/>
          <w:marTop w:val="0"/>
          <w:marBottom w:val="0"/>
          <w:divBdr>
            <w:top w:val="none" w:sz="0" w:space="0" w:color="auto"/>
            <w:left w:val="none" w:sz="0" w:space="0" w:color="auto"/>
            <w:bottom w:val="none" w:sz="0" w:space="0" w:color="auto"/>
            <w:right w:val="none" w:sz="0" w:space="0" w:color="auto"/>
          </w:divBdr>
        </w:div>
        <w:div w:id="1742874061">
          <w:marLeft w:val="480"/>
          <w:marRight w:val="0"/>
          <w:marTop w:val="0"/>
          <w:marBottom w:val="0"/>
          <w:divBdr>
            <w:top w:val="none" w:sz="0" w:space="0" w:color="auto"/>
            <w:left w:val="none" w:sz="0" w:space="0" w:color="auto"/>
            <w:bottom w:val="none" w:sz="0" w:space="0" w:color="auto"/>
            <w:right w:val="none" w:sz="0" w:space="0" w:color="auto"/>
          </w:divBdr>
        </w:div>
        <w:div w:id="927346818">
          <w:marLeft w:val="480"/>
          <w:marRight w:val="0"/>
          <w:marTop w:val="0"/>
          <w:marBottom w:val="0"/>
          <w:divBdr>
            <w:top w:val="none" w:sz="0" w:space="0" w:color="auto"/>
            <w:left w:val="none" w:sz="0" w:space="0" w:color="auto"/>
            <w:bottom w:val="none" w:sz="0" w:space="0" w:color="auto"/>
            <w:right w:val="none" w:sz="0" w:space="0" w:color="auto"/>
          </w:divBdr>
        </w:div>
        <w:div w:id="2016572505">
          <w:marLeft w:val="480"/>
          <w:marRight w:val="0"/>
          <w:marTop w:val="0"/>
          <w:marBottom w:val="0"/>
          <w:divBdr>
            <w:top w:val="none" w:sz="0" w:space="0" w:color="auto"/>
            <w:left w:val="none" w:sz="0" w:space="0" w:color="auto"/>
            <w:bottom w:val="none" w:sz="0" w:space="0" w:color="auto"/>
            <w:right w:val="none" w:sz="0" w:space="0" w:color="auto"/>
          </w:divBdr>
        </w:div>
        <w:div w:id="555363754">
          <w:marLeft w:val="480"/>
          <w:marRight w:val="0"/>
          <w:marTop w:val="0"/>
          <w:marBottom w:val="0"/>
          <w:divBdr>
            <w:top w:val="none" w:sz="0" w:space="0" w:color="auto"/>
            <w:left w:val="none" w:sz="0" w:space="0" w:color="auto"/>
            <w:bottom w:val="none" w:sz="0" w:space="0" w:color="auto"/>
            <w:right w:val="none" w:sz="0" w:space="0" w:color="auto"/>
          </w:divBdr>
        </w:div>
        <w:div w:id="1494830510">
          <w:marLeft w:val="480"/>
          <w:marRight w:val="0"/>
          <w:marTop w:val="0"/>
          <w:marBottom w:val="0"/>
          <w:divBdr>
            <w:top w:val="none" w:sz="0" w:space="0" w:color="auto"/>
            <w:left w:val="none" w:sz="0" w:space="0" w:color="auto"/>
            <w:bottom w:val="none" w:sz="0" w:space="0" w:color="auto"/>
            <w:right w:val="none" w:sz="0" w:space="0" w:color="auto"/>
          </w:divBdr>
        </w:div>
        <w:div w:id="1038815465">
          <w:marLeft w:val="480"/>
          <w:marRight w:val="0"/>
          <w:marTop w:val="0"/>
          <w:marBottom w:val="0"/>
          <w:divBdr>
            <w:top w:val="none" w:sz="0" w:space="0" w:color="auto"/>
            <w:left w:val="none" w:sz="0" w:space="0" w:color="auto"/>
            <w:bottom w:val="none" w:sz="0" w:space="0" w:color="auto"/>
            <w:right w:val="none" w:sz="0" w:space="0" w:color="auto"/>
          </w:divBdr>
        </w:div>
        <w:div w:id="1275675647">
          <w:marLeft w:val="480"/>
          <w:marRight w:val="0"/>
          <w:marTop w:val="0"/>
          <w:marBottom w:val="0"/>
          <w:divBdr>
            <w:top w:val="none" w:sz="0" w:space="0" w:color="auto"/>
            <w:left w:val="none" w:sz="0" w:space="0" w:color="auto"/>
            <w:bottom w:val="none" w:sz="0" w:space="0" w:color="auto"/>
            <w:right w:val="none" w:sz="0" w:space="0" w:color="auto"/>
          </w:divBdr>
        </w:div>
        <w:div w:id="875235782">
          <w:marLeft w:val="480"/>
          <w:marRight w:val="0"/>
          <w:marTop w:val="0"/>
          <w:marBottom w:val="0"/>
          <w:divBdr>
            <w:top w:val="none" w:sz="0" w:space="0" w:color="auto"/>
            <w:left w:val="none" w:sz="0" w:space="0" w:color="auto"/>
            <w:bottom w:val="none" w:sz="0" w:space="0" w:color="auto"/>
            <w:right w:val="none" w:sz="0" w:space="0" w:color="auto"/>
          </w:divBdr>
        </w:div>
        <w:div w:id="1806775033">
          <w:marLeft w:val="480"/>
          <w:marRight w:val="0"/>
          <w:marTop w:val="0"/>
          <w:marBottom w:val="0"/>
          <w:divBdr>
            <w:top w:val="none" w:sz="0" w:space="0" w:color="auto"/>
            <w:left w:val="none" w:sz="0" w:space="0" w:color="auto"/>
            <w:bottom w:val="none" w:sz="0" w:space="0" w:color="auto"/>
            <w:right w:val="none" w:sz="0" w:space="0" w:color="auto"/>
          </w:divBdr>
        </w:div>
        <w:div w:id="63336624">
          <w:marLeft w:val="480"/>
          <w:marRight w:val="0"/>
          <w:marTop w:val="0"/>
          <w:marBottom w:val="0"/>
          <w:divBdr>
            <w:top w:val="none" w:sz="0" w:space="0" w:color="auto"/>
            <w:left w:val="none" w:sz="0" w:space="0" w:color="auto"/>
            <w:bottom w:val="none" w:sz="0" w:space="0" w:color="auto"/>
            <w:right w:val="none" w:sz="0" w:space="0" w:color="auto"/>
          </w:divBdr>
        </w:div>
        <w:div w:id="1068653369">
          <w:marLeft w:val="480"/>
          <w:marRight w:val="0"/>
          <w:marTop w:val="0"/>
          <w:marBottom w:val="0"/>
          <w:divBdr>
            <w:top w:val="none" w:sz="0" w:space="0" w:color="auto"/>
            <w:left w:val="none" w:sz="0" w:space="0" w:color="auto"/>
            <w:bottom w:val="none" w:sz="0" w:space="0" w:color="auto"/>
            <w:right w:val="none" w:sz="0" w:space="0" w:color="auto"/>
          </w:divBdr>
        </w:div>
        <w:div w:id="1161509775">
          <w:marLeft w:val="480"/>
          <w:marRight w:val="0"/>
          <w:marTop w:val="0"/>
          <w:marBottom w:val="0"/>
          <w:divBdr>
            <w:top w:val="none" w:sz="0" w:space="0" w:color="auto"/>
            <w:left w:val="none" w:sz="0" w:space="0" w:color="auto"/>
            <w:bottom w:val="none" w:sz="0" w:space="0" w:color="auto"/>
            <w:right w:val="none" w:sz="0" w:space="0" w:color="auto"/>
          </w:divBdr>
        </w:div>
        <w:div w:id="2137288406">
          <w:marLeft w:val="480"/>
          <w:marRight w:val="0"/>
          <w:marTop w:val="0"/>
          <w:marBottom w:val="0"/>
          <w:divBdr>
            <w:top w:val="none" w:sz="0" w:space="0" w:color="auto"/>
            <w:left w:val="none" w:sz="0" w:space="0" w:color="auto"/>
            <w:bottom w:val="none" w:sz="0" w:space="0" w:color="auto"/>
            <w:right w:val="none" w:sz="0" w:space="0" w:color="auto"/>
          </w:divBdr>
        </w:div>
      </w:divsChild>
    </w:div>
    <w:div w:id="623077810">
      <w:bodyDiv w:val="1"/>
      <w:marLeft w:val="0"/>
      <w:marRight w:val="0"/>
      <w:marTop w:val="0"/>
      <w:marBottom w:val="0"/>
      <w:divBdr>
        <w:top w:val="none" w:sz="0" w:space="0" w:color="auto"/>
        <w:left w:val="none" w:sz="0" w:space="0" w:color="auto"/>
        <w:bottom w:val="none" w:sz="0" w:space="0" w:color="auto"/>
        <w:right w:val="none" w:sz="0" w:space="0" w:color="auto"/>
      </w:divBdr>
    </w:div>
    <w:div w:id="659576996">
      <w:bodyDiv w:val="1"/>
      <w:marLeft w:val="0"/>
      <w:marRight w:val="0"/>
      <w:marTop w:val="0"/>
      <w:marBottom w:val="0"/>
      <w:divBdr>
        <w:top w:val="none" w:sz="0" w:space="0" w:color="auto"/>
        <w:left w:val="none" w:sz="0" w:space="0" w:color="auto"/>
        <w:bottom w:val="none" w:sz="0" w:space="0" w:color="auto"/>
        <w:right w:val="none" w:sz="0" w:space="0" w:color="auto"/>
      </w:divBdr>
    </w:div>
    <w:div w:id="659622863">
      <w:bodyDiv w:val="1"/>
      <w:marLeft w:val="0"/>
      <w:marRight w:val="0"/>
      <w:marTop w:val="0"/>
      <w:marBottom w:val="0"/>
      <w:divBdr>
        <w:top w:val="none" w:sz="0" w:space="0" w:color="auto"/>
        <w:left w:val="none" w:sz="0" w:space="0" w:color="auto"/>
        <w:bottom w:val="none" w:sz="0" w:space="0" w:color="auto"/>
        <w:right w:val="none" w:sz="0" w:space="0" w:color="auto"/>
      </w:divBdr>
    </w:div>
    <w:div w:id="665523377">
      <w:bodyDiv w:val="1"/>
      <w:marLeft w:val="0"/>
      <w:marRight w:val="0"/>
      <w:marTop w:val="0"/>
      <w:marBottom w:val="0"/>
      <w:divBdr>
        <w:top w:val="none" w:sz="0" w:space="0" w:color="auto"/>
        <w:left w:val="none" w:sz="0" w:space="0" w:color="auto"/>
        <w:bottom w:val="none" w:sz="0" w:space="0" w:color="auto"/>
        <w:right w:val="none" w:sz="0" w:space="0" w:color="auto"/>
      </w:divBdr>
    </w:div>
    <w:div w:id="684552657">
      <w:bodyDiv w:val="1"/>
      <w:marLeft w:val="0"/>
      <w:marRight w:val="0"/>
      <w:marTop w:val="0"/>
      <w:marBottom w:val="0"/>
      <w:divBdr>
        <w:top w:val="none" w:sz="0" w:space="0" w:color="auto"/>
        <w:left w:val="none" w:sz="0" w:space="0" w:color="auto"/>
        <w:bottom w:val="none" w:sz="0" w:space="0" w:color="auto"/>
        <w:right w:val="none" w:sz="0" w:space="0" w:color="auto"/>
      </w:divBdr>
    </w:div>
    <w:div w:id="694115800">
      <w:bodyDiv w:val="1"/>
      <w:marLeft w:val="0"/>
      <w:marRight w:val="0"/>
      <w:marTop w:val="0"/>
      <w:marBottom w:val="0"/>
      <w:divBdr>
        <w:top w:val="none" w:sz="0" w:space="0" w:color="auto"/>
        <w:left w:val="none" w:sz="0" w:space="0" w:color="auto"/>
        <w:bottom w:val="none" w:sz="0" w:space="0" w:color="auto"/>
        <w:right w:val="none" w:sz="0" w:space="0" w:color="auto"/>
      </w:divBdr>
    </w:div>
    <w:div w:id="694623916">
      <w:bodyDiv w:val="1"/>
      <w:marLeft w:val="0"/>
      <w:marRight w:val="0"/>
      <w:marTop w:val="0"/>
      <w:marBottom w:val="0"/>
      <w:divBdr>
        <w:top w:val="none" w:sz="0" w:space="0" w:color="auto"/>
        <w:left w:val="none" w:sz="0" w:space="0" w:color="auto"/>
        <w:bottom w:val="none" w:sz="0" w:space="0" w:color="auto"/>
        <w:right w:val="none" w:sz="0" w:space="0" w:color="auto"/>
      </w:divBdr>
    </w:div>
    <w:div w:id="713118089">
      <w:bodyDiv w:val="1"/>
      <w:marLeft w:val="0"/>
      <w:marRight w:val="0"/>
      <w:marTop w:val="0"/>
      <w:marBottom w:val="0"/>
      <w:divBdr>
        <w:top w:val="none" w:sz="0" w:space="0" w:color="auto"/>
        <w:left w:val="none" w:sz="0" w:space="0" w:color="auto"/>
        <w:bottom w:val="none" w:sz="0" w:space="0" w:color="auto"/>
        <w:right w:val="none" w:sz="0" w:space="0" w:color="auto"/>
      </w:divBdr>
    </w:div>
    <w:div w:id="714934993">
      <w:bodyDiv w:val="1"/>
      <w:marLeft w:val="0"/>
      <w:marRight w:val="0"/>
      <w:marTop w:val="0"/>
      <w:marBottom w:val="0"/>
      <w:divBdr>
        <w:top w:val="none" w:sz="0" w:space="0" w:color="auto"/>
        <w:left w:val="none" w:sz="0" w:space="0" w:color="auto"/>
        <w:bottom w:val="none" w:sz="0" w:space="0" w:color="auto"/>
        <w:right w:val="none" w:sz="0" w:space="0" w:color="auto"/>
      </w:divBdr>
    </w:div>
    <w:div w:id="724719126">
      <w:bodyDiv w:val="1"/>
      <w:marLeft w:val="0"/>
      <w:marRight w:val="0"/>
      <w:marTop w:val="0"/>
      <w:marBottom w:val="0"/>
      <w:divBdr>
        <w:top w:val="none" w:sz="0" w:space="0" w:color="auto"/>
        <w:left w:val="none" w:sz="0" w:space="0" w:color="auto"/>
        <w:bottom w:val="none" w:sz="0" w:space="0" w:color="auto"/>
        <w:right w:val="none" w:sz="0" w:space="0" w:color="auto"/>
      </w:divBdr>
    </w:div>
    <w:div w:id="728042304">
      <w:bodyDiv w:val="1"/>
      <w:marLeft w:val="0"/>
      <w:marRight w:val="0"/>
      <w:marTop w:val="0"/>
      <w:marBottom w:val="0"/>
      <w:divBdr>
        <w:top w:val="none" w:sz="0" w:space="0" w:color="auto"/>
        <w:left w:val="none" w:sz="0" w:space="0" w:color="auto"/>
        <w:bottom w:val="none" w:sz="0" w:space="0" w:color="auto"/>
        <w:right w:val="none" w:sz="0" w:space="0" w:color="auto"/>
      </w:divBdr>
    </w:div>
    <w:div w:id="733744316">
      <w:bodyDiv w:val="1"/>
      <w:marLeft w:val="0"/>
      <w:marRight w:val="0"/>
      <w:marTop w:val="0"/>
      <w:marBottom w:val="0"/>
      <w:divBdr>
        <w:top w:val="none" w:sz="0" w:space="0" w:color="auto"/>
        <w:left w:val="none" w:sz="0" w:space="0" w:color="auto"/>
        <w:bottom w:val="none" w:sz="0" w:space="0" w:color="auto"/>
        <w:right w:val="none" w:sz="0" w:space="0" w:color="auto"/>
      </w:divBdr>
    </w:div>
    <w:div w:id="734352432">
      <w:bodyDiv w:val="1"/>
      <w:marLeft w:val="0"/>
      <w:marRight w:val="0"/>
      <w:marTop w:val="0"/>
      <w:marBottom w:val="0"/>
      <w:divBdr>
        <w:top w:val="none" w:sz="0" w:space="0" w:color="auto"/>
        <w:left w:val="none" w:sz="0" w:space="0" w:color="auto"/>
        <w:bottom w:val="none" w:sz="0" w:space="0" w:color="auto"/>
        <w:right w:val="none" w:sz="0" w:space="0" w:color="auto"/>
      </w:divBdr>
    </w:div>
    <w:div w:id="734620106">
      <w:bodyDiv w:val="1"/>
      <w:marLeft w:val="0"/>
      <w:marRight w:val="0"/>
      <w:marTop w:val="0"/>
      <w:marBottom w:val="0"/>
      <w:divBdr>
        <w:top w:val="none" w:sz="0" w:space="0" w:color="auto"/>
        <w:left w:val="none" w:sz="0" w:space="0" w:color="auto"/>
        <w:bottom w:val="none" w:sz="0" w:space="0" w:color="auto"/>
        <w:right w:val="none" w:sz="0" w:space="0" w:color="auto"/>
      </w:divBdr>
    </w:div>
    <w:div w:id="735782356">
      <w:bodyDiv w:val="1"/>
      <w:marLeft w:val="0"/>
      <w:marRight w:val="0"/>
      <w:marTop w:val="0"/>
      <w:marBottom w:val="0"/>
      <w:divBdr>
        <w:top w:val="none" w:sz="0" w:space="0" w:color="auto"/>
        <w:left w:val="none" w:sz="0" w:space="0" w:color="auto"/>
        <w:bottom w:val="none" w:sz="0" w:space="0" w:color="auto"/>
        <w:right w:val="none" w:sz="0" w:space="0" w:color="auto"/>
      </w:divBdr>
    </w:div>
    <w:div w:id="761953120">
      <w:bodyDiv w:val="1"/>
      <w:marLeft w:val="0"/>
      <w:marRight w:val="0"/>
      <w:marTop w:val="0"/>
      <w:marBottom w:val="0"/>
      <w:divBdr>
        <w:top w:val="none" w:sz="0" w:space="0" w:color="auto"/>
        <w:left w:val="none" w:sz="0" w:space="0" w:color="auto"/>
        <w:bottom w:val="none" w:sz="0" w:space="0" w:color="auto"/>
        <w:right w:val="none" w:sz="0" w:space="0" w:color="auto"/>
      </w:divBdr>
    </w:div>
    <w:div w:id="776944511">
      <w:bodyDiv w:val="1"/>
      <w:marLeft w:val="0"/>
      <w:marRight w:val="0"/>
      <w:marTop w:val="0"/>
      <w:marBottom w:val="0"/>
      <w:divBdr>
        <w:top w:val="none" w:sz="0" w:space="0" w:color="auto"/>
        <w:left w:val="none" w:sz="0" w:space="0" w:color="auto"/>
        <w:bottom w:val="none" w:sz="0" w:space="0" w:color="auto"/>
        <w:right w:val="none" w:sz="0" w:space="0" w:color="auto"/>
      </w:divBdr>
    </w:div>
    <w:div w:id="783309220">
      <w:bodyDiv w:val="1"/>
      <w:marLeft w:val="0"/>
      <w:marRight w:val="0"/>
      <w:marTop w:val="0"/>
      <w:marBottom w:val="0"/>
      <w:divBdr>
        <w:top w:val="none" w:sz="0" w:space="0" w:color="auto"/>
        <w:left w:val="none" w:sz="0" w:space="0" w:color="auto"/>
        <w:bottom w:val="none" w:sz="0" w:space="0" w:color="auto"/>
        <w:right w:val="none" w:sz="0" w:space="0" w:color="auto"/>
      </w:divBdr>
    </w:div>
    <w:div w:id="785584698">
      <w:bodyDiv w:val="1"/>
      <w:marLeft w:val="0"/>
      <w:marRight w:val="0"/>
      <w:marTop w:val="0"/>
      <w:marBottom w:val="0"/>
      <w:divBdr>
        <w:top w:val="none" w:sz="0" w:space="0" w:color="auto"/>
        <w:left w:val="none" w:sz="0" w:space="0" w:color="auto"/>
        <w:bottom w:val="none" w:sz="0" w:space="0" w:color="auto"/>
        <w:right w:val="none" w:sz="0" w:space="0" w:color="auto"/>
      </w:divBdr>
    </w:div>
    <w:div w:id="794327488">
      <w:bodyDiv w:val="1"/>
      <w:marLeft w:val="0"/>
      <w:marRight w:val="0"/>
      <w:marTop w:val="0"/>
      <w:marBottom w:val="0"/>
      <w:divBdr>
        <w:top w:val="none" w:sz="0" w:space="0" w:color="auto"/>
        <w:left w:val="none" w:sz="0" w:space="0" w:color="auto"/>
        <w:bottom w:val="none" w:sz="0" w:space="0" w:color="auto"/>
        <w:right w:val="none" w:sz="0" w:space="0" w:color="auto"/>
      </w:divBdr>
    </w:div>
    <w:div w:id="813330711">
      <w:bodyDiv w:val="1"/>
      <w:marLeft w:val="0"/>
      <w:marRight w:val="0"/>
      <w:marTop w:val="0"/>
      <w:marBottom w:val="0"/>
      <w:divBdr>
        <w:top w:val="none" w:sz="0" w:space="0" w:color="auto"/>
        <w:left w:val="none" w:sz="0" w:space="0" w:color="auto"/>
        <w:bottom w:val="none" w:sz="0" w:space="0" w:color="auto"/>
        <w:right w:val="none" w:sz="0" w:space="0" w:color="auto"/>
      </w:divBdr>
    </w:div>
    <w:div w:id="817309195">
      <w:bodyDiv w:val="1"/>
      <w:marLeft w:val="0"/>
      <w:marRight w:val="0"/>
      <w:marTop w:val="0"/>
      <w:marBottom w:val="0"/>
      <w:divBdr>
        <w:top w:val="none" w:sz="0" w:space="0" w:color="auto"/>
        <w:left w:val="none" w:sz="0" w:space="0" w:color="auto"/>
        <w:bottom w:val="none" w:sz="0" w:space="0" w:color="auto"/>
        <w:right w:val="none" w:sz="0" w:space="0" w:color="auto"/>
      </w:divBdr>
    </w:div>
    <w:div w:id="817454143">
      <w:bodyDiv w:val="1"/>
      <w:marLeft w:val="0"/>
      <w:marRight w:val="0"/>
      <w:marTop w:val="0"/>
      <w:marBottom w:val="0"/>
      <w:divBdr>
        <w:top w:val="none" w:sz="0" w:space="0" w:color="auto"/>
        <w:left w:val="none" w:sz="0" w:space="0" w:color="auto"/>
        <w:bottom w:val="none" w:sz="0" w:space="0" w:color="auto"/>
        <w:right w:val="none" w:sz="0" w:space="0" w:color="auto"/>
      </w:divBdr>
      <w:divsChild>
        <w:div w:id="1766606984">
          <w:marLeft w:val="480"/>
          <w:marRight w:val="0"/>
          <w:marTop w:val="0"/>
          <w:marBottom w:val="0"/>
          <w:divBdr>
            <w:top w:val="none" w:sz="0" w:space="0" w:color="auto"/>
            <w:left w:val="none" w:sz="0" w:space="0" w:color="auto"/>
            <w:bottom w:val="none" w:sz="0" w:space="0" w:color="auto"/>
            <w:right w:val="none" w:sz="0" w:space="0" w:color="auto"/>
          </w:divBdr>
        </w:div>
        <w:div w:id="951279435">
          <w:marLeft w:val="480"/>
          <w:marRight w:val="0"/>
          <w:marTop w:val="0"/>
          <w:marBottom w:val="0"/>
          <w:divBdr>
            <w:top w:val="none" w:sz="0" w:space="0" w:color="auto"/>
            <w:left w:val="none" w:sz="0" w:space="0" w:color="auto"/>
            <w:bottom w:val="none" w:sz="0" w:space="0" w:color="auto"/>
            <w:right w:val="none" w:sz="0" w:space="0" w:color="auto"/>
          </w:divBdr>
        </w:div>
        <w:div w:id="1609315470">
          <w:marLeft w:val="480"/>
          <w:marRight w:val="0"/>
          <w:marTop w:val="0"/>
          <w:marBottom w:val="0"/>
          <w:divBdr>
            <w:top w:val="none" w:sz="0" w:space="0" w:color="auto"/>
            <w:left w:val="none" w:sz="0" w:space="0" w:color="auto"/>
            <w:bottom w:val="none" w:sz="0" w:space="0" w:color="auto"/>
            <w:right w:val="none" w:sz="0" w:space="0" w:color="auto"/>
          </w:divBdr>
        </w:div>
        <w:div w:id="1172374944">
          <w:marLeft w:val="480"/>
          <w:marRight w:val="0"/>
          <w:marTop w:val="0"/>
          <w:marBottom w:val="0"/>
          <w:divBdr>
            <w:top w:val="none" w:sz="0" w:space="0" w:color="auto"/>
            <w:left w:val="none" w:sz="0" w:space="0" w:color="auto"/>
            <w:bottom w:val="none" w:sz="0" w:space="0" w:color="auto"/>
            <w:right w:val="none" w:sz="0" w:space="0" w:color="auto"/>
          </w:divBdr>
        </w:div>
        <w:div w:id="1188836304">
          <w:marLeft w:val="480"/>
          <w:marRight w:val="0"/>
          <w:marTop w:val="0"/>
          <w:marBottom w:val="0"/>
          <w:divBdr>
            <w:top w:val="none" w:sz="0" w:space="0" w:color="auto"/>
            <w:left w:val="none" w:sz="0" w:space="0" w:color="auto"/>
            <w:bottom w:val="none" w:sz="0" w:space="0" w:color="auto"/>
            <w:right w:val="none" w:sz="0" w:space="0" w:color="auto"/>
          </w:divBdr>
        </w:div>
        <w:div w:id="1063989018">
          <w:marLeft w:val="480"/>
          <w:marRight w:val="0"/>
          <w:marTop w:val="0"/>
          <w:marBottom w:val="0"/>
          <w:divBdr>
            <w:top w:val="none" w:sz="0" w:space="0" w:color="auto"/>
            <w:left w:val="none" w:sz="0" w:space="0" w:color="auto"/>
            <w:bottom w:val="none" w:sz="0" w:space="0" w:color="auto"/>
            <w:right w:val="none" w:sz="0" w:space="0" w:color="auto"/>
          </w:divBdr>
        </w:div>
        <w:div w:id="212621480">
          <w:marLeft w:val="480"/>
          <w:marRight w:val="0"/>
          <w:marTop w:val="0"/>
          <w:marBottom w:val="0"/>
          <w:divBdr>
            <w:top w:val="none" w:sz="0" w:space="0" w:color="auto"/>
            <w:left w:val="none" w:sz="0" w:space="0" w:color="auto"/>
            <w:bottom w:val="none" w:sz="0" w:space="0" w:color="auto"/>
            <w:right w:val="none" w:sz="0" w:space="0" w:color="auto"/>
          </w:divBdr>
        </w:div>
        <w:div w:id="1207984535">
          <w:marLeft w:val="480"/>
          <w:marRight w:val="0"/>
          <w:marTop w:val="0"/>
          <w:marBottom w:val="0"/>
          <w:divBdr>
            <w:top w:val="none" w:sz="0" w:space="0" w:color="auto"/>
            <w:left w:val="none" w:sz="0" w:space="0" w:color="auto"/>
            <w:bottom w:val="none" w:sz="0" w:space="0" w:color="auto"/>
            <w:right w:val="none" w:sz="0" w:space="0" w:color="auto"/>
          </w:divBdr>
        </w:div>
        <w:div w:id="1961691535">
          <w:marLeft w:val="480"/>
          <w:marRight w:val="0"/>
          <w:marTop w:val="0"/>
          <w:marBottom w:val="0"/>
          <w:divBdr>
            <w:top w:val="none" w:sz="0" w:space="0" w:color="auto"/>
            <w:left w:val="none" w:sz="0" w:space="0" w:color="auto"/>
            <w:bottom w:val="none" w:sz="0" w:space="0" w:color="auto"/>
            <w:right w:val="none" w:sz="0" w:space="0" w:color="auto"/>
          </w:divBdr>
        </w:div>
        <w:div w:id="815873664">
          <w:marLeft w:val="480"/>
          <w:marRight w:val="0"/>
          <w:marTop w:val="0"/>
          <w:marBottom w:val="0"/>
          <w:divBdr>
            <w:top w:val="none" w:sz="0" w:space="0" w:color="auto"/>
            <w:left w:val="none" w:sz="0" w:space="0" w:color="auto"/>
            <w:bottom w:val="none" w:sz="0" w:space="0" w:color="auto"/>
            <w:right w:val="none" w:sz="0" w:space="0" w:color="auto"/>
          </w:divBdr>
        </w:div>
        <w:div w:id="1346588975">
          <w:marLeft w:val="480"/>
          <w:marRight w:val="0"/>
          <w:marTop w:val="0"/>
          <w:marBottom w:val="0"/>
          <w:divBdr>
            <w:top w:val="none" w:sz="0" w:space="0" w:color="auto"/>
            <w:left w:val="none" w:sz="0" w:space="0" w:color="auto"/>
            <w:bottom w:val="none" w:sz="0" w:space="0" w:color="auto"/>
            <w:right w:val="none" w:sz="0" w:space="0" w:color="auto"/>
          </w:divBdr>
        </w:div>
        <w:div w:id="630525502">
          <w:marLeft w:val="480"/>
          <w:marRight w:val="0"/>
          <w:marTop w:val="0"/>
          <w:marBottom w:val="0"/>
          <w:divBdr>
            <w:top w:val="none" w:sz="0" w:space="0" w:color="auto"/>
            <w:left w:val="none" w:sz="0" w:space="0" w:color="auto"/>
            <w:bottom w:val="none" w:sz="0" w:space="0" w:color="auto"/>
            <w:right w:val="none" w:sz="0" w:space="0" w:color="auto"/>
          </w:divBdr>
        </w:div>
        <w:div w:id="1566456289">
          <w:marLeft w:val="480"/>
          <w:marRight w:val="0"/>
          <w:marTop w:val="0"/>
          <w:marBottom w:val="0"/>
          <w:divBdr>
            <w:top w:val="none" w:sz="0" w:space="0" w:color="auto"/>
            <w:left w:val="none" w:sz="0" w:space="0" w:color="auto"/>
            <w:bottom w:val="none" w:sz="0" w:space="0" w:color="auto"/>
            <w:right w:val="none" w:sz="0" w:space="0" w:color="auto"/>
          </w:divBdr>
        </w:div>
        <w:div w:id="2033337998">
          <w:marLeft w:val="480"/>
          <w:marRight w:val="0"/>
          <w:marTop w:val="0"/>
          <w:marBottom w:val="0"/>
          <w:divBdr>
            <w:top w:val="none" w:sz="0" w:space="0" w:color="auto"/>
            <w:left w:val="none" w:sz="0" w:space="0" w:color="auto"/>
            <w:bottom w:val="none" w:sz="0" w:space="0" w:color="auto"/>
            <w:right w:val="none" w:sz="0" w:space="0" w:color="auto"/>
          </w:divBdr>
        </w:div>
        <w:div w:id="1286306093">
          <w:marLeft w:val="480"/>
          <w:marRight w:val="0"/>
          <w:marTop w:val="0"/>
          <w:marBottom w:val="0"/>
          <w:divBdr>
            <w:top w:val="none" w:sz="0" w:space="0" w:color="auto"/>
            <w:left w:val="none" w:sz="0" w:space="0" w:color="auto"/>
            <w:bottom w:val="none" w:sz="0" w:space="0" w:color="auto"/>
            <w:right w:val="none" w:sz="0" w:space="0" w:color="auto"/>
          </w:divBdr>
        </w:div>
        <w:div w:id="1762022965">
          <w:marLeft w:val="480"/>
          <w:marRight w:val="0"/>
          <w:marTop w:val="0"/>
          <w:marBottom w:val="0"/>
          <w:divBdr>
            <w:top w:val="none" w:sz="0" w:space="0" w:color="auto"/>
            <w:left w:val="none" w:sz="0" w:space="0" w:color="auto"/>
            <w:bottom w:val="none" w:sz="0" w:space="0" w:color="auto"/>
            <w:right w:val="none" w:sz="0" w:space="0" w:color="auto"/>
          </w:divBdr>
        </w:div>
        <w:div w:id="1131099236">
          <w:marLeft w:val="480"/>
          <w:marRight w:val="0"/>
          <w:marTop w:val="0"/>
          <w:marBottom w:val="0"/>
          <w:divBdr>
            <w:top w:val="none" w:sz="0" w:space="0" w:color="auto"/>
            <w:left w:val="none" w:sz="0" w:space="0" w:color="auto"/>
            <w:bottom w:val="none" w:sz="0" w:space="0" w:color="auto"/>
            <w:right w:val="none" w:sz="0" w:space="0" w:color="auto"/>
          </w:divBdr>
        </w:div>
        <w:div w:id="1961834630">
          <w:marLeft w:val="480"/>
          <w:marRight w:val="0"/>
          <w:marTop w:val="0"/>
          <w:marBottom w:val="0"/>
          <w:divBdr>
            <w:top w:val="none" w:sz="0" w:space="0" w:color="auto"/>
            <w:left w:val="none" w:sz="0" w:space="0" w:color="auto"/>
            <w:bottom w:val="none" w:sz="0" w:space="0" w:color="auto"/>
            <w:right w:val="none" w:sz="0" w:space="0" w:color="auto"/>
          </w:divBdr>
        </w:div>
        <w:div w:id="323558950">
          <w:marLeft w:val="480"/>
          <w:marRight w:val="0"/>
          <w:marTop w:val="0"/>
          <w:marBottom w:val="0"/>
          <w:divBdr>
            <w:top w:val="none" w:sz="0" w:space="0" w:color="auto"/>
            <w:left w:val="none" w:sz="0" w:space="0" w:color="auto"/>
            <w:bottom w:val="none" w:sz="0" w:space="0" w:color="auto"/>
            <w:right w:val="none" w:sz="0" w:space="0" w:color="auto"/>
          </w:divBdr>
        </w:div>
        <w:div w:id="472328945">
          <w:marLeft w:val="480"/>
          <w:marRight w:val="0"/>
          <w:marTop w:val="0"/>
          <w:marBottom w:val="0"/>
          <w:divBdr>
            <w:top w:val="none" w:sz="0" w:space="0" w:color="auto"/>
            <w:left w:val="none" w:sz="0" w:space="0" w:color="auto"/>
            <w:bottom w:val="none" w:sz="0" w:space="0" w:color="auto"/>
            <w:right w:val="none" w:sz="0" w:space="0" w:color="auto"/>
          </w:divBdr>
        </w:div>
        <w:div w:id="1780295223">
          <w:marLeft w:val="480"/>
          <w:marRight w:val="0"/>
          <w:marTop w:val="0"/>
          <w:marBottom w:val="0"/>
          <w:divBdr>
            <w:top w:val="none" w:sz="0" w:space="0" w:color="auto"/>
            <w:left w:val="none" w:sz="0" w:space="0" w:color="auto"/>
            <w:bottom w:val="none" w:sz="0" w:space="0" w:color="auto"/>
            <w:right w:val="none" w:sz="0" w:space="0" w:color="auto"/>
          </w:divBdr>
        </w:div>
        <w:div w:id="398212996">
          <w:marLeft w:val="480"/>
          <w:marRight w:val="0"/>
          <w:marTop w:val="0"/>
          <w:marBottom w:val="0"/>
          <w:divBdr>
            <w:top w:val="none" w:sz="0" w:space="0" w:color="auto"/>
            <w:left w:val="none" w:sz="0" w:space="0" w:color="auto"/>
            <w:bottom w:val="none" w:sz="0" w:space="0" w:color="auto"/>
            <w:right w:val="none" w:sz="0" w:space="0" w:color="auto"/>
          </w:divBdr>
        </w:div>
        <w:div w:id="1044600009">
          <w:marLeft w:val="480"/>
          <w:marRight w:val="0"/>
          <w:marTop w:val="0"/>
          <w:marBottom w:val="0"/>
          <w:divBdr>
            <w:top w:val="none" w:sz="0" w:space="0" w:color="auto"/>
            <w:left w:val="none" w:sz="0" w:space="0" w:color="auto"/>
            <w:bottom w:val="none" w:sz="0" w:space="0" w:color="auto"/>
            <w:right w:val="none" w:sz="0" w:space="0" w:color="auto"/>
          </w:divBdr>
        </w:div>
        <w:div w:id="991911728">
          <w:marLeft w:val="480"/>
          <w:marRight w:val="0"/>
          <w:marTop w:val="0"/>
          <w:marBottom w:val="0"/>
          <w:divBdr>
            <w:top w:val="none" w:sz="0" w:space="0" w:color="auto"/>
            <w:left w:val="none" w:sz="0" w:space="0" w:color="auto"/>
            <w:bottom w:val="none" w:sz="0" w:space="0" w:color="auto"/>
            <w:right w:val="none" w:sz="0" w:space="0" w:color="auto"/>
          </w:divBdr>
        </w:div>
        <w:div w:id="1710258703">
          <w:marLeft w:val="480"/>
          <w:marRight w:val="0"/>
          <w:marTop w:val="0"/>
          <w:marBottom w:val="0"/>
          <w:divBdr>
            <w:top w:val="none" w:sz="0" w:space="0" w:color="auto"/>
            <w:left w:val="none" w:sz="0" w:space="0" w:color="auto"/>
            <w:bottom w:val="none" w:sz="0" w:space="0" w:color="auto"/>
            <w:right w:val="none" w:sz="0" w:space="0" w:color="auto"/>
          </w:divBdr>
        </w:div>
        <w:div w:id="1133525365">
          <w:marLeft w:val="480"/>
          <w:marRight w:val="0"/>
          <w:marTop w:val="0"/>
          <w:marBottom w:val="0"/>
          <w:divBdr>
            <w:top w:val="none" w:sz="0" w:space="0" w:color="auto"/>
            <w:left w:val="none" w:sz="0" w:space="0" w:color="auto"/>
            <w:bottom w:val="none" w:sz="0" w:space="0" w:color="auto"/>
            <w:right w:val="none" w:sz="0" w:space="0" w:color="auto"/>
          </w:divBdr>
        </w:div>
        <w:div w:id="1188374990">
          <w:marLeft w:val="480"/>
          <w:marRight w:val="0"/>
          <w:marTop w:val="0"/>
          <w:marBottom w:val="0"/>
          <w:divBdr>
            <w:top w:val="none" w:sz="0" w:space="0" w:color="auto"/>
            <w:left w:val="none" w:sz="0" w:space="0" w:color="auto"/>
            <w:bottom w:val="none" w:sz="0" w:space="0" w:color="auto"/>
            <w:right w:val="none" w:sz="0" w:space="0" w:color="auto"/>
          </w:divBdr>
        </w:div>
        <w:div w:id="1384209716">
          <w:marLeft w:val="480"/>
          <w:marRight w:val="0"/>
          <w:marTop w:val="0"/>
          <w:marBottom w:val="0"/>
          <w:divBdr>
            <w:top w:val="none" w:sz="0" w:space="0" w:color="auto"/>
            <w:left w:val="none" w:sz="0" w:space="0" w:color="auto"/>
            <w:bottom w:val="none" w:sz="0" w:space="0" w:color="auto"/>
            <w:right w:val="none" w:sz="0" w:space="0" w:color="auto"/>
          </w:divBdr>
        </w:div>
        <w:div w:id="662243065">
          <w:marLeft w:val="480"/>
          <w:marRight w:val="0"/>
          <w:marTop w:val="0"/>
          <w:marBottom w:val="0"/>
          <w:divBdr>
            <w:top w:val="none" w:sz="0" w:space="0" w:color="auto"/>
            <w:left w:val="none" w:sz="0" w:space="0" w:color="auto"/>
            <w:bottom w:val="none" w:sz="0" w:space="0" w:color="auto"/>
            <w:right w:val="none" w:sz="0" w:space="0" w:color="auto"/>
          </w:divBdr>
        </w:div>
        <w:div w:id="72556505">
          <w:marLeft w:val="480"/>
          <w:marRight w:val="0"/>
          <w:marTop w:val="0"/>
          <w:marBottom w:val="0"/>
          <w:divBdr>
            <w:top w:val="none" w:sz="0" w:space="0" w:color="auto"/>
            <w:left w:val="none" w:sz="0" w:space="0" w:color="auto"/>
            <w:bottom w:val="none" w:sz="0" w:space="0" w:color="auto"/>
            <w:right w:val="none" w:sz="0" w:space="0" w:color="auto"/>
          </w:divBdr>
        </w:div>
        <w:div w:id="1717970029">
          <w:marLeft w:val="480"/>
          <w:marRight w:val="0"/>
          <w:marTop w:val="0"/>
          <w:marBottom w:val="0"/>
          <w:divBdr>
            <w:top w:val="none" w:sz="0" w:space="0" w:color="auto"/>
            <w:left w:val="none" w:sz="0" w:space="0" w:color="auto"/>
            <w:bottom w:val="none" w:sz="0" w:space="0" w:color="auto"/>
            <w:right w:val="none" w:sz="0" w:space="0" w:color="auto"/>
          </w:divBdr>
        </w:div>
        <w:div w:id="1953903541">
          <w:marLeft w:val="480"/>
          <w:marRight w:val="0"/>
          <w:marTop w:val="0"/>
          <w:marBottom w:val="0"/>
          <w:divBdr>
            <w:top w:val="none" w:sz="0" w:space="0" w:color="auto"/>
            <w:left w:val="none" w:sz="0" w:space="0" w:color="auto"/>
            <w:bottom w:val="none" w:sz="0" w:space="0" w:color="auto"/>
            <w:right w:val="none" w:sz="0" w:space="0" w:color="auto"/>
          </w:divBdr>
        </w:div>
        <w:div w:id="1343775721">
          <w:marLeft w:val="480"/>
          <w:marRight w:val="0"/>
          <w:marTop w:val="0"/>
          <w:marBottom w:val="0"/>
          <w:divBdr>
            <w:top w:val="none" w:sz="0" w:space="0" w:color="auto"/>
            <w:left w:val="none" w:sz="0" w:space="0" w:color="auto"/>
            <w:bottom w:val="none" w:sz="0" w:space="0" w:color="auto"/>
            <w:right w:val="none" w:sz="0" w:space="0" w:color="auto"/>
          </w:divBdr>
        </w:div>
        <w:div w:id="250822372">
          <w:marLeft w:val="480"/>
          <w:marRight w:val="0"/>
          <w:marTop w:val="0"/>
          <w:marBottom w:val="0"/>
          <w:divBdr>
            <w:top w:val="none" w:sz="0" w:space="0" w:color="auto"/>
            <w:left w:val="none" w:sz="0" w:space="0" w:color="auto"/>
            <w:bottom w:val="none" w:sz="0" w:space="0" w:color="auto"/>
            <w:right w:val="none" w:sz="0" w:space="0" w:color="auto"/>
          </w:divBdr>
        </w:div>
        <w:div w:id="1393192929">
          <w:marLeft w:val="480"/>
          <w:marRight w:val="0"/>
          <w:marTop w:val="0"/>
          <w:marBottom w:val="0"/>
          <w:divBdr>
            <w:top w:val="none" w:sz="0" w:space="0" w:color="auto"/>
            <w:left w:val="none" w:sz="0" w:space="0" w:color="auto"/>
            <w:bottom w:val="none" w:sz="0" w:space="0" w:color="auto"/>
            <w:right w:val="none" w:sz="0" w:space="0" w:color="auto"/>
          </w:divBdr>
        </w:div>
      </w:divsChild>
    </w:div>
    <w:div w:id="841046265">
      <w:bodyDiv w:val="1"/>
      <w:marLeft w:val="0"/>
      <w:marRight w:val="0"/>
      <w:marTop w:val="0"/>
      <w:marBottom w:val="0"/>
      <w:divBdr>
        <w:top w:val="none" w:sz="0" w:space="0" w:color="auto"/>
        <w:left w:val="none" w:sz="0" w:space="0" w:color="auto"/>
        <w:bottom w:val="none" w:sz="0" w:space="0" w:color="auto"/>
        <w:right w:val="none" w:sz="0" w:space="0" w:color="auto"/>
      </w:divBdr>
    </w:div>
    <w:div w:id="857545826">
      <w:bodyDiv w:val="1"/>
      <w:marLeft w:val="0"/>
      <w:marRight w:val="0"/>
      <w:marTop w:val="0"/>
      <w:marBottom w:val="0"/>
      <w:divBdr>
        <w:top w:val="none" w:sz="0" w:space="0" w:color="auto"/>
        <w:left w:val="none" w:sz="0" w:space="0" w:color="auto"/>
        <w:bottom w:val="none" w:sz="0" w:space="0" w:color="auto"/>
        <w:right w:val="none" w:sz="0" w:space="0" w:color="auto"/>
      </w:divBdr>
    </w:div>
    <w:div w:id="869336766">
      <w:bodyDiv w:val="1"/>
      <w:marLeft w:val="0"/>
      <w:marRight w:val="0"/>
      <w:marTop w:val="0"/>
      <w:marBottom w:val="0"/>
      <w:divBdr>
        <w:top w:val="none" w:sz="0" w:space="0" w:color="auto"/>
        <w:left w:val="none" w:sz="0" w:space="0" w:color="auto"/>
        <w:bottom w:val="none" w:sz="0" w:space="0" w:color="auto"/>
        <w:right w:val="none" w:sz="0" w:space="0" w:color="auto"/>
      </w:divBdr>
    </w:div>
    <w:div w:id="881290814">
      <w:bodyDiv w:val="1"/>
      <w:marLeft w:val="0"/>
      <w:marRight w:val="0"/>
      <w:marTop w:val="0"/>
      <w:marBottom w:val="0"/>
      <w:divBdr>
        <w:top w:val="none" w:sz="0" w:space="0" w:color="auto"/>
        <w:left w:val="none" w:sz="0" w:space="0" w:color="auto"/>
        <w:bottom w:val="none" w:sz="0" w:space="0" w:color="auto"/>
        <w:right w:val="none" w:sz="0" w:space="0" w:color="auto"/>
      </w:divBdr>
    </w:div>
    <w:div w:id="882450198">
      <w:bodyDiv w:val="1"/>
      <w:marLeft w:val="0"/>
      <w:marRight w:val="0"/>
      <w:marTop w:val="0"/>
      <w:marBottom w:val="0"/>
      <w:divBdr>
        <w:top w:val="none" w:sz="0" w:space="0" w:color="auto"/>
        <w:left w:val="none" w:sz="0" w:space="0" w:color="auto"/>
        <w:bottom w:val="none" w:sz="0" w:space="0" w:color="auto"/>
        <w:right w:val="none" w:sz="0" w:space="0" w:color="auto"/>
      </w:divBdr>
    </w:div>
    <w:div w:id="884175603">
      <w:bodyDiv w:val="1"/>
      <w:marLeft w:val="0"/>
      <w:marRight w:val="0"/>
      <w:marTop w:val="0"/>
      <w:marBottom w:val="0"/>
      <w:divBdr>
        <w:top w:val="none" w:sz="0" w:space="0" w:color="auto"/>
        <w:left w:val="none" w:sz="0" w:space="0" w:color="auto"/>
        <w:bottom w:val="none" w:sz="0" w:space="0" w:color="auto"/>
        <w:right w:val="none" w:sz="0" w:space="0" w:color="auto"/>
      </w:divBdr>
      <w:divsChild>
        <w:div w:id="971525015">
          <w:marLeft w:val="480"/>
          <w:marRight w:val="0"/>
          <w:marTop w:val="0"/>
          <w:marBottom w:val="0"/>
          <w:divBdr>
            <w:top w:val="none" w:sz="0" w:space="0" w:color="auto"/>
            <w:left w:val="none" w:sz="0" w:space="0" w:color="auto"/>
            <w:bottom w:val="none" w:sz="0" w:space="0" w:color="auto"/>
            <w:right w:val="none" w:sz="0" w:space="0" w:color="auto"/>
          </w:divBdr>
        </w:div>
        <w:div w:id="1856073552">
          <w:marLeft w:val="480"/>
          <w:marRight w:val="0"/>
          <w:marTop w:val="0"/>
          <w:marBottom w:val="0"/>
          <w:divBdr>
            <w:top w:val="none" w:sz="0" w:space="0" w:color="auto"/>
            <w:left w:val="none" w:sz="0" w:space="0" w:color="auto"/>
            <w:bottom w:val="none" w:sz="0" w:space="0" w:color="auto"/>
            <w:right w:val="none" w:sz="0" w:space="0" w:color="auto"/>
          </w:divBdr>
        </w:div>
        <w:div w:id="1885098579">
          <w:marLeft w:val="480"/>
          <w:marRight w:val="0"/>
          <w:marTop w:val="0"/>
          <w:marBottom w:val="0"/>
          <w:divBdr>
            <w:top w:val="none" w:sz="0" w:space="0" w:color="auto"/>
            <w:left w:val="none" w:sz="0" w:space="0" w:color="auto"/>
            <w:bottom w:val="none" w:sz="0" w:space="0" w:color="auto"/>
            <w:right w:val="none" w:sz="0" w:space="0" w:color="auto"/>
          </w:divBdr>
        </w:div>
        <w:div w:id="1312753900">
          <w:marLeft w:val="480"/>
          <w:marRight w:val="0"/>
          <w:marTop w:val="0"/>
          <w:marBottom w:val="0"/>
          <w:divBdr>
            <w:top w:val="none" w:sz="0" w:space="0" w:color="auto"/>
            <w:left w:val="none" w:sz="0" w:space="0" w:color="auto"/>
            <w:bottom w:val="none" w:sz="0" w:space="0" w:color="auto"/>
            <w:right w:val="none" w:sz="0" w:space="0" w:color="auto"/>
          </w:divBdr>
        </w:div>
        <w:div w:id="1531452562">
          <w:marLeft w:val="480"/>
          <w:marRight w:val="0"/>
          <w:marTop w:val="0"/>
          <w:marBottom w:val="0"/>
          <w:divBdr>
            <w:top w:val="none" w:sz="0" w:space="0" w:color="auto"/>
            <w:left w:val="none" w:sz="0" w:space="0" w:color="auto"/>
            <w:bottom w:val="none" w:sz="0" w:space="0" w:color="auto"/>
            <w:right w:val="none" w:sz="0" w:space="0" w:color="auto"/>
          </w:divBdr>
        </w:div>
        <w:div w:id="334302532">
          <w:marLeft w:val="480"/>
          <w:marRight w:val="0"/>
          <w:marTop w:val="0"/>
          <w:marBottom w:val="0"/>
          <w:divBdr>
            <w:top w:val="none" w:sz="0" w:space="0" w:color="auto"/>
            <w:left w:val="none" w:sz="0" w:space="0" w:color="auto"/>
            <w:bottom w:val="none" w:sz="0" w:space="0" w:color="auto"/>
            <w:right w:val="none" w:sz="0" w:space="0" w:color="auto"/>
          </w:divBdr>
        </w:div>
        <w:div w:id="1828546814">
          <w:marLeft w:val="480"/>
          <w:marRight w:val="0"/>
          <w:marTop w:val="0"/>
          <w:marBottom w:val="0"/>
          <w:divBdr>
            <w:top w:val="none" w:sz="0" w:space="0" w:color="auto"/>
            <w:left w:val="none" w:sz="0" w:space="0" w:color="auto"/>
            <w:bottom w:val="none" w:sz="0" w:space="0" w:color="auto"/>
            <w:right w:val="none" w:sz="0" w:space="0" w:color="auto"/>
          </w:divBdr>
        </w:div>
        <w:div w:id="1945918855">
          <w:marLeft w:val="480"/>
          <w:marRight w:val="0"/>
          <w:marTop w:val="0"/>
          <w:marBottom w:val="0"/>
          <w:divBdr>
            <w:top w:val="none" w:sz="0" w:space="0" w:color="auto"/>
            <w:left w:val="none" w:sz="0" w:space="0" w:color="auto"/>
            <w:bottom w:val="none" w:sz="0" w:space="0" w:color="auto"/>
            <w:right w:val="none" w:sz="0" w:space="0" w:color="auto"/>
          </w:divBdr>
        </w:div>
        <w:div w:id="781189583">
          <w:marLeft w:val="480"/>
          <w:marRight w:val="0"/>
          <w:marTop w:val="0"/>
          <w:marBottom w:val="0"/>
          <w:divBdr>
            <w:top w:val="none" w:sz="0" w:space="0" w:color="auto"/>
            <w:left w:val="none" w:sz="0" w:space="0" w:color="auto"/>
            <w:bottom w:val="none" w:sz="0" w:space="0" w:color="auto"/>
            <w:right w:val="none" w:sz="0" w:space="0" w:color="auto"/>
          </w:divBdr>
        </w:div>
        <w:div w:id="2031563130">
          <w:marLeft w:val="480"/>
          <w:marRight w:val="0"/>
          <w:marTop w:val="0"/>
          <w:marBottom w:val="0"/>
          <w:divBdr>
            <w:top w:val="none" w:sz="0" w:space="0" w:color="auto"/>
            <w:left w:val="none" w:sz="0" w:space="0" w:color="auto"/>
            <w:bottom w:val="none" w:sz="0" w:space="0" w:color="auto"/>
            <w:right w:val="none" w:sz="0" w:space="0" w:color="auto"/>
          </w:divBdr>
        </w:div>
        <w:div w:id="766577615">
          <w:marLeft w:val="480"/>
          <w:marRight w:val="0"/>
          <w:marTop w:val="0"/>
          <w:marBottom w:val="0"/>
          <w:divBdr>
            <w:top w:val="none" w:sz="0" w:space="0" w:color="auto"/>
            <w:left w:val="none" w:sz="0" w:space="0" w:color="auto"/>
            <w:bottom w:val="none" w:sz="0" w:space="0" w:color="auto"/>
            <w:right w:val="none" w:sz="0" w:space="0" w:color="auto"/>
          </w:divBdr>
        </w:div>
        <w:div w:id="112598353">
          <w:marLeft w:val="480"/>
          <w:marRight w:val="0"/>
          <w:marTop w:val="0"/>
          <w:marBottom w:val="0"/>
          <w:divBdr>
            <w:top w:val="none" w:sz="0" w:space="0" w:color="auto"/>
            <w:left w:val="none" w:sz="0" w:space="0" w:color="auto"/>
            <w:bottom w:val="none" w:sz="0" w:space="0" w:color="auto"/>
            <w:right w:val="none" w:sz="0" w:space="0" w:color="auto"/>
          </w:divBdr>
        </w:div>
        <w:div w:id="1153373935">
          <w:marLeft w:val="480"/>
          <w:marRight w:val="0"/>
          <w:marTop w:val="0"/>
          <w:marBottom w:val="0"/>
          <w:divBdr>
            <w:top w:val="none" w:sz="0" w:space="0" w:color="auto"/>
            <w:left w:val="none" w:sz="0" w:space="0" w:color="auto"/>
            <w:bottom w:val="none" w:sz="0" w:space="0" w:color="auto"/>
            <w:right w:val="none" w:sz="0" w:space="0" w:color="auto"/>
          </w:divBdr>
        </w:div>
        <w:div w:id="1301110831">
          <w:marLeft w:val="480"/>
          <w:marRight w:val="0"/>
          <w:marTop w:val="0"/>
          <w:marBottom w:val="0"/>
          <w:divBdr>
            <w:top w:val="none" w:sz="0" w:space="0" w:color="auto"/>
            <w:left w:val="none" w:sz="0" w:space="0" w:color="auto"/>
            <w:bottom w:val="none" w:sz="0" w:space="0" w:color="auto"/>
            <w:right w:val="none" w:sz="0" w:space="0" w:color="auto"/>
          </w:divBdr>
        </w:div>
        <w:div w:id="504517701">
          <w:marLeft w:val="480"/>
          <w:marRight w:val="0"/>
          <w:marTop w:val="0"/>
          <w:marBottom w:val="0"/>
          <w:divBdr>
            <w:top w:val="none" w:sz="0" w:space="0" w:color="auto"/>
            <w:left w:val="none" w:sz="0" w:space="0" w:color="auto"/>
            <w:bottom w:val="none" w:sz="0" w:space="0" w:color="auto"/>
            <w:right w:val="none" w:sz="0" w:space="0" w:color="auto"/>
          </w:divBdr>
        </w:div>
        <w:div w:id="21636187">
          <w:marLeft w:val="480"/>
          <w:marRight w:val="0"/>
          <w:marTop w:val="0"/>
          <w:marBottom w:val="0"/>
          <w:divBdr>
            <w:top w:val="none" w:sz="0" w:space="0" w:color="auto"/>
            <w:left w:val="none" w:sz="0" w:space="0" w:color="auto"/>
            <w:bottom w:val="none" w:sz="0" w:space="0" w:color="auto"/>
            <w:right w:val="none" w:sz="0" w:space="0" w:color="auto"/>
          </w:divBdr>
        </w:div>
        <w:div w:id="1089542963">
          <w:marLeft w:val="480"/>
          <w:marRight w:val="0"/>
          <w:marTop w:val="0"/>
          <w:marBottom w:val="0"/>
          <w:divBdr>
            <w:top w:val="none" w:sz="0" w:space="0" w:color="auto"/>
            <w:left w:val="none" w:sz="0" w:space="0" w:color="auto"/>
            <w:bottom w:val="none" w:sz="0" w:space="0" w:color="auto"/>
            <w:right w:val="none" w:sz="0" w:space="0" w:color="auto"/>
          </w:divBdr>
        </w:div>
        <w:div w:id="148447613">
          <w:marLeft w:val="480"/>
          <w:marRight w:val="0"/>
          <w:marTop w:val="0"/>
          <w:marBottom w:val="0"/>
          <w:divBdr>
            <w:top w:val="none" w:sz="0" w:space="0" w:color="auto"/>
            <w:left w:val="none" w:sz="0" w:space="0" w:color="auto"/>
            <w:bottom w:val="none" w:sz="0" w:space="0" w:color="auto"/>
            <w:right w:val="none" w:sz="0" w:space="0" w:color="auto"/>
          </w:divBdr>
        </w:div>
        <w:div w:id="1317151584">
          <w:marLeft w:val="480"/>
          <w:marRight w:val="0"/>
          <w:marTop w:val="0"/>
          <w:marBottom w:val="0"/>
          <w:divBdr>
            <w:top w:val="none" w:sz="0" w:space="0" w:color="auto"/>
            <w:left w:val="none" w:sz="0" w:space="0" w:color="auto"/>
            <w:bottom w:val="none" w:sz="0" w:space="0" w:color="auto"/>
            <w:right w:val="none" w:sz="0" w:space="0" w:color="auto"/>
          </w:divBdr>
        </w:div>
        <w:div w:id="772749097">
          <w:marLeft w:val="480"/>
          <w:marRight w:val="0"/>
          <w:marTop w:val="0"/>
          <w:marBottom w:val="0"/>
          <w:divBdr>
            <w:top w:val="none" w:sz="0" w:space="0" w:color="auto"/>
            <w:left w:val="none" w:sz="0" w:space="0" w:color="auto"/>
            <w:bottom w:val="none" w:sz="0" w:space="0" w:color="auto"/>
            <w:right w:val="none" w:sz="0" w:space="0" w:color="auto"/>
          </w:divBdr>
        </w:div>
        <w:div w:id="1019938493">
          <w:marLeft w:val="480"/>
          <w:marRight w:val="0"/>
          <w:marTop w:val="0"/>
          <w:marBottom w:val="0"/>
          <w:divBdr>
            <w:top w:val="none" w:sz="0" w:space="0" w:color="auto"/>
            <w:left w:val="none" w:sz="0" w:space="0" w:color="auto"/>
            <w:bottom w:val="none" w:sz="0" w:space="0" w:color="auto"/>
            <w:right w:val="none" w:sz="0" w:space="0" w:color="auto"/>
          </w:divBdr>
        </w:div>
        <w:div w:id="146481713">
          <w:marLeft w:val="480"/>
          <w:marRight w:val="0"/>
          <w:marTop w:val="0"/>
          <w:marBottom w:val="0"/>
          <w:divBdr>
            <w:top w:val="none" w:sz="0" w:space="0" w:color="auto"/>
            <w:left w:val="none" w:sz="0" w:space="0" w:color="auto"/>
            <w:bottom w:val="none" w:sz="0" w:space="0" w:color="auto"/>
            <w:right w:val="none" w:sz="0" w:space="0" w:color="auto"/>
          </w:divBdr>
        </w:div>
        <w:div w:id="945043239">
          <w:marLeft w:val="480"/>
          <w:marRight w:val="0"/>
          <w:marTop w:val="0"/>
          <w:marBottom w:val="0"/>
          <w:divBdr>
            <w:top w:val="none" w:sz="0" w:space="0" w:color="auto"/>
            <w:left w:val="none" w:sz="0" w:space="0" w:color="auto"/>
            <w:bottom w:val="none" w:sz="0" w:space="0" w:color="auto"/>
            <w:right w:val="none" w:sz="0" w:space="0" w:color="auto"/>
          </w:divBdr>
        </w:div>
        <w:div w:id="1891766935">
          <w:marLeft w:val="480"/>
          <w:marRight w:val="0"/>
          <w:marTop w:val="0"/>
          <w:marBottom w:val="0"/>
          <w:divBdr>
            <w:top w:val="none" w:sz="0" w:space="0" w:color="auto"/>
            <w:left w:val="none" w:sz="0" w:space="0" w:color="auto"/>
            <w:bottom w:val="none" w:sz="0" w:space="0" w:color="auto"/>
            <w:right w:val="none" w:sz="0" w:space="0" w:color="auto"/>
          </w:divBdr>
        </w:div>
        <w:div w:id="660279821">
          <w:marLeft w:val="480"/>
          <w:marRight w:val="0"/>
          <w:marTop w:val="0"/>
          <w:marBottom w:val="0"/>
          <w:divBdr>
            <w:top w:val="none" w:sz="0" w:space="0" w:color="auto"/>
            <w:left w:val="none" w:sz="0" w:space="0" w:color="auto"/>
            <w:bottom w:val="none" w:sz="0" w:space="0" w:color="auto"/>
            <w:right w:val="none" w:sz="0" w:space="0" w:color="auto"/>
          </w:divBdr>
        </w:div>
        <w:div w:id="2083066338">
          <w:marLeft w:val="480"/>
          <w:marRight w:val="0"/>
          <w:marTop w:val="0"/>
          <w:marBottom w:val="0"/>
          <w:divBdr>
            <w:top w:val="none" w:sz="0" w:space="0" w:color="auto"/>
            <w:left w:val="none" w:sz="0" w:space="0" w:color="auto"/>
            <w:bottom w:val="none" w:sz="0" w:space="0" w:color="auto"/>
            <w:right w:val="none" w:sz="0" w:space="0" w:color="auto"/>
          </w:divBdr>
        </w:div>
        <w:div w:id="496727905">
          <w:marLeft w:val="480"/>
          <w:marRight w:val="0"/>
          <w:marTop w:val="0"/>
          <w:marBottom w:val="0"/>
          <w:divBdr>
            <w:top w:val="none" w:sz="0" w:space="0" w:color="auto"/>
            <w:left w:val="none" w:sz="0" w:space="0" w:color="auto"/>
            <w:bottom w:val="none" w:sz="0" w:space="0" w:color="auto"/>
            <w:right w:val="none" w:sz="0" w:space="0" w:color="auto"/>
          </w:divBdr>
        </w:div>
        <w:div w:id="1576088425">
          <w:marLeft w:val="480"/>
          <w:marRight w:val="0"/>
          <w:marTop w:val="0"/>
          <w:marBottom w:val="0"/>
          <w:divBdr>
            <w:top w:val="none" w:sz="0" w:space="0" w:color="auto"/>
            <w:left w:val="none" w:sz="0" w:space="0" w:color="auto"/>
            <w:bottom w:val="none" w:sz="0" w:space="0" w:color="auto"/>
            <w:right w:val="none" w:sz="0" w:space="0" w:color="auto"/>
          </w:divBdr>
        </w:div>
        <w:div w:id="1316840009">
          <w:marLeft w:val="480"/>
          <w:marRight w:val="0"/>
          <w:marTop w:val="0"/>
          <w:marBottom w:val="0"/>
          <w:divBdr>
            <w:top w:val="none" w:sz="0" w:space="0" w:color="auto"/>
            <w:left w:val="none" w:sz="0" w:space="0" w:color="auto"/>
            <w:bottom w:val="none" w:sz="0" w:space="0" w:color="auto"/>
            <w:right w:val="none" w:sz="0" w:space="0" w:color="auto"/>
          </w:divBdr>
        </w:div>
        <w:div w:id="819151200">
          <w:marLeft w:val="480"/>
          <w:marRight w:val="0"/>
          <w:marTop w:val="0"/>
          <w:marBottom w:val="0"/>
          <w:divBdr>
            <w:top w:val="none" w:sz="0" w:space="0" w:color="auto"/>
            <w:left w:val="none" w:sz="0" w:space="0" w:color="auto"/>
            <w:bottom w:val="none" w:sz="0" w:space="0" w:color="auto"/>
            <w:right w:val="none" w:sz="0" w:space="0" w:color="auto"/>
          </w:divBdr>
        </w:div>
        <w:div w:id="181671776">
          <w:marLeft w:val="480"/>
          <w:marRight w:val="0"/>
          <w:marTop w:val="0"/>
          <w:marBottom w:val="0"/>
          <w:divBdr>
            <w:top w:val="none" w:sz="0" w:space="0" w:color="auto"/>
            <w:left w:val="none" w:sz="0" w:space="0" w:color="auto"/>
            <w:bottom w:val="none" w:sz="0" w:space="0" w:color="auto"/>
            <w:right w:val="none" w:sz="0" w:space="0" w:color="auto"/>
          </w:divBdr>
        </w:div>
        <w:div w:id="1399131468">
          <w:marLeft w:val="480"/>
          <w:marRight w:val="0"/>
          <w:marTop w:val="0"/>
          <w:marBottom w:val="0"/>
          <w:divBdr>
            <w:top w:val="none" w:sz="0" w:space="0" w:color="auto"/>
            <w:left w:val="none" w:sz="0" w:space="0" w:color="auto"/>
            <w:bottom w:val="none" w:sz="0" w:space="0" w:color="auto"/>
            <w:right w:val="none" w:sz="0" w:space="0" w:color="auto"/>
          </w:divBdr>
        </w:div>
        <w:div w:id="884023476">
          <w:marLeft w:val="480"/>
          <w:marRight w:val="0"/>
          <w:marTop w:val="0"/>
          <w:marBottom w:val="0"/>
          <w:divBdr>
            <w:top w:val="none" w:sz="0" w:space="0" w:color="auto"/>
            <w:left w:val="none" w:sz="0" w:space="0" w:color="auto"/>
            <w:bottom w:val="none" w:sz="0" w:space="0" w:color="auto"/>
            <w:right w:val="none" w:sz="0" w:space="0" w:color="auto"/>
          </w:divBdr>
        </w:div>
        <w:div w:id="888614826">
          <w:marLeft w:val="480"/>
          <w:marRight w:val="0"/>
          <w:marTop w:val="0"/>
          <w:marBottom w:val="0"/>
          <w:divBdr>
            <w:top w:val="none" w:sz="0" w:space="0" w:color="auto"/>
            <w:left w:val="none" w:sz="0" w:space="0" w:color="auto"/>
            <w:bottom w:val="none" w:sz="0" w:space="0" w:color="auto"/>
            <w:right w:val="none" w:sz="0" w:space="0" w:color="auto"/>
          </w:divBdr>
        </w:div>
        <w:div w:id="626160663">
          <w:marLeft w:val="480"/>
          <w:marRight w:val="0"/>
          <w:marTop w:val="0"/>
          <w:marBottom w:val="0"/>
          <w:divBdr>
            <w:top w:val="none" w:sz="0" w:space="0" w:color="auto"/>
            <w:left w:val="none" w:sz="0" w:space="0" w:color="auto"/>
            <w:bottom w:val="none" w:sz="0" w:space="0" w:color="auto"/>
            <w:right w:val="none" w:sz="0" w:space="0" w:color="auto"/>
          </w:divBdr>
        </w:div>
      </w:divsChild>
    </w:div>
    <w:div w:id="884295231">
      <w:bodyDiv w:val="1"/>
      <w:marLeft w:val="0"/>
      <w:marRight w:val="0"/>
      <w:marTop w:val="0"/>
      <w:marBottom w:val="0"/>
      <w:divBdr>
        <w:top w:val="none" w:sz="0" w:space="0" w:color="auto"/>
        <w:left w:val="none" w:sz="0" w:space="0" w:color="auto"/>
        <w:bottom w:val="none" w:sz="0" w:space="0" w:color="auto"/>
        <w:right w:val="none" w:sz="0" w:space="0" w:color="auto"/>
      </w:divBdr>
    </w:div>
    <w:div w:id="884566203">
      <w:bodyDiv w:val="1"/>
      <w:marLeft w:val="0"/>
      <w:marRight w:val="0"/>
      <w:marTop w:val="0"/>
      <w:marBottom w:val="0"/>
      <w:divBdr>
        <w:top w:val="none" w:sz="0" w:space="0" w:color="auto"/>
        <w:left w:val="none" w:sz="0" w:space="0" w:color="auto"/>
        <w:bottom w:val="none" w:sz="0" w:space="0" w:color="auto"/>
        <w:right w:val="none" w:sz="0" w:space="0" w:color="auto"/>
      </w:divBdr>
    </w:div>
    <w:div w:id="894850863">
      <w:bodyDiv w:val="1"/>
      <w:marLeft w:val="0"/>
      <w:marRight w:val="0"/>
      <w:marTop w:val="0"/>
      <w:marBottom w:val="0"/>
      <w:divBdr>
        <w:top w:val="none" w:sz="0" w:space="0" w:color="auto"/>
        <w:left w:val="none" w:sz="0" w:space="0" w:color="auto"/>
        <w:bottom w:val="none" w:sz="0" w:space="0" w:color="auto"/>
        <w:right w:val="none" w:sz="0" w:space="0" w:color="auto"/>
      </w:divBdr>
      <w:divsChild>
        <w:div w:id="613294334">
          <w:marLeft w:val="480"/>
          <w:marRight w:val="0"/>
          <w:marTop w:val="0"/>
          <w:marBottom w:val="0"/>
          <w:divBdr>
            <w:top w:val="none" w:sz="0" w:space="0" w:color="auto"/>
            <w:left w:val="none" w:sz="0" w:space="0" w:color="auto"/>
            <w:bottom w:val="none" w:sz="0" w:space="0" w:color="auto"/>
            <w:right w:val="none" w:sz="0" w:space="0" w:color="auto"/>
          </w:divBdr>
        </w:div>
        <w:div w:id="1255432315">
          <w:marLeft w:val="480"/>
          <w:marRight w:val="0"/>
          <w:marTop w:val="0"/>
          <w:marBottom w:val="0"/>
          <w:divBdr>
            <w:top w:val="none" w:sz="0" w:space="0" w:color="auto"/>
            <w:left w:val="none" w:sz="0" w:space="0" w:color="auto"/>
            <w:bottom w:val="none" w:sz="0" w:space="0" w:color="auto"/>
            <w:right w:val="none" w:sz="0" w:space="0" w:color="auto"/>
          </w:divBdr>
        </w:div>
        <w:div w:id="74284804">
          <w:marLeft w:val="480"/>
          <w:marRight w:val="0"/>
          <w:marTop w:val="0"/>
          <w:marBottom w:val="0"/>
          <w:divBdr>
            <w:top w:val="none" w:sz="0" w:space="0" w:color="auto"/>
            <w:left w:val="none" w:sz="0" w:space="0" w:color="auto"/>
            <w:bottom w:val="none" w:sz="0" w:space="0" w:color="auto"/>
            <w:right w:val="none" w:sz="0" w:space="0" w:color="auto"/>
          </w:divBdr>
        </w:div>
        <w:div w:id="1918860653">
          <w:marLeft w:val="480"/>
          <w:marRight w:val="0"/>
          <w:marTop w:val="0"/>
          <w:marBottom w:val="0"/>
          <w:divBdr>
            <w:top w:val="none" w:sz="0" w:space="0" w:color="auto"/>
            <w:left w:val="none" w:sz="0" w:space="0" w:color="auto"/>
            <w:bottom w:val="none" w:sz="0" w:space="0" w:color="auto"/>
            <w:right w:val="none" w:sz="0" w:space="0" w:color="auto"/>
          </w:divBdr>
        </w:div>
        <w:div w:id="1680353174">
          <w:marLeft w:val="480"/>
          <w:marRight w:val="0"/>
          <w:marTop w:val="0"/>
          <w:marBottom w:val="0"/>
          <w:divBdr>
            <w:top w:val="none" w:sz="0" w:space="0" w:color="auto"/>
            <w:left w:val="none" w:sz="0" w:space="0" w:color="auto"/>
            <w:bottom w:val="none" w:sz="0" w:space="0" w:color="auto"/>
            <w:right w:val="none" w:sz="0" w:space="0" w:color="auto"/>
          </w:divBdr>
        </w:div>
        <w:div w:id="970939391">
          <w:marLeft w:val="480"/>
          <w:marRight w:val="0"/>
          <w:marTop w:val="0"/>
          <w:marBottom w:val="0"/>
          <w:divBdr>
            <w:top w:val="none" w:sz="0" w:space="0" w:color="auto"/>
            <w:left w:val="none" w:sz="0" w:space="0" w:color="auto"/>
            <w:bottom w:val="none" w:sz="0" w:space="0" w:color="auto"/>
            <w:right w:val="none" w:sz="0" w:space="0" w:color="auto"/>
          </w:divBdr>
        </w:div>
        <w:div w:id="1626043650">
          <w:marLeft w:val="480"/>
          <w:marRight w:val="0"/>
          <w:marTop w:val="0"/>
          <w:marBottom w:val="0"/>
          <w:divBdr>
            <w:top w:val="none" w:sz="0" w:space="0" w:color="auto"/>
            <w:left w:val="none" w:sz="0" w:space="0" w:color="auto"/>
            <w:bottom w:val="none" w:sz="0" w:space="0" w:color="auto"/>
            <w:right w:val="none" w:sz="0" w:space="0" w:color="auto"/>
          </w:divBdr>
        </w:div>
        <w:div w:id="2020618040">
          <w:marLeft w:val="480"/>
          <w:marRight w:val="0"/>
          <w:marTop w:val="0"/>
          <w:marBottom w:val="0"/>
          <w:divBdr>
            <w:top w:val="none" w:sz="0" w:space="0" w:color="auto"/>
            <w:left w:val="none" w:sz="0" w:space="0" w:color="auto"/>
            <w:bottom w:val="none" w:sz="0" w:space="0" w:color="auto"/>
            <w:right w:val="none" w:sz="0" w:space="0" w:color="auto"/>
          </w:divBdr>
        </w:div>
        <w:div w:id="409279032">
          <w:marLeft w:val="480"/>
          <w:marRight w:val="0"/>
          <w:marTop w:val="0"/>
          <w:marBottom w:val="0"/>
          <w:divBdr>
            <w:top w:val="none" w:sz="0" w:space="0" w:color="auto"/>
            <w:left w:val="none" w:sz="0" w:space="0" w:color="auto"/>
            <w:bottom w:val="none" w:sz="0" w:space="0" w:color="auto"/>
            <w:right w:val="none" w:sz="0" w:space="0" w:color="auto"/>
          </w:divBdr>
        </w:div>
        <w:div w:id="1801338081">
          <w:marLeft w:val="480"/>
          <w:marRight w:val="0"/>
          <w:marTop w:val="0"/>
          <w:marBottom w:val="0"/>
          <w:divBdr>
            <w:top w:val="none" w:sz="0" w:space="0" w:color="auto"/>
            <w:left w:val="none" w:sz="0" w:space="0" w:color="auto"/>
            <w:bottom w:val="none" w:sz="0" w:space="0" w:color="auto"/>
            <w:right w:val="none" w:sz="0" w:space="0" w:color="auto"/>
          </w:divBdr>
        </w:div>
        <w:div w:id="235632127">
          <w:marLeft w:val="480"/>
          <w:marRight w:val="0"/>
          <w:marTop w:val="0"/>
          <w:marBottom w:val="0"/>
          <w:divBdr>
            <w:top w:val="none" w:sz="0" w:space="0" w:color="auto"/>
            <w:left w:val="none" w:sz="0" w:space="0" w:color="auto"/>
            <w:bottom w:val="none" w:sz="0" w:space="0" w:color="auto"/>
            <w:right w:val="none" w:sz="0" w:space="0" w:color="auto"/>
          </w:divBdr>
        </w:div>
        <w:div w:id="1427312937">
          <w:marLeft w:val="480"/>
          <w:marRight w:val="0"/>
          <w:marTop w:val="0"/>
          <w:marBottom w:val="0"/>
          <w:divBdr>
            <w:top w:val="none" w:sz="0" w:space="0" w:color="auto"/>
            <w:left w:val="none" w:sz="0" w:space="0" w:color="auto"/>
            <w:bottom w:val="none" w:sz="0" w:space="0" w:color="auto"/>
            <w:right w:val="none" w:sz="0" w:space="0" w:color="auto"/>
          </w:divBdr>
        </w:div>
        <w:div w:id="1551843962">
          <w:marLeft w:val="480"/>
          <w:marRight w:val="0"/>
          <w:marTop w:val="0"/>
          <w:marBottom w:val="0"/>
          <w:divBdr>
            <w:top w:val="none" w:sz="0" w:space="0" w:color="auto"/>
            <w:left w:val="none" w:sz="0" w:space="0" w:color="auto"/>
            <w:bottom w:val="none" w:sz="0" w:space="0" w:color="auto"/>
            <w:right w:val="none" w:sz="0" w:space="0" w:color="auto"/>
          </w:divBdr>
        </w:div>
        <w:div w:id="1467773882">
          <w:marLeft w:val="480"/>
          <w:marRight w:val="0"/>
          <w:marTop w:val="0"/>
          <w:marBottom w:val="0"/>
          <w:divBdr>
            <w:top w:val="none" w:sz="0" w:space="0" w:color="auto"/>
            <w:left w:val="none" w:sz="0" w:space="0" w:color="auto"/>
            <w:bottom w:val="none" w:sz="0" w:space="0" w:color="auto"/>
            <w:right w:val="none" w:sz="0" w:space="0" w:color="auto"/>
          </w:divBdr>
        </w:div>
        <w:div w:id="1091196626">
          <w:marLeft w:val="480"/>
          <w:marRight w:val="0"/>
          <w:marTop w:val="0"/>
          <w:marBottom w:val="0"/>
          <w:divBdr>
            <w:top w:val="none" w:sz="0" w:space="0" w:color="auto"/>
            <w:left w:val="none" w:sz="0" w:space="0" w:color="auto"/>
            <w:bottom w:val="none" w:sz="0" w:space="0" w:color="auto"/>
            <w:right w:val="none" w:sz="0" w:space="0" w:color="auto"/>
          </w:divBdr>
        </w:div>
        <w:div w:id="1532109820">
          <w:marLeft w:val="480"/>
          <w:marRight w:val="0"/>
          <w:marTop w:val="0"/>
          <w:marBottom w:val="0"/>
          <w:divBdr>
            <w:top w:val="none" w:sz="0" w:space="0" w:color="auto"/>
            <w:left w:val="none" w:sz="0" w:space="0" w:color="auto"/>
            <w:bottom w:val="none" w:sz="0" w:space="0" w:color="auto"/>
            <w:right w:val="none" w:sz="0" w:space="0" w:color="auto"/>
          </w:divBdr>
        </w:div>
        <w:div w:id="461273615">
          <w:marLeft w:val="480"/>
          <w:marRight w:val="0"/>
          <w:marTop w:val="0"/>
          <w:marBottom w:val="0"/>
          <w:divBdr>
            <w:top w:val="none" w:sz="0" w:space="0" w:color="auto"/>
            <w:left w:val="none" w:sz="0" w:space="0" w:color="auto"/>
            <w:bottom w:val="none" w:sz="0" w:space="0" w:color="auto"/>
            <w:right w:val="none" w:sz="0" w:space="0" w:color="auto"/>
          </w:divBdr>
        </w:div>
        <w:div w:id="991636460">
          <w:marLeft w:val="480"/>
          <w:marRight w:val="0"/>
          <w:marTop w:val="0"/>
          <w:marBottom w:val="0"/>
          <w:divBdr>
            <w:top w:val="none" w:sz="0" w:space="0" w:color="auto"/>
            <w:left w:val="none" w:sz="0" w:space="0" w:color="auto"/>
            <w:bottom w:val="none" w:sz="0" w:space="0" w:color="auto"/>
            <w:right w:val="none" w:sz="0" w:space="0" w:color="auto"/>
          </w:divBdr>
        </w:div>
        <w:div w:id="559483796">
          <w:marLeft w:val="480"/>
          <w:marRight w:val="0"/>
          <w:marTop w:val="0"/>
          <w:marBottom w:val="0"/>
          <w:divBdr>
            <w:top w:val="none" w:sz="0" w:space="0" w:color="auto"/>
            <w:left w:val="none" w:sz="0" w:space="0" w:color="auto"/>
            <w:bottom w:val="none" w:sz="0" w:space="0" w:color="auto"/>
            <w:right w:val="none" w:sz="0" w:space="0" w:color="auto"/>
          </w:divBdr>
        </w:div>
        <w:div w:id="1003970900">
          <w:marLeft w:val="480"/>
          <w:marRight w:val="0"/>
          <w:marTop w:val="0"/>
          <w:marBottom w:val="0"/>
          <w:divBdr>
            <w:top w:val="none" w:sz="0" w:space="0" w:color="auto"/>
            <w:left w:val="none" w:sz="0" w:space="0" w:color="auto"/>
            <w:bottom w:val="none" w:sz="0" w:space="0" w:color="auto"/>
            <w:right w:val="none" w:sz="0" w:space="0" w:color="auto"/>
          </w:divBdr>
        </w:div>
        <w:div w:id="20908229">
          <w:marLeft w:val="480"/>
          <w:marRight w:val="0"/>
          <w:marTop w:val="0"/>
          <w:marBottom w:val="0"/>
          <w:divBdr>
            <w:top w:val="none" w:sz="0" w:space="0" w:color="auto"/>
            <w:left w:val="none" w:sz="0" w:space="0" w:color="auto"/>
            <w:bottom w:val="none" w:sz="0" w:space="0" w:color="auto"/>
            <w:right w:val="none" w:sz="0" w:space="0" w:color="auto"/>
          </w:divBdr>
        </w:div>
        <w:div w:id="2032102385">
          <w:marLeft w:val="480"/>
          <w:marRight w:val="0"/>
          <w:marTop w:val="0"/>
          <w:marBottom w:val="0"/>
          <w:divBdr>
            <w:top w:val="none" w:sz="0" w:space="0" w:color="auto"/>
            <w:left w:val="none" w:sz="0" w:space="0" w:color="auto"/>
            <w:bottom w:val="none" w:sz="0" w:space="0" w:color="auto"/>
            <w:right w:val="none" w:sz="0" w:space="0" w:color="auto"/>
          </w:divBdr>
        </w:div>
        <w:div w:id="459302968">
          <w:marLeft w:val="480"/>
          <w:marRight w:val="0"/>
          <w:marTop w:val="0"/>
          <w:marBottom w:val="0"/>
          <w:divBdr>
            <w:top w:val="none" w:sz="0" w:space="0" w:color="auto"/>
            <w:left w:val="none" w:sz="0" w:space="0" w:color="auto"/>
            <w:bottom w:val="none" w:sz="0" w:space="0" w:color="auto"/>
            <w:right w:val="none" w:sz="0" w:space="0" w:color="auto"/>
          </w:divBdr>
        </w:div>
        <w:div w:id="1245190468">
          <w:marLeft w:val="480"/>
          <w:marRight w:val="0"/>
          <w:marTop w:val="0"/>
          <w:marBottom w:val="0"/>
          <w:divBdr>
            <w:top w:val="none" w:sz="0" w:space="0" w:color="auto"/>
            <w:left w:val="none" w:sz="0" w:space="0" w:color="auto"/>
            <w:bottom w:val="none" w:sz="0" w:space="0" w:color="auto"/>
            <w:right w:val="none" w:sz="0" w:space="0" w:color="auto"/>
          </w:divBdr>
        </w:div>
        <w:div w:id="1191799259">
          <w:marLeft w:val="480"/>
          <w:marRight w:val="0"/>
          <w:marTop w:val="0"/>
          <w:marBottom w:val="0"/>
          <w:divBdr>
            <w:top w:val="none" w:sz="0" w:space="0" w:color="auto"/>
            <w:left w:val="none" w:sz="0" w:space="0" w:color="auto"/>
            <w:bottom w:val="none" w:sz="0" w:space="0" w:color="auto"/>
            <w:right w:val="none" w:sz="0" w:space="0" w:color="auto"/>
          </w:divBdr>
        </w:div>
        <w:div w:id="634792661">
          <w:marLeft w:val="480"/>
          <w:marRight w:val="0"/>
          <w:marTop w:val="0"/>
          <w:marBottom w:val="0"/>
          <w:divBdr>
            <w:top w:val="none" w:sz="0" w:space="0" w:color="auto"/>
            <w:left w:val="none" w:sz="0" w:space="0" w:color="auto"/>
            <w:bottom w:val="none" w:sz="0" w:space="0" w:color="auto"/>
            <w:right w:val="none" w:sz="0" w:space="0" w:color="auto"/>
          </w:divBdr>
        </w:div>
        <w:div w:id="859587600">
          <w:marLeft w:val="480"/>
          <w:marRight w:val="0"/>
          <w:marTop w:val="0"/>
          <w:marBottom w:val="0"/>
          <w:divBdr>
            <w:top w:val="none" w:sz="0" w:space="0" w:color="auto"/>
            <w:left w:val="none" w:sz="0" w:space="0" w:color="auto"/>
            <w:bottom w:val="none" w:sz="0" w:space="0" w:color="auto"/>
            <w:right w:val="none" w:sz="0" w:space="0" w:color="auto"/>
          </w:divBdr>
        </w:div>
        <w:div w:id="635337297">
          <w:marLeft w:val="480"/>
          <w:marRight w:val="0"/>
          <w:marTop w:val="0"/>
          <w:marBottom w:val="0"/>
          <w:divBdr>
            <w:top w:val="none" w:sz="0" w:space="0" w:color="auto"/>
            <w:left w:val="none" w:sz="0" w:space="0" w:color="auto"/>
            <w:bottom w:val="none" w:sz="0" w:space="0" w:color="auto"/>
            <w:right w:val="none" w:sz="0" w:space="0" w:color="auto"/>
          </w:divBdr>
        </w:div>
        <w:div w:id="251663558">
          <w:marLeft w:val="480"/>
          <w:marRight w:val="0"/>
          <w:marTop w:val="0"/>
          <w:marBottom w:val="0"/>
          <w:divBdr>
            <w:top w:val="none" w:sz="0" w:space="0" w:color="auto"/>
            <w:left w:val="none" w:sz="0" w:space="0" w:color="auto"/>
            <w:bottom w:val="none" w:sz="0" w:space="0" w:color="auto"/>
            <w:right w:val="none" w:sz="0" w:space="0" w:color="auto"/>
          </w:divBdr>
        </w:div>
        <w:div w:id="2081713433">
          <w:marLeft w:val="480"/>
          <w:marRight w:val="0"/>
          <w:marTop w:val="0"/>
          <w:marBottom w:val="0"/>
          <w:divBdr>
            <w:top w:val="none" w:sz="0" w:space="0" w:color="auto"/>
            <w:left w:val="none" w:sz="0" w:space="0" w:color="auto"/>
            <w:bottom w:val="none" w:sz="0" w:space="0" w:color="auto"/>
            <w:right w:val="none" w:sz="0" w:space="0" w:color="auto"/>
          </w:divBdr>
        </w:div>
        <w:div w:id="250941782">
          <w:marLeft w:val="480"/>
          <w:marRight w:val="0"/>
          <w:marTop w:val="0"/>
          <w:marBottom w:val="0"/>
          <w:divBdr>
            <w:top w:val="none" w:sz="0" w:space="0" w:color="auto"/>
            <w:left w:val="none" w:sz="0" w:space="0" w:color="auto"/>
            <w:bottom w:val="none" w:sz="0" w:space="0" w:color="auto"/>
            <w:right w:val="none" w:sz="0" w:space="0" w:color="auto"/>
          </w:divBdr>
        </w:div>
        <w:div w:id="559825160">
          <w:marLeft w:val="480"/>
          <w:marRight w:val="0"/>
          <w:marTop w:val="0"/>
          <w:marBottom w:val="0"/>
          <w:divBdr>
            <w:top w:val="none" w:sz="0" w:space="0" w:color="auto"/>
            <w:left w:val="none" w:sz="0" w:space="0" w:color="auto"/>
            <w:bottom w:val="none" w:sz="0" w:space="0" w:color="auto"/>
            <w:right w:val="none" w:sz="0" w:space="0" w:color="auto"/>
          </w:divBdr>
        </w:div>
        <w:div w:id="1726638803">
          <w:marLeft w:val="480"/>
          <w:marRight w:val="0"/>
          <w:marTop w:val="0"/>
          <w:marBottom w:val="0"/>
          <w:divBdr>
            <w:top w:val="none" w:sz="0" w:space="0" w:color="auto"/>
            <w:left w:val="none" w:sz="0" w:space="0" w:color="auto"/>
            <w:bottom w:val="none" w:sz="0" w:space="0" w:color="auto"/>
            <w:right w:val="none" w:sz="0" w:space="0" w:color="auto"/>
          </w:divBdr>
        </w:div>
        <w:div w:id="968820590">
          <w:marLeft w:val="480"/>
          <w:marRight w:val="0"/>
          <w:marTop w:val="0"/>
          <w:marBottom w:val="0"/>
          <w:divBdr>
            <w:top w:val="none" w:sz="0" w:space="0" w:color="auto"/>
            <w:left w:val="none" w:sz="0" w:space="0" w:color="auto"/>
            <w:bottom w:val="none" w:sz="0" w:space="0" w:color="auto"/>
            <w:right w:val="none" w:sz="0" w:space="0" w:color="auto"/>
          </w:divBdr>
        </w:div>
        <w:div w:id="12146195">
          <w:marLeft w:val="480"/>
          <w:marRight w:val="0"/>
          <w:marTop w:val="0"/>
          <w:marBottom w:val="0"/>
          <w:divBdr>
            <w:top w:val="none" w:sz="0" w:space="0" w:color="auto"/>
            <w:left w:val="none" w:sz="0" w:space="0" w:color="auto"/>
            <w:bottom w:val="none" w:sz="0" w:space="0" w:color="auto"/>
            <w:right w:val="none" w:sz="0" w:space="0" w:color="auto"/>
          </w:divBdr>
        </w:div>
      </w:divsChild>
    </w:div>
    <w:div w:id="897977578">
      <w:bodyDiv w:val="1"/>
      <w:marLeft w:val="0"/>
      <w:marRight w:val="0"/>
      <w:marTop w:val="0"/>
      <w:marBottom w:val="0"/>
      <w:divBdr>
        <w:top w:val="none" w:sz="0" w:space="0" w:color="auto"/>
        <w:left w:val="none" w:sz="0" w:space="0" w:color="auto"/>
        <w:bottom w:val="none" w:sz="0" w:space="0" w:color="auto"/>
        <w:right w:val="none" w:sz="0" w:space="0" w:color="auto"/>
      </w:divBdr>
    </w:div>
    <w:div w:id="919994731">
      <w:bodyDiv w:val="1"/>
      <w:marLeft w:val="0"/>
      <w:marRight w:val="0"/>
      <w:marTop w:val="0"/>
      <w:marBottom w:val="0"/>
      <w:divBdr>
        <w:top w:val="none" w:sz="0" w:space="0" w:color="auto"/>
        <w:left w:val="none" w:sz="0" w:space="0" w:color="auto"/>
        <w:bottom w:val="none" w:sz="0" w:space="0" w:color="auto"/>
        <w:right w:val="none" w:sz="0" w:space="0" w:color="auto"/>
      </w:divBdr>
    </w:div>
    <w:div w:id="924341530">
      <w:bodyDiv w:val="1"/>
      <w:marLeft w:val="0"/>
      <w:marRight w:val="0"/>
      <w:marTop w:val="0"/>
      <w:marBottom w:val="0"/>
      <w:divBdr>
        <w:top w:val="none" w:sz="0" w:space="0" w:color="auto"/>
        <w:left w:val="none" w:sz="0" w:space="0" w:color="auto"/>
        <w:bottom w:val="none" w:sz="0" w:space="0" w:color="auto"/>
        <w:right w:val="none" w:sz="0" w:space="0" w:color="auto"/>
      </w:divBdr>
    </w:div>
    <w:div w:id="943146904">
      <w:bodyDiv w:val="1"/>
      <w:marLeft w:val="0"/>
      <w:marRight w:val="0"/>
      <w:marTop w:val="0"/>
      <w:marBottom w:val="0"/>
      <w:divBdr>
        <w:top w:val="none" w:sz="0" w:space="0" w:color="auto"/>
        <w:left w:val="none" w:sz="0" w:space="0" w:color="auto"/>
        <w:bottom w:val="none" w:sz="0" w:space="0" w:color="auto"/>
        <w:right w:val="none" w:sz="0" w:space="0" w:color="auto"/>
      </w:divBdr>
    </w:div>
    <w:div w:id="964040442">
      <w:bodyDiv w:val="1"/>
      <w:marLeft w:val="0"/>
      <w:marRight w:val="0"/>
      <w:marTop w:val="0"/>
      <w:marBottom w:val="0"/>
      <w:divBdr>
        <w:top w:val="none" w:sz="0" w:space="0" w:color="auto"/>
        <w:left w:val="none" w:sz="0" w:space="0" w:color="auto"/>
        <w:bottom w:val="none" w:sz="0" w:space="0" w:color="auto"/>
        <w:right w:val="none" w:sz="0" w:space="0" w:color="auto"/>
      </w:divBdr>
    </w:div>
    <w:div w:id="966473150">
      <w:bodyDiv w:val="1"/>
      <w:marLeft w:val="0"/>
      <w:marRight w:val="0"/>
      <w:marTop w:val="0"/>
      <w:marBottom w:val="0"/>
      <w:divBdr>
        <w:top w:val="none" w:sz="0" w:space="0" w:color="auto"/>
        <w:left w:val="none" w:sz="0" w:space="0" w:color="auto"/>
        <w:bottom w:val="none" w:sz="0" w:space="0" w:color="auto"/>
        <w:right w:val="none" w:sz="0" w:space="0" w:color="auto"/>
      </w:divBdr>
    </w:div>
    <w:div w:id="970011785">
      <w:bodyDiv w:val="1"/>
      <w:marLeft w:val="0"/>
      <w:marRight w:val="0"/>
      <w:marTop w:val="0"/>
      <w:marBottom w:val="0"/>
      <w:divBdr>
        <w:top w:val="none" w:sz="0" w:space="0" w:color="auto"/>
        <w:left w:val="none" w:sz="0" w:space="0" w:color="auto"/>
        <w:bottom w:val="none" w:sz="0" w:space="0" w:color="auto"/>
        <w:right w:val="none" w:sz="0" w:space="0" w:color="auto"/>
      </w:divBdr>
    </w:div>
    <w:div w:id="977612866">
      <w:bodyDiv w:val="1"/>
      <w:marLeft w:val="0"/>
      <w:marRight w:val="0"/>
      <w:marTop w:val="0"/>
      <w:marBottom w:val="0"/>
      <w:divBdr>
        <w:top w:val="none" w:sz="0" w:space="0" w:color="auto"/>
        <w:left w:val="none" w:sz="0" w:space="0" w:color="auto"/>
        <w:bottom w:val="none" w:sz="0" w:space="0" w:color="auto"/>
        <w:right w:val="none" w:sz="0" w:space="0" w:color="auto"/>
      </w:divBdr>
    </w:div>
    <w:div w:id="978806415">
      <w:bodyDiv w:val="1"/>
      <w:marLeft w:val="0"/>
      <w:marRight w:val="0"/>
      <w:marTop w:val="0"/>
      <w:marBottom w:val="0"/>
      <w:divBdr>
        <w:top w:val="none" w:sz="0" w:space="0" w:color="auto"/>
        <w:left w:val="none" w:sz="0" w:space="0" w:color="auto"/>
        <w:bottom w:val="none" w:sz="0" w:space="0" w:color="auto"/>
        <w:right w:val="none" w:sz="0" w:space="0" w:color="auto"/>
      </w:divBdr>
    </w:div>
    <w:div w:id="991519739">
      <w:bodyDiv w:val="1"/>
      <w:marLeft w:val="0"/>
      <w:marRight w:val="0"/>
      <w:marTop w:val="0"/>
      <w:marBottom w:val="0"/>
      <w:divBdr>
        <w:top w:val="none" w:sz="0" w:space="0" w:color="auto"/>
        <w:left w:val="none" w:sz="0" w:space="0" w:color="auto"/>
        <w:bottom w:val="none" w:sz="0" w:space="0" w:color="auto"/>
        <w:right w:val="none" w:sz="0" w:space="0" w:color="auto"/>
      </w:divBdr>
    </w:div>
    <w:div w:id="992636473">
      <w:bodyDiv w:val="1"/>
      <w:marLeft w:val="0"/>
      <w:marRight w:val="0"/>
      <w:marTop w:val="0"/>
      <w:marBottom w:val="0"/>
      <w:divBdr>
        <w:top w:val="none" w:sz="0" w:space="0" w:color="auto"/>
        <w:left w:val="none" w:sz="0" w:space="0" w:color="auto"/>
        <w:bottom w:val="none" w:sz="0" w:space="0" w:color="auto"/>
        <w:right w:val="none" w:sz="0" w:space="0" w:color="auto"/>
      </w:divBdr>
    </w:div>
    <w:div w:id="1001008123">
      <w:bodyDiv w:val="1"/>
      <w:marLeft w:val="0"/>
      <w:marRight w:val="0"/>
      <w:marTop w:val="0"/>
      <w:marBottom w:val="0"/>
      <w:divBdr>
        <w:top w:val="none" w:sz="0" w:space="0" w:color="auto"/>
        <w:left w:val="none" w:sz="0" w:space="0" w:color="auto"/>
        <w:bottom w:val="none" w:sz="0" w:space="0" w:color="auto"/>
        <w:right w:val="none" w:sz="0" w:space="0" w:color="auto"/>
      </w:divBdr>
    </w:div>
    <w:div w:id="1004356816">
      <w:bodyDiv w:val="1"/>
      <w:marLeft w:val="0"/>
      <w:marRight w:val="0"/>
      <w:marTop w:val="0"/>
      <w:marBottom w:val="0"/>
      <w:divBdr>
        <w:top w:val="none" w:sz="0" w:space="0" w:color="auto"/>
        <w:left w:val="none" w:sz="0" w:space="0" w:color="auto"/>
        <w:bottom w:val="none" w:sz="0" w:space="0" w:color="auto"/>
        <w:right w:val="none" w:sz="0" w:space="0" w:color="auto"/>
      </w:divBdr>
    </w:div>
    <w:div w:id="1008630121">
      <w:bodyDiv w:val="1"/>
      <w:marLeft w:val="0"/>
      <w:marRight w:val="0"/>
      <w:marTop w:val="0"/>
      <w:marBottom w:val="0"/>
      <w:divBdr>
        <w:top w:val="none" w:sz="0" w:space="0" w:color="auto"/>
        <w:left w:val="none" w:sz="0" w:space="0" w:color="auto"/>
        <w:bottom w:val="none" w:sz="0" w:space="0" w:color="auto"/>
        <w:right w:val="none" w:sz="0" w:space="0" w:color="auto"/>
      </w:divBdr>
    </w:div>
    <w:div w:id="1009403892">
      <w:bodyDiv w:val="1"/>
      <w:marLeft w:val="0"/>
      <w:marRight w:val="0"/>
      <w:marTop w:val="0"/>
      <w:marBottom w:val="0"/>
      <w:divBdr>
        <w:top w:val="none" w:sz="0" w:space="0" w:color="auto"/>
        <w:left w:val="none" w:sz="0" w:space="0" w:color="auto"/>
        <w:bottom w:val="none" w:sz="0" w:space="0" w:color="auto"/>
        <w:right w:val="none" w:sz="0" w:space="0" w:color="auto"/>
      </w:divBdr>
    </w:div>
    <w:div w:id="1009714972">
      <w:bodyDiv w:val="1"/>
      <w:marLeft w:val="0"/>
      <w:marRight w:val="0"/>
      <w:marTop w:val="0"/>
      <w:marBottom w:val="0"/>
      <w:divBdr>
        <w:top w:val="none" w:sz="0" w:space="0" w:color="auto"/>
        <w:left w:val="none" w:sz="0" w:space="0" w:color="auto"/>
        <w:bottom w:val="none" w:sz="0" w:space="0" w:color="auto"/>
        <w:right w:val="none" w:sz="0" w:space="0" w:color="auto"/>
      </w:divBdr>
    </w:div>
    <w:div w:id="1016275724">
      <w:bodyDiv w:val="1"/>
      <w:marLeft w:val="0"/>
      <w:marRight w:val="0"/>
      <w:marTop w:val="0"/>
      <w:marBottom w:val="0"/>
      <w:divBdr>
        <w:top w:val="none" w:sz="0" w:space="0" w:color="auto"/>
        <w:left w:val="none" w:sz="0" w:space="0" w:color="auto"/>
        <w:bottom w:val="none" w:sz="0" w:space="0" w:color="auto"/>
        <w:right w:val="none" w:sz="0" w:space="0" w:color="auto"/>
      </w:divBdr>
    </w:div>
    <w:div w:id="1035303949">
      <w:bodyDiv w:val="1"/>
      <w:marLeft w:val="0"/>
      <w:marRight w:val="0"/>
      <w:marTop w:val="0"/>
      <w:marBottom w:val="0"/>
      <w:divBdr>
        <w:top w:val="none" w:sz="0" w:space="0" w:color="auto"/>
        <w:left w:val="none" w:sz="0" w:space="0" w:color="auto"/>
        <w:bottom w:val="none" w:sz="0" w:space="0" w:color="auto"/>
        <w:right w:val="none" w:sz="0" w:space="0" w:color="auto"/>
      </w:divBdr>
    </w:div>
    <w:div w:id="1046641514">
      <w:bodyDiv w:val="1"/>
      <w:marLeft w:val="0"/>
      <w:marRight w:val="0"/>
      <w:marTop w:val="0"/>
      <w:marBottom w:val="0"/>
      <w:divBdr>
        <w:top w:val="none" w:sz="0" w:space="0" w:color="auto"/>
        <w:left w:val="none" w:sz="0" w:space="0" w:color="auto"/>
        <w:bottom w:val="none" w:sz="0" w:space="0" w:color="auto"/>
        <w:right w:val="none" w:sz="0" w:space="0" w:color="auto"/>
      </w:divBdr>
      <w:divsChild>
        <w:div w:id="1687705379">
          <w:marLeft w:val="480"/>
          <w:marRight w:val="0"/>
          <w:marTop w:val="0"/>
          <w:marBottom w:val="0"/>
          <w:divBdr>
            <w:top w:val="none" w:sz="0" w:space="0" w:color="auto"/>
            <w:left w:val="none" w:sz="0" w:space="0" w:color="auto"/>
            <w:bottom w:val="none" w:sz="0" w:space="0" w:color="auto"/>
            <w:right w:val="none" w:sz="0" w:space="0" w:color="auto"/>
          </w:divBdr>
        </w:div>
        <w:div w:id="20014734">
          <w:marLeft w:val="480"/>
          <w:marRight w:val="0"/>
          <w:marTop w:val="0"/>
          <w:marBottom w:val="0"/>
          <w:divBdr>
            <w:top w:val="none" w:sz="0" w:space="0" w:color="auto"/>
            <w:left w:val="none" w:sz="0" w:space="0" w:color="auto"/>
            <w:bottom w:val="none" w:sz="0" w:space="0" w:color="auto"/>
            <w:right w:val="none" w:sz="0" w:space="0" w:color="auto"/>
          </w:divBdr>
        </w:div>
        <w:div w:id="1938169093">
          <w:marLeft w:val="480"/>
          <w:marRight w:val="0"/>
          <w:marTop w:val="0"/>
          <w:marBottom w:val="0"/>
          <w:divBdr>
            <w:top w:val="none" w:sz="0" w:space="0" w:color="auto"/>
            <w:left w:val="none" w:sz="0" w:space="0" w:color="auto"/>
            <w:bottom w:val="none" w:sz="0" w:space="0" w:color="auto"/>
            <w:right w:val="none" w:sz="0" w:space="0" w:color="auto"/>
          </w:divBdr>
        </w:div>
        <w:div w:id="1707288889">
          <w:marLeft w:val="480"/>
          <w:marRight w:val="0"/>
          <w:marTop w:val="0"/>
          <w:marBottom w:val="0"/>
          <w:divBdr>
            <w:top w:val="none" w:sz="0" w:space="0" w:color="auto"/>
            <w:left w:val="none" w:sz="0" w:space="0" w:color="auto"/>
            <w:bottom w:val="none" w:sz="0" w:space="0" w:color="auto"/>
            <w:right w:val="none" w:sz="0" w:space="0" w:color="auto"/>
          </w:divBdr>
        </w:div>
        <w:div w:id="1922832690">
          <w:marLeft w:val="480"/>
          <w:marRight w:val="0"/>
          <w:marTop w:val="0"/>
          <w:marBottom w:val="0"/>
          <w:divBdr>
            <w:top w:val="none" w:sz="0" w:space="0" w:color="auto"/>
            <w:left w:val="none" w:sz="0" w:space="0" w:color="auto"/>
            <w:bottom w:val="none" w:sz="0" w:space="0" w:color="auto"/>
            <w:right w:val="none" w:sz="0" w:space="0" w:color="auto"/>
          </w:divBdr>
        </w:div>
        <w:div w:id="550191049">
          <w:marLeft w:val="480"/>
          <w:marRight w:val="0"/>
          <w:marTop w:val="0"/>
          <w:marBottom w:val="0"/>
          <w:divBdr>
            <w:top w:val="none" w:sz="0" w:space="0" w:color="auto"/>
            <w:left w:val="none" w:sz="0" w:space="0" w:color="auto"/>
            <w:bottom w:val="none" w:sz="0" w:space="0" w:color="auto"/>
            <w:right w:val="none" w:sz="0" w:space="0" w:color="auto"/>
          </w:divBdr>
        </w:div>
        <w:div w:id="493186636">
          <w:marLeft w:val="480"/>
          <w:marRight w:val="0"/>
          <w:marTop w:val="0"/>
          <w:marBottom w:val="0"/>
          <w:divBdr>
            <w:top w:val="none" w:sz="0" w:space="0" w:color="auto"/>
            <w:left w:val="none" w:sz="0" w:space="0" w:color="auto"/>
            <w:bottom w:val="none" w:sz="0" w:space="0" w:color="auto"/>
            <w:right w:val="none" w:sz="0" w:space="0" w:color="auto"/>
          </w:divBdr>
        </w:div>
        <w:div w:id="19288093">
          <w:marLeft w:val="480"/>
          <w:marRight w:val="0"/>
          <w:marTop w:val="0"/>
          <w:marBottom w:val="0"/>
          <w:divBdr>
            <w:top w:val="none" w:sz="0" w:space="0" w:color="auto"/>
            <w:left w:val="none" w:sz="0" w:space="0" w:color="auto"/>
            <w:bottom w:val="none" w:sz="0" w:space="0" w:color="auto"/>
            <w:right w:val="none" w:sz="0" w:space="0" w:color="auto"/>
          </w:divBdr>
        </w:div>
        <w:div w:id="307826817">
          <w:marLeft w:val="480"/>
          <w:marRight w:val="0"/>
          <w:marTop w:val="0"/>
          <w:marBottom w:val="0"/>
          <w:divBdr>
            <w:top w:val="none" w:sz="0" w:space="0" w:color="auto"/>
            <w:left w:val="none" w:sz="0" w:space="0" w:color="auto"/>
            <w:bottom w:val="none" w:sz="0" w:space="0" w:color="auto"/>
            <w:right w:val="none" w:sz="0" w:space="0" w:color="auto"/>
          </w:divBdr>
        </w:div>
        <w:div w:id="941035744">
          <w:marLeft w:val="480"/>
          <w:marRight w:val="0"/>
          <w:marTop w:val="0"/>
          <w:marBottom w:val="0"/>
          <w:divBdr>
            <w:top w:val="none" w:sz="0" w:space="0" w:color="auto"/>
            <w:left w:val="none" w:sz="0" w:space="0" w:color="auto"/>
            <w:bottom w:val="none" w:sz="0" w:space="0" w:color="auto"/>
            <w:right w:val="none" w:sz="0" w:space="0" w:color="auto"/>
          </w:divBdr>
        </w:div>
        <w:div w:id="1814450073">
          <w:marLeft w:val="480"/>
          <w:marRight w:val="0"/>
          <w:marTop w:val="0"/>
          <w:marBottom w:val="0"/>
          <w:divBdr>
            <w:top w:val="none" w:sz="0" w:space="0" w:color="auto"/>
            <w:left w:val="none" w:sz="0" w:space="0" w:color="auto"/>
            <w:bottom w:val="none" w:sz="0" w:space="0" w:color="auto"/>
            <w:right w:val="none" w:sz="0" w:space="0" w:color="auto"/>
          </w:divBdr>
        </w:div>
        <w:div w:id="1098672115">
          <w:marLeft w:val="480"/>
          <w:marRight w:val="0"/>
          <w:marTop w:val="0"/>
          <w:marBottom w:val="0"/>
          <w:divBdr>
            <w:top w:val="none" w:sz="0" w:space="0" w:color="auto"/>
            <w:left w:val="none" w:sz="0" w:space="0" w:color="auto"/>
            <w:bottom w:val="none" w:sz="0" w:space="0" w:color="auto"/>
            <w:right w:val="none" w:sz="0" w:space="0" w:color="auto"/>
          </w:divBdr>
        </w:div>
        <w:div w:id="1796867363">
          <w:marLeft w:val="480"/>
          <w:marRight w:val="0"/>
          <w:marTop w:val="0"/>
          <w:marBottom w:val="0"/>
          <w:divBdr>
            <w:top w:val="none" w:sz="0" w:space="0" w:color="auto"/>
            <w:left w:val="none" w:sz="0" w:space="0" w:color="auto"/>
            <w:bottom w:val="none" w:sz="0" w:space="0" w:color="auto"/>
            <w:right w:val="none" w:sz="0" w:space="0" w:color="auto"/>
          </w:divBdr>
        </w:div>
        <w:div w:id="106824461">
          <w:marLeft w:val="480"/>
          <w:marRight w:val="0"/>
          <w:marTop w:val="0"/>
          <w:marBottom w:val="0"/>
          <w:divBdr>
            <w:top w:val="none" w:sz="0" w:space="0" w:color="auto"/>
            <w:left w:val="none" w:sz="0" w:space="0" w:color="auto"/>
            <w:bottom w:val="none" w:sz="0" w:space="0" w:color="auto"/>
            <w:right w:val="none" w:sz="0" w:space="0" w:color="auto"/>
          </w:divBdr>
        </w:div>
        <w:div w:id="182059989">
          <w:marLeft w:val="480"/>
          <w:marRight w:val="0"/>
          <w:marTop w:val="0"/>
          <w:marBottom w:val="0"/>
          <w:divBdr>
            <w:top w:val="none" w:sz="0" w:space="0" w:color="auto"/>
            <w:left w:val="none" w:sz="0" w:space="0" w:color="auto"/>
            <w:bottom w:val="none" w:sz="0" w:space="0" w:color="auto"/>
            <w:right w:val="none" w:sz="0" w:space="0" w:color="auto"/>
          </w:divBdr>
        </w:div>
        <w:div w:id="60449582">
          <w:marLeft w:val="480"/>
          <w:marRight w:val="0"/>
          <w:marTop w:val="0"/>
          <w:marBottom w:val="0"/>
          <w:divBdr>
            <w:top w:val="none" w:sz="0" w:space="0" w:color="auto"/>
            <w:left w:val="none" w:sz="0" w:space="0" w:color="auto"/>
            <w:bottom w:val="none" w:sz="0" w:space="0" w:color="auto"/>
            <w:right w:val="none" w:sz="0" w:space="0" w:color="auto"/>
          </w:divBdr>
        </w:div>
        <w:div w:id="1893689276">
          <w:marLeft w:val="480"/>
          <w:marRight w:val="0"/>
          <w:marTop w:val="0"/>
          <w:marBottom w:val="0"/>
          <w:divBdr>
            <w:top w:val="none" w:sz="0" w:space="0" w:color="auto"/>
            <w:left w:val="none" w:sz="0" w:space="0" w:color="auto"/>
            <w:bottom w:val="none" w:sz="0" w:space="0" w:color="auto"/>
            <w:right w:val="none" w:sz="0" w:space="0" w:color="auto"/>
          </w:divBdr>
        </w:div>
        <w:div w:id="1050302642">
          <w:marLeft w:val="480"/>
          <w:marRight w:val="0"/>
          <w:marTop w:val="0"/>
          <w:marBottom w:val="0"/>
          <w:divBdr>
            <w:top w:val="none" w:sz="0" w:space="0" w:color="auto"/>
            <w:left w:val="none" w:sz="0" w:space="0" w:color="auto"/>
            <w:bottom w:val="none" w:sz="0" w:space="0" w:color="auto"/>
            <w:right w:val="none" w:sz="0" w:space="0" w:color="auto"/>
          </w:divBdr>
        </w:div>
        <w:div w:id="1107191203">
          <w:marLeft w:val="480"/>
          <w:marRight w:val="0"/>
          <w:marTop w:val="0"/>
          <w:marBottom w:val="0"/>
          <w:divBdr>
            <w:top w:val="none" w:sz="0" w:space="0" w:color="auto"/>
            <w:left w:val="none" w:sz="0" w:space="0" w:color="auto"/>
            <w:bottom w:val="none" w:sz="0" w:space="0" w:color="auto"/>
            <w:right w:val="none" w:sz="0" w:space="0" w:color="auto"/>
          </w:divBdr>
        </w:div>
        <w:div w:id="1146553254">
          <w:marLeft w:val="480"/>
          <w:marRight w:val="0"/>
          <w:marTop w:val="0"/>
          <w:marBottom w:val="0"/>
          <w:divBdr>
            <w:top w:val="none" w:sz="0" w:space="0" w:color="auto"/>
            <w:left w:val="none" w:sz="0" w:space="0" w:color="auto"/>
            <w:bottom w:val="none" w:sz="0" w:space="0" w:color="auto"/>
            <w:right w:val="none" w:sz="0" w:space="0" w:color="auto"/>
          </w:divBdr>
        </w:div>
        <w:div w:id="2121953146">
          <w:marLeft w:val="480"/>
          <w:marRight w:val="0"/>
          <w:marTop w:val="0"/>
          <w:marBottom w:val="0"/>
          <w:divBdr>
            <w:top w:val="none" w:sz="0" w:space="0" w:color="auto"/>
            <w:left w:val="none" w:sz="0" w:space="0" w:color="auto"/>
            <w:bottom w:val="none" w:sz="0" w:space="0" w:color="auto"/>
            <w:right w:val="none" w:sz="0" w:space="0" w:color="auto"/>
          </w:divBdr>
        </w:div>
        <w:div w:id="1426267155">
          <w:marLeft w:val="480"/>
          <w:marRight w:val="0"/>
          <w:marTop w:val="0"/>
          <w:marBottom w:val="0"/>
          <w:divBdr>
            <w:top w:val="none" w:sz="0" w:space="0" w:color="auto"/>
            <w:left w:val="none" w:sz="0" w:space="0" w:color="auto"/>
            <w:bottom w:val="none" w:sz="0" w:space="0" w:color="auto"/>
            <w:right w:val="none" w:sz="0" w:space="0" w:color="auto"/>
          </w:divBdr>
        </w:div>
        <w:div w:id="139885424">
          <w:marLeft w:val="480"/>
          <w:marRight w:val="0"/>
          <w:marTop w:val="0"/>
          <w:marBottom w:val="0"/>
          <w:divBdr>
            <w:top w:val="none" w:sz="0" w:space="0" w:color="auto"/>
            <w:left w:val="none" w:sz="0" w:space="0" w:color="auto"/>
            <w:bottom w:val="none" w:sz="0" w:space="0" w:color="auto"/>
            <w:right w:val="none" w:sz="0" w:space="0" w:color="auto"/>
          </w:divBdr>
        </w:div>
        <w:div w:id="735393175">
          <w:marLeft w:val="480"/>
          <w:marRight w:val="0"/>
          <w:marTop w:val="0"/>
          <w:marBottom w:val="0"/>
          <w:divBdr>
            <w:top w:val="none" w:sz="0" w:space="0" w:color="auto"/>
            <w:left w:val="none" w:sz="0" w:space="0" w:color="auto"/>
            <w:bottom w:val="none" w:sz="0" w:space="0" w:color="auto"/>
            <w:right w:val="none" w:sz="0" w:space="0" w:color="auto"/>
          </w:divBdr>
        </w:div>
        <w:div w:id="1752433203">
          <w:marLeft w:val="480"/>
          <w:marRight w:val="0"/>
          <w:marTop w:val="0"/>
          <w:marBottom w:val="0"/>
          <w:divBdr>
            <w:top w:val="none" w:sz="0" w:space="0" w:color="auto"/>
            <w:left w:val="none" w:sz="0" w:space="0" w:color="auto"/>
            <w:bottom w:val="none" w:sz="0" w:space="0" w:color="auto"/>
            <w:right w:val="none" w:sz="0" w:space="0" w:color="auto"/>
          </w:divBdr>
        </w:div>
        <w:div w:id="1592160493">
          <w:marLeft w:val="480"/>
          <w:marRight w:val="0"/>
          <w:marTop w:val="0"/>
          <w:marBottom w:val="0"/>
          <w:divBdr>
            <w:top w:val="none" w:sz="0" w:space="0" w:color="auto"/>
            <w:left w:val="none" w:sz="0" w:space="0" w:color="auto"/>
            <w:bottom w:val="none" w:sz="0" w:space="0" w:color="auto"/>
            <w:right w:val="none" w:sz="0" w:space="0" w:color="auto"/>
          </w:divBdr>
        </w:div>
        <w:div w:id="1650865458">
          <w:marLeft w:val="480"/>
          <w:marRight w:val="0"/>
          <w:marTop w:val="0"/>
          <w:marBottom w:val="0"/>
          <w:divBdr>
            <w:top w:val="none" w:sz="0" w:space="0" w:color="auto"/>
            <w:left w:val="none" w:sz="0" w:space="0" w:color="auto"/>
            <w:bottom w:val="none" w:sz="0" w:space="0" w:color="auto"/>
            <w:right w:val="none" w:sz="0" w:space="0" w:color="auto"/>
          </w:divBdr>
        </w:div>
        <w:div w:id="1307395667">
          <w:marLeft w:val="480"/>
          <w:marRight w:val="0"/>
          <w:marTop w:val="0"/>
          <w:marBottom w:val="0"/>
          <w:divBdr>
            <w:top w:val="none" w:sz="0" w:space="0" w:color="auto"/>
            <w:left w:val="none" w:sz="0" w:space="0" w:color="auto"/>
            <w:bottom w:val="none" w:sz="0" w:space="0" w:color="auto"/>
            <w:right w:val="none" w:sz="0" w:space="0" w:color="auto"/>
          </w:divBdr>
        </w:div>
        <w:div w:id="1963684933">
          <w:marLeft w:val="480"/>
          <w:marRight w:val="0"/>
          <w:marTop w:val="0"/>
          <w:marBottom w:val="0"/>
          <w:divBdr>
            <w:top w:val="none" w:sz="0" w:space="0" w:color="auto"/>
            <w:left w:val="none" w:sz="0" w:space="0" w:color="auto"/>
            <w:bottom w:val="none" w:sz="0" w:space="0" w:color="auto"/>
            <w:right w:val="none" w:sz="0" w:space="0" w:color="auto"/>
          </w:divBdr>
        </w:div>
        <w:div w:id="797913828">
          <w:marLeft w:val="480"/>
          <w:marRight w:val="0"/>
          <w:marTop w:val="0"/>
          <w:marBottom w:val="0"/>
          <w:divBdr>
            <w:top w:val="none" w:sz="0" w:space="0" w:color="auto"/>
            <w:left w:val="none" w:sz="0" w:space="0" w:color="auto"/>
            <w:bottom w:val="none" w:sz="0" w:space="0" w:color="auto"/>
            <w:right w:val="none" w:sz="0" w:space="0" w:color="auto"/>
          </w:divBdr>
        </w:div>
        <w:div w:id="1829175351">
          <w:marLeft w:val="480"/>
          <w:marRight w:val="0"/>
          <w:marTop w:val="0"/>
          <w:marBottom w:val="0"/>
          <w:divBdr>
            <w:top w:val="none" w:sz="0" w:space="0" w:color="auto"/>
            <w:left w:val="none" w:sz="0" w:space="0" w:color="auto"/>
            <w:bottom w:val="none" w:sz="0" w:space="0" w:color="auto"/>
            <w:right w:val="none" w:sz="0" w:space="0" w:color="auto"/>
          </w:divBdr>
        </w:div>
        <w:div w:id="1237591593">
          <w:marLeft w:val="480"/>
          <w:marRight w:val="0"/>
          <w:marTop w:val="0"/>
          <w:marBottom w:val="0"/>
          <w:divBdr>
            <w:top w:val="none" w:sz="0" w:space="0" w:color="auto"/>
            <w:left w:val="none" w:sz="0" w:space="0" w:color="auto"/>
            <w:bottom w:val="none" w:sz="0" w:space="0" w:color="auto"/>
            <w:right w:val="none" w:sz="0" w:space="0" w:color="auto"/>
          </w:divBdr>
        </w:div>
        <w:div w:id="2093162324">
          <w:marLeft w:val="480"/>
          <w:marRight w:val="0"/>
          <w:marTop w:val="0"/>
          <w:marBottom w:val="0"/>
          <w:divBdr>
            <w:top w:val="none" w:sz="0" w:space="0" w:color="auto"/>
            <w:left w:val="none" w:sz="0" w:space="0" w:color="auto"/>
            <w:bottom w:val="none" w:sz="0" w:space="0" w:color="auto"/>
            <w:right w:val="none" w:sz="0" w:space="0" w:color="auto"/>
          </w:divBdr>
        </w:div>
        <w:div w:id="1738236711">
          <w:marLeft w:val="480"/>
          <w:marRight w:val="0"/>
          <w:marTop w:val="0"/>
          <w:marBottom w:val="0"/>
          <w:divBdr>
            <w:top w:val="none" w:sz="0" w:space="0" w:color="auto"/>
            <w:left w:val="none" w:sz="0" w:space="0" w:color="auto"/>
            <w:bottom w:val="none" w:sz="0" w:space="0" w:color="auto"/>
            <w:right w:val="none" w:sz="0" w:space="0" w:color="auto"/>
          </w:divBdr>
        </w:div>
        <w:div w:id="1717655426">
          <w:marLeft w:val="480"/>
          <w:marRight w:val="0"/>
          <w:marTop w:val="0"/>
          <w:marBottom w:val="0"/>
          <w:divBdr>
            <w:top w:val="none" w:sz="0" w:space="0" w:color="auto"/>
            <w:left w:val="none" w:sz="0" w:space="0" w:color="auto"/>
            <w:bottom w:val="none" w:sz="0" w:space="0" w:color="auto"/>
            <w:right w:val="none" w:sz="0" w:space="0" w:color="auto"/>
          </w:divBdr>
        </w:div>
      </w:divsChild>
    </w:div>
    <w:div w:id="1047724538">
      <w:bodyDiv w:val="1"/>
      <w:marLeft w:val="0"/>
      <w:marRight w:val="0"/>
      <w:marTop w:val="0"/>
      <w:marBottom w:val="0"/>
      <w:divBdr>
        <w:top w:val="none" w:sz="0" w:space="0" w:color="auto"/>
        <w:left w:val="none" w:sz="0" w:space="0" w:color="auto"/>
        <w:bottom w:val="none" w:sz="0" w:space="0" w:color="auto"/>
        <w:right w:val="none" w:sz="0" w:space="0" w:color="auto"/>
      </w:divBdr>
    </w:div>
    <w:div w:id="1047725052">
      <w:bodyDiv w:val="1"/>
      <w:marLeft w:val="0"/>
      <w:marRight w:val="0"/>
      <w:marTop w:val="0"/>
      <w:marBottom w:val="0"/>
      <w:divBdr>
        <w:top w:val="none" w:sz="0" w:space="0" w:color="auto"/>
        <w:left w:val="none" w:sz="0" w:space="0" w:color="auto"/>
        <w:bottom w:val="none" w:sz="0" w:space="0" w:color="auto"/>
        <w:right w:val="none" w:sz="0" w:space="0" w:color="auto"/>
      </w:divBdr>
    </w:div>
    <w:div w:id="1048996697">
      <w:bodyDiv w:val="1"/>
      <w:marLeft w:val="0"/>
      <w:marRight w:val="0"/>
      <w:marTop w:val="0"/>
      <w:marBottom w:val="0"/>
      <w:divBdr>
        <w:top w:val="none" w:sz="0" w:space="0" w:color="auto"/>
        <w:left w:val="none" w:sz="0" w:space="0" w:color="auto"/>
        <w:bottom w:val="none" w:sz="0" w:space="0" w:color="auto"/>
        <w:right w:val="none" w:sz="0" w:space="0" w:color="auto"/>
      </w:divBdr>
    </w:div>
    <w:div w:id="1058238728">
      <w:bodyDiv w:val="1"/>
      <w:marLeft w:val="0"/>
      <w:marRight w:val="0"/>
      <w:marTop w:val="0"/>
      <w:marBottom w:val="0"/>
      <w:divBdr>
        <w:top w:val="none" w:sz="0" w:space="0" w:color="auto"/>
        <w:left w:val="none" w:sz="0" w:space="0" w:color="auto"/>
        <w:bottom w:val="none" w:sz="0" w:space="0" w:color="auto"/>
        <w:right w:val="none" w:sz="0" w:space="0" w:color="auto"/>
      </w:divBdr>
    </w:div>
    <w:div w:id="1059205506">
      <w:bodyDiv w:val="1"/>
      <w:marLeft w:val="0"/>
      <w:marRight w:val="0"/>
      <w:marTop w:val="0"/>
      <w:marBottom w:val="0"/>
      <w:divBdr>
        <w:top w:val="none" w:sz="0" w:space="0" w:color="auto"/>
        <w:left w:val="none" w:sz="0" w:space="0" w:color="auto"/>
        <w:bottom w:val="none" w:sz="0" w:space="0" w:color="auto"/>
        <w:right w:val="none" w:sz="0" w:space="0" w:color="auto"/>
      </w:divBdr>
    </w:div>
    <w:div w:id="1061757336">
      <w:bodyDiv w:val="1"/>
      <w:marLeft w:val="0"/>
      <w:marRight w:val="0"/>
      <w:marTop w:val="0"/>
      <w:marBottom w:val="0"/>
      <w:divBdr>
        <w:top w:val="none" w:sz="0" w:space="0" w:color="auto"/>
        <w:left w:val="none" w:sz="0" w:space="0" w:color="auto"/>
        <w:bottom w:val="none" w:sz="0" w:space="0" w:color="auto"/>
        <w:right w:val="none" w:sz="0" w:space="0" w:color="auto"/>
      </w:divBdr>
    </w:div>
    <w:div w:id="1075592233">
      <w:bodyDiv w:val="1"/>
      <w:marLeft w:val="0"/>
      <w:marRight w:val="0"/>
      <w:marTop w:val="0"/>
      <w:marBottom w:val="0"/>
      <w:divBdr>
        <w:top w:val="none" w:sz="0" w:space="0" w:color="auto"/>
        <w:left w:val="none" w:sz="0" w:space="0" w:color="auto"/>
        <w:bottom w:val="none" w:sz="0" w:space="0" w:color="auto"/>
        <w:right w:val="none" w:sz="0" w:space="0" w:color="auto"/>
      </w:divBdr>
    </w:div>
    <w:div w:id="1101339420">
      <w:bodyDiv w:val="1"/>
      <w:marLeft w:val="0"/>
      <w:marRight w:val="0"/>
      <w:marTop w:val="0"/>
      <w:marBottom w:val="0"/>
      <w:divBdr>
        <w:top w:val="none" w:sz="0" w:space="0" w:color="auto"/>
        <w:left w:val="none" w:sz="0" w:space="0" w:color="auto"/>
        <w:bottom w:val="none" w:sz="0" w:space="0" w:color="auto"/>
        <w:right w:val="none" w:sz="0" w:space="0" w:color="auto"/>
      </w:divBdr>
    </w:div>
    <w:div w:id="1102146554">
      <w:bodyDiv w:val="1"/>
      <w:marLeft w:val="0"/>
      <w:marRight w:val="0"/>
      <w:marTop w:val="0"/>
      <w:marBottom w:val="0"/>
      <w:divBdr>
        <w:top w:val="none" w:sz="0" w:space="0" w:color="auto"/>
        <w:left w:val="none" w:sz="0" w:space="0" w:color="auto"/>
        <w:bottom w:val="none" w:sz="0" w:space="0" w:color="auto"/>
        <w:right w:val="none" w:sz="0" w:space="0" w:color="auto"/>
      </w:divBdr>
    </w:div>
    <w:div w:id="1107429231">
      <w:bodyDiv w:val="1"/>
      <w:marLeft w:val="0"/>
      <w:marRight w:val="0"/>
      <w:marTop w:val="0"/>
      <w:marBottom w:val="0"/>
      <w:divBdr>
        <w:top w:val="none" w:sz="0" w:space="0" w:color="auto"/>
        <w:left w:val="none" w:sz="0" w:space="0" w:color="auto"/>
        <w:bottom w:val="none" w:sz="0" w:space="0" w:color="auto"/>
        <w:right w:val="none" w:sz="0" w:space="0" w:color="auto"/>
      </w:divBdr>
    </w:div>
    <w:div w:id="1134058193">
      <w:bodyDiv w:val="1"/>
      <w:marLeft w:val="0"/>
      <w:marRight w:val="0"/>
      <w:marTop w:val="0"/>
      <w:marBottom w:val="0"/>
      <w:divBdr>
        <w:top w:val="none" w:sz="0" w:space="0" w:color="auto"/>
        <w:left w:val="none" w:sz="0" w:space="0" w:color="auto"/>
        <w:bottom w:val="none" w:sz="0" w:space="0" w:color="auto"/>
        <w:right w:val="none" w:sz="0" w:space="0" w:color="auto"/>
      </w:divBdr>
    </w:div>
    <w:div w:id="1136606682">
      <w:bodyDiv w:val="1"/>
      <w:marLeft w:val="0"/>
      <w:marRight w:val="0"/>
      <w:marTop w:val="0"/>
      <w:marBottom w:val="0"/>
      <w:divBdr>
        <w:top w:val="none" w:sz="0" w:space="0" w:color="auto"/>
        <w:left w:val="none" w:sz="0" w:space="0" w:color="auto"/>
        <w:bottom w:val="none" w:sz="0" w:space="0" w:color="auto"/>
        <w:right w:val="none" w:sz="0" w:space="0" w:color="auto"/>
      </w:divBdr>
    </w:div>
    <w:div w:id="1141658205">
      <w:bodyDiv w:val="1"/>
      <w:marLeft w:val="0"/>
      <w:marRight w:val="0"/>
      <w:marTop w:val="0"/>
      <w:marBottom w:val="0"/>
      <w:divBdr>
        <w:top w:val="none" w:sz="0" w:space="0" w:color="auto"/>
        <w:left w:val="none" w:sz="0" w:space="0" w:color="auto"/>
        <w:bottom w:val="none" w:sz="0" w:space="0" w:color="auto"/>
        <w:right w:val="none" w:sz="0" w:space="0" w:color="auto"/>
      </w:divBdr>
    </w:div>
    <w:div w:id="1150563776">
      <w:bodyDiv w:val="1"/>
      <w:marLeft w:val="0"/>
      <w:marRight w:val="0"/>
      <w:marTop w:val="0"/>
      <w:marBottom w:val="0"/>
      <w:divBdr>
        <w:top w:val="none" w:sz="0" w:space="0" w:color="auto"/>
        <w:left w:val="none" w:sz="0" w:space="0" w:color="auto"/>
        <w:bottom w:val="none" w:sz="0" w:space="0" w:color="auto"/>
        <w:right w:val="none" w:sz="0" w:space="0" w:color="auto"/>
      </w:divBdr>
      <w:divsChild>
        <w:div w:id="1387293970">
          <w:marLeft w:val="480"/>
          <w:marRight w:val="0"/>
          <w:marTop w:val="0"/>
          <w:marBottom w:val="0"/>
          <w:divBdr>
            <w:top w:val="none" w:sz="0" w:space="0" w:color="auto"/>
            <w:left w:val="none" w:sz="0" w:space="0" w:color="auto"/>
            <w:bottom w:val="none" w:sz="0" w:space="0" w:color="auto"/>
            <w:right w:val="none" w:sz="0" w:space="0" w:color="auto"/>
          </w:divBdr>
        </w:div>
        <w:div w:id="2044792091">
          <w:marLeft w:val="480"/>
          <w:marRight w:val="0"/>
          <w:marTop w:val="0"/>
          <w:marBottom w:val="0"/>
          <w:divBdr>
            <w:top w:val="none" w:sz="0" w:space="0" w:color="auto"/>
            <w:left w:val="none" w:sz="0" w:space="0" w:color="auto"/>
            <w:bottom w:val="none" w:sz="0" w:space="0" w:color="auto"/>
            <w:right w:val="none" w:sz="0" w:space="0" w:color="auto"/>
          </w:divBdr>
        </w:div>
        <w:div w:id="1386180442">
          <w:marLeft w:val="480"/>
          <w:marRight w:val="0"/>
          <w:marTop w:val="0"/>
          <w:marBottom w:val="0"/>
          <w:divBdr>
            <w:top w:val="none" w:sz="0" w:space="0" w:color="auto"/>
            <w:left w:val="none" w:sz="0" w:space="0" w:color="auto"/>
            <w:bottom w:val="none" w:sz="0" w:space="0" w:color="auto"/>
            <w:right w:val="none" w:sz="0" w:space="0" w:color="auto"/>
          </w:divBdr>
        </w:div>
        <w:div w:id="1827700690">
          <w:marLeft w:val="480"/>
          <w:marRight w:val="0"/>
          <w:marTop w:val="0"/>
          <w:marBottom w:val="0"/>
          <w:divBdr>
            <w:top w:val="none" w:sz="0" w:space="0" w:color="auto"/>
            <w:left w:val="none" w:sz="0" w:space="0" w:color="auto"/>
            <w:bottom w:val="none" w:sz="0" w:space="0" w:color="auto"/>
            <w:right w:val="none" w:sz="0" w:space="0" w:color="auto"/>
          </w:divBdr>
        </w:div>
        <w:div w:id="1136290959">
          <w:marLeft w:val="480"/>
          <w:marRight w:val="0"/>
          <w:marTop w:val="0"/>
          <w:marBottom w:val="0"/>
          <w:divBdr>
            <w:top w:val="none" w:sz="0" w:space="0" w:color="auto"/>
            <w:left w:val="none" w:sz="0" w:space="0" w:color="auto"/>
            <w:bottom w:val="none" w:sz="0" w:space="0" w:color="auto"/>
            <w:right w:val="none" w:sz="0" w:space="0" w:color="auto"/>
          </w:divBdr>
        </w:div>
        <w:div w:id="1585718738">
          <w:marLeft w:val="480"/>
          <w:marRight w:val="0"/>
          <w:marTop w:val="0"/>
          <w:marBottom w:val="0"/>
          <w:divBdr>
            <w:top w:val="none" w:sz="0" w:space="0" w:color="auto"/>
            <w:left w:val="none" w:sz="0" w:space="0" w:color="auto"/>
            <w:bottom w:val="none" w:sz="0" w:space="0" w:color="auto"/>
            <w:right w:val="none" w:sz="0" w:space="0" w:color="auto"/>
          </w:divBdr>
        </w:div>
        <w:div w:id="1892035029">
          <w:marLeft w:val="480"/>
          <w:marRight w:val="0"/>
          <w:marTop w:val="0"/>
          <w:marBottom w:val="0"/>
          <w:divBdr>
            <w:top w:val="none" w:sz="0" w:space="0" w:color="auto"/>
            <w:left w:val="none" w:sz="0" w:space="0" w:color="auto"/>
            <w:bottom w:val="none" w:sz="0" w:space="0" w:color="auto"/>
            <w:right w:val="none" w:sz="0" w:space="0" w:color="auto"/>
          </w:divBdr>
        </w:div>
        <w:div w:id="1776972931">
          <w:marLeft w:val="480"/>
          <w:marRight w:val="0"/>
          <w:marTop w:val="0"/>
          <w:marBottom w:val="0"/>
          <w:divBdr>
            <w:top w:val="none" w:sz="0" w:space="0" w:color="auto"/>
            <w:left w:val="none" w:sz="0" w:space="0" w:color="auto"/>
            <w:bottom w:val="none" w:sz="0" w:space="0" w:color="auto"/>
            <w:right w:val="none" w:sz="0" w:space="0" w:color="auto"/>
          </w:divBdr>
        </w:div>
        <w:div w:id="1913463004">
          <w:marLeft w:val="480"/>
          <w:marRight w:val="0"/>
          <w:marTop w:val="0"/>
          <w:marBottom w:val="0"/>
          <w:divBdr>
            <w:top w:val="none" w:sz="0" w:space="0" w:color="auto"/>
            <w:left w:val="none" w:sz="0" w:space="0" w:color="auto"/>
            <w:bottom w:val="none" w:sz="0" w:space="0" w:color="auto"/>
            <w:right w:val="none" w:sz="0" w:space="0" w:color="auto"/>
          </w:divBdr>
        </w:div>
        <w:div w:id="535697874">
          <w:marLeft w:val="480"/>
          <w:marRight w:val="0"/>
          <w:marTop w:val="0"/>
          <w:marBottom w:val="0"/>
          <w:divBdr>
            <w:top w:val="none" w:sz="0" w:space="0" w:color="auto"/>
            <w:left w:val="none" w:sz="0" w:space="0" w:color="auto"/>
            <w:bottom w:val="none" w:sz="0" w:space="0" w:color="auto"/>
            <w:right w:val="none" w:sz="0" w:space="0" w:color="auto"/>
          </w:divBdr>
        </w:div>
        <w:div w:id="394473224">
          <w:marLeft w:val="480"/>
          <w:marRight w:val="0"/>
          <w:marTop w:val="0"/>
          <w:marBottom w:val="0"/>
          <w:divBdr>
            <w:top w:val="none" w:sz="0" w:space="0" w:color="auto"/>
            <w:left w:val="none" w:sz="0" w:space="0" w:color="auto"/>
            <w:bottom w:val="none" w:sz="0" w:space="0" w:color="auto"/>
            <w:right w:val="none" w:sz="0" w:space="0" w:color="auto"/>
          </w:divBdr>
        </w:div>
        <w:div w:id="1239441920">
          <w:marLeft w:val="480"/>
          <w:marRight w:val="0"/>
          <w:marTop w:val="0"/>
          <w:marBottom w:val="0"/>
          <w:divBdr>
            <w:top w:val="none" w:sz="0" w:space="0" w:color="auto"/>
            <w:left w:val="none" w:sz="0" w:space="0" w:color="auto"/>
            <w:bottom w:val="none" w:sz="0" w:space="0" w:color="auto"/>
            <w:right w:val="none" w:sz="0" w:space="0" w:color="auto"/>
          </w:divBdr>
        </w:div>
        <w:div w:id="1104807465">
          <w:marLeft w:val="480"/>
          <w:marRight w:val="0"/>
          <w:marTop w:val="0"/>
          <w:marBottom w:val="0"/>
          <w:divBdr>
            <w:top w:val="none" w:sz="0" w:space="0" w:color="auto"/>
            <w:left w:val="none" w:sz="0" w:space="0" w:color="auto"/>
            <w:bottom w:val="none" w:sz="0" w:space="0" w:color="auto"/>
            <w:right w:val="none" w:sz="0" w:space="0" w:color="auto"/>
          </w:divBdr>
        </w:div>
        <w:div w:id="1654916121">
          <w:marLeft w:val="480"/>
          <w:marRight w:val="0"/>
          <w:marTop w:val="0"/>
          <w:marBottom w:val="0"/>
          <w:divBdr>
            <w:top w:val="none" w:sz="0" w:space="0" w:color="auto"/>
            <w:left w:val="none" w:sz="0" w:space="0" w:color="auto"/>
            <w:bottom w:val="none" w:sz="0" w:space="0" w:color="auto"/>
            <w:right w:val="none" w:sz="0" w:space="0" w:color="auto"/>
          </w:divBdr>
        </w:div>
        <w:div w:id="968320734">
          <w:marLeft w:val="480"/>
          <w:marRight w:val="0"/>
          <w:marTop w:val="0"/>
          <w:marBottom w:val="0"/>
          <w:divBdr>
            <w:top w:val="none" w:sz="0" w:space="0" w:color="auto"/>
            <w:left w:val="none" w:sz="0" w:space="0" w:color="auto"/>
            <w:bottom w:val="none" w:sz="0" w:space="0" w:color="auto"/>
            <w:right w:val="none" w:sz="0" w:space="0" w:color="auto"/>
          </w:divBdr>
        </w:div>
        <w:div w:id="166335197">
          <w:marLeft w:val="480"/>
          <w:marRight w:val="0"/>
          <w:marTop w:val="0"/>
          <w:marBottom w:val="0"/>
          <w:divBdr>
            <w:top w:val="none" w:sz="0" w:space="0" w:color="auto"/>
            <w:left w:val="none" w:sz="0" w:space="0" w:color="auto"/>
            <w:bottom w:val="none" w:sz="0" w:space="0" w:color="auto"/>
            <w:right w:val="none" w:sz="0" w:space="0" w:color="auto"/>
          </w:divBdr>
        </w:div>
        <w:div w:id="632756094">
          <w:marLeft w:val="480"/>
          <w:marRight w:val="0"/>
          <w:marTop w:val="0"/>
          <w:marBottom w:val="0"/>
          <w:divBdr>
            <w:top w:val="none" w:sz="0" w:space="0" w:color="auto"/>
            <w:left w:val="none" w:sz="0" w:space="0" w:color="auto"/>
            <w:bottom w:val="none" w:sz="0" w:space="0" w:color="auto"/>
            <w:right w:val="none" w:sz="0" w:space="0" w:color="auto"/>
          </w:divBdr>
        </w:div>
        <w:div w:id="953711963">
          <w:marLeft w:val="480"/>
          <w:marRight w:val="0"/>
          <w:marTop w:val="0"/>
          <w:marBottom w:val="0"/>
          <w:divBdr>
            <w:top w:val="none" w:sz="0" w:space="0" w:color="auto"/>
            <w:left w:val="none" w:sz="0" w:space="0" w:color="auto"/>
            <w:bottom w:val="none" w:sz="0" w:space="0" w:color="auto"/>
            <w:right w:val="none" w:sz="0" w:space="0" w:color="auto"/>
          </w:divBdr>
        </w:div>
        <w:div w:id="662273818">
          <w:marLeft w:val="480"/>
          <w:marRight w:val="0"/>
          <w:marTop w:val="0"/>
          <w:marBottom w:val="0"/>
          <w:divBdr>
            <w:top w:val="none" w:sz="0" w:space="0" w:color="auto"/>
            <w:left w:val="none" w:sz="0" w:space="0" w:color="auto"/>
            <w:bottom w:val="none" w:sz="0" w:space="0" w:color="auto"/>
            <w:right w:val="none" w:sz="0" w:space="0" w:color="auto"/>
          </w:divBdr>
        </w:div>
        <w:div w:id="792791147">
          <w:marLeft w:val="480"/>
          <w:marRight w:val="0"/>
          <w:marTop w:val="0"/>
          <w:marBottom w:val="0"/>
          <w:divBdr>
            <w:top w:val="none" w:sz="0" w:space="0" w:color="auto"/>
            <w:left w:val="none" w:sz="0" w:space="0" w:color="auto"/>
            <w:bottom w:val="none" w:sz="0" w:space="0" w:color="auto"/>
            <w:right w:val="none" w:sz="0" w:space="0" w:color="auto"/>
          </w:divBdr>
        </w:div>
        <w:div w:id="1992438376">
          <w:marLeft w:val="480"/>
          <w:marRight w:val="0"/>
          <w:marTop w:val="0"/>
          <w:marBottom w:val="0"/>
          <w:divBdr>
            <w:top w:val="none" w:sz="0" w:space="0" w:color="auto"/>
            <w:left w:val="none" w:sz="0" w:space="0" w:color="auto"/>
            <w:bottom w:val="none" w:sz="0" w:space="0" w:color="auto"/>
            <w:right w:val="none" w:sz="0" w:space="0" w:color="auto"/>
          </w:divBdr>
        </w:div>
        <w:div w:id="1157917791">
          <w:marLeft w:val="480"/>
          <w:marRight w:val="0"/>
          <w:marTop w:val="0"/>
          <w:marBottom w:val="0"/>
          <w:divBdr>
            <w:top w:val="none" w:sz="0" w:space="0" w:color="auto"/>
            <w:left w:val="none" w:sz="0" w:space="0" w:color="auto"/>
            <w:bottom w:val="none" w:sz="0" w:space="0" w:color="auto"/>
            <w:right w:val="none" w:sz="0" w:space="0" w:color="auto"/>
          </w:divBdr>
        </w:div>
        <w:div w:id="519975114">
          <w:marLeft w:val="480"/>
          <w:marRight w:val="0"/>
          <w:marTop w:val="0"/>
          <w:marBottom w:val="0"/>
          <w:divBdr>
            <w:top w:val="none" w:sz="0" w:space="0" w:color="auto"/>
            <w:left w:val="none" w:sz="0" w:space="0" w:color="auto"/>
            <w:bottom w:val="none" w:sz="0" w:space="0" w:color="auto"/>
            <w:right w:val="none" w:sz="0" w:space="0" w:color="auto"/>
          </w:divBdr>
        </w:div>
        <w:div w:id="986008905">
          <w:marLeft w:val="480"/>
          <w:marRight w:val="0"/>
          <w:marTop w:val="0"/>
          <w:marBottom w:val="0"/>
          <w:divBdr>
            <w:top w:val="none" w:sz="0" w:space="0" w:color="auto"/>
            <w:left w:val="none" w:sz="0" w:space="0" w:color="auto"/>
            <w:bottom w:val="none" w:sz="0" w:space="0" w:color="auto"/>
            <w:right w:val="none" w:sz="0" w:space="0" w:color="auto"/>
          </w:divBdr>
        </w:div>
        <w:div w:id="339309780">
          <w:marLeft w:val="480"/>
          <w:marRight w:val="0"/>
          <w:marTop w:val="0"/>
          <w:marBottom w:val="0"/>
          <w:divBdr>
            <w:top w:val="none" w:sz="0" w:space="0" w:color="auto"/>
            <w:left w:val="none" w:sz="0" w:space="0" w:color="auto"/>
            <w:bottom w:val="none" w:sz="0" w:space="0" w:color="auto"/>
            <w:right w:val="none" w:sz="0" w:space="0" w:color="auto"/>
          </w:divBdr>
        </w:div>
        <w:div w:id="342710120">
          <w:marLeft w:val="480"/>
          <w:marRight w:val="0"/>
          <w:marTop w:val="0"/>
          <w:marBottom w:val="0"/>
          <w:divBdr>
            <w:top w:val="none" w:sz="0" w:space="0" w:color="auto"/>
            <w:left w:val="none" w:sz="0" w:space="0" w:color="auto"/>
            <w:bottom w:val="none" w:sz="0" w:space="0" w:color="auto"/>
            <w:right w:val="none" w:sz="0" w:space="0" w:color="auto"/>
          </w:divBdr>
        </w:div>
        <w:div w:id="1083186666">
          <w:marLeft w:val="480"/>
          <w:marRight w:val="0"/>
          <w:marTop w:val="0"/>
          <w:marBottom w:val="0"/>
          <w:divBdr>
            <w:top w:val="none" w:sz="0" w:space="0" w:color="auto"/>
            <w:left w:val="none" w:sz="0" w:space="0" w:color="auto"/>
            <w:bottom w:val="none" w:sz="0" w:space="0" w:color="auto"/>
            <w:right w:val="none" w:sz="0" w:space="0" w:color="auto"/>
          </w:divBdr>
        </w:div>
        <w:div w:id="658467003">
          <w:marLeft w:val="480"/>
          <w:marRight w:val="0"/>
          <w:marTop w:val="0"/>
          <w:marBottom w:val="0"/>
          <w:divBdr>
            <w:top w:val="none" w:sz="0" w:space="0" w:color="auto"/>
            <w:left w:val="none" w:sz="0" w:space="0" w:color="auto"/>
            <w:bottom w:val="none" w:sz="0" w:space="0" w:color="auto"/>
            <w:right w:val="none" w:sz="0" w:space="0" w:color="auto"/>
          </w:divBdr>
        </w:div>
        <w:div w:id="1675762069">
          <w:marLeft w:val="480"/>
          <w:marRight w:val="0"/>
          <w:marTop w:val="0"/>
          <w:marBottom w:val="0"/>
          <w:divBdr>
            <w:top w:val="none" w:sz="0" w:space="0" w:color="auto"/>
            <w:left w:val="none" w:sz="0" w:space="0" w:color="auto"/>
            <w:bottom w:val="none" w:sz="0" w:space="0" w:color="auto"/>
            <w:right w:val="none" w:sz="0" w:space="0" w:color="auto"/>
          </w:divBdr>
        </w:div>
        <w:div w:id="85393799">
          <w:marLeft w:val="480"/>
          <w:marRight w:val="0"/>
          <w:marTop w:val="0"/>
          <w:marBottom w:val="0"/>
          <w:divBdr>
            <w:top w:val="none" w:sz="0" w:space="0" w:color="auto"/>
            <w:left w:val="none" w:sz="0" w:space="0" w:color="auto"/>
            <w:bottom w:val="none" w:sz="0" w:space="0" w:color="auto"/>
            <w:right w:val="none" w:sz="0" w:space="0" w:color="auto"/>
          </w:divBdr>
        </w:div>
        <w:div w:id="696852369">
          <w:marLeft w:val="480"/>
          <w:marRight w:val="0"/>
          <w:marTop w:val="0"/>
          <w:marBottom w:val="0"/>
          <w:divBdr>
            <w:top w:val="none" w:sz="0" w:space="0" w:color="auto"/>
            <w:left w:val="none" w:sz="0" w:space="0" w:color="auto"/>
            <w:bottom w:val="none" w:sz="0" w:space="0" w:color="auto"/>
            <w:right w:val="none" w:sz="0" w:space="0" w:color="auto"/>
          </w:divBdr>
        </w:div>
        <w:div w:id="208957831">
          <w:marLeft w:val="480"/>
          <w:marRight w:val="0"/>
          <w:marTop w:val="0"/>
          <w:marBottom w:val="0"/>
          <w:divBdr>
            <w:top w:val="none" w:sz="0" w:space="0" w:color="auto"/>
            <w:left w:val="none" w:sz="0" w:space="0" w:color="auto"/>
            <w:bottom w:val="none" w:sz="0" w:space="0" w:color="auto"/>
            <w:right w:val="none" w:sz="0" w:space="0" w:color="auto"/>
          </w:divBdr>
        </w:div>
        <w:div w:id="1844397951">
          <w:marLeft w:val="480"/>
          <w:marRight w:val="0"/>
          <w:marTop w:val="0"/>
          <w:marBottom w:val="0"/>
          <w:divBdr>
            <w:top w:val="none" w:sz="0" w:space="0" w:color="auto"/>
            <w:left w:val="none" w:sz="0" w:space="0" w:color="auto"/>
            <w:bottom w:val="none" w:sz="0" w:space="0" w:color="auto"/>
            <w:right w:val="none" w:sz="0" w:space="0" w:color="auto"/>
          </w:divBdr>
        </w:div>
        <w:div w:id="1794667406">
          <w:marLeft w:val="480"/>
          <w:marRight w:val="0"/>
          <w:marTop w:val="0"/>
          <w:marBottom w:val="0"/>
          <w:divBdr>
            <w:top w:val="none" w:sz="0" w:space="0" w:color="auto"/>
            <w:left w:val="none" w:sz="0" w:space="0" w:color="auto"/>
            <w:bottom w:val="none" w:sz="0" w:space="0" w:color="auto"/>
            <w:right w:val="none" w:sz="0" w:space="0" w:color="auto"/>
          </w:divBdr>
        </w:div>
        <w:div w:id="1074936124">
          <w:marLeft w:val="480"/>
          <w:marRight w:val="0"/>
          <w:marTop w:val="0"/>
          <w:marBottom w:val="0"/>
          <w:divBdr>
            <w:top w:val="none" w:sz="0" w:space="0" w:color="auto"/>
            <w:left w:val="none" w:sz="0" w:space="0" w:color="auto"/>
            <w:bottom w:val="none" w:sz="0" w:space="0" w:color="auto"/>
            <w:right w:val="none" w:sz="0" w:space="0" w:color="auto"/>
          </w:divBdr>
        </w:div>
      </w:divsChild>
    </w:div>
    <w:div w:id="1152675233">
      <w:bodyDiv w:val="1"/>
      <w:marLeft w:val="0"/>
      <w:marRight w:val="0"/>
      <w:marTop w:val="0"/>
      <w:marBottom w:val="0"/>
      <w:divBdr>
        <w:top w:val="none" w:sz="0" w:space="0" w:color="auto"/>
        <w:left w:val="none" w:sz="0" w:space="0" w:color="auto"/>
        <w:bottom w:val="none" w:sz="0" w:space="0" w:color="auto"/>
        <w:right w:val="none" w:sz="0" w:space="0" w:color="auto"/>
      </w:divBdr>
    </w:div>
    <w:div w:id="1158960366">
      <w:bodyDiv w:val="1"/>
      <w:marLeft w:val="0"/>
      <w:marRight w:val="0"/>
      <w:marTop w:val="0"/>
      <w:marBottom w:val="0"/>
      <w:divBdr>
        <w:top w:val="none" w:sz="0" w:space="0" w:color="auto"/>
        <w:left w:val="none" w:sz="0" w:space="0" w:color="auto"/>
        <w:bottom w:val="none" w:sz="0" w:space="0" w:color="auto"/>
        <w:right w:val="none" w:sz="0" w:space="0" w:color="auto"/>
      </w:divBdr>
      <w:divsChild>
        <w:div w:id="2066023958">
          <w:marLeft w:val="480"/>
          <w:marRight w:val="0"/>
          <w:marTop w:val="0"/>
          <w:marBottom w:val="0"/>
          <w:divBdr>
            <w:top w:val="none" w:sz="0" w:space="0" w:color="auto"/>
            <w:left w:val="none" w:sz="0" w:space="0" w:color="auto"/>
            <w:bottom w:val="none" w:sz="0" w:space="0" w:color="auto"/>
            <w:right w:val="none" w:sz="0" w:space="0" w:color="auto"/>
          </w:divBdr>
        </w:div>
        <w:div w:id="195235123">
          <w:marLeft w:val="480"/>
          <w:marRight w:val="0"/>
          <w:marTop w:val="0"/>
          <w:marBottom w:val="0"/>
          <w:divBdr>
            <w:top w:val="none" w:sz="0" w:space="0" w:color="auto"/>
            <w:left w:val="none" w:sz="0" w:space="0" w:color="auto"/>
            <w:bottom w:val="none" w:sz="0" w:space="0" w:color="auto"/>
            <w:right w:val="none" w:sz="0" w:space="0" w:color="auto"/>
          </w:divBdr>
        </w:div>
        <w:div w:id="1728604297">
          <w:marLeft w:val="480"/>
          <w:marRight w:val="0"/>
          <w:marTop w:val="0"/>
          <w:marBottom w:val="0"/>
          <w:divBdr>
            <w:top w:val="none" w:sz="0" w:space="0" w:color="auto"/>
            <w:left w:val="none" w:sz="0" w:space="0" w:color="auto"/>
            <w:bottom w:val="none" w:sz="0" w:space="0" w:color="auto"/>
            <w:right w:val="none" w:sz="0" w:space="0" w:color="auto"/>
          </w:divBdr>
        </w:div>
        <w:div w:id="2045134924">
          <w:marLeft w:val="480"/>
          <w:marRight w:val="0"/>
          <w:marTop w:val="0"/>
          <w:marBottom w:val="0"/>
          <w:divBdr>
            <w:top w:val="none" w:sz="0" w:space="0" w:color="auto"/>
            <w:left w:val="none" w:sz="0" w:space="0" w:color="auto"/>
            <w:bottom w:val="none" w:sz="0" w:space="0" w:color="auto"/>
            <w:right w:val="none" w:sz="0" w:space="0" w:color="auto"/>
          </w:divBdr>
        </w:div>
        <w:div w:id="558786037">
          <w:marLeft w:val="480"/>
          <w:marRight w:val="0"/>
          <w:marTop w:val="0"/>
          <w:marBottom w:val="0"/>
          <w:divBdr>
            <w:top w:val="none" w:sz="0" w:space="0" w:color="auto"/>
            <w:left w:val="none" w:sz="0" w:space="0" w:color="auto"/>
            <w:bottom w:val="none" w:sz="0" w:space="0" w:color="auto"/>
            <w:right w:val="none" w:sz="0" w:space="0" w:color="auto"/>
          </w:divBdr>
        </w:div>
        <w:div w:id="451554465">
          <w:marLeft w:val="480"/>
          <w:marRight w:val="0"/>
          <w:marTop w:val="0"/>
          <w:marBottom w:val="0"/>
          <w:divBdr>
            <w:top w:val="none" w:sz="0" w:space="0" w:color="auto"/>
            <w:left w:val="none" w:sz="0" w:space="0" w:color="auto"/>
            <w:bottom w:val="none" w:sz="0" w:space="0" w:color="auto"/>
            <w:right w:val="none" w:sz="0" w:space="0" w:color="auto"/>
          </w:divBdr>
        </w:div>
        <w:div w:id="1142775698">
          <w:marLeft w:val="480"/>
          <w:marRight w:val="0"/>
          <w:marTop w:val="0"/>
          <w:marBottom w:val="0"/>
          <w:divBdr>
            <w:top w:val="none" w:sz="0" w:space="0" w:color="auto"/>
            <w:left w:val="none" w:sz="0" w:space="0" w:color="auto"/>
            <w:bottom w:val="none" w:sz="0" w:space="0" w:color="auto"/>
            <w:right w:val="none" w:sz="0" w:space="0" w:color="auto"/>
          </w:divBdr>
        </w:div>
        <w:div w:id="380595690">
          <w:marLeft w:val="480"/>
          <w:marRight w:val="0"/>
          <w:marTop w:val="0"/>
          <w:marBottom w:val="0"/>
          <w:divBdr>
            <w:top w:val="none" w:sz="0" w:space="0" w:color="auto"/>
            <w:left w:val="none" w:sz="0" w:space="0" w:color="auto"/>
            <w:bottom w:val="none" w:sz="0" w:space="0" w:color="auto"/>
            <w:right w:val="none" w:sz="0" w:space="0" w:color="auto"/>
          </w:divBdr>
        </w:div>
        <w:div w:id="1559709824">
          <w:marLeft w:val="480"/>
          <w:marRight w:val="0"/>
          <w:marTop w:val="0"/>
          <w:marBottom w:val="0"/>
          <w:divBdr>
            <w:top w:val="none" w:sz="0" w:space="0" w:color="auto"/>
            <w:left w:val="none" w:sz="0" w:space="0" w:color="auto"/>
            <w:bottom w:val="none" w:sz="0" w:space="0" w:color="auto"/>
            <w:right w:val="none" w:sz="0" w:space="0" w:color="auto"/>
          </w:divBdr>
        </w:div>
        <w:div w:id="1740974934">
          <w:marLeft w:val="480"/>
          <w:marRight w:val="0"/>
          <w:marTop w:val="0"/>
          <w:marBottom w:val="0"/>
          <w:divBdr>
            <w:top w:val="none" w:sz="0" w:space="0" w:color="auto"/>
            <w:left w:val="none" w:sz="0" w:space="0" w:color="auto"/>
            <w:bottom w:val="none" w:sz="0" w:space="0" w:color="auto"/>
            <w:right w:val="none" w:sz="0" w:space="0" w:color="auto"/>
          </w:divBdr>
        </w:div>
        <w:div w:id="622150193">
          <w:marLeft w:val="480"/>
          <w:marRight w:val="0"/>
          <w:marTop w:val="0"/>
          <w:marBottom w:val="0"/>
          <w:divBdr>
            <w:top w:val="none" w:sz="0" w:space="0" w:color="auto"/>
            <w:left w:val="none" w:sz="0" w:space="0" w:color="auto"/>
            <w:bottom w:val="none" w:sz="0" w:space="0" w:color="auto"/>
            <w:right w:val="none" w:sz="0" w:space="0" w:color="auto"/>
          </w:divBdr>
        </w:div>
        <w:div w:id="1897162302">
          <w:marLeft w:val="480"/>
          <w:marRight w:val="0"/>
          <w:marTop w:val="0"/>
          <w:marBottom w:val="0"/>
          <w:divBdr>
            <w:top w:val="none" w:sz="0" w:space="0" w:color="auto"/>
            <w:left w:val="none" w:sz="0" w:space="0" w:color="auto"/>
            <w:bottom w:val="none" w:sz="0" w:space="0" w:color="auto"/>
            <w:right w:val="none" w:sz="0" w:space="0" w:color="auto"/>
          </w:divBdr>
        </w:div>
        <w:div w:id="1861625964">
          <w:marLeft w:val="480"/>
          <w:marRight w:val="0"/>
          <w:marTop w:val="0"/>
          <w:marBottom w:val="0"/>
          <w:divBdr>
            <w:top w:val="none" w:sz="0" w:space="0" w:color="auto"/>
            <w:left w:val="none" w:sz="0" w:space="0" w:color="auto"/>
            <w:bottom w:val="none" w:sz="0" w:space="0" w:color="auto"/>
            <w:right w:val="none" w:sz="0" w:space="0" w:color="auto"/>
          </w:divBdr>
        </w:div>
        <w:div w:id="1157646851">
          <w:marLeft w:val="480"/>
          <w:marRight w:val="0"/>
          <w:marTop w:val="0"/>
          <w:marBottom w:val="0"/>
          <w:divBdr>
            <w:top w:val="none" w:sz="0" w:space="0" w:color="auto"/>
            <w:left w:val="none" w:sz="0" w:space="0" w:color="auto"/>
            <w:bottom w:val="none" w:sz="0" w:space="0" w:color="auto"/>
            <w:right w:val="none" w:sz="0" w:space="0" w:color="auto"/>
          </w:divBdr>
        </w:div>
        <w:div w:id="2122677672">
          <w:marLeft w:val="480"/>
          <w:marRight w:val="0"/>
          <w:marTop w:val="0"/>
          <w:marBottom w:val="0"/>
          <w:divBdr>
            <w:top w:val="none" w:sz="0" w:space="0" w:color="auto"/>
            <w:left w:val="none" w:sz="0" w:space="0" w:color="auto"/>
            <w:bottom w:val="none" w:sz="0" w:space="0" w:color="auto"/>
            <w:right w:val="none" w:sz="0" w:space="0" w:color="auto"/>
          </w:divBdr>
        </w:div>
        <w:div w:id="1397126496">
          <w:marLeft w:val="480"/>
          <w:marRight w:val="0"/>
          <w:marTop w:val="0"/>
          <w:marBottom w:val="0"/>
          <w:divBdr>
            <w:top w:val="none" w:sz="0" w:space="0" w:color="auto"/>
            <w:left w:val="none" w:sz="0" w:space="0" w:color="auto"/>
            <w:bottom w:val="none" w:sz="0" w:space="0" w:color="auto"/>
            <w:right w:val="none" w:sz="0" w:space="0" w:color="auto"/>
          </w:divBdr>
        </w:div>
        <w:div w:id="15012181">
          <w:marLeft w:val="480"/>
          <w:marRight w:val="0"/>
          <w:marTop w:val="0"/>
          <w:marBottom w:val="0"/>
          <w:divBdr>
            <w:top w:val="none" w:sz="0" w:space="0" w:color="auto"/>
            <w:left w:val="none" w:sz="0" w:space="0" w:color="auto"/>
            <w:bottom w:val="none" w:sz="0" w:space="0" w:color="auto"/>
            <w:right w:val="none" w:sz="0" w:space="0" w:color="auto"/>
          </w:divBdr>
        </w:div>
        <w:div w:id="2016568676">
          <w:marLeft w:val="480"/>
          <w:marRight w:val="0"/>
          <w:marTop w:val="0"/>
          <w:marBottom w:val="0"/>
          <w:divBdr>
            <w:top w:val="none" w:sz="0" w:space="0" w:color="auto"/>
            <w:left w:val="none" w:sz="0" w:space="0" w:color="auto"/>
            <w:bottom w:val="none" w:sz="0" w:space="0" w:color="auto"/>
            <w:right w:val="none" w:sz="0" w:space="0" w:color="auto"/>
          </w:divBdr>
        </w:div>
        <w:div w:id="1330207532">
          <w:marLeft w:val="480"/>
          <w:marRight w:val="0"/>
          <w:marTop w:val="0"/>
          <w:marBottom w:val="0"/>
          <w:divBdr>
            <w:top w:val="none" w:sz="0" w:space="0" w:color="auto"/>
            <w:left w:val="none" w:sz="0" w:space="0" w:color="auto"/>
            <w:bottom w:val="none" w:sz="0" w:space="0" w:color="auto"/>
            <w:right w:val="none" w:sz="0" w:space="0" w:color="auto"/>
          </w:divBdr>
        </w:div>
        <w:div w:id="1118372901">
          <w:marLeft w:val="480"/>
          <w:marRight w:val="0"/>
          <w:marTop w:val="0"/>
          <w:marBottom w:val="0"/>
          <w:divBdr>
            <w:top w:val="none" w:sz="0" w:space="0" w:color="auto"/>
            <w:left w:val="none" w:sz="0" w:space="0" w:color="auto"/>
            <w:bottom w:val="none" w:sz="0" w:space="0" w:color="auto"/>
            <w:right w:val="none" w:sz="0" w:space="0" w:color="auto"/>
          </w:divBdr>
        </w:div>
        <w:div w:id="2081828706">
          <w:marLeft w:val="480"/>
          <w:marRight w:val="0"/>
          <w:marTop w:val="0"/>
          <w:marBottom w:val="0"/>
          <w:divBdr>
            <w:top w:val="none" w:sz="0" w:space="0" w:color="auto"/>
            <w:left w:val="none" w:sz="0" w:space="0" w:color="auto"/>
            <w:bottom w:val="none" w:sz="0" w:space="0" w:color="auto"/>
            <w:right w:val="none" w:sz="0" w:space="0" w:color="auto"/>
          </w:divBdr>
        </w:div>
        <w:div w:id="1439713738">
          <w:marLeft w:val="480"/>
          <w:marRight w:val="0"/>
          <w:marTop w:val="0"/>
          <w:marBottom w:val="0"/>
          <w:divBdr>
            <w:top w:val="none" w:sz="0" w:space="0" w:color="auto"/>
            <w:left w:val="none" w:sz="0" w:space="0" w:color="auto"/>
            <w:bottom w:val="none" w:sz="0" w:space="0" w:color="auto"/>
            <w:right w:val="none" w:sz="0" w:space="0" w:color="auto"/>
          </w:divBdr>
        </w:div>
        <w:div w:id="1475105189">
          <w:marLeft w:val="480"/>
          <w:marRight w:val="0"/>
          <w:marTop w:val="0"/>
          <w:marBottom w:val="0"/>
          <w:divBdr>
            <w:top w:val="none" w:sz="0" w:space="0" w:color="auto"/>
            <w:left w:val="none" w:sz="0" w:space="0" w:color="auto"/>
            <w:bottom w:val="none" w:sz="0" w:space="0" w:color="auto"/>
            <w:right w:val="none" w:sz="0" w:space="0" w:color="auto"/>
          </w:divBdr>
        </w:div>
        <w:div w:id="1298607654">
          <w:marLeft w:val="480"/>
          <w:marRight w:val="0"/>
          <w:marTop w:val="0"/>
          <w:marBottom w:val="0"/>
          <w:divBdr>
            <w:top w:val="none" w:sz="0" w:space="0" w:color="auto"/>
            <w:left w:val="none" w:sz="0" w:space="0" w:color="auto"/>
            <w:bottom w:val="none" w:sz="0" w:space="0" w:color="auto"/>
            <w:right w:val="none" w:sz="0" w:space="0" w:color="auto"/>
          </w:divBdr>
        </w:div>
        <w:div w:id="86704267">
          <w:marLeft w:val="480"/>
          <w:marRight w:val="0"/>
          <w:marTop w:val="0"/>
          <w:marBottom w:val="0"/>
          <w:divBdr>
            <w:top w:val="none" w:sz="0" w:space="0" w:color="auto"/>
            <w:left w:val="none" w:sz="0" w:space="0" w:color="auto"/>
            <w:bottom w:val="none" w:sz="0" w:space="0" w:color="auto"/>
            <w:right w:val="none" w:sz="0" w:space="0" w:color="auto"/>
          </w:divBdr>
        </w:div>
        <w:div w:id="1230993702">
          <w:marLeft w:val="480"/>
          <w:marRight w:val="0"/>
          <w:marTop w:val="0"/>
          <w:marBottom w:val="0"/>
          <w:divBdr>
            <w:top w:val="none" w:sz="0" w:space="0" w:color="auto"/>
            <w:left w:val="none" w:sz="0" w:space="0" w:color="auto"/>
            <w:bottom w:val="none" w:sz="0" w:space="0" w:color="auto"/>
            <w:right w:val="none" w:sz="0" w:space="0" w:color="auto"/>
          </w:divBdr>
        </w:div>
        <w:div w:id="1091316276">
          <w:marLeft w:val="480"/>
          <w:marRight w:val="0"/>
          <w:marTop w:val="0"/>
          <w:marBottom w:val="0"/>
          <w:divBdr>
            <w:top w:val="none" w:sz="0" w:space="0" w:color="auto"/>
            <w:left w:val="none" w:sz="0" w:space="0" w:color="auto"/>
            <w:bottom w:val="none" w:sz="0" w:space="0" w:color="auto"/>
            <w:right w:val="none" w:sz="0" w:space="0" w:color="auto"/>
          </w:divBdr>
        </w:div>
        <w:div w:id="875433044">
          <w:marLeft w:val="480"/>
          <w:marRight w:val="0"/>
          <w:marTop w:val="0"/>
          <w:marBottom w:val="0"/>
          <w:divBdr>
            <w:top w:val="none" w:sz="0" w:space="0" w:color="auto"/>
            <w:left w:val="none" w:sz="0" w:space="0" w:color="auto"/>
            <w:bottom w:val="none" w:sz="0" w:space="0" w:color="auto"/>
            <w:right w:val="none" w:sz="0" w:space="0" w:color="auto"/>
          </w:divBdr>
        </w:div>
        <w:div w:id="143619549">
          <w:marLeft w:val="480"/>
          <w:marRight w:val="0"/>
          <w:marTop w:val="0"/>
          <w:marBottom w:val="0"/>
          <w:divBdr>
            <w:top w:val="none" w:sz="0" w:space="0" w:color="auto"/>
            <w:left w:val="none" w:sz="0" w:space="0" w:color="auto"/>
            <w:bottom w:val="none" w:sz="0" w:space="0" w:color="auto"/>
            <w:right w:val="none" w:sz="0" w:space="0" w:color="auto"/>
          </w:divBdr>
        </w:div>
        <w:div w:id="1297224533">
          <w:marLeft w:val="480"/>
          <w:marRight w:val="0"/>
          <w:marTop w:val="0"/>
          <w:marBottom w:val="0"/>
          <w:divBdr>
            <w:top w:val="none" w:sz="0" w:space="0" w:color="auto"/>
            <w:left w:val="none" w:sz="0" w:space="0" w:color="auto"/>
            <w:bottom w:val="none" w:sz="0" w:space="0" w:color="auto"/>
            <w:right w:val="none" w:sz="0" w:space="0" w:color="auto"/>
          </w:divBdr>
        </w:div>
        <w:div w:id="1052267574">
          <w:marLeft w:val="480"/>
          <w:marRight w:val="0"/>
          <w:marTop w:val="0"/>
          <w:marBottom w:val="0"/>
          <w:divBdr>
            <w:top w:val="none" w:sz="0" w:space="0" w:color="auto"/>
            <w:left w:val="none" w:sz="0" w:space="0" w:color="auto"/>
            <w:bottom w:val="none" w:sz="0" w:space="0" w:color="auto"/>
            <w:right w:val="none" w:sz="0" w:space="0" w:color="auto"/>
          </w:divBdr>
        </w:div>
        <w:div w:id="909197271">
          <w:marLeft w:val="480"/>
          <w:marRight w:val="0"/>
          <w:marTop w:val="0"/>
          <w:marBottom w:val="0"/>
          <w:divBdr>
            <w:top w:val="none" w:sz="0" w:space="0" w:color="auto"/>
            <w:left w:val="none" w:sz="0" w:space="0" w:color="auto"/>
            <w:bottom w:val="none" w:sz="0" w:space="0" w:color="auto"/>
            <w:right w:val="none" w:sz="0" w:space="0" w:color="auto"/>
          </w:divBdr>
        </w:div>
        <w:div w:id="1195077927">
          <w:marLeft w:val="480"/>
          <w:marRight w:val="0"/>
          <w:marTop w:val="0"/>
          <w:marBottom w:val="0"/>
          <w:divBdr>
            <w:top w:val="none" w:sz="0" w:space="0" w:color="auto"/>
            <w:left w:val="none" w:sz="0" w:space="0" w:color="auto"/>
            <w:bottom w:val="none" w:sz="0" w:space="0" w:color="auto"/>
            <w:right w:val="none" w:sz="0" w:space="0" w:color="auto"/>
          </w:divBdr>
        </w:div>
        <w:div w:id="60107634">
          <w:marLeft w:val="480"/>
          <w:marRight w:val="0"/>
          <w:marTop w:val="0"/>
          <w:marBottom w:val="0"/>
          <w:divBdr>
            <w:top w:val="none" w:sz="0" w:space="0" w:color="auto"/>
            <w:left w:val="none" w:sz="0" w:space="0" w:color="auto"/>
            <w:bottom w:val="none" w:sz="0" w:space="0" w:color="auto"/>
            <w:right w:val="none" w:sz="0" w:space="0" w:color="auto"/>
          </w:divBdr>
        </w:div>
      </w:divsChild>
    </w:div>
    <w:div w:id="1162627264">
      <w:bodyDiv w:val="1"/>
      <w:marLeft w:val="0"/>
      <w:marRight w:val="0"/>
      <w:marTop w:val="0"/>
      <w:marBottom w:val="0"/>
      <w:divBdr>
        <w:top w:val="none" w:sz="0" w:space="0" w:color="auto"/>
        <w:left w:val="none" w:sz="0" w:space="0" w:color="auto"/>
        <w:bottom w:val="none" w:sz="0" w:space="0" w:color="auto"/>
        <w:right w:val="none" w:sz="0" w:space="0" w:color="auto"/>
      </w:divBdr>
    </w:div>
    <w:div w:id="1168710260">
      <w:bodyDiv w:val="1"/>
      <w:marLeft w:val="0"/>
      <w:marRight w:val="0"/>
      <w:marTop w:val="0"/>
      <w:marBottom w:val="0"/>
      <w:divBdr>
        <w:top w:val="none" w:sz="0" w:space="0" w:color="auto"/>
        <w:left w:val="none" w:sz="0" w:space="0" w:color="auto"/>
        <w:bottom w:val="none" w:sz="0" w:space="0" w:color="auto"/>
        <w:right w:val="none" w:sz="0" w:space="0" w:color="auto"/>
      </w:divBdr>
    </w:div>
    <w:div w:id="1197045014">
      <w:bodyDiv w:val="1"/>
      <w:marLeft w:val="0"/>
      <w:marRight w:val="0"/>
      <w:marTop w:val="0"/>
      <w:marBottom w:val="0"/>
      <w:divBdr>
        <w:top w:val="none" w:sz="0" w:space="0" w:color="auto"/>
        <w:left w:val="none" w:sz="0" w:space="0" w:color="auto"/>
        <w:bottom w:val="none" w:sz="0" w:space="0" w:color="auto"/>
        <w:right w:val="none" w:sz="0" w:space="0" w:color="auto"/>
      </w:divBdr>
    </w:div>
    <w:div w:id="1201240681">
      <w:bodyDiv w:val="1"/>
      <w:marLeft w:val="0"/>
      <w:marRight w:val="0"/>
      <w:marTop w:val="0"/>
      <w:marBottom w:val="0"/>
      <w:divBdr>
        <w:top w:val="none" w:sz="0" w:space="0" w:color="auto"/>
        <w:left w:val="none" w:sz="0" w:space="0" w:color="auto"/>
        <w:bottom w:val="none" w:sz="0" w:space="0" w:color="auto"/>
        <w:right w:val="none" w:sz="0" w:space="0" w:color="auto"/>
      </w:divBdr>
    </w:div>
    <w:div w:id="1249735357">
      <w:bodyDiv w:val="1"/>
      <w:marLeft w:val="0"/>
      <w:marRight w:val="0"/>
      <w:marTop w:val="0"/>
      <w:marBottom w:val="0"/>
      <w:divBdr>
        <w:top w:val="none" w:sz="0" w:space="0" w:color="auto"/>
        <w:left w:val="none" w:sz="0" w:space="0" w:color="auto"/>
        <w:bottom w:val="none" w:sz="0" w:space="0" w:color="auto"/>
        <w:right w:val="none" w:sz="0" w:space="0" w:color="auto"/>
      </w:divBdr>
    </w:div>
    <w:div w:id="1251311077">
      <w:bodyDiv w:val="1"/>
      <w:marLeft w:val="0"/>
      <w:marRight w:val="0"/>
      <w:marTop w:val="0"/>
      <w:marBottom w:val="0"/>
      <w:divBdr>
        <w:top w:val="none" w:sz="0" w:space="0" w:color="auto"/>
        <w:left w:val="none" w:sz="0" w:space="0" w:color="auto"/>
        <w:bottom w:val="none" w:sz="0" w:space="0" w:color="auto"/>
        <w:right w:val="none" w:sz="0" w:space="0" w:color="auto"/>
      </w:divBdr>
      <w:divsChild>
        <w:div w:id="990595166">
          <w:marLeft w:val="480"/>
          <w:marRight w:val="0"/>
          <w:marTop w:val="0"/>
          <w:marBottom w:val="0"/>
          <w:divBdr>
            <w:top w:val="none" w:sz="0" w:space="0" w:color="auto"/>
            <w:left w:val="none" w:sz="0" w:space="0" w:color="auto"/>
            <w:bottom w:val="none" w:sz="0" w:space="0" w:color="auto"/>
            <w:right w:val="none" w:sz="0" w:space="0" w:color="auto"/>
          </w:divBdr>
        </w:div>
        <w:div w:id="1771659412">
          <w:marLeft w:val="480"/>
          <w:marRight w:val="0"/>
          <w:marTop w:val="0"/>
          <w:marBottom w:val="0"/>
          <w:divBdr>
            <w:top w:val="none" w:sz="0" w:space="0" w:color="auto"/>
            <w:left w:val="none" w:sz="0" w:space="0" w:color="auto"/>
            <w:bottom w:val="none" w:sz="0" w:space="0" w:color="auto"/>
            <w:right w:val="none" w:sz="0" w:space="0" w:color="auto"/>
          </w:divBdr>
        </w:div>
        <w:div w:id="1146436027">
          <w:marLeft w:val="480"/>
          <w:marRight w:val="0"/>
          <w:marTop w:val="0"/>
          <w:marBottom w:val="0"/>
          <w:divBdr>
            <w:top w:val="none" w:sz="0" w:space="0" w:color="auto"/>
            <w:left w:val="none" w:sz="0" w:space="0" w:color="auto"/>
            <w:bottom w:val="none" w:sz="0" w:space="0" w:color="auto"/>
            <w:right w:val="none" w:sz="0" w:space="0" w:color="auto"/>
          </w:divBdr>
        </w:div>
        <w:div w:id="1131246557">
          <w:marLeft w:val="480"/>
          <w:marRight w:val="0"/>
          <w:marTop w:val="0"/>
          <w:marBottom w:val="0"/>
          <w:divBdr>
            <w:top w:val="none" w:sz="0" w:space="0" w:color="auto"/>
            <w:left w:val="none" w:sz="0" w:space="0" w:color="auto"/>
            <w:bottom w:val="none" w:sz="0" w:space="0" w:color="auto"/>
            <w:right w:val="none" w:sz="0" w:space="0" w:color="auto"/>
          </w:divBdr>
        </w:div>
        <w:div w:id="296692114">
          <w:marLeft w:val="480"/>
          <w:marRight w:val="0"/>
          <w:marTop w:val="0"/>
          <w:marBottom w:val="0"/>
          <w:divBdr>
            <w:top w:val="none" w:sz="0" w:space="0" w:color="auto"/>
            <w:left w:val="none" w:sz="0" w:space="0" w:color="auto"/>
            <w:bottom w:val="none" w:sz="0" w:space="0" w:color="auto"/>
            <w:right w:val="none" w:sz="0" w:space="0" w:color="auto"/>
          </w:divBdr>
        </w:div>
        <w:div w:id="1658144520">
          <w:marLeft w:val="480"/>
          <w:marRight w:val="0"/>
          <w:marTop w:val="0"/>
          <w:marBottom w:val="0"/>
          <w:divBdr>
            <w:top w:val="none" w:sz="0" w:space="0" w:color="auto"/>
            <w:left w:val="none" w:sz="0" w:space="0" w:color="auto"/>
            <w:bottom w:val="none" w:sz="0" w:space="0" w:color="auto"/>
            <w:right w:val="none" w:sz="0" w:space="0" w:color="auto"/>
          </w:divBdr>
        </w:div>
        <w:div w:id="552011713">
          <w:marLeft w:val="480"/>
          <w:marRight w:val="0"/>
          <w:marTop w:val="0"/>
          <w:marBottom w:val="0"/>
          <w:divBdr>
            <w:top w:val="none" w:sz="0" w:space="0" w:color="auto"/>
            <w:left w:val="none" w:sz="0" w:space="0" w:color="auto"/>
            <w:bottom w:val="none" w:sz="0" w:space="0" w:color="auto"/>
            <w:right w:val="none" w:sz="0" w:space="0" w:color="auto"/>
          </w:divBdr>
        </w:div>
        <w:div w:id="117114781">
          <w:marLeft w:val="480"/>
          <w:marRight w:val="0"/>
          <w:marTop w:val="0"/>
          <w:marBottom w:val="0"/>
          <w:divBdr>
            <w:top w:val="none" w:sz="0" w:space="0" w:color="auto"/>
            <w:left w:val="none" w:sz="0" w:space="0" w:color="auto"/>
            <w:bottom w:val="none" w:sz="0" w:space="0" w:color="auto"/>
            <w:right w:val="none" w:sz="0" w:space="0" w:color="auto"/>
          </w:divBdr>
        </w:div>
        <w:div w:id="280654161">
          <w:marLeft w:val="480"/>
          <w:marRight w:val="0"/>
          <w:marTop w:val="0"/>
          <w:marBottom w:val="0"/>
          <w:divBdr>
            <w:top w:val="none" w:sz="0" w:space="0" w:color="auto"/>
            <w:left w:val="none" w:sz="0" w:space="0" w:color="auto"/>
            <w:bottom w:val="none" w:sz="0" w:space="0" w:color="auto"/>
            <w:right w:val="none" w:sz="0" w:space="0" w:color="auto"/>
          </w:divBdr>
        </w:div>
        <w:div w:id="1248810752">
          <w:marLeft w:val="480"/>
          <w:marRight w:val="0"/>
          <w:marTop w:val="0"/>
          <w:marBottom w:val="0"/>
          <w:divBdr>
            <w:top w:val="none" w:sz="0" w:space="0" w:color="auto"/>
            <w:left w:val="none" w:sz="0" w:space="0" w:color="auto"/>
            <w:bottom w:val="none" w:sz="0" w:space="0" w:color="auto"/>
            <w:right w:val="none" w:sz="0" w:space="0" w:color="auto"/>
          </w:divBdr>
        </w:div>
        <w:div w:id="956065984">
          <w:marLeft w:val="480"/>
          <w:marRight w:val="0"/>
          <w:marTop w:val="0"/>
          <w:marBottom w:val="0"/>
          <w:divBdr>
            <w:top w:val="none" w:sz="0" w:space="0" w:color="auto"/>
            <w:left w:val="none" w:sz="0" w:space="0" w:color="auto"/>
            <w:bottom w:val="none" w:sz="0" w:space="0" w:color="auto"/>
            <w:right w:val="none" w:sz="0" w:space="0" w:color="auto"/>
          </w:divBdr>
        </w:div>
        <w:div w:id="1172913415">
          <w:marLeft w:val="480"/>
          <w:marRight w:val="0"/>
          <w:marTop w:val="0"/>
          <w:marBottom w:val="0"/>
          <w:divBdr>
            <w:top w:val="none" w:sz="0" w:space="0" w:color="auto"/>
            <w:left w:val="none" w:sz="0" w:space="0" w:color="auto"/>
            <w:bottom w:val="none" w:sz="0" w:space="0" w:color="auto"/>
            <w:right w:val="none" w:sz="0" w:space="0" w:color="auto"/>
          </w:divBdr>
        </w:div>
        <w:div w:id="1446123322">
          <w:marLeft w:val="480"/>
          <w:marRight w:val="0"/>
          <w:marTop w:val="0"/>
          <w:marBottom w:val="0"/>
          <w:divBdr>
            <w:top w:val="none" w:sz="0" w:space="0" w:color="auto"/>
            <w:left w:val="none" w:sz="0" w:space="0" w:color="auto"/>
            <w:bottom w:val="none" w:sz="0" w:space="0" w:color="auto"/>
            <w:right w:val="none" w:sz="0" w:space="0" w:color="auto"/>
          </w:divBdr>
        </w:div>
        <w:div w:id="515190392">
          <w:marLeft w:val="480"/>
          <w:marRight w:val="0"/>
          <w:marTop w:val="0"/>
          <w:marBottom w:val="0"/>
          <w:divBdr>
            <w:top w:val="none" w:sz="0" w:space="0" w:color="auto"/>
            <w:left w:val="none" w:sz="0" w:space="0" w:color="auto"/>
            <w:bottom w:val="none" w:sz="0" w:space="0" w:color="auto"/>
            <w:right w:val="none" w:sz="0" w:space="0" w:color="auto"/>
          </w:divBdr>
        </w:div>
        <w:div w:id="1071579706">
          <w:marLeft w:val="480"/>
          <w:marRight w:val="0"/>
          <w:marTop w:val="0"/>
          <w:marBottom w:val="0"/>
          <w:divBdr>
            <w:top w:val="none" w:sz="0" w:space="0" w:color="auto"/>
            <w:left w:val="none" w:sz="0" w:space="0" w:color="auto"/>
            <w:bottom w:val="none" w:sz="0" w:space="0" w:color="auto"/>
            <w:right w:val="none" w:sz="0" w:space="0" w:color="auto"/>
          </w:divBdr>
        </w:div>
        <w:div w:id="1677684848">
          <w:marLeft w:val="480"/>
          <w:marRight w:val="0"/>
          <w:marTop w:val="0"/>
          <w:marBottom w:val="0"/>
          <w:divBdr>
            <w:top w:val="none" w:sz="0" w:space="0" w:color="auto"/>
            <w:left w:val="none" w:sz="0" w:space="0" w:color="auto"/>
            <w:bottom w:val="none" w:sz="0" w:space="0" w:color="auto"/>
            <w:right w:val="none" w:sz="0" w:space="0" w:color="auto"/>
          </w:divBdr>
        </w:div>
        <w:div w:id="649404576">
          <w:marLeft w:val="480"/>
          <w:marRight w:val="0"/>
          <w:marTop w:val="0"/>
          <w:marBottom w:val="0"/>
          <w:divBdr>
            <w:top w:val="none" w:sz="0" w:space="0" w:color="auto"/>
            <w:left w:val="none" w:sz="0" w:space="0" w:color="auto"/>
            <w:bottom w:val="none" w:sz="0" w:space="0" w:color="auto"/>
            <w:right w:val="none" w:sz="0" w:space="0" w:color="auto"/>
          </w:divBdr>
        </w:div>
        <w:div w:id="800849986">
          <w:marLeft w:val="480"/>
          <w:marRight w:val="0"/>
          <w:marTop w:val="0"/>
          <w:marBottom w:val="0"/>
          <w:divBdr>
            <w:top w:val="none" w:sz="0" w:space="0" w:color="auto"/>
            <w:left w:val="none" w:sz="0" w:space="0" w:color="auto"/>
            <w:bottom w:val="none" w:sz="0" w:space="0" w:color="auto"/>
            <w:right w:val="none" w:sz="0" w:space="0" w:color="auto"/>
          </w:divBdr>
        </w:div>
        <w:div w:id="1547912909">
          <w:marLeft w:val="480"/>
          <w:marRight w:val="0"/>
          <w:marTop w:val="0"/>
          <w:marBottom w:val="0"/>
          <w:divBdr>
            <w:top w:val="none" w:sz="0" w:space="0" w:color="auto"/>
            <w:left w:val="none" w:sz="0" w:space="0" w:color="auto"/>
            <w:bottom w:val="none" w:sz="0" w:space="0" w:color="auto"/>
            <w:right w:val="none" w:sz="0" w:space="0" w:color="auto"/>
          </w:divBdr>
        </w:div>
        <w:div w:id="1223567626">
          <w:marLeft w:val="480"/>
          <w:marRight w:val="0"/>
          <w:marTop w:val="0"/>
          <w:marBottom w:val="0"/>
          <w:divBdr>
            <w:top w:val="none" w:sz="0" w:space="0" w:color="auto"/>
            <w:left w:val="none" w:sz="0" w:space="0" w:color="auto"/>
            <w:bottom w:val="none" w:sz="0" w:space="0" w:color="auto"/>
            <w:right w:val="none" w:sz="0" w:space="0" w:color="auto"/>
          </w:divBdr>
        </w:div>
        <w:div w:id="2027973090">
          <w:marLeft w:val="480"/>
          <w:marRight w:val="0"/>
          <w:marTop w:val="0"/>
          <w:marBottom w:val="0"/>
          <w:divBdr>
            <w:top w:val="none" w:sz="0" w:space="0" w:color="auto"/>
            <w:left w:val="none" w:sz="0" w:space="0" w:color="auto"/>
            <w:bottom w:val="none" w:sz="0" w:space="0" w:color="auto"/>
            <w:right w:val="none" w:sz="0" w:space="0" w:color="auto"/>
          </w:divBdr>
        </w:div>
        <w:div w:id="803498983">
          <w:marLeft w:val="480"/>
          <w:marRight w:val="0"/>
          <w:marTop w:val="0"/>
          <w:marBottom w:val="0"/>
          <w:divBdr>
            <w:top w:val="none" w:sz="0" w:space="0" w:color="auto"/>
            <w:left w:val="none" w:sz="0" w:space="0" w:color="auto"/>
            <w:bottom w:val="none" w:sz="0" w:space="0" w:color="auto"/>
            <w:right w:val="none" w:sz="0" w:space="0" w:color="auto"/>
          </w:divBdr>
        </w:div>
        <w:div w:id="892620849">
          <w:marLeft w:val="480"/>
          <w:marRight w:val="0"/>
          <w:marTop w:val="0"/>
          <w:marBottom w:val="0"/>
          <w:divBdr>
            <w:top w:val="none" w:sz="0" w:space="0" w:color="auto"/>
            <w:left w:val="none" w:sz="0" w:space="0" w:color="auto"/>
            <w:bottom w:val="none" w:sz="0" w:space="0" w:color="auto"/>
            <w:right w:val="none" w:sz="0" w:space="0" w:color="auto"/>
          </w:divBdr>
        </w:div>
        <w:div w:id="2136288073">
          <w:marLeft w:val="480"/>
          <w:marRight w:val="0"/>
          <w:marTop w:val="0"/>
          <w:marBottom w:val="0"/>
          <w:divBdr>
            <w:top w:val="none" w:sz="0" w:space="0" w:color="auto"/>
            <w:left w:val="none" w:sz="0" w:space="0" w:color="auto"/>
            <w:bottom w:val="none" w:sz="0" w:space="0" w:color="auto"/>
            <w:right w:val="none" w:sz="0" w:space="0" w:color="auto"/>
          </w:divBdr>
        </w:div>
        <w:div w:id="832646390">
          <w:marLeft w:val="480"/>
          <w:marRight w:val="0"/>
          <w:marTop w:val="0"/>
          <w:marBottom w:val="0"/>
          <w:divBdr>
            <w:top w:val="none" w:sz="0" w:space="0" w:color="auto"/>
            <w:left w:val="none" w:sz="0" w:space="0" w:color="auto"/>
            <w:bottom w:val="none" w:sz="0" w:space="0" w:color="auto"/>
            <w:right w:val="none" w:sz="0" w:space="0" w:color="auto"/>
          </w:divBdr>
        </w:div>
        <w:div w:id="31348645">
          <w:marLeft w:val="480"/>
          <w:marRight w:val="0"/>
          <w:marTop w:val="0"/>
          <w:marBottom w:val="0"/>
          <w:divBdr>
            <w:top w:val="none" w:sz="0" w:space="0" w:color="auto"/>
            <w:left w:val="none" w:sz="0" w:space="0" w:color="auto"/>
            <w:bottom w:val="none" w:sz="0" w:space="0" w:color="auto"/>
            <w:right w:val="none" w:sz="0" w:space="0" w:color="auto"/>
          </w:divBdr>
        </w:div>
        <w:div w:id="1749308365">
          <w:marLeft w:val="480"/>
          <w:marRight w:val="0"/>
          <w:marTop w:val="0"/>
          <w:marBottom w:val="0"/>
          <w:divBdr>
            <w:top w:val="none" w:sz="0" w:space="0" w:color="auto"/>
            <w:left w:val="none" w:sz="0" w:space="0" w:color="auto"/>
            <w:bottom w:val="none" w:sz="0" w:space="0" w:color="auto"/>
            <w:right w:val="none" w:sz="0" w:space="0" w:color="auto"/>
          </w:divBdr>
        </w:div>
        <w:div w:id="287778548">
          <w:marLeft w:val="480"/>
          <w:marRight w:val="0"/>
          <w:marTop w:val="0"/>
          <w:marBottom w:val="0"/>
          <w:divBdr>
            <w:top w:val="none" w:sz="0" w:space="0" w:color="auto"/>
            <w:left w:val="none" w:sz="0" w:space="0" w:color="auto"/>
            <w:bottom w:val="none" w:sz="0" w:space="0" w:color="auto"/>
            <w:right w:val="none" w:sz="0" w:space="0" w:color="auto"/>
          </w:divBdr>
        </w:div>
        <w:div w:id="51196230">
          <w:marLeft w:val="480"/>
          <w:marRight w:val="0"/>
          <w:marTop w:val="0"/>
          <w:marBottom w:val="0"/>
          <w:divBdr>
            <w:top w:val="none" w:sz="0" w:space="0" w:color="auto"/>
            <w:left w:val="none" w:sz="0" w:space="0" w:color="auto"/>
            <w:bottom w:val="none" w:sz="0" w:space="0" w:color="auto"/>
            <w:right w:val="none" w:sz="0" w:space="0" w:color="auto"/>
          </w:divBdr>
        </w:div>
        <w:div w:id="1664353399">
          <w:marLeft w:val="480"/>
          <w:marRight w:val="0"/>
          <w:marTop w:val="0"/>
          <w:marBottom w:val="0"/>
          <w:divBdr>
            <w:top w:val="none" w:sz="0" w:space="0" w:color="auto"/>
            <w:left w:val="none" w:sz="0" w:space="0" w:color="auto"/>
            <w:bottom w:val="none" w:sz="0" w:space="0" w:color="auto"/>
            <w:right w:val="none" w:sz="0" w:space="0" w:color="auto"/>
          </w:divBdr>
        </w:div>
        <w:div w:id="1235046404">
          <w:marLeft w:val="480"/>
          <w:marRight w:val="0"/>
          <w:marTop w:val="0"/>
          <w:marBottom w:val="0"/>
          <w:divBdr>
            <w:top w:val="none" w:sz="0" w:space="0" w:color="auto"/>
            <w:left w:val="none" w:sz="0" w:space="0" w:color="auto"/>
            <w:bottom w:val="none" w:sz="0" w:space="0" w:color="auto"/>
            <w:right w:val="none" w:sz="0" w:space="0" w:color="auto"/>
          </w:divBdr>
        </w:div>
        <w:div w:id="1240288021">
          <w:marLeft w:val="480"/>
          <w:marRight w:val="0"/>
          <w:marTop w:val="0"/>
          <w:marBottom w:val="0"/>
          <w:divBdr>
            <w:top w:val="none" w:sz="0" w:space="0" w:color="auto"/>
            <w:left w:val="none" w:sz="0" w:space="0" w:color="auto"/>
            <w:bottom w:val="none" w:sz="0" w:space="0" w:color="auto"/>
            <w:right w:val="none" w:sz="0" w:space="0" w:color="auto"/>
          </w:divBdr>
        </w:div>
        <w:div w:id="2096852726">
          <w:marLeft w:val="480"/>
          <w:marRight w:val="0"/>
          <w:marTop w:val="0"/>
          <w:marBottom w:val="0"/>
          <w:divBdr>
            <w:top w:val="none" w:sz="0" w:space="0" w:color="auto"/>
            <w:left w:val="none" w:sz="0" w:space="0" w:color="auto"/>
            <w:bottom w:val="none" w:sz="0" w:space="0" w:color="auto"/>
            <w:right w:val="none" w:sz="0" w:space="0" w:color="auto"/>
          </w:divBdr>
        </w:div>
        <w:div w:id="254168187">
          <w:marLeft w:val="480"/>
          <w:marRight w:val="0"/>
          <w:marTop w:val="0"/>
          <w:marBottom w:val="0"/>
          <w:divBdr>
            <w:top w:val="none" w:sz="0" w:space="0" w:color="auto"/>
            <w:left w:val="none" w:sz="0" w:space="0" w:color="auto"/>
            <w:bottom w:val="none" w:sz="0" w:space="0" w:color="auto"/>
            <w:right w:val="none" w:sz="0" w:space="0" w:color="auto"/>
          </w:divBdr>
        </w:div>
        <w:div w:id="588273452">
          <w:marLeft w:val="480"/>
          <w:marRight w:val="0"/>
          <w:marTop w:val="0"/>
          <w:marBottom w:val="0"/>
          <w:divBdr>
            <w:top w:val="none" w:sz="0" w:space="0" w:color="auto"/>
            <w:left w:val="none" w:sz="0" w:space="0" w:color="auto"/>
            <w:bottom w:val="none" w:sz="0" w:space="0" w:color="auto"/>
            <w:right w:val="none" w:sz="0" w:space="0" w:color="auto"/>
          </w:divBdr>
        </w:div>
      </w:divsChild>
    </w:div>
    <w:div w:id="1257135461">
      <w:bodyDiv w:val="1"/>
      <w:marLeft w:val="0"/>
      <w:marRight w:val="0"/>
      <w:marTop w:val="0"/>
      <w:marBottom w:val="0"/>
      <w:divBdr>
        <w:top w:val="none" w:sz="0" w:space="0" w:color="auto"/>
        <w:left w:val="none" w:sz="0" w:space="0" w:color="auto"/>
        <w:bottom w:val="none" w:sz="0" w:space="0" w:color="auto"/>
        <w:right w:val="none" w:sz="0" w:space="0" w:color="auto"/>
      </w:divBdr>
    </w:div>
    <w:div w:id="1259213491">
      <w:bodyDiv w:val="1"/>
      <w:marLeft w:val="0"/>
      <w:marRight w:val="0"/>
      <w:marTop w:val="0"/>
      <w:marBottom w:val="0"/>
      <w:divBdr>
        <w:top w:val="none" w:sz="0" w:space="0" w:color="auto"/>
        <w:left w:val="none" w:sz="0" w:space="0" w:color="auto"/>
        <w:bottom w:val="none" w:sz="0" w:space="0" w:color="auto"/>
        <w:right w:val="none" w:sz="0" w:space="0" w:color="auto"/>
      </w:divBdr>
    </w:div>
    <w:div w:id="1261378031">
      <w:bodyDiv w:val="1"/>
      <w:marLeft w:val="0"/>
      <w:marRight w:val="0"/>
      <w:marTop w:val="0"/>
      <w:marBottom w:val="0"/>
      <w:divBdr>
        <w:top w:val="none" w:sz="0" w:space="0" w:color="auto"/>
        <w:left w:val="none" w:sz="0" w:space="0" w:color="auto"/>
        <w:bottom w:val="none" w:sz="0" w:space="0" w:color="auto"/>
        <w:right w:val="none" w:sz="0" w:space="0" w:color="auto"/>
      </w:divBdr>
    </w:div>
    <w:div w:id="1295939005">
      <w:bodyDiv w:val="1"/>
      <w:marLeft w:val="0"/>
      <w:marRight w:val="0"/>
      <w:marTop w:val="0"/>
      <w:marBottom w:val="0"/>
      <w:divBdr>
        <w:top w:val="none" w:sz="0" w:space="0" w:color="auto"/>
        <w:left w:val="none" w:sz="0" w:space="0" w:color="auto"/>
        <w:bottom w:val="none" w:sz="0" w:space="0" w:color="auto"/>
        <w:right w:val="none" w:sz="0" w:space="0" w:color="auto"/>
      </w:divBdr>
    </w:div>
    <w:div w:id="1305089085">
      <w:bodyDiv w:val="1"/>
      <w:marLeft w:val="0"/>
      <w:marRight w:val="0"/>
      <w:marTop w:val="0"/>
      <w:marBottom w:val="0"/>
      <w:divBdr>
        <w:top w:val="none" w:sz="0" w:space="0" w:color="auto"/>
        <w:left w:val="none" w:sz="0" w:space="0" w:color="auto"/>
        <w:bottom w:val="none" w:sz="0" w:space="0" w:color="auto"/>
        <w:right w:val="none" w:sz="0" w:space="0" w:color="auto"/>
      </w:divBdr>
    </w:div>
    <w:div w:id="1305425405">
      <w:bodyDiv w:val="1"/>
      <w:marLeft w:val="0"/>
      <w:marRight w:val="0"/>
      <w:marTop w:val="0"/>
      <w:marBottom w:val="0"/>
      <w:divBdr>
        <w:top w:val="none" w:sz="0" w:space="0" w:color="auto"/>
        <w:left w:val="none" w:sz="0" w:space="0" w:color="auto"/>
        <w:bottom w:val="none" w:sz="0" w:space="0" w:color="auto"/>
        <w:right w:val="none" w:sz="0" w:space="0" w:color="auto"/>
      </w:divBdr>
    </w:div>
    <w:div w:id="1307390701">
      <w:bodyDiv w:val="1"/>
      <w:marLeft w:val="0"/>
      <w:marRight w:val="0"/>
      <w:marTop w:val="0"/>
      <w:marBottom w:val="0"/>
      <w:divBdr>
        <w:top w:val="none" w:sz="0" w:space="0" w:color="auto"/>
        <w:left w:val="none" w:sz="0" w:space="0" w:color="auto"/>
        <w:bottom w:val="none" w:sz="0" w:space="0" w:color="auto"/>
        <w:right w:val="none" w:sz="0" w:space="0" w:color="auto"/>
      </w:divBdr>
    </w:div>
    <w:div w:id="1322467815">
      <w:bodyDiv w:val="1"/>
      <w:marLeft w:val="0"/>
      <w:marRight w:val="0"/>
      <w:marTop w:val="0"/>
      <w:marBottom w:val="0"/>
      <w:divBdr>
        <w:top w:val="none" w:sz="0" w:space="0" w:color="auto"/>
        <w:left w:val="none" w:sz="0" w:space="0" w:color="auto"/>
        <w:bottom w:val="none" w:sz="0" w:space="0" w:color="auto"/>
        <w:right w:val="none" w:sz="0" w:space="0" w:color="auto"/>
      </w:divBdr>
    </w:div>
    <w:div w:id="1350646765">
      <w:bodyDiv w:val="1"/>
      <w:marLeft w:val="0"/>
      <w:marRight w:val="0"/>
      <w:marTop w:val="0"/>
      <w:marBottom w:val="0"/>
      <w:divBdr>
        <w:top w:val="none" w:sz="0" w:space="0" w:color="auto"/>
        <w:left w:val="none" w:sz="0" w:space="0" w:color="auto"/>
        <w:bottom w:val="none" w:sz="0" w:space="0" w:color="auto"/>
        <w:right w:val="none" w:sz="0" w:space="0" w:color="auto"/>
      </w:divBdr>
    </w:div>
    <w:div w:id="1373652166">
      <w:bodyDiv w:val="1"/>
      <w:marLeft w:val="0"/>
      <w:marRight w:val="0"/>
      <w:marTop w:val="0"/>
      <w:marBottom w:val="0"/>
      <w:divBdr>
        <w:top w:val="none" w:sz="0" w:space="0" w:color="auto"/>
        <w:left w:val="none" w:sz="0" w:space="0" w:color="auto"/>
        <w:bottom w:val="none" w:sz="0" w:space="0" w:color="auto"/>
        <w:right w:val="none" w:sz="0" w:space="0" w:color="auto"/>
      </w:divBdr>
    </w:div>
    <w:div w:id="1375082761">
      <w:bodyDiv w:val="1"/>
      <w:marLeft w:val="0"/>
      <w:marRight w:val="0"/>
      <w:marTop w:val="0"/>
      <w:marBottom w:val="0"/>
      <w:divBdr>
        <w:top w:val="none" w:sz="0" w:space="0" w:color="auto"/>
        <w:left w:val="none" w:sz="0" w:space="0" w:color="auto"/>
        <w:bottom w:val="none" w:sz="0" w:space="0" w:color="auto"/>
        <w:right w:val="none" w:sz="0" w:space="0" w:color="auto"/>
      </w:divBdr>
    </w:div>
    <w:div w:id="1376003185">
      <w:bodyDiv w:val="1"/>
      <w:marLeft w:val="0"/>
      <w:marRight w:val="0"/>
      <w:marTop w:val="0"/>
      <w:marBottom w:val="0"/>
      <w:divBdr>
        <w:top w:val="none" w:sz="0" w:space="0" w:color="auto"/>
        <w:left w:val="none" w:sz="0" w:space="0" w:color="auto"/>
        <w:bottom w:val="none" w:sz="0" w:space="0" w:color="auto"/>
        <w:right w:val="none" w:sz="0" w:space="0" w:color="auto"/>
      </w:divBdr>
    </w:div>
    <w:div w:id="1378358797">
      <w:bodyDiv w:val="1"/>
      <w:marLeft w:val="0"/>
      <w:marRight w:val="0"/>
      <w:marTop w:val="0"/>
      <w:marBottom w:val="0"/>
      <w:divBdr>
        <w:top w:val="none" w:sz="0" w:space="0" w:color="auto"/>
        <w:left w:val="none" w:sz="0" w:space="0" w:color="auto"/>
        <w:bottom w:val="none" w:sz="0" w:space="0" w:color="auto"/>
        <w:right w:val="none" w:sz="0" w:space="0" w:color="auto"/>
      </w:divBdr>
    </w:div>
    <w:div w:id="1379040948">
      <w:bodyDiv w:val="1"/>
      <w:marLeft w:val="0"/>
      <w:marRight w:val="0"/>
      <w:marTop w:val="0"/>
      <w:marBottom w:val="0"/>
      <w:divBdr>
        <w:top w:val="none" w:sz="0" w:space="0" w:color="auto"/>
        <w:left w:val="none" w:sz="0" w:space="0" w:color="auto"/>
        <w:bottom w:val="none" w:sz="0" w:space="0" w:color="auto"/>
        <w:right w:val="none" w:sz="0" w:space="0" w:color="auto"/>
      </w:divBdr>
    </w:div>
    <w:div w:id="1395423690">
      <w:bodyDiv w:val="1"/>
      <w:marLeft w:val="0"/>
      <w:marRight w:val="0"/>
      <w:marTop w:val="0"/>
      <w:marBottom w:val="0"/>
      <w:divBdr>
        <w:top w:val="none" w:sz="0" w:space="0" w:color="auto"/>
        <w:left w:val="none" w:sz="0" w:space="0" w:color="auto"/>
        <w:bottom w:val="none" w:sz="0" w:space="0" w:color="auto"/>
        <w:right w:val="none" w:sz="0" w:space="0" w:color="auto"/>
      </w:divBdr>
    </w:div>
    <w:div w:id="1400977914">
      <w:bodyDiv w:val="1"/>
      <w:marLeft w:val="0"/>
      <w:marRight w:val="0"/>
      <w:marTop w:val="0"/>
      <w:marBottom w:val="0"/>
      <w:divBdr>
        <w:top w:val="none" w:sz="0" w:space="0" w:color="auto"/>
        <w:left w:val="none" w:sz="0" w:space="0" w:color="auto"/>
        <w:bottom w:val="none" w:sz="0" w:space="0" w:color="auto"/>
        <w:right w:val="none" w:sz="0" w:space="0" w:color="auto"/>
      </w:divBdr>
    </w:div>
    <w:div w:id="1402095393">
      <w:bodyDiv w:val="1"/>
      <w:marLeft w:val="0"/>
      <w:marRight w:val="0"/>
      <w:marTop w:val="0"/>
      <w:marBottom w:val="0"/>
      <w:divBdr>
        <w:top w:val="none" w:sz="0" w:space="0" w:color="auto"/>
        <w:left w:val="none" w:sz="0" w:space="0" w:color="auto"/>
        <w:bottom w:val="none" w:sz="0" w:space="0" w:color="auto"/>
        <w:right w:val="none" w:sz="0" w:space="0" w:color="auto"/>
      </w:divBdr>
    </w:div>
    <w:div w:id="1408460076">
      <w:bodyDiv w:val="1"/>
      <w:marLeft w:val="0"/>
      <w:marRight w:val="0"/>
      <w:marTop w:val="0"/>
      <w:marBottom w:val="0"/>
      <w:divBdr>
        <w:top w:val="none" w:sz="0" w:space="0" w:color="auto"/>
        <w:left w:val="none" w:sz="0" w:space="0" w:color="auto"/>
        <w:bottom w:val="none" w:sz="0" w:space="0" w:color="auto"/>
        <w:right w:val="none" w:sz="0" w:space="0" w:color="auto"/>
      </w:divBdr>
    </w:div>
    <w:div w:id="1431004272">
      <w:bodyDiv w:val="1"/>
      <w:marLeft w:val="0"/>
      <w:marRight w:val="0"/>
      <w:marTop w:val="0"/>
      <w:marBottom w:val="0"/>
      <w:divBdr>
        <w:top w:val="none" w:sz="0" w:space="0" w:color="auto"/>
        <w:left w:val="none" w:sz="0" w:space="0" w:color="auto"/>
        <w:bottom w:val="none" w:sz="0" w:space="0" w:color="auto"/>
        <w:right w:val="none" w:sz="0" w:space="0" w:color="auto"/>
      </w:divBdr>
    </w:div>
    <w:div w:id="1436680292">
      <w:bodyDiv w:val="1"/>
      <w:marLeft w:val="0"/>
      <w:marRight w:val="0"/>
      <w:marTop w:val="0"/>
      <w:marBottom w:val="0"/>
      <w:divBdr>
        <w:top w:val="none" w:sz="0" w:space="0" w:color="auto"/>
        <w:left w:val="none" w:sz="0" w:space="0" w:color="auto"/>
        <w:bottom w:val="none" w:sz="0" w:space="0" w:color="auto"/>
        <w:right w:val="none" w:sz="0" w:space="0" w:color="auto"/>
      </w:divBdr>
    </w:div>
    <w:div w:id="1437015180">
      <w:bodyDiv w:val="1"/>
      <w:marLeft w:val="0"/>
      <w:marRight w:val="0"/>
      <w:marTop w:val="0"/>
      <w:marBottom w:val="0"/>
      <w:divBdr>
        <w:top w:val="none" w:sz="0" w:space="0" w:color="auto"/>
        <w:left w:val="none" w:sz="0" w:space="0" w:color="auto"/>
        <w:bottom w:val="none" w:sz="0" w:space="0" w:color="auto"/>
        <w:right w:val="none" w:sz="0" w:space="0" w:color="auto"/>
      </w:divBdr>
    </w:div>
    <w:div w:id="1446659614">
      <w:bodyDiv w:val="1"/>
      <w:marLeft w:val="0"/>
      <w:marRight w:val="0"/>
      <w:marTop w:val="0"/>
      <w:marBottom w:val="0"/>
      <w:divBdr>
        <w:top w:val="none" w:sz="0" w:space="0" w:color="auto"/>
        <w:left w:val="none" w:sz="0" w:space="0" w:color="auto"/>
        <w:bottom w:val="none" w:sz="0" w:space="0" w:color="auto"/>
        <w:right w:val="none" w:sz="0" w:space="0" w:color="auto"/>
      </w:divBdr>
    </w:div>
    <w:div w:id="1448698694">
      <w:bodyDiv w:val="1"/>
      <w:marLeft w:val="0"/>
      <w:marRight w:val="0"/>
      <w:marTop w:val="0"/>
      <w:marBottom w:val="0"/>
      <w:divBdr>
        <w:top w:val="none" w:sz="0" w:space="0" w:color="auto"/>
        <w:left w:val="none" w:sz="0" w:space="0" w:color="auto"/>
        <w:bottom w:val="none" w:sz="0" w:space="0" w:color="auto"/>
        <w:right w:val="none" w:sz="0" w:space="0" w:color="auto"/>
      </w:divBdr>
    </w:div>
    <w:div w:id="1454666399">
      <w:bodyDiv w:val="1"/>
      <w:marLeft w:val="0"/>
      <w:marRight w:val="0"/>
      <w:marTop w:val="0"/>
      <w:marBottom w:val="0"/>
      <w:divBdr>
        <w:top w:val="none" w:sz="0" w:space="0" w:color="auto"/>
        <w:left w:val="none" w:sz="0" w:space="0" w:color="auto"/>
        <w:bottom w:val="none" w:sz="0" w:space="0" w:color="auto"/>
        <w:right w:val="none" w:sz="0" w:space="0" w:color="auto"/>
      </w:divBdr>
    </w:div>
    <w:div w:id="1463040723">
      <w:bodyDiv w:val="1"/>
      <w:marLeft w:val="0"/>
      <w:marRight w:val="0"/>
      <w:marTop w:val="0"/>
      <w:marBottom w:val="0"/>
      <w:divBdr>
        <w:top w:val="none" w:sz="0" w:space="0" w:color="auto"/>
        <w:left w:val="none" w:sz="0" w:space="0" w:color="auto"/>
        <w:bottom w:val="none" w:sz="0" w:space="0" w:color="auto"/>
        <w:right w:val="none" w:sz="0" w:space="0" w:color="auto"/>
      </w:divBdr>
    </w:div>
    <w:div w:id="1470316905">
      <w:bodyDiv w:val="1"/>
      <w:marLeft w:val="0"/>
      <w:marRight w:val="0"/>
      <w:marTop w:val="0"/>
      <w:marBottom w:val="0"/>
      <w:divBdr>
        <w:top w:val="none" w:sz="0" w:space="0" w:color="auto"/>
        <w:left w:val="none" w:sz="0" w:space="0" w:color="auto"/>
        <w:bottom w:val="none" w:sz="0" w:space="0" w:color="auto"/>
        <w:right w:val="none" w:sz="0" w:space="0" w:color="auto"/>
      </w:divBdr>
    </w:div>
    <w:div w:id="1495880861">
      <w:bodyDiv w:val="1"/>
      <w:marLeft w:val="0"/>
      <w:marRight w:val="0"/>
      <w:marTop w:val="0"/>
      <w:marBottom w:val="0"/>
      <w:divBdr>
        <w:top w:val="none" w:sz="0" w:space="0" w:color="auto"/>
        <w:left w:val="none" w:sz="0" w:space="0" w:color="auto"/>
        <w:bottom w:val="none" w:sz="0" w:space="0" w:color="auto"/>
        <w:right w:val="none" w:sz="0" w:space="0" w:color="auto"/>
      </w:divBdr>
    </w:div>
    <w:div w:id="1511218713">
      <w:bodyDiv w:val="1"/>
      <w:marLeft w:val="0"/>
      <w:marRight w:val="0"/>
      <w:marTop w:val="0"/>
      <w:marBottom w:val="0"/>
      <w:divBdr>
        <w:top w:val="none" w:sz="0" w:space="0" w:color="auto"/>
        <w:left w:val="none" w:sz="0" w:space="0" w:color="auto"/>
        <w:bottom w:val="none" w:sz="0" w:space="0" w:color="auto"/>
        <w:right w:val="none" w:sz="0" w:space="0" w:color="auto"/>
      </w:divBdr>
      <w:divsChild>
        <w:div w:id="70277500">
          <w:marLeft w:val="480"/>
          <w:marRight w:val="0"/>
          <w:marTop w:val="0"/>
          <w:marBottom w:val="0"/>
          <w:divBdr>
            <w:top w:val="none" w:sz="0" w:space="0" w:color="auto"/>
            <w:left w:val="none" w:sz="0" w:space="0" w:color="auto"/>
            <w:bottom w:val="none" w:sz="0" w:space="0" w:color="auto"/>
            <w:right w:val="none" w:sz="0" w:space="0" w:color="auto"/>
          </w:divBdr>
        </w:div>
        <w:div w:id="106241366">
          <w:marLeft w:val="480"/>
          <w:marRight w:val="0"/>
          <w:marTop w:val="0"/>
          <w:marBottom w:val="0"/>
          <w:divBdr>
            <w:top w:val="none" w:sz="0" w:space="0" w:color="auto"/>
            <w:left w:val="none" w:sz="0" w:space="0" w:color="auto"/>
            <w:bottom w:val="none" w:sz="0" w:space="0" w:color="auto"/>
            <w:right w:val="none" w:sz="0" w:space="0" w:color="auto"/>
          </w:divBdr>
        </w:div>
        <w:div w:id="168179831">
          <w:marLeft w:val="480"/>
          <w:marRight w:val="0"/>
          <w:marTop w:val="0"/>
          <w:marBottom w:val="0"/>
          <w:divBdr>
            <w:top w:val="none" w:sz="0" w:space="0" w:color="auto"/>
            <w:left w:val="none" w:sz="0" w:space="0" w:color="auto"/>
            <w:bottom w:val="none" w:sz="0" w:space="0" w:color="auto"/>
            <w:right w:val="none" w:sz="0" w:space="0" w:color="auto"/>
          </w:divBdr>
        </w:div>
        <w:div w:id="210384625">
          <w:marLeft w:val="480"/>
          <w:marRight w:val="0"/>
          <w:marTop w:val="0"/>
          <w:marBottom w:val="0"/>
          <w:divBdr>
            <w:top w:val="none" w:sz="0" w:space="0" w:color="auto"/>
            <w:left w:val="none" w:sz="0" w:space="0" w:color="auto"/>
            <w:bottom w:val="none" w:sz="0" w:space="0" w:color="auto"/>
            <w:right w:val="none" w:sz="0" w:space="0" w:color="auto"/>
          </w:divBdr>
        </w:div>
        <w:div w:id="299581160">
          <w:marLeft w:val="480"/>
          <w:marRight w:val="0"/>
          <w:marTop w:val="0"/>
          <w:marBottom w:val="0"/>
          <w:divBdr>
            <w:top w:val="none" w:sz="0" w:space="0" w:color="auto"/>
            <w:left w:val="none" w:sz="0" w:space="0" w:color="auto"/>
            <w:bottom w:val="none" w:sz="0" w:space="0" w:color="auto"/>
            <w:right w:val="none" w:sz="0" w:space="0" w:color="auto"/>
          </w:divBdr>
        </w:div>
        <w:div w:id="312370858">
          <w:marLeft w:val="480"/>
          <w:marRight w:val="0"/>
          <w:marTop w:val="0"/>
          <w:marBottom w:val="0"/>
          <w:divBdr>
            <w:top w:val="none" w:sz="0" w:space="0" w:color="auto"/>
            <w:left w:val="none" w:sz="0" w:space="0" w:color="auto"/>
            <w:bottom w:val="none" w:sz="0" w:space="0" w:color="auto"/>
            <w:right w:val="none" w:sz="0" w:space="0" w:color="auto"/>
          </w:divBdr>
        </w:div>
        <w:div w:id="330254610">
          <w:marLeft w:val="480"/>
          <w:marRight w:val="0"/>
          <w:marTop w:val="0"/>
          <w:marBottom w:val="0"/>
          <w:divBdr>
            <w:top w:val="none" w:sz="0" w:space="0" w:color="auto"/>
            <w:left w:val="none" w:sz="0" w:space="0" w:color="auto"/>
            <w:bottom w:val="none" w:sz="0" w:space="0" w:color="auto"/>
            <w:right w:val="none" w:sz="0" w:space="0" w:color="auto"/>
          </w:divBdr>
        </w:div>
        <w:div w:id="354696649">
          <w:marLeft w:val="480"/>
          <w:marRight w:val="0"/>
          <w:marTop w:val="0"/>
          <w:marBottom w:val="0"/>
          <w:divBdr>
            <w:top w:val="none" w:sz="0" w:space="0" w:color="auto"/>
            <w:left w:val="none" w:sz="0" w:space="0" w:color="auto"/>
            <w:bottom w:val="none" w:sz="0" w:space="0" w:color="auto"/>
            <w:right w:val="none" w:sz="0" w:space="0" w:color="auto"/>
          </w:divBdr>
        </w:div>
        <w:div w:id="415709597">
          <w:marLeft w:val="480"/>
          <w:marRight w:val="0"/>
          <w:marTop w:val="0"/>
          <w:marBottom w:val="0"/>
          <w:divBdr>
            <w:top w:val="none" w:sz="0" w:space="0" w:color="auto"/>
            <w:left w:val="none" w:sz="0" w:space="0" w:color="auto"/>
            <w:bottom w:val="none" w:sz="0" w:space="0" w:color="auto"/>
            <w:right w:val="none" w:sz="0" w:space="0" w:color="auto"/>
          </w:divBdr>
        </w:div>
        <w:div w:id="490676607">
          <w:marLeft w:val="480"/>
          <w:marRight w:val="0"/>
          <w:marTop w:val="0"/>
          <w:marBottom w:val="0"/>
          <w:divBdr>
            <w:top w:val="none" w:sz="0" w:space="0" w:color="auto"/>
            <w:left w:val="none" w:sz="0" w:space="0" w:color="auto"/>
            <w:bottom w:val="none" w:sz="0" w:space="0" w:color="auto"/>
            <w:right w:val="none" w:sz="0" w:space="0" w:color="auto"/>
          </w:divBdr>
        </w:div>
        <w:div w:id="496923260">
          <w:marLeft w:val="480"/>
          <w:marRight w:val="0"/>
          <w:marTop w:val="0"/>
          <w:marBottom w:val="0"/>
          <w:divBdr>
            <w:top w:val="none" w:sz="0" w:space="0" w:color="auto"/>
            <w:left w:val="none" w:sz="0" w:space="0" w:color="auto"/>
            <w:bottom w:val="none" w:sz="0" w:space="0" w:color="auto"/>
            <w:right w:val="none" w:sz="0" w:space="0" w:color="auto"/>
          </w:divBdr>
        </w:div>
        <w:div w:id="540750477">
          <w:marLeft w:val="480"/>
          <w:marRight w:val="0"/>
          <w:marTop w:val="0"/>
          <w:marBottom w:val="0"/>
          <w:divBdr>
            <w:top w:val="none" w:sz="0" w:space="0" w:color="auto"/>
            <w:left w:val="none" w:sz="0" w:space="0" w:color="auto"/>
            <w:bottom w:val="none" w:sz="0" w:space="0" w:color="auto"/>
            <w:right w:val="none" w:sz="0" w:space="0" w:color="auto"/>
          </w:divBdr>
        </w:div>
        <w:div w:id="840318928">
          <w:marLeft w:val="480"/>
          <w:marRight w:val="0"/>
          <w:marTop w:val="0"/>
          <w:marBottom w:val="0"/>
          <w:divBdr>
            <w:top w:val="none" w:sz="0" w:space="0" w:color="auto"/>
            <w:left w:val="none" w:sz="0" w:space="0" w:color="auto"/>
            <w:bottom w:val="none" w:sz="0" w:space="0" w:color="auto"/>
            <w:right w:val="none" w:sz="0" w:space="0" w:color="auto"/>
          </w:divBdr>
        </w:div>
        <w:div w:id="917715407">
          <w:marLeft w:val="480"/>
          <w:marRight w:val="0"/>
          <w:marTop w:val="0"/>
          <w:marBottom w:val="0"/>
          <w:divBdr>
            <w:top w:val="none" w:sz="0" w:space="0" w:color="auto"/>
            <w:left w:val="none" w:sz="0" w:space="0" w:color="auto"/>
            <w:bottom w:val="none" w:sz="0" w:space="0" w:color="auto"/>
            <w:right w:val="none" w:sz="0" w:space="0" w:color="auto"/>
          </w:divBdr>
        </w:div>
        <w:div w:id="922640181">
          <w:marLeft w:val="480"/>
          <w:marRight w:val="0"/>
          <w:marTop w:val="0"/>
          <w:marBottom w:val="0"/>
          <w:divBdr>
            <w:top w:val="none" w:sz="0" w:space="0" w:color="auto"/>
            <w:left w:val="none" w:sz="0" w:space="0" w:color="auto"/>
            <w:bottom w:val="none" w:sz="0" w:space="0" w:color="auto"/>
            <w:right w:val="none" w:sz="0" w:space="0" w:color="auto"/>
          </w:divBdr>
        </w:div>
        <w:div w:id="938492635">
          <w:marLeft w:val="480"/>
          <w:marRight w:val="0"/>
          <w:marTop w:val="0"/>
          <w:marBottom w:val="0"/>
          <w:divBdr>
            <w:top w:val="none" w:sz="0" w:space="0" w:color="auto"/>
            <w:left w:val="none" w:sz="0" w:space="0" w:color="auto"/>
            <w:bottom w:val="none" w:sz="0" w:space="0" w:color="auto"/>
            <w:right w:val="none" w:sz="0" w:space="0" w:color="auto"/>
          </w:divBdr>
        </w:div>
        <w:div w:id="958949237">
          <w:marLeft w:val="480"/>
          <w:marRight w:val="0"/>
          <w:marTop w:val="0"/>
          <w:marBottom w:val="0"/>
          <w:divBdr>
            <w:top w:val="none" w:sz="0" w:space="0" w:color="auto"/>
            <w:left w:val="none" w:sz="0" w:space="0" w:color="auto"/>
            <w:bottom w:val="none" w:sz="0" w:space="0" w:color="auto"/>
            <w:right w:val="none" w:sz="0" w:space="0" w:color="auto"/>
          </w:divBdr>
        </w:div>
        <w:div w:id="964694763">
          <w:marLeft w:val="480"/>
          <w:marRight w:val="0"/>
          <w:marTop w:val="0"/>
          <w:marBottom w:val="0"/>
          <w:divBdr>
            <w:top w:val="none" w:sz="0" w:space="0" w:color="auto"/>
            <w:left w:val="none" w:sz="0" w:space="0" w:color="auto"/>
            <w:bottom w:val="none" w:sz="0" w:space="0" w:color="auto"/>
            <w:right w:val="none" w:sz="0" w:space="0" w:color="auto"/>
          </w:divBdr>
        </w:div>
        <w:div w:id="1017544016">
          <w:marLeft w:val="480"/>
          <w:marRight w:val="0"/>
          <w:marTop w:val="0"/>
          <w:marBottom w:val="0"/>
          <w:divBdr>
            <w:top w:val="none" w:sz="0" w:space="0" w:color="auto"/>
            <w:left w:val="none" w:sz="0" w:space="0" w:color="auto"/>
            <w:bottom w:val="none" w:sz="0" w:space="0" w:color="auto"/>
            <w:right w:val="none" w:sz="0" w:space="0" w:color="auto"/>
          </w:divBdr>
        </w:div>
        <w:div w:id="1073502350">
          <w:marLeft w:val="480"/>
          <w:marRight w:val="0"/>
          <w:marTop w:val="0"/>
          <w:marBottom w:val="0"/>
          <w:divBdr>
            <w:top w:val="none" w:sz="0" w:space="0" w:color="auto"/>
            <w:left w:val="none" w:sz="0" w:space="0" w:color="auto"/>
            <w:bottom w:val="none" w:sz="0" w:space="0" w:color="auto"/>
            <w:right w:val="none" w:sz="0" w:space="0" w:color="auto"/>
          </w:divBdr>
        </w:div>
        <w:div w:id="1091703535">
          <w:marLeft w:val="480"/>
          <w:marRight w:val="0"/>
          <w:marTop w:val="0"/>
          <w:marBottom w:val="0"/>
          <w:divBdr>
            <w:top w:val="none" w:sz="0" w:space="0" w:color="auto"/>
            <w:left w:val="none" w:sz="0" w:space="0" w:color="auto"/>
            <w:bottom w:val="none" w:sz="0" w:space="0" w:color="auto"/>
            <w:right w:val="none" w:sz="0" w:space="0" w:color="auto"/>
          </w:divBdr>
        </w:div>
        <w:div w:id="1228036505">
          <w:marLeft w:val="480"/>
          <w:marRight w:val="0"/>
          <w:marTop w:val="0"/>
          <w:marBottom w:val="0"/>
          <w:divBdr>
            <w:top w:val="none" w:sz="0" w:space="0" w:color="auto"/>
            <w:left w:val="none" w:sz="0" w:space="0" w:color="auto"/>
            <w:bottom w:val="none" w:sz="0" w:space="0" w:color="auto"/>
            <w:right w:val="none" w:sz="0" w:space="0" w:color="auto"/>
          </w:divBdr>
        </w:div>
        <w:div w:id="1245216742">
          <w:marLeft w:val="480"/>
          <w:marRight w:val="0"/>
          <w:marTop w:val="0"/>
          <w:marBottom w:val="0"/>
          <w:divBdr>
            <w:top w:val="none" w:sz="0" w:space="0" w:color="auto"/>
            <w:left w:val="none" w:sz="0" w:space="0" w:color="auto"/>
            <w:bottom w:val="none" w:sz="0" w:space="0" w:color="auto"/>
            <w:right w:val="none" w:sz="0" w:space="0" w:color="auto"/>
          </w:divBdr>
        </w:div>
        <w:div w:id="1253007498">
          <w:marLeft w:val="480"/>
          <w:marRight w:val="0"/>
          <w:marTop w:val="0"/>
          <w:marBottom w:val="0"/>
          <w:divBdr>
            <w:top w:val="none" w:sz="0" w:space="0" w:color="auto"/>
            <w:left w:val="none" w:sz="0" w:space="0" w:color="auto"/>
            <w:bottom w:val="none" w:sz="0" w:space="0" w:color="auto"/>
            <w:right w:val="none" w:sz="0" w:space="0" w:color="auto"/>
          </w:divBdr>
        </w:div>
        <w:div w:id="1373766745">
          <w:marLeft w:val="480"/>
          <w:marRight w:val="0"/>
          <w:marTop w:val="0"/>
          <w:marBottom w:val="0"/>
          <w:divBdr>
            <w:top w:val="none" w:sz="0" w:space="0" w:color="auto"/>
            <w:left w:val="none" w:sz="0" w:space="0" w:color="auto"/>
            <w:bottom w:val="none" w:sz="0" w:space="0" w:color="auto"/>
            <w:right w:val="none" w:sz="0" w:space="0" w:color="auto"/>
          </w:divBdr>
        </w:div>
        <w:div w:id="1381394075">
          <w:marLeft w:val="480"/>
          <w:marRight w:val="0"/>
          <w:marTop w:val="0"/>
          <w:marBottom w:val="0"/>
          <w:divBdr>
            <w:top w:val="none" w:sz="0" w:space="0" w:color="auto"/>
            <w:left w:val="none" w:sz="0" w:space="0" w:color="auto"/>
            <w:bottom w:val="none" w:sz="0" w:space="0" w:color="auto"/>
            <w:right w:val="none" w:sz="0" w:space="0" w:color="auto"/>
          </w:divBdr>
        </w:div>
        <w:div w:id="1411078712">
          <w:marLeft w:val="480"/>
          <w:marRight w:val="0"/>
          <w:marTop w:val="0"/>
          <w:marBottom w:val="0"/>
          <w:divBdr>
            <w:top w:val="none" w:sz="0" w:space="0" w:color="auto"/>
            <w:left w:val="none" w:sz="0" w:space="0" w:color="auto"/>
            <w:bottom w:val="none" w:sz="0" w:space="0" w:color="auto"/>
            <w:right w:val="none" w:sz="0" w:space="0" w:color="auto"/>
          </w:divBdr>
        </w:div>
        <w:div w:id="1524247373">
          <w:marLeft w:val="480"/>
          <w:marRight w:val="0"/>
          <w:marTop w:val="0"/>
          <w:marBottom w:val="0"/>
          <w:divBdr>
            <w:top w:val="none" w:sz="0" w:space="0" w:color="auto"/>
            <w:left w:val="none" w:sz="0" w:space="0" w:color="auto"/>
            <w:bottom w:val="none" w:sz="0" w:space="0" w:color="auto"/>
            <w:right w:val="none" w:sz="0" w:space="0" w:color="auto"/>
          </w:divBdr>
        </w:div>
        <w:div w:id="1635017305">
          <w:marLeft w:val="480"/>
          <w:marRight w:val="0"/>
          <w:marTop w:val="0"/>
          <w:marBottom w:val="0"/>
          <w:divBdr>
            <w:top w:val="none" w:sz="0" w:space="0" w:color="auto"/>
            <w:left w:val="none" w:sz="0" w:space="0" w:color="auto"/>
            <w:bottom w:val="none" w:sz="0" w:space="0" w:color="auto"/>
            <w:right w:val="none" w:sz="0" w:space="0" w:color="auto"/>
          </w:divBdr>
        </w:div>
        <w:div w:id="1660570032">
          <w:marLeft w:val="480"/>
          <w:marRight w:val="0"/>
          <w:marTop w:val="0"/>
          <w:marBottom w:val="0"/>
          <w:divBdr>
            <w:top w:val="none" w:sz="0" w:space="0" w:color="auto"/>
            <w:left w:val="none" w:sz="0" w:space="0" w:color="auto"/>
            <w:bottom w:val="none" w:sz="0" w:space="0" w:color="auto"/>
            <w:right w:val="none" w:sz="0" w:space="0" w:color="auto"/>
          </w:divBdr>
        </w:div>
        <w:div w:id="1690328691">
          <w:marLeft w:val="480"/>
          <w:marRight w:val="0"/>
          <w:marTop w:val="0"/>
          <w:marBottom w:val="0"/>
          <w:divBdr>
            <w:top w:val="none" w:sz="0" w:space="0" w:color="auto"/>
            <w:left w:val="none" w:sz="0" w:space="0" w:color="auto"/>
            <w:bottom w:val="none" w:sz="0" w:space="0" w:color="auto"/>
            <w:right w:val="none" w:sz="0" w:space="0" w:color="auto"/>
          </w:divBdr>
        </w:div>
        <w:div w:id="1756898837">
          <w:marLeft w:val="480"/>
          <w:marRight w:val="0"/>
          <w:marTop w:val="0"/>
          <w:marBottom w:val="0"/>
          <w:divBdr>
            <w:top w:val="none" w:sz="0" w:space="0" w:color="auto"/>
            <w:left w:val="none" w:sz="0" w:space="0" w:color="auto"/>
            <w:bottom w:val="none" w:sz="0" w:space="0" w:color="auto"/>
            <w:right w:val="none" w:sz="0" w:space="0" w:color="auto"/>
          </w:divBdr>
        </w:div>
        <w:div w:id="1807119499">
          <w:marLeft w:val="480"/>
          <w:marRight w:val="0"/>
          <w:marTop w:val="0"/>
          <w:marBottom w:val="0"/>
          <w:divBdr>
            <w:top w:val="none" w:sz="0" w:space="0" w:color="auto"/>
            <w:left w:val="none" w:sz="0" w:space="0" w:color="auto"/>
            <w:bottom w:val="none" w:sz="0" w:space="0" w:color="auto"/>
            <w:right w:val="none" w:sz="0" w:space="0" w:color="auto"/>
          </w:divBdr>
        </w:div>
        <w:div w:id="1957369232">
          <w:marLeft w:val="480"/>
          <w:marRight w:val="0"/>
          <w:marTop w:val="0"/>
          <w:marBottom w:val="0"/>
          <w:divBdr>
            <w:top w:val="none" w:sz="0" w:space="0" w:color="auto"/>
            <w:left w:val="none" w:sz="0" w:space="0" w:color="auto"/>
            <w:bottom w:val="none" w:sz="0" w:space="0" w:color="auto"/>
            <w:right w:val="none" w:sz="0" w:space="0" w:color="auto"/>
          </w:divBdr>
        </w:div>
        <w:div w:id="2118986586">
          <w:marLeft w:val="480"/>
          <w:marRight w:val="0"/>
          <w:marTop w:val="0"/>
          <w:marBottom w:val="0"/>
          <w:divBdr>
            <w:top w:val="none" w:sz="0" w:space="0" w:color="auto"/>
            <w:left w:val="none" w:sz="0" w:space="0" w:color="auto"/>
            <w:bottom w:val="none" w:sz="0" w:space="0" w:color="auto"/>
            <w:right w:val="none" w:sz="0" w:space="0" w:color="auto"/>
          </w:divBdr>
        </w:div>
      </w:divsChild>
    </w:div>
    <w:div w:id="1511603419">
      <w:bodyDiv w:val="1"/>
      <w:marLeft w:val="0"/>
      <w:marRight w:val="0"/>
      <w:marTop w:val="0"/>
      <w:marBottom w:val="0"/>
      <w:divBdr>
        <w:top w:val="none" w:sz="0" w:space="0" w:color="auto"/>
        <w:left w:val="none" w:sz="0" w:space="0" w:color="auto"/>
        <w:bottom w:val="none" w:sz="0" w:space="0" w:color="auto"/>
        <w:right w:val="none" w:sz="0" w:space="0" w:color="auto"/>
      </w:divBdr>
      <w:divsChild>
        <w:div w:id="1216505524">
          <w:marLeft w:val="480"/>
          <w:marRight w:val="0"/>
          <w:marTop w:val="0"/>
          <w:marBottom w:val="0"/>
          <w:divBdr>
            <w:top w:val="none" w:sz="0" w:space="0" w:color="auto"/>
            <w:left w:val="none" w:sz="0" w:space="0" w:color="auto"/>
            <w:bottom w:val="none" w:sz="0" w:space="0" w:color="auto"/>
            <w:right w:val="none" w:sz="0" w:space="0" w:color="auto"/>
          </w:divBdr>
        </w:div>
        <w:div w:id="516697616">
          <w:marLeft w:val="480"/>
          <w:marRight w:val="0"/>
          <w:marTop w:val="0"/>
          <w:marBottom w:val="0"/>
          <w:divBdr>
            <w:top w:val="none" w:sz="0" w:space="0" w:color="auto"/>
            <w:left w:val="none" w:sz="0" w:space="0" w:color="auto"/>
            <w:bottom w:val="none" w:sz="0" w:space="0" w:color="auto"/>
            <w:right w:val="none" w:sz="0" w:space="0" w:color="auto"/>
          </w:divBdr>
        </w:div>
        <w:div w:id="683088844">
          <w:marLeft w:val="480"/>
          <w:marRight w:val="0"/>
          <w:marTop w:val="0"/>
          <w:marBottom w:val="0"/>
          <w:divBdr>
            <w:top w:val="none" w:sz="0" w:space="0" w:color="auto"/>
            <w:left w:val="none" w:sz="0" w:space="0" w:color="auto"/>
            <w:bottom w:val="none" w:sz="0" w:space="0" w:color="auto"/>
            <w:right w:val="none" w:sz="0" w:space="0" w:color="auto"/>
          </w:divBdr>
        </w:div>
        <w:div w:id="1594626710">
          <w:marLeft w:val="480"/>
          <w:marRight w:val="0"/>
          <w:marTop w:val="0"/>
          <w:marBottom w:val="0"/>
          <w:divBdr>
            <w:top w:val="none" w:sz="0" w:space="0" w:color="auto"/>
            <w:left w:val="none" w:sz="0" w:space="0" w:color="auto"/>
            <w:bottom w:val="none" w:sz="0" w:space="0" w:color="auto"/>
            <w:right w:val="none" w:sz="0" w:space="0" w:color="auto"/>
          </w:divBdr>
        </w:div>
        <w:div w:id="544223791">
          <w:marLeft w:val="480"/>
          <w:marRight w:val="0"/>
          <w:marTop w:val="0"/>
          <w:marBottom w:val="0"/>
          <w:divBdr>
            <w:top w:val="none" w:sz="0" w:space="0" w:color="auto"/>
            <w:left w:val="none" w:sz="0" w:space="0" w:color="auto"/>
            <w:bottom w:val="none" w:sz="0" w:space="0" w:color="auto"/>
            <w:right w:val="none" w:sz="0" w:space="0" w:color="auto"/>
          </w:divBdr>
        </w:div>
        <w:div w:id="955137292">
          <w:marLeft w:val="480"/>
          <w:marRight w:val="0"/>
          <w:marTop w:val="0"/>
          <w:marBottom w:val="0"/>
          <w:divBdr>
            <w:top w:val="none" w:sz="0" w:space="0" w:color="auto"/>
            <w:left w:val="none" w:sz="0" w:space="0" w:color="auto"/>
            <w:bottom w:val="none" w:sz="0" w:space="0" w:color="auto"/>
            <w:right w:val="none" w:sz="0" w:space="0" w:color="auto"/>
          </w:divBdr>
        </w:div>
        <w:div w:id="294142095">
          <w:marLeft w:val="480"/>
          <w:marRight w:val="0"/>
          <w:marTop w:val="0"/>
          <w:marBottom w:val="0"/>
          <w:divBdr>
            <w:top w:val="none" w:sz="0" w:space="0" w:color="auto"/>
            <w:left w:val="none" w:sz="0" w:space="0" w:color="auto"/>
            <w:bottom w:val="none" w:sz="0" w:space="0" w:color="auto"/>
            <w:right w:val="none" w:sz="0" w:space="0" w:color="auto"/>
          </w:divBdr>
        </w:div>
        <w:div w:id="1120342474">
          <w:marLeft w:val="480"/>
          <w:marRight w:val="0"/>
          <w:marTop w:val="0"/>
          <w:marBottom w:val="0"/>
          <w:divBdr>
            <w:top w:val="none" w:sz="0" w:space="0" w:color="auto"/>
            <w:left w:val="none" w:sz="0" w:space="0" w:color="auto"/>
            <w:bottom w:val="none" w:sz="0" w:space="0" w:color="auto"/>
            <w:right w:val="none" w:sz="0" w:space="0" w:color="auto"/>
          </w:divBdr>
        </w:div>
        <w:div w:id="2108185980">
          <w:marLeft w:val="480"/>
          <w:marRight w:val="0"/>
          <w:marTop w:val="0"/>
          <w:marBottom w:val="0"/>
          <w:divBdr>
            <w:top w:val="none" w:sz="0" w:space="0" w:color="auto"/>
            <w:left w:val="none" w:sz="0" w:space="0" w:color="auto"/>
            <w:bottom w:val="none" w:sz="0" w:space="0" w:color="auto"/>
            <w:right w:val="none" w:sz="0" w:space="0" w:color="auto"/>
          </w:divBdr>
        </w:div>
        <w:div w:id="2054305970">
          <w:marLeft w:val="480"/>
          <w:marRight w:val="0"/>
          <w:marTop w:val="0"/>
          <w:marBottom w:val="0"/>
          <w:divBdr>
            <w:top w:val="none" w:sz="0" w:space="0" w:color="auto"/>
            <w:left w:val="none" w:sz="0" w:space="0" w:color="auto"/>
            <w:bottom w:val="none" w:sz="0" w:space="0" w:color="auto"/>
            <w:right w:val="none" w:sz="0" w:space="0" w:color="auto"/>
          </w:divBdr>
        </w:div>
        <w:div w:id="181095605">
          <w:marLeft w:val="480"/>
          <w:marRight w:val="0"/>
          <w:marTop w:val="0"/>
          <w:marBottom w:val="0"/>
          <w:divBdr>
            <w:top w:val="none" w:sz="0" w:space="0" w:color="auto"/>
            <w:left w:val="none" w:sz="0" w:space="0" w:color="auto"/>
            <w:bottom w:val="none" w:sz="0" w:space="0" w:color="auto"/>
            <w:right w:val="none" w:sz="0" w:space="0" w:color="auto"/>
          </w:divBdr>
        </w:div>
        <w:div w:id="1410075033">
          <w:marLeft w:val="480"/>
          <w:marRight w:val="0"/>
          <w:marTop w:val="0"/>
          <w:marBottom w:val="0"/>
          <w:divBdr>
            <w:top w:val="none" w:sz="0" w:space="0" w:color="auto"/>
            <w:left w:val="none" w:sz="0" w:space="0" w:color="auto"/>
            <w:bottom w:val="none" w:sz="0" w:space="0" w:color="auto"/>
            <w:right w:val="none" w:sz="0" w:space="0" w:color="auto"/>
          </w:divBdr>
        </w:div>
        <w:div w:id="1339382743">
          <w:marLeft w:val="480"/>
          <w:marRight w:val="0"/>
          <w:marTop w:val="0"/>
          <w:marBottom w:val="0"/>
          <w:divBdr>
            <w:top w:val="none" w:sz="0" w:space="0" w:color="auto"/>
            <w:left w:val="none" w:sz="0" w:space="0" w:color="auto"/>
            <w:bottom w:val="none" w:sz="0" w:space="0" w:color="auto"/>
            <w:right w:val="none" w:sz="0" w:space="0" w:color="auto"/>
          </w:divBdr>
        </w:div>
        <w:div w:id="1858692323">
          <w:marLeft w:val="480"/>
          <w:marRight w:val="0"/>
          <w:marTop w:val="0"/>
          <w:marBottom w:val="0"/>
          <w:divBdr>
            <w:top w:val="none" w:sz="0" w:space="0" w:color="auto"/>
            <w:left w:val="none" w:sz="0" w:space="0" w:color="auto"/>
            <w:bottom w:val="none" w:sz="0" w:space="0" w:color="auto"/>
            <w:right w:val="none" w:sz="0" w:space="0" w:color="auto"/>
          </w:divBdr>
        </w:div>
        <w:div w:id="1837452186">
          <w:marLeft w:val="480"/>
          <w:marRight w:val="0"/>
          <w:marTop w:val="0"/>
          <w:marBottom w:val="0"/>
          <w:divBdr>
            <w:top w:val="none" w:sz="0" w:space="0" w:color="auto"/>
            <w:left w:val="none" w:sz="0" w:space="0" w:color="auto"/>
            <w:bottom w:val="none" w:sz="0" w:space="0" w:color="auto"/>
            <w:right w:val="none" w:sz="0" w:space="0" w:color="auto"/>
          </w:divBdr>
        </w:div>
        <w:div w:id="1626892043">
          <w:marLeft w:val="480"/>
          <w:marRight w:val="0"/>
          <w:marTop w:val="0"/>
          <w:marBottom w:val="0"/>
          <w:divBdr>
            <w:top w:val="none" w:sz="0" w:space="0" w:color="auto"/>
            <w:left w:val="none" w:sz="0" w:space="0" w:color="auto"/>
            <w:bottom w:val="none" w:sz="0" w:space="0" w:color="auto"/>
            <w:right w:val="none" w:sz="0" w:space="0" w:color="auto"/>
          </w:divBdr>
        </w:div>
        <w:div w:id="637537848">
          <w:marLeft w:val="480"/>
          <w:marRight w:val="0"/>
          <w:marTop w:val="0"/>
          <w:marBottom w:val="0"/>
          <w:divBdr>
            <w:top w:val="none" w:sz="0" w:space="0" w:color="auto"/>
            <w:left w:val="none" w:sz="0" w:space="0" w:color="auto"/>
            <w:bottom w:val="none" w:sz="0" w:space="0" w:color="auto"/>
            <w:right w:val="none" w:sz="0" w:space="0" w:color="auto"/>
          </w:divBdr>
        </w:div>
        <w:div w:id="57368424">
          <w:marLeft w:val="480"/>
          <w:marRight w:val="0"/>
          <w:marTop w:val="0"/>
          <w:marBottom w:val="0"/>
          <w:divBdr>
            <w:top w:val="none" w:sz="0" w:space="0" w:color="auto"/>
            <w:left w:val="none" w:sz="0" w:space="0" w:color="auto"/>
            <w:bottom w:val="none" w:sz="0" w:space="0" w:color="auto"/>
            <w:right w:val="none" w:sz="0" w:space="0" w:color="auto"/>
          </w:divBdr>
        </w:div>
        <w:div w:id="1192496788">
          <w:marLeft w:val="480"/>
          <w:marRight w:val="0"/>
          <w:marTop w:val="0"/>
          <w:marBottom w:val="0"/>
          <w:divBdr>
            <w:top w:val="none" w:sz="0" w:space="0" w:color="auto"/>
            <w:left w:val="none" w:sz="0" w:space="0" w:color="auto"/>
            <w:bottom w:val="none" w:sz="0" w:space="0" w:color="auto"/>
            <w:right w:val="none" w:sz="0" w:space="0" w:color="auto"/>
          </w:divBdr>
        </w:div>
        <w:div w:id="1608459752">
          <w:marLeft w:val="480"/>
          <w:marRight w:val="0"/>
          <w:marTop w:val="0"/>
          <w:marBottom w:val="0"/>
          <w:divBdr>
            <w:top w:val="none" w:sz="0" w:space="0" w:color="auto"/>
            <w:left w:val="none" w:sz="0" w:space="0" w:color="auto"/>
            <w:bottom w:val="none" w:sz="0" w:space="0" w:color="auto"/>
            <w:right w:val="none" w:sz="0" w:space="0" w:color="auto"/>
          </w:divBdr>
        </w:div>
        <w:div w:id="894969593">
          <w:marLeft w:val="480"/>
          <w:marRight w:val="0"/>
          <w:marTop w:val="0"/>
          <w:marBottom w:val="0"/>
          <w:divBdr>
            <w:top w:val="none" w:sz="0" w:space="0" w:color="auto"/>
            <w:left w:val="none" w:sz="0" w:space="0" w:color="auto"/>
            <w:bottom w:val="none" w:sz="0" w:space="0" w:color="auto"/>
            <w:right w:val="none" w:sz="0" w:space="0" w:color="auto"/>
          </w:divBdr>
        </w:div>
        <w:div w:id="998188684">
          <w:marLeft w:val="480"/>
          <w:marRight w:val="0"/>
          <w:marTop w:val="0"/>
          <w:marBottom w:val="0"/>
          <w:divBdr>
            <w:top w:val="none" w:sz="0" w:space="0" w:color="auto"/>
            <w:left w:val="none" w:sz="0" w:space="0" w:color="auto"/>
            <w:bottom w:val="none" w:sz="0" w:space="0" w:color="auto"/>
            <w:right w:val="none" w:sz="0" w:space="0" w:color="auto"/>
          </w:divBdr>
        </w:div>
        <w:div w:id="1460762881">
          <w:marLeft w:val="480"/>
          <w:marRight w:val="0"/>
          <w:marTop w:val="0"/>
          <w:marBottom w:val="0"/>
          <w:divBdr>
            <w:top w:val="none" w:sz="0" w:space="0" w:color="auto"/>
            <w:left w:val="none" w:sz="0" w:space="0" w:color="auto"/>
            <w:bottom w:val="none" w:sz="0" w:space="0" w:color="auto"/>
            <w:right w:val="none" w:sz="0" w:space="0" w:color="auto"/>
          </w:divBdr>
        </w:div>
        <w:div w:id="1215968096">
          <w:marLeft w:val="480"/>
          <w:marRight w:val="0"/>
          <w:marTop w:val="0"/>
          <w:marBottom w:val="0"/>
          <w:divBdr>
            <w:top w:val="none" w:sz="0" w:space="0" w:color="auto"/>
            <w:left w:val="none" w:sz="0" w:space="0" w:color="auto"/>
            <w:bottom w:val="none" w:sz="0" w:space="0" w:color="auto"/>
            <w:right w:val="none" w:sz="0" w:space="0" w:color="auto"/>
          </w:divBdr>
        </w:div>
        <w:div w:id="2108425443">
          <w:marLeft w:val="480"/>
          <w:marRight w:val="0"/>
          <w:marTop w:val="0"/>
          <w:marBottom w:val="0"/>
          <w:divBdr>
            <w:top w:val="none" w:sz="0" w:space="0" w:color="auto"/>
            <w:left w:val="none" w:sz="0" w:space="0" w:color="auto"/>
            <w:bottom w:val="none" w:sz="0" w:space="0" w:color="auto"/>
            <w:right w:val="none" w:sz="0" w:space="0" w:color="auto"/>
          </w:divBdr>
        </w:div>
        <w:div w:id="2015298940">
          <w:marLeft w:val="480"/>
          <w:marRight w:val="0"/>
          <w:marTop w:val="0"/>
          <w:marBottom w:val="0"/>
          <w:divBdr>
            <w:top w:val="none" w:sz="0" w:space="0" w:color="auto"/>
            <w:left w:val="none" w:sz="0" w:space="0" w:color="auto"/>
            <w:bottom w:val="none" w:sz="0" w:space="0" w:color="auto"/>
            <w:right w:val="none" w:sz="0" w:space="0" w:color="auto"/>
          </w:divBdr>
        </w:div>
        <w:div w:id="1995790266">
          <w:marLeft w:val="480"/>
          <w:marRight w:val="0"/>
          <w:marTop w:val="0"/>
          <w:marBottom w:val="0"/>
          <w:divBdr>
            <w:top w:val="none" w:sz="0" w:space="0" w:color="auto"/>
            <w:left w:val="none" w:sz="0" w:space="0" w:color="auto"/>
            <w:bottom w:val="none" w:sz="0" w:space="0" w:color="auto"/>
            <w:right w:val="none" w:sz="0" w:space="0" w:color="auto"/>
          </w:divBdr>
        </w:div>
        <w:div w:id="370345345">
          <w:marLeft w:val="480"/>
          <w:marRight w:val="0"/>
          <w:marTop w:val="0"/>
          <w:marBottom w:val="0"/>
          <w:divBdr>
            <w:top w:val="none" w:sz="0" w:space="0" w:color="auto"/>
            <w:left w:val="none" w:sz="0" w:space="0" w:color="auto"/>
            <w:bottom w:val="none" w:sz="0" w:space="0" w:color="auto"/>
            <w:right w:val="none" w:sz="0" w:space="0" w:color="auto"/>
          </w:divBdr>
        </w:div>
        <w:div w:id="778791859">
          <w:marLeft w:val="480"/>
          <w:marRight w:val="0"/>
          <w:marTop w:val="0"/>
          <w:marBottom w:val="0"/>
          <w:divBdr>
            <w:top w:val="none" w:sz="0" w:space="0" w:color="auto"/>
            <w:left w:val="none" w:sz="0" w:space="0" w:color="auto"/>
            <w:bottom w:val="none" w:sz="0" w:space="0" w:color="auto"/>
            <w:right w:val="none" w:sz="0" w:space="0" w:color="auto"/>
          </w:divBdr>
        </w:div>
        <w:div w:id="1390223121">
          <w:marLeft w:val="480"/>
          <w:marRight w:val="0"/>
          <w:marTop w:val="0"/>
          <w:marBottom w:val="0"/>
          <w:divBdr>
            <w:top w:val="none" w:sz="0" w:space="0" w:color="auto"/>
            <w:left w:val="none" w:sz="0" w:space="0" w:color="auto"/>
            <w:bottom w:val="none" w:sz="0" w:space="0" w:color="auto"/>
            <w:right w:val="none" w:sz="0" w:space="0" w:color="auto"/>
          </w:divBdr>
        </w:div>
        <w:div w:id="1567495095">
          <w:marLeft w:val="480"/>
          <w:marRight w:val="0"/>
          <w:marTop w:val="0"/>
          <w:marBottom w:val="0"/>
          <w:divBdr>
            <w:top w:val="none" w:sz="0" w:space="0" w:color="auto"/>
            <w:left w:val="none" w:sz="0" w:space="0" w:color="auto"/>
            <w:bottom w:val="none" w:sz="0" w:space="0" w:color="auto"/>
            <w:right w:val="none" w:sz="0" w:space="0" w:color="auto"/>
          </w:divBdr>
        </w:div>
        <w:div w:id="1386104328">
          <w:marLeft w:val="480"/>
          <w:marRight w:val="0"/>
          <w:marTop w:val="0"/>
          <w:marBottom w:val="0"/>
          <w:divBdr>
            <w:top w:val="none" w:sz="0" w:space="0" w:color="auto"/>
            <w:left w:val="none" w:sz="0" w:space="0" w:color="auto"/>
            <w:bottom w:val="none" w:sz="0" w:space="0" w:color="auto"/>
            <w:right w:val="none" w:sz="0" w:space="0" w:color="auto"/>
          </w:divBdr>
        </w:div>
        <w:div w:id="767582090">
          <w:marLeft w:val="480"/>
          <w:marRight w:val="0"/>
          <w:marTop w:val="0"/>
          <w:marBottom w:val="0"/>
          <w:divBdr>
            <w:top w:val="none" w:sz="0" w:space="0" w:color="auto"/>
            <w:left w:val="none" w:sz="0" w:space="0" w:color="auto"/>
            <w:bottom w:val="none" w:sz="0" w:space="0" w:color="auto"/>
            <w:right w:val="none" w:sz="0" w:space="0" w:color="auto"/>
          </w:divBdr>
        </w:div>
        <w:div w:id="1590191917">
          <w:marLeft w:val="480"/>
          <w:marRight w:val="0"/>
          <w:marTop w:val="0"/>
          <w:marBottom w:val="0"/>
          <w:divBdr>
            <w:top w:val="none" w:sz="0" w:space="0" w:color="auto"/>
            <w:left w:val="none" w:sz="0" w:space="0" w:color="auto"/>
            <w:bottom w:val="none" w:sz="0" w:space="0" w:color="auto"/>
            <w:right w:val="none" w:sz="0" w:space="0" w:color="auto"/>
          </w:divBdr>
        </w:div>
        <w:div w:id="1133673453">
          <w:marLeft w:val="480"/>
          <w:marRight w:val="0"/>
          <w:marTop w:val="0"/>
          <w:marBottom w:val="0"/>
          <w:divBdr>
            <w:top w:val="none" w:sz="0" w:space="0" w:color="auto"/>
            <w:left w:val="none" w:sz="0" w:space="0" w:color="auto"/>
            <w:bottom w:val="none" w:sz="0" w:space="0" w:color="auto"/>
            <w:right w:val="none" w:sz="0" w:space="0" w:color="auto"/>
          </w:divBdr>
        </w:div>
      </w:divsChild>
    </w:div>
    <w:div w:id="1519194213">
      <w:bodyDiv w:val="1"/>
      <w:marLeft w:val="0"/>
      <w:marRight w:val="0"/>
      <w:marTop w:val="0"/>
      <w:marBottom w:val="0"/>
      <w:divBdr>
        <w:top w:val="none" w:sz="0" w:space="0" w:color="auto"/>
        <w:left w:val="none" w:sz="0" w:space="0" w:color="auto"/>
        <w:bottom w:val="none" w:sz="0" w:space="0" w:color="auto"/>
        <w:right w:val="none" w:sz="0" w:space="0" w:color="auto"/>
      </w:divBdr>
    </w:div>
    <w:div w:id="1523855279">
      <w:bodyDiv w:val="1"/>
      <w:marLeft w:val="0"/>
      <w:marRight w:val="0"/>
      <w:marTop w:val="0"/>
      <w:marBottom w:val="0"/>
      <w:divBdr>
        <w:top w:val="none" w:sz="0" w:space="0" w:color="auto"/>
        <w:left w:val="none" w:sz="0" w:space="0" w:color="auto"/>
        <w:bottom w:val="none" w:sz="0" w:space="0" w:color="auto"/>
        <w:right w:val="none" w:sz="0" w:space="0" w:color="auto"/>
      </w:divBdr>
    </w:div>
    <w:div w:id="1524202744">
      <w:bodyDiv w:val="1"/>
      <w:marLeft w:val="0"/>
      <w:marRight w:val="0"/>
      <w:marTop w:val="0"/>
      <w:marBottom w:val="0"/>
      <w:divBdr>
        <w:top w:val="none" w:sz="0" w:space="0" w:color="auto"/>
        <w:left w:val="none" w:sz="0" w:space="0" w:color="auto"/>
        <w:bottom w:val="none" w:sz="0" w:space="0" w:color="auto"/>
        <w:right w:val="none" w:sz="0" w:space="0" w:color="auto"/>
      </w:divBdr>
    </w:div>
    <w:div w:id="1531067909">
      <w:bodyDiv w:val="1"/>
      <w:marLeft w:val="0"/>
      <w:marRight w:val="0"/>
      <w:marTop w:val="0"/>
      <w:marBottom w:val="0"/>
      <w:divBdr>
        <w:top w:val="none" w:sz="0" w:space="0" w:color="auto"/>
        <w:left w:val="none" w:sz="0" w:space="0" w:color="auto"/>
        <w:bottom w:val="none" w:sz="0" w:space="0" w:color="auto"/>
        <w:right w:val="none" w:sz="0" w:space="0" w:color="auto"/>
      </w:divBdr>
    </w:div>
    <w:div w:id="1547793578">
      <w:bodyDiv w:val="1"/>
      <w:marLeft w:val="0"/>
      <w:marRight w:val="0"/>
      <w:marTop w:val="0"/>
      <w:marBottom w:val="0"/>
      <w:divBdr>
        <w:top w:val="none" w:sz="0" w:space="0" w:color="auto"/>
        <w:left w:val="none" w:sz="0" w:space="0" w:color="auto"/>
        <w:bottom w:val="none" w:sz="0" w:space="0" w:color="auto"/>
        <w:right w:val="none" w:sz="0" w:space="0" w:color="auto"/>
      </w:divBdr>
    </w:div>
    <w:div w:id="1572958560">
      <w:bodyDiv w:val="1"/>
      <w:marLeft w:val="0"/>
      <w:marRight w:val="0"/>
      <w:marTop w:val="0"/>
      <w:marBottom w:val="0"/>
      <w:divBdr>
        <w:top w:val="none" w:sz="0" w:space="0" w:color="auto"/>
        <w:left w:val="none" w:sz="0" w:space="0" w:color="auto"/>
        <w:bottom w:val="none" w:sz="0" w:space="0" w:color="auto"/>
        <w:right w:val="none" w:sz="0" w:space="0" w:color="auto"/>
      </w:divBdr>
    </w:div>
    <w:div w:id="1577472890">
      <w:bodyDiv w:val="1"/>
      <w:marLeft w:val="0"/>
      <w:marRight w:val="0"/>
      <w:marTop w:val="0"/>
      <w:marBottom w:val="0"/>
      <w:divBdr>
        <w:top w:val="none" w:sz="0" w:space="0" w:color="auto"/>
        <w:left w:val="none" w:sz="0" w:space="0" w:color="auto"/>
        <w:bottom w:val="none" w:sz="0" w:space="0" w:color="auto"/>
        <w:right w:val="none" w:sz="0" w:space="0" w:color="auto"/>
      </w:divBdr>
    </w:div>
    <w:div w:id="1628897613">
      <w:bodyDiv w:val="1"/>
      <w:marLeft w:val="0"/>
      <w:marRight w:val="0"/>
      <w:marTop w:val="0"/>
      <w:marBottom w:val="0"/>
      <w:divBdr>
        <w:top w:val="none" w:sz="0" w:space="0" w:color="auto"/>
        <w:left w:val="none" w:sz="0" w:space="0" w:color="auto"/>
        <w:bottom w:val="none" w:sz="0" w:space="0" w:color="auto"/>
        <w:right w:val="none" w:sz="0" w:space="0" w:color="auto"/>
      </w:divBdr>
    </w:div>
    <w:div w:id="1638535730">
      <w:bodyDiv w:val="1"/>
      <w:marLeft w:val="0"/>
      <w:marRight w:val="0"/>
      <w:marTop w:val="0"/>
      <w:marBottom w:val="0"/>
      <w:divBdr>
        <w:top w:val="none" w:sz="0" w:space="0" w:color="auto"/>
        <w:left w:val="none" w:sz="0" w:space="0" w:color="auto"/>
        <w:bottom w:val="none" w:sz="0" w:space="0" w:color="auto"/>
        <w:right w:val="none" w:sz="0" w:space="0" w:color="auto"/>
      </w:divBdr>
      <w:divsChild>
        <w:div w:id="58553612">
          <w:marLeft w:val="480"/>
          <w:marRight w:val="0"/>
          <w:marTop w:val="0"/>
          <w:marBottom w:val="0"/>
          <w:divBdr>
            <w:top w:val="none" w:sz="0" w:space="0" w:color="auto"/>
            <w:left w:val="none" w:sz="0" w:space="0" w:color="auto"/>
            <w:bottom w:val="none" w:sz="0" w:space="0" w:color="auto"/>
            <w:right w:val="none" w:sz="0" w:space="0" w:color="auto"/>
          </w:divBdr>
        </w:div>
        <w:div w:id="59452738">
          <w:marLeft w:val="480"/>
          <w:marRight w:val="0"/>
          <w:marTop w:val="0"/>
          <w:marBottom w:val="0"/>
          <w:divBdr>
            <w:top w:val="none" w:sz="0" w:space="0" w:color="auto"/>
            <w:left w:val="none" w:sz="0" w:space="0" w:color="auto"/>
            <w:bottom w:val="none" w:sz="0" w:space="0" w:color="auto"/>
            <w:right w:val="none" w:sz="0" w:space="0" w:color="auto"/>
          </w:divBdr>
        </w:div>
        <w:div w:id="1626933442">
          <w:marLeft w:val="480"/>
          <w:marRight w:val="0"/>
          <w:marTop w:val="0"/>
          <w:marBottom w:val="0"/>
          <w:divBdr>
            <w:top w:val="none" w:sz="0" w:space="0" w:color="auto"/>
            <w:left w:val="none" w:sz="0" w:space="0" w:color="auto"/>
            <w:bottom w:val="none" w:sz="0" w:space="0" w:color="auto"/>
            <w:right w:val="none" w:sz="0" w:space="0" w:color="auto"/>
          </w:divBdr>
        </w:div>
        <w:div w:id="330839303">
          <w:marLeft w:val="480"/>
          <w:marRight w:val="0"/>
          <w:marTop w:val="0"/>
          <w:marBottom w:val="0"/>
          <w:divBdr>
            <w:top w:val="none" w:sz="0" w:space="0" w:color="auto"/>
            <w:left w:val="none" w:sz="0" w:space="0" w:color="auto"/>
            <w:bottom w:val="none" w:sz="0" w:space="0" w:color="auto"/>
            <w:right w:val="none" w:sz="0" w:space="0" w:color="auto"/>
          </w:divBdr>
        </w:div>
        <w:div w:id="1547528648">
          <w:marLeft w:val="480"/>
          <w:marRight w:val="0"/>
          <w:marTop w:val="0"/>
          <w:marBottom w:val="0"/>
          <w:divBdr>
            <w:top w:val="none" w:sz="0" w:space="0" w:color="auto"/>
            <w:left w:val="none" w:sz="0" w:space="0" w:color="auto"/>
            <w:bottom w:val="none" w:sz="0" w:space="0" w:color="auto"/>
            <w:right w:val="none" w:sz="0" w:space="0" w:color="auto"/>
          </w:divBdr>
        </w:div>
        <w:div w:id="1109592888">
          <w:marLeft w:val="480"/>
          <w:marRight w:val="0"/>
          <w:marTop w:val="0"/>
          <w:marBottom w:val="0"/>
          <w:divBdr>
            <w:top w:val="none" w:sz="0" w:space="0" w:color="auto"/>
            <w:left w:val="none" w:sz="0" w:space="0" w:color="auto"/>
            <w:bottom w:val="none" w:sz="0" w:space="0" w:color="auto"/>
            <w:right w:val="none" w:sz="0" w:space="0" w:color="auto"/>
          </w:divBdr>
        </w:div>
        <w:div w:id="1760326795">
          <w:marLeft w:val="480"/>
          <w:marRight w:val="0"/>
          <w:marTop w:val="0"/>
          <w:marBottom w:val="0"/>
          <w:divBdr>
            <w:top w:val="none" w:sz="0" w:space="0" w:color="auto"/>
            <w:left w:val="none" w:sz="0" w:space="0" w:color="auto"/>
            <w:bottom w:val="none" w:sz="0" w:space="0" w:color="auto"/>
            <w:right w:val="none" w:sz="0" w:space="0" w:color="auto"/>
          </w:divBdr>
        </w:div>
        <w:div w:id="781919872">
          <w:marLeft w:val="480"/>
          <w:marRight w:val="0"/>
          <w:marTop w:val="0"/>
          <w:marBottom w:val="0"/>
          <w:divBdr>
            <w:top w:val="none" w:sz="0" w:space="0" w:color="auto"/>
            <w:left w:val="none" w:sz="0" w:space="0" w:color="auto"/>
            <w:bottom w:val="none" w:sz="0" w:space="0" w:color="auto"/>
            <w:right w:val="none" w:sz="0" w:space="0" w:color="auto"/>
          </w:divBdr>
        </w:div>
        <w:div w:id="264651640">
          <w:marLeft w:val="480"/>
          <w:marRight w:val="0"/>
          <w:marTop w:val="0"/>
          <w:marBottom w:val="0"/>
          <w:divBdr>
            <w:top w:val="none" w:sz="0" w:space="0" w:color="auto"/>
            <w:left w:val="none" w:sz="0" w:space="0" w:color="auto"/>
            <w:bottom w:val="none" w:sz="0" w:space="0" w:color="auto"/>
            <w:right w:val="none" w:sz="0" w:space="0" w:color="auto"/>
          </w:divBdr>
        </w:div>
        <w:div w:id="1689982077">
          <w:marLeft w:val="480"/>
          <w:marRight w:val="0"/>
          <w:marTop w:val="0"/>
          <w:marBottom w:val="0"/>
          <w:divBdr>
            <w:top w:val="none" w:sz="0" w:space="0" w:color="auto"/>
            <w:left w:val="none" w:sz="0" w:space="0" w:color="auto"/>
            <w:bottom w:val="none" w:sz="0" w:space="0" w:color="auto"/>
            <w:right w:val="none" w:sz="0" w:space="0" w:color="auto"/>
          </w:divBdr>
        </w:div>
        <w:div w:id="309945974">
          <w:marLeft w:val="480"/>
          <w:marRight w:val="0"/>
          <w:marTop w:val="0"/>
          <w:marBottom w:val="0"/>
          <w:divBdr>
            <w:top w:val="none" w:sz="0" w:space="0" w:color="auto"/>
            <w:left w:val="none" w:sz="0" w:space="0" w:color="auto"/>
            <w:bottom w:val="none" w:sz="0" w:space="0" w:color="auto"/>
            <w:right w:val="none" w:sz="0" w:space="0" w:color="auto"/>
          </w:divBdr>
        </w:div>
        <w:div w:id="1785886741">
          <w:marLeft w:val="480"/>
          <w:marRight w:val="0"/>
          <w:marTop w:val="0"/>
          <w:marBottom w:val="0"/>
          <w:divBdr>
            <w:top w:val="none" w:sz="0" w:space="0" w:color="auto"/>
            <w:left w:val="none" w:sz="0" w:space="0" w:color="auto"/>
            <w:bottom w:val="none" w:sz="0" w:space="0" w:color="auto"/>
            <w:right w:val="none" w:sz="0" w:space="0" w:color="auto"/>
          </w:divBdr>
        </w:div>
        <w:div w:id="1783725832">
          <w:marLeft w:val="480"/>
          <w:marRight w:val="0"/>
          <w:marTop w:val="0"/>
          <w:marBottom w:val="0"/>
          <w:divBdr>
            <w:top w:val="none" w:sz="0" w:space="0" w:color="auto"/>
            <w:left w:val="none" w:sz="0" w:space="0" w:color="auto"/>
            <w:bottom w:val="none" w:sz="0" w:space="0" w:color="auto"/>
            <w:right w:val="none" w:sz="0" w:space="0" w:color="auto"/>
          </w:divBdr>
        </w:div>
        <w:div w:id="1930578789">
          <w:marLeft w:val="480"/>
          <w:marRight w:val="0"/>
          <w:marTop w:val="0"/>
          <w:marBottom w:val="0"/>
          <w:divBdr>
            <w:top w:val="none" w:sz="0" w:space="0" w:color="auto"/>
            <w:left w:val="none" w:sz="0" w:space="0" w:color="auto"/>
            <w:bottom w:val="none" w:sz="0" w:space="0" w:color="auto"/>
            <w:right w:val="none" w:sz="0" w:space="0" w:color="auto"/>
          </w:divBdr>
        </w:div>
        <w:div w:id="2098745810">
          <w:marLeft w:val="480"/>
          <w:marRight w:val="0"/>
          <w:marTop w:val="0"/>
          <w:marBottom w:val="0"/>
          <w:divBdr>
            <w:top w:val="none" w:sz="0" w:space="0" w:color="auto"/>
            <w:left w:val="none" w:sz="0" w:space="0" w:color="auto"/>
            <w:bottom w:val="none" w:sz="0" w:space="0" w:color="auto"/>
            <w:right w:val="none" w:sz="0" w:space="0" w:color="auto"/>
          </w:divBdr>
        </w:div>
        <w:div w:id="2080057381">
          <w:marLeft w:val="480"/>
          <w:marRight w:val="0"/>
          <w:marTop w:val="0"/>
          <w:marBottom w:val="0"/>
          <w:divBdr>
            <w:top w:val="none" w:sz="0" w:space="0" w:color="auto"/>
            <w:left w:val="none" w:sz="0" w:space="0" w:color="auto"/>
            <w:bottom w:val="none" w:sz="0" w:space="0" w:color="auto"/>
            <w:right w:val="none" w:sz="0" w:space="0" w:color="auto"/>
          </w:divBdr>
        </w:div>
        <w:div w:id="395979950">
          <w:marLeft w:val="480"/>
          <w:marRight w:val="0"/>
          <w:marTop w:val="0"/>
          <w:marBottom w:val="0"/>
          <w:divBdr>
            <w:top w:val="none" w:sz="0" w:space="0" w:color="auto"/>
            <w:left w:val="none" w:sz="0" w:space="0" w:color="auto"/>
            <w:bottom w:val="none" w:sz="0" w:space="0" w:color="auto"/>
            <w:right w:val="none" w:sz="0" w:space="0" w:color="auto"/>
          </w:divBdr>
        </w:div>
        <w:div w:id="313291443">
          <w:marLeft w:val="480"/>
          <w:marRight w:val="0"/>
          <w:marTop w:val="0"/>
          <w:marBottom w:val="0"/>
          <w:divBdr>
            <w:top w:val="none" w:sz="0" w:space="0" w:color="auto"/>
            <w:left w:val="none" w:sz="0" w:space="0" w:color="auto"/>
            <w:bottom w:val="none" w:sz="0" w:space="0" w:color="auto"/>
            <w:right w:val="none" w:sz="0" w:space="0" w:color="auto"/>
          </w:divBdr>
        </w:div>
        <w:div w:id="1687630932">
          <w:marLeft w:val="480"/>
          <w:marRight w:val="0"/>
          <w:marTop w:val="0"/>
          <w:marBottom w:val="0"/>
          <w:divBdr>
            <w:top w:val="none" w:sz="0" w:space="0" w:color="auto"/>
            <w:left w:val="none" w:sz="0" w:space="0" w:color="auto"/>
            <w:bottom w:val="none" w:sz="0" w:space="0" w:color="auto"/>
            <w:right w:val="none" w:sz="0" w:space="0" w:color="auto"/>
          </w:divBdr>
        </w:div>
        <w:div w:id="433592251">
          <w:marLeft w:val="480"/>
          <w:marRight w:val="0"/>
          <w:marTop w:val="0"/>
          <w:marBottom w:val="0"/>
          <w:divBdr>
            <w:top w:val="none" w:sz="0" w:space="0" w:color="auto"/>
            <w:left w:val="none" w:sz="0" w:space="0" w:color="auto"/>
            <w:bottom w:val="none" w:sz="0" w:space="0" w:color="auto"/>
            <w:right w:val="none" w:sz="0" w:space="0" w:color="auto"/>
          </w:divBdr>
        </w:div>
        <w:div w:id="1989018173">
          <w:marLeft w:val="480"/>
          <w:marRight w:val="0"/>
          <w:marTop w:val="0"/>
          <w:marBottom w:val="0"/>
          <w:divBdr>
            <w:top w:val="none" w:sz="0" w:space="0" w:color="auto"/>
            <w:left w:val="none" w:sz="0" w:space="0" w:color="auto"/>
            <w:bottom w:val="none" w:sz="0" w:space="0" w:color="auto"/>
            <w:right w:val="none" w:sz="0" w:space="0" w:color="auto"/>
          </w:divBdr>
        </w:div>
        <w:div w:id="1499345787">
          <w:marLeft w:val="480"/>
          <w:marRight w:val="0"/>
          <w:marTop w:val="0"/>
          <w:marBottom w:val="0"/>
          <w:divBdr>
            <w:top w:val="none" w:sz="0" w:space="0" w:color="auto"/>
            <w:left w:val="none" w:sz="0" w:space="0" w:color="auto"/>
            <w:bottom w:val="none" w:sz="0" w:space="0" w:color="auto"/>
            <w:right w:val="none" w:sz="0" w:space="0" w:color="auto"/>
          </w:divBdr>
        </w:div>
        <w:div w:id="209614535">
          <w:marLeft w:val="480"/>
          <w:marRight w:val="0"/>
          <w:marTop w:val="0"/>
          <w:marBottom w:val="0"/>
          <w:divBdr>
            <w:top w:val="none" w:sz="0" w:space="0" w:color="auto"/>
            <w:left w:val="none" w:sz="0" w:space="0" w:color="auto"/>
            <w:bottom w:val="none" w:sz="0" w:space="0" w:color="auto"/>
            <w:right w:val="none" w:sz="0" w:space="0" w:color="auto"/>
          </w:divBdr>
        </w:div>
        <w:div w:id="1309821997">
          <w:marLeft w:val="480"/>
          <w:marRight w:val="0"/>
          <w:marTop w:val="0"/>
          <w:marBottom w:val="0"/>
          <w:divBdr>
            <w:top w:val="none" w:sz="0" w:space="0" w:color="auto"/>
            <w:left w:val="none" w:sz="0" w:space="0" w:color="auto"/>
            <w:bottom w:val="none" w:sz="0" w:space="0" w:color="auto"/>
            <w:right w:val="none" w:sz="0" w:space="0" w:color="auto"/>
          </w:divBdr>
        </w:div>
        <w:div w:id="2077507157">
          <w:marLeft w:val="480"/>
          <w:marRight w:val="0"/>
          <w:marTop w:val="0"/>
          <w:marBottom w:val="0"/>
          <w:divBdr>
            <w:top w:val="none" w:sz="0" w:space="0" w:color="auto"/>
            <w:left w:val="none" w:sz="0" w:space="0" w:color="auto"/>
            <w:bottom w:val="none" w:sz="0" w:space="0" w:color="auto"/>
            <w:right w:val="none" w:sz="0" w:space="0" w:color="auto"/>
          </w:divBdr>
        </w:div>
        <w:div w:id="1654992041">
          <w:marLeft w:val="480"/>
          <w:marRight w:val="0"/>
          <w:marTop w:val="0"/>
          <w:marBottom w:val="0"/>
          <w:divBdr>
            <w:top w:val="none" w:sz="0" w:space="0" w:color="auto"/>
            <w:left w:val="none" w:sz="0" w:space="0" w:color="auto"/>
            <w:bottom w:val="none" w:sz="0" w:space="0" w:color="auto"/>
            <w:right w:val="none" w:sz="0" w:space="0" w:color="auto"/>
          </w:divBdr>
        </w:div>
        <w:div w:id="1664820213">
          <w:marLeft w:val="480"/>
          <w:marRight w:val="0"/>
          <w:marTop w:val="0"/>
          <w:marBottom w:val="0"/>
          <w:divBdr>
            <w:top w:val="none" w:sz="0" w:space="0" w:color="auto"/>
            <w:left w:val="none" w:sz="0" w:space="0" w:color="auto"/>
            <w:bottom w:val="none" w:sz="0" w:space="0" w:color="auto"/>
            <w:right w:val="none" w:sz="0" w:space="0" w:color="auto"/>
          </w:divBdr>
        </w:div>
        <w:div w:id="84621361">
          <w:marLeft w:val="480"/>
          <w:marRight w:val="0"/>
          <w:marTop w:val="0"/>
          <w:marBottom w:val="0"/>
          <w:divBdr>
            <w:top w:val="none" w:sz="0" w:space="0" w:color="auto"/>
            <w:left w:val="none" w:sz="0" w:space="0" w:color="auto"/>
            <w:bottom w:val="none" w:sz="0" w:space="0" w:color="auto"/>
            <w:right w:val="none" w:sz="0" w:space="0" w:color="auto"/>
          </w:divBdr>
        </w:div>
        <w:div w:id="1412700377">
          <w:marLeft w:val="480"/>
          <w:marRight w:val="0"/>
          <w:marTop w:val="0"/>
          <w:marBottom w:val="0"/>
          <w:divBdr>
            <w:top w:val="none" w:sz="0" w:space="0" w:color="auto"/>
            <w:left w:val="none" w:sz="0" w:space="0" w:color="auto"/>
            <w:bottom w:val="none" w:sz="0" w:space="0" w:color="auto"/>
            <w:right w:val="none" w:sz="0" w:space="0" w:color="auto"/>
          </w:divBdr>
        </w:div>
        <w:div w:id="1454904251">
          <w:marLeft w:val="480"/>
          <w:marRight w:val="0"/>
          <w:marTop w:val="0"/>
          <w:marBottom w:val="0"/>
          <w:divBdr>
            <w:top w:val="none" w:sz="0" w:space="0" w:color="auto"/>
            <w:left w:val="none" w:sz="0" w:space="0" w:color="auto"/>
            <w:bottom w:val="none" w:sz="0" w:space="0" w:color="auto"/>
            <w:right w:val="none" w:sz="0" w:space="0" w:color="auto"/>
          </w:divBdr>
        </w:div>
        <w:div w:id="1906337529">
          <w:marLeft w:val="480"/>
          <w:marRight w:val="0"/>
          <w:marTop w:val="0"/>
          <w:marBottom w:val="0"/>
          <w:divBdr>
            <w:top w:val="none" w:sz="0" w:space="0" w:color="auto"/>
            <w:left w:val="none" w:sz="0" w:space="0" w:color="auto"/>
            <w:bottom w:val="none" w:sz="0" w:space="0" w:color="auto"/>
            <w:right w:val="none" w:sz="0" w:space="0" w:color="auto"/>
          </w:divBdr>
        </w:div>
        <w:div w:id="2112359885">
          <w:marLeft w:val="480"/>
          <w:marRight w:val="0"/>
          <w:marTop w:val="0"/>
          <w:marBottom w:val="0"/>
          <w:divBdr>
            <w:top w:val="none" w:sz="0" w:space="0" w:color="auto"/>
            <w:left w:val="none" w:sz="0" w:space="0" w:color="auto"/>
            <w:bottom w:val="none" w:sz="0" w:space="0" w:color="auto"/>
            <w:right w:val="none" w:sz="0" w:space="0" w:color="auto"/>
          </w:divBdr>
        </w:div>
        <w:div w:id="2046518706">
          <w:marLeft w:val="480"/>
          <w:marRight w:val="0"/>
          <w:marTop w:val="0"/>
          <w:marBottom w:val="0"/>
          <w:divBdr>
            <w:top w:val="none" w:sz="0" w:space="0" w:color="auto"/>
            <w:left w:val="none" w:sz="0" w:space="0" w:color="auto"/>
            <w:bottom w:val="none" w:sz="0" w:space="0" w:color="auto"/>
            <w:right w:val="none" w:sz="0" w:space="0" w:color="auto"/>
          </w:divBdr>
        </w:div>
        <w:div w:id="117450837">
          <w:marLeft w:val="480"/>
          <w:marRight w:val="0"/>
          <w:marTop w:val="0"/>
          <w:marBottom w:val="0"/>
          <w:divBdr>
            <w:top w:val="none" w:sz="0" w:space="0" w:color="auto"/>
            <w:left w:val="none" w:sz="0" w:space="0" w:color="auto"/>
            <w:bottom w:val="none" w:sz="0" w:space="0" w:color="auto"/>
            <w:right w:val="none" w:sz="0" w:space="0" w:color="auto"/>
          </w:divBdr>
        </w:div>
      </w:divsChild>
    </w:div>
    <w:div w:id="1658916596">
      <w:bodyDiv w:val="1"/>
      <w:marLeft w:val="0"/>
      <w:marRight w:val="0"/>
      <w:marTop w:val="0"/>
      <w:marBottom w:val="0"/>
      <w:divBdr>
        <w:top w:val="none" w:sz="0" w:space="0" w:color="auto"/>
        <w:left w:val="none" w:sz="0" w:space="0" w:color="auto"/>
        <w:bottom w:val="none" w:sz="0" w:space="0" w:color="auto"/>
        <w:right w:val="none" w:sz="0" w:space="0" w:color="auto"/>
      </w:divBdr>
    </w:div>
    <w:div w:id="1709987971">
      <w:bodyDiv w:val="1"/>
      <w:marLeft w:val="0"/>
      <w:marRight w:val="0"/>
      <w:marTop w:val="0"/>
      <w:marBottom w:val="0"/>
      <w:divBdr>
        <w:top w:val="none" w:sz="0" w:space="0" w:color="auto"/>
        <w:left w:val="none" w:sz="0" w:space="0" w:color="auto"/>
        <w:bottom w:val="none" w:sz="0" w:space="0" w:color="auto"/>
        <w:right w:val="none" w:sz="0" w:space="0" w:color="auto"/>
      </w:divBdr>
    </w:div>
    <w:div w:id="1712607666">
      <w:bodyDiv w:val="1"/>
      <w:marLeft w:val="0"/>
      <w:marRight w:val="0"/>
      <w:marTop w:val="0"/>
      <w:marBottom w:val="0"/>
      <w:divBdr>
        <w:top w:val="none" w:sz="0" w:space="0" w:color="auto"/>
        <w:left w:val="none" w:sz="0" w:space="0" w:color="auto"/>
        <w:bottom w:val="none" w:sz="0" w:space="0" w:color="auto"/>
        <w:right w:val="none" w:sz="0" w:space="0" w:color="auto"/>
      </w:divBdr>
    </w:div>
    <w:div w:id="1719740124">
      <w:bodyDiv w:val="1"/>
      <w:marLeft w:val="0"/>
      <w:marRight w:val="0"/>
      <w:marTop w:val="0"/>
      <w:marBottom w:val="0"/>
      <w:divBdr>
        <w:top w:val="none" w:sz="0" w:space="0" w:color="auto"/>
        <w:left w:val="none" w:sz="0" w:space="0" w:color="auto"/>
        <w:bottom w:val="none" w:sz="0" w:space="0" w:color="auto"/>
        <w:right w:val="none" w:sz="0" w:space="0" w:color="auto"/>
      </w:divBdr>
    </w:div>
    <w:div w:id="1729691724">
      <w:bodyDiv w:val="1"/>
      <w:marLeft w:val="0"/>
      <w:marRight w:val="0"/>
      <w:marTop w:val="0"/>
      <w:marBottom w:val="0"/>
      <w:divBdr>
        <w:top w:val="none" w:sz="0" w:space="0" w:color="auto"/>
        <w:left w:val="none" w:sz="0" w:space="0" w:color="auto"/>
        <w:bottom w:val="none" w:sz="0" w:space="0" w:color="auto"/>
        <w:right w:val="none" w:sz="0" w:space="0" w:color="auto"/>
      </w:divBdr>
    </w:div>
    <w:div w:id="1737975830">
      <w:bodyDiv w:val="1"/>
      <w:marLeft w:val="0"/>
      <w:marRight w:val="0"/>
      <w:marTop w:val="0"/>
      <w:marBottom w:val="0"/>
      <w:divBdr>
        <w:top w:val="none" w:sz="0" w:space="0" w:color="auto"/>
        <w:left w:val="none" w:sz="0" w:space="0" w:color="auto"/>
        <w:bottom w:val="none" w:sz="0" w:space="0" w:color="auto"/>
        <w:right w:val="none" w:sz="0" w:space="0" w:color="auto"/>
      </w:divBdr>
    </w:div>
    <w:div w:id="1750616927">
      <w:bodyDiv w:val="1"/>
      <w:marLeft w:val="0"/>
      <w:marRight w:val="0"/>
      <w:marTop w:val="0"/>
      <w:marBottom w:val="0"/>
      <w:divBdr>
        <w:top w:val="none" w:sz="0" w:space="0" w:color="auto"/>
        <w:left w:val="none" w:sz="0" w:space="0" w:color="auto"/>
        <w:bottom w:val="none" w:sz="0" w:space="0" w:color="auto"/>
        <w:right w:val="none" w:sz="0" w:space="0" w:color="auto"/>
      </w:divBdr>
    </w:div>
    <w:div w:id="1750997171">
      <w:bodyDiv w:val="1"/>
      <w:marLeft w:val="0"/>
      <w:marRight w:val="0"/>
      <w:marTop w:val="0"/>
      <w:marBottom w:val="0"/>
      <w:divBdr>
        <w:top w:val="none" w:sz="0" w:space="0" w:color="auto"/>
        <w:left w:val="none" w:sz="0" w:space="0" w:color="auto"/>
        <w:bottom w:val="none" w:sz="0" w:space="0" w:color="auto"/>
        <w:right w:val="none" w:sz="0" w:space="0" w:color="auto"/>
      </w:divBdr>
    </w:div>
    <w:div w:id="1767268273">
      <w:bodyDiv w:val="1"/>
      <w:marLeft w:val="0"/>
      <w:marRight w:val="0"/>
      <w:marTop w:val="0"/>
      <w:marBottom w:val="0"/>
      <w:divBdr>
        <w:top w:val="none" w:sz="0" w:space="0" w:color="auto"/>
        <w:left w:val="none" w:sz="0" w:space="0" w:color="auto"/>
        <w:bottom w:val="none" w:sz="0" w:space="0" w:color="auto"/>
        <w:right w:val="none" w:sz="0" w:space="0" w:color="auto"/>
      </w:divBdr>
    </w:div>
    <w:div w:id="1781149292">
      <w:bodyDiv w:val="1"/>
      <w:marLeft w:val="0"/>
      <w:marRight w:val="0"/>
      <w:marTop w:val="0"/>
      <w:marBottom w:val="0"/>
      <w:divBdr>
        <w:top w:val="none" w:sz="0" w:space="0" w:color="auto"/>
        <w:left w:val="none" w:sz="0" w:space="0" w:color="auto"/>
        <w:bottom w:val="none" w:sz="0" w:space="0" w:color="auto"/>
        <w:right w:val="none" w:sz="0" w:space="0" w:color="auto"/>
      </w:divBdr>
    </w:div>
    <w:div w:id="1792940545">
      <w:bodyDiv w:val="1"/>
      <w:marLeft w:val="0"/>
      <w:marRight w:val="0"/>
      <w:marTop w:val="0"/>
      <w:marBottom w:val="0"/>
      <w:divBdr>
        <w:top w:val="none" w:sz="0" w:space="0" w:color="auto"/>
        <w:left w:val="none" w:sz="0" w:space="0" w:color="auto"/>
        <w:bottom w:val="none" w:sz="0" w:space="0" w:color="auto"/>
        <w:right w:val="none" w:sz="0" w:space="0" w:color="auto"/>
      </w:divBdr>
      <w:divsChild>
        <w:div w:id="1350840352">
          <w:marLeft w:val="480"/>
          <w:marRight w:val="0"/>
          <w:marTop w:val="0"/>
          <w:marBottom w:val="0"/>
          <w:divBdr>
            <w:top w:val="none" w:sz="0" w:space="0" w:color="auto"/>
            <w:left w:val="none" w:sz="0" w:space="0" w:color="auto"/>
            <w:bottom w:val="none" w:sz="0" w:space="0" w:color="auto"/>
            <w:right w:val="none" w:sz="0" w:space="0" w:color="auto"/>
          </w:divBdr>
        </w:div>
        <w:div w:id="1604998051">
          <w:marLeft w:val="480"/>
          <w:marRight w:val="0"/>
          <w:marTop w:val="0"/>
          <w:marBottom w:val="0"/>
          <w:divBdr>
            <w:top w:val="none" w:sz="0" w:space="0" w:color="auto"/>
            <w:left w:val="none" w:sz="0" w:space="0" w:color="auto"/>
            <w:bottom w:val="none" w:sz="0" w:space="0" w:color="auto"/>
            <w:right w:val="none" w:sz="0" w:space="0" w:color="auto"/>
          </w:divBdr>
        </w:div>
        <w:div w:id="812870619">
          <w:marLeft w:val="480"/>
          <w:marRight w:val="0"/>
          <w:marTop w:val="0"/>
          <w:marBottom w:val="0"/>
          <w:divBdr>
            <w:top w:val="none" w:sz="0" w:space="0" w:color="auto"/>
            <w:left w:val="none" w:sz="0" w:space="0" w:color="auto"/>
            <w:bottom w:val="none" w:sz="0" w:space="0" w:color="auto"/>
            <w:right w:val="none" w:sz="0" w:space="0" w:color="auto"/>
          </w:divBdr>
        </w:div>
        <w:div w:id="1490748308">
          <w:marLeft w:val="480"/>
          <w:marRight w:val="0"/>
          <w:marTop w:val="0"/>
          <w:marBottom w:val="0"/>
          <w:divBdr>
            <w:top w:val="none" w:sz="0" w:space="0" w:color="auto"/>
            <w:left w:val="none" w:sz="0" w:space="0" w:color="auto"/>
            <w:bottom w:val="none" w:sz="0" w:space="0" w:color="auto"/>
            <w:right w:val="none" w:sz="0" w:space="0" w:color="auto"/>
          </w:divBdr>
        </w:div>
        <w:div w:id="1282566887">
          <w:marLeft w:val="480"/>
          <w:marRight w:val="0"/>
          <w:marTop w:val="0"/>
          <w:marBottom w:val="0"/>
          <w:divBdr>
            <w:top w:val="none" w:sz="0" w:space="0" w:color="auto"/>
            <w:left w:val="none" w:sz="0" w:space="0" w:color="auto"/>
            <w:bottom w:val="none" w:sz="0" w:space="0" w:color="auto"/>
            <w:right w:val="none" w:sz="0" w:space="0" w:color="auto"/>
          </w:divBdr>
        </w:div>
        <w:div w:id="1040283688">
          <w:marLeft w:val="480"/>
          <w:marRight w:val="0"/>
          <w:marTop w:val="0"/>
          <w:marBottom w:val="0"/>
          <w:divBdr>
            <w:top w:val="none" w:sz="0" w:space="0" w:color="auto"/>
            <w:left w:val="none" w:sz="0" w:space="0" w:color="auto"/>
            <w:bottom w:val="none" w:sz="0" w:space="0" w:color="auto"/>
            <w:right w:val="none" w:sz="0" w:space="0" w:color="auto"/>
          </w:divBdr>
        </w:div>
        <w:div w:id="1280065221">
          <w:marLeft w:val="480"/>
          <w:marRight w:val="0"/>
          <w:marTop w:val="0"/>
          <w:marBottom w:val="0"/>
          <w:divBdr>
            <w:top w:val="none" w:sz="0" w:space="0" w:color="auto"/>
            <w:left w:val="none" w:sz="0" w:space="0" w:color="auto"/>
            <w:bottom w:val="none" w:sz="0" w:space="0" w:color="auto"/>
            <w:right w:val="none" w:sz="0" w:space="0" w:color="auto"/>
          </w:divBdr>
        </w:div>
        <w:div w:id="668405682">
          <w:marLeft w:val="480"/>
          <w:marRight w:val="0"/>
          <w:marTop w:val="0"/>
          <w:marBottom w:val="0"/>
          <w:divBdr>
            <w:top w:val="none" w:sz="0" w:space="0" w:color="auto"/>
            <w:left w:val="none" w:sz="0" w:space="0" w:color="auto"/>
            <w:bottom w:val="none" w:sz="0" w:space="0" w:color="auto"/>
            <w:right w:val="none" w:sz="0" w:space="0" w:color="auto"/>
          </w:divBdr>
        </w:div>
        <w:div w:id="478115245">
          <w:marLeft w:val="480"/>
          <w:marRight w:val="0"/>
          <w:marTop w:val="0"/>
          <w:marBottom w:val="0"/>
          <w:divBdr>
            <w:top w:val="none" w:sz="0" w:space="0" w:color="auto"/>
            <w:left w:val="none" w:sz="0" w:space="0" w:color="auto"/>
            <w:bottom w:val="none" w:sz="0" w:space="0" w:color="auto"/>
            <w:right w:val="none" w:sz="0" w:space="0" w:color="auto"/>
          </w:divBdr>
        </w:div>
        <w:div w:id="507064092">
          <w:marLeft w:val="480"/>
          <w:marRight w:val="0"/>
          <w:marTop w:val="0"/>
          <w:marBottom w:val="0"/>
          <w:divBdr>
            <w:top w:val="none" w:sz="0" w:space="0" w:color="auto"/>
            <w:left w:val="none" w:sz="0" w:space="0" w:color="auto"/>
            <w:bottom w:val="none" w:sz="0" w:space="0" w:color="auto"/>
            <w:right w:val="none" w:sz="0" w:space="0" w:color="auto"/>
          </w:divBdr>
        </w:div>
        <w:div w:id="1575359386">
          <w:marLeft w:val="480"/>
          <w:marRight w:val="0"/>
          <w:marTop w:val="0"/>
          <w:marBottom w:val="0"/>
          <w:divBdr>
            <w:top w:val="none" w:sz="0" w:space="0" w:color="auto"/>
            <w:left w:val="none" w:sz="0" w:space="0" w:color="auto"/>
            <w:bottom w:val="none" w:sz="0" w:space="0" w:color="auto"/>
            <w:right w:val="none" w:sz="0" w:space="0" w:color="auto"/>
          </w:divBdr>
        </w:div>
        <w:div w:id="166795992">
          <w:marLeft w:val="480"/>
          <w:marRight w:val="0"/>
          <w:marTop w:val="0"/>
          <w:marBottom w:val="0"/>
          <w:divBdr>
            <w:top w:val="none" w:sz="0" w:space="0" w:color="auto"/>
            <w:left w:val="none" w:sz="0" w:space="0" w:color="auto"/>
            <w:bottom w:val="none" w:sz="0" w:space="0" w:color="auto"/>
            <w:right w:val="none" w:sz="0" w:space="0" w:color="auto"/>
          </w:divBdr>
        </w:div>
        <w:div w:id="1864200884">
          <w:marLeft w:val="480"/>
          <w:marRight w:val="0"/>
          <w:marTop w:val="0"/>
          <w:marBottom w:val="0"/>
          <w:divBdr>
            <w:top w:val="none" w:sz="0" w:space="0" w:color="auto"/>
            <w:left w:val="none" w:sz="0" w:space="0" w:color="auto"/>
            <w:bottom w:val="none" w:sz="0" w:space="0" w:color="auto"/>
            <w:right w:val="none" w:sz="0" w:space="0" w:color="auto"/>
          </w:divBdr>
        </w:div>
        <w:div w:id="512651274">
          <w:marLeft w:val="480"/>
          <w:marRight w:val="0"/>
          <w:marTop w:val="0"/>
          <w:marBottom w:val="0"/>
          <w:divBdr>
            <w:top w:val="none" w:sz="0" w:space="0" w:color="auto"/>
            <w:left w:val="none" w:sz="0" w:space="0" w:color="auto"/>
            <w:bottom w:val="none" w:sz="0" w:space="0" w:color="auto"/>
            <w:right w:val="none" w:sz="0" w:space="0" w:color="auto"/>
          </w:divBdr>
        </w:div>
        <w:div w:id="1370647467">
          <w:marLeft w:val="480"/>
          <w:marRight w:val="0"/>
          <w:marTop w:val="0"/>
          <w:marBottom w:val="0"/>
          <w:divBdr>
            <w:top w:val="none" w:sz="0" w:space="0" w:color="auto"/>
            <w:left w:val="none" w:sz="0" w:space="0" w:color="auto"/>
            <w:bottom w:val="none" w:sz="0" w:space="0" w:color="auto"/>
            <w:right w:val="none" w:sz="0" w:space="0" w:color="auto"/>
          </w:divBdr>
        </w:div>
        <w:div w:id="345059154">
          <w:marLeft w:val="480"/>
          <w:marRight w:val="0"/>
          <w:marTop w:val="0"/>
          <w:marBottom w:val="0"/>
          <w:divBdr>
            <w:top w:val="none" w:sz="0" w:space="0" w:color="auto"/>
            <w:left w:val="none" w:sz="0" w:space="0" w:color="auto"/>
            <w:bottom w:val="none" w:sz="0" w:space="0" w:color="auto"/>
            <w:right w:val="none" w:sz="0" w:space="0" w:color="auto"/>
          </w:divBdr>
        </w:div>
        <w:div w:id="2055694569">
          <w:marLeft w:val="480"/>
          <w:marRight w:val="0"/>
          <w:marTop w:val="0"/>
          <w:marBottom w:val="0"/>
          <w:divBdr>
            <w:top w:val="none" w:sz="0" w:space="0" w:color="auto"/>
            <w:left w:val="none" w:sz="0" w:space="0" w:color="auto"/>
            <w:bottom w:val="none" w:sz="0" w:space="0" w:color="auto"/>
            <w:right w:val="none" w:sz="0" w:space="0" w:color="auto"/>
          </w:divBdr>
        </w:div>
        <w:div w:id="1520310971">
          <w:marLeft w:val="480"/>
          <w:marRight w:val="0"/>
          <w:marTop w:val="0"/>
          <w:marBottom w:val="0"/>
          <w:divBdr>
            <w:top w:val="none" w:sz="0" w:space="0" w:color="auto"/>
            <w:left w:val="none" w:sz="0" w:space="0" w:color="auto"/>
            <w:bottom w:val="none" w:sz="0" w:space="0" w:color="auto"/>
            <w:right w:val="none" w:sz="0" w:space="0" w:color="auto"/>
          </w:divBdr>
        </w:div>
        <w:div w:id="2027054694">
          <w:marLeft w:val="480"/>
          <w:marRight w:val="0"/>
          <w:marTop w:val="0"/>
          <w:marBottom w:val="0"/>
          <w:divBdr>
            <w:top w:val="none" w:sz="0" w:space="0" w:color="auto"/>
            <w:left w:val="none" w:sz="0" w:space="0" w:color="auto"/>
            <w:bottom w:val="none" w:sz="0" w:space="0" w:color="auto"/>
            <w:right w:val="none" w:sz="0" w:space="0" w:color="auto"/>
          </w:divBdr>
        </w:div>
        <w:div w:id="2025278057">
          <w:marLeft w:val="480"/>
          <w:marRight w:val="0"/>
          <w:marTop w:val="0"/>
          <w:marBottom w:val="0"/>
          <w:divBdr>
            <w:top w:val="none" w:sz="0" w:space="0" w:color="auto"/>
            <w:left w:val="none" w:sz="0" w:space="0" w:color="auto"/>
            <w:bottom w:val="none" w:sz="0" w:space="0" w:color="auto"/>
            <w:right w:val="none" w:sz="0" w:space="0" w:color="auto"/>
          </w:divBdr>
        </w:div>
        <w:div w:id="1152336140">
          <w:marLeft w:val="480"/>
          <w:marRight w:val="0"/>
          <w:marTop w:val="0"/>
          <w:marBottom w:val="0"/>
          <w:divBdr>
            <w:top w:val="none" w:sz="0" w:space="0" w:color="auto"/>
            <w:left w:val="none" w:sz="0" w:space="0" w:color="auto"/>
            <w:bottom w:val="none" w:sz="0" w:space="0" w:color="auto"/>
            <w:right w:val="none" w:sz="0" w:space="0" w:color="auto"/>
          </w:divBdr>
        </w:div>
        <w:div w:id="345640734">
          <w:marLeft w:val="480"/>
          <w:marRight w:val="0"/>
          <w:marTop w:val="0"/>
          <w:marBottom w:val="0"/>
          <w:divBdr>
            <w:top w:val="none" w:sz="0" w:space="0" w:color="auto"/>
            <w:left w:val="none" w:sz="0" w:space="0" w:color="auto"/>
            <w:bottom w:val="none" w:sz="0" w:space="0" w:color="auto"/>
            <w:right w:val="none" w:sz="0" w:space="0" w:color="auto"/>
          </w:divBdr>
        </w:div>
        <w:div w:id="1944530181">
          <w:marLeft w:val="480"/>
          <w:marRight w:val="0"/>
          <w:marTop w:val="0"/>
          <w:marBottom w:val="0"/>
          <w:divBdr>
            <w:top w:val="none" w:sz="0" w:space="0" w:color="auto"/>
            <w:left w:val="none" w:sz="0" w:space="0" w:color="auto"/>
            <w:bottom w:val="none" w:sz="0" w:space="0" w:color="auto"/>
            <w:right w:val="none" w:sz="0" w:space="0" w:color="auto"/>
          </w:divBdr>
        </w:div>
        <w:div w:id="656497370">
          <w:marLeft w:val="480"/>
          <w:marRight w:val="0"/>
          <w:marTop w:val="0"/>
          <w:marBottom w:val="0"/>
          <w:divBdr>
            <w:top w:val="none" w:sz="0" w:space="0" w:color="auto"/>
            <w:left w:val="none" w:sz="0" w:space="0" w:color="auto"/>
            <w:bottom w:val="none" w:sz="0" w:space="0" w:color="auto"/>
            <w:right w:val="none" w:sz="0" w:space="0" w:color="auto"/>
          </w:divBdr>
        </w:div>
        <w:div w:id="2028484136">
          <w:marLeft w:val="480"/>
          <w:marRight w:val="0"/>
          <w:marTop w:val="0"/>
          <w:marBottom w:val="0"/>
          <w:divBdr>
            <w:top w:val="none" w:sz="0" w:space="0" w:color="auto"/>
            <w:left w:val="none" w:sz="0" w:space="0" w:color="auto"/>
            <w:bottom w:val="none" w:sz="0" w:space="0" w:color="auto"/>
            <w:right w:val="none" w:sz="0" w:space="0" w:color="auto"/>
          </w:divBdr>
        </w:div>
        <w:div w:id="1153327981">
          <w:marLeft w:val="480"/>
          <w:marRight w:val="0"/>
          <w:marTop w:val="0"/>
          <w:marBottom w:val="0"/>
          <w:divBdr>
            <w:top w:val="none" w:sz="0" w:space="0" w:color="auto"/>
            <w:left w:val="none" w:sz="0" w:space="0" w:color="auto"/>
            <w:bottom w:val="none" w:sz="0" w:space="0" w:color="auto"/>
            <w:right w:val="none" w:sz="0" w:space="0" w:color="auto"/>
          </w:divBdr>
        </w:div>
        <w:div w:id="2063216290">
          <w:marLeft w:val="480"/>
          <w:marRight w:val="0"/>
          <w:marTop w:val="0"/>
          <w:marBottom w:val="0"/>
          <w:divBdr>
            <w:top w:val="none" w:sz="0" w:space="0" w:color="auto"/>
            <w:left w:val="none" w:sz="0" w:space="0" w:color="auto"/>
            <w:bottom w:val="none" w:sz="0" w:space="0" w:color="auto"/>
            <w:right w:val="none" w:sz="0" w:space="0" w:color="auto"/>
          </w:divBdr>
        </w:div>
        <w:div w:id="255867521">
          <w:marLeft w:val="480"/>
          <w:marRight w:val="0"/>
          <w:marTop w:val="0"/>
          <w:marBottom w:val="0"/>
          <w:divBdr>
            <w:top w:val="none" w:sz="0" w:space="0" w:color="auto"/>
            <w:left w:val="none" w:sz="0" w:space="0" w:color="auto"/>
            <w:bottom w:val="none" w:sz="0" w:space="0" w:color="auto"/>
            <w:right w:val="none" w:sz="0" w:space="0" w:color="auto"/>
          </w:divBdr>
        </w:div>
        <w:div w:id="185604042">
          <w:marLeft w:val="480"/>
          <w:marRight w:val="0"/>
          <w:marTop w:val="0"/>
          <w:marBottom w:val="0"/>
          <w:divBdr>
            <w:top w:val="none" w:sz="0" w:space="0" w:color="auto"/>
            <w:left w:val="none" w:sz="0" w:space="0" w:color="auto"/>
            <w:bottom w:val="none" w:sz="0" w:space="0" w:color="auto"/>
            <w:right w:val="none" w:sz="0" w:space="0" w:color="auto"/>
          </w:divBdr>
        </w:div>
        <w:div w:id="678848948">
          <w:marLeft w:val="480"/>
          <w:marRight w:val="0"/>
          <w:marTop w:val="0"/>
          <w:marBottom w:val="0"/>
          <w:divBdr>
            <w:top w:val="none" w:sz="0" w:space="0" w:color="auto"/>
            <w:left w:val="none" w:sz="0" w:space="0" w:color="auto"/>
            <w:bottom w:val="none" w:sz="0" w:space="0" w:color="auto"/>
            <w:right w:val="none" w:sz="0" w:space="0" w:color="auto"/>
          </w:divBdr>
        </w:div>
        <w:div w:id="1415398941">
          <w:marLeft w:val="480"/>
          <w:marRight w:val="0"/>
          <w:marTop w:val="0"/>
          <w:marBottom w:val="0"/>
          <w:divBdr>
            <w:top w:val="none" w:sz="0" w:space="0" w:color="auto"/>
            <w:left w:val="none" w:sz="0" w:space="0" w:color="auto"/>
            <w:bottom w:val="none" w:sz="0" w:space="0" w:color="auto"/>
            <w:right w:val="none" w:sz="0" w:space="0" w:color="auto"/>
          </w:divBdr>
        </w:div>
        <w:div w:id="1840651270">
          <w:marLeft w:val="480"/>
          <w:marRight w:val="0"/>
          <w:marTop w:val="0"/>
          <w:marBottom w:val="0"/>
          <w:divBdr>
            <w:top w:val="none" w:sz="0" w:space="0" w:color="auto"/>
            <w:left w:val="none" w:sz="0" w:space="0" w:color="auto"/>
            <w:bottom w:val="none" w:sz="0" w:space="0" w:color="auto"/>
            <w:right w:val="none" w:sz="0" w:space="0" w:color="auto"/>
          </w:divBdr>
        </w:div>
        <w:div w:id="823283435">
          <w:marLeft w:val="480"/>
          <w:marRight w:val="0"/>
          <w:marTop w:val="0"/>
          <w:marBottom w:val="0"/>
          <w:divBdr>
            <w:top w:val="none" w:sz="0" w:space="0" w:color="auto"/>
            <w:left w:val="none" w:sz="0" w:space="0" w:color="auto"/>
            <w:bottom w:val="none" w:sz="0" w:space="0" w:color="auto"/>
            <w:right w:val="none" w:sz="0" w:space="0" w:color="auto"/>
          </w:divBdr>
        </w:div>
        <w:div w:id="1067606545">
          <w:marLeft w:val="480"/>
          <w:marRight w:val="0"/>
          <w:marTop w:val="0"/>
          <w:marBottom w:val="0"/>
          <w:divBdr>
            <w:top w:val="none" w:sz="0" w:space="0" w:color="auto"/>
            <w:left w:val="none" w:sz="0" w:space="0" w:color="auto"/>
            <w:bottom w:val="none" w:sz="0" w:space="0" w:color="auto"/>
            <w:right w:val="none" w:sz="0" w:space="0" w:color="auto"/>
          </w:divBdr>
        </w:div>
        <w:div w:id="1214316907">
          <w:marLeft w:val="480"/>
          <w:marRight w:val="0"/>
          <w:marTop w:val="0"/>
          <w:marBottom w:val="0"/>
          <w:divBdr>
            <w:top w:val="none" w:sz="0" w:space="0" w:color="auto"/>
            <w:left w:val="none" w:sz="0" w:space="0" w:color="auto"/>
            <w:bottom w:val="none" w:sz="0" w:space="0" w:color="auto"/>
            <w:right w:val="none" w:sz="0" w:space="0" w:color="auto"/>
          </w:divBdr>
        </w:div>
      </w:divsChild>
    </w:div>
    <w:div w:id="1823153621">
      <w:bodyDiv w:val="1"/>
      <w:marLeft w:val="0"/>
      <w:marRight w:val="0"/>
      <w:marTop w:val="0"/>
      <w:marBottom w:val="0"/>
      <w:divBdr>
        <w:top w:val="none" w:sz="0" w:space="0" w:color="auto"/>
        <w:left w:val="none" w:sz="0" w:space="0" w:color="auto"/>
        <w:bottom w:val="none" w:sz="0" w:space="0" w:color="auto"/>
        <w:right w:val="none" w:sz="0" w:space="0" w:color="auto"/>
      </w:divBdr>
    </w:div>
    <w:div w:id="1833787870">
      <w:bodyDiv w:val="1"/>
      <w:marLeft w:val="0"/>
      <w:marRight w:val="0"/>
      <w:marTop w:val="0"/>
      <w:marBottom w:val="0"/>
      <w:divBdr>
        <w:top w:val="none" w:sz="0" w:space="0" w:color="auto"/>
        <w:left w:val="none" w:sz="0" w:space="0" w:color="auto"/>
        <w:bottom w:val="none" w:sz="0" w:space="0" w:color="auto"/>
        <w:right w:val="none" w:sz="0" w:space="0" w:color="auto"/>
      </w:divBdr>
      <w:divsChild>
        <w:div w:id="172232098">
          <w:marLeft w:val="480"/>
          <w:marRight w:val="0"/>
          <w:marTop w:val="0"/>
          <w:marBottom w:val="0"/>
          <w:divBdr>
            <w:top w:val="none" w:sz="0" w:space="0" w:color="auto"/>
            <w:left w:val="none" w:sz="0" w:space="0" w:color="auto"/>
            <w:bottom w:val="none" w:sz="0" w:space="0" w:color="auto"/>
            <w:right w:val="none" w:sz="0" w:space="0" w:color="auto"/>
          </w:divBdr>
        </w:div>
        <w:div w:id="264659185">
          <w:marLeft w:val="480"/>
          <w:marRight w:val="0"/>
          <w:marTop w:val="0"/>
          <w:marBottom w:val="0"/>
          <w:divBdr>
            <w:top w:val="none" w:sz="0" w:space="0" w:color="auto"/>
            <w:left w:val="none" w:sz="0" w:space="0" w:color="auto"/>
            <w:bottom w:val="none" w:sz="0" w:space="0" w:color="auto"/>
            <w:right w:val="none" w:sz="0" w:space="0" w:color="auto"/>
          </w:divBdr>
        </w:div>
        <w:div w:id="796027423">
          <w:marLeft w:val="480"/>
          <w:marRight w:val="0"/>
          <w:marTop w:val="0"/>
          <w:marBottom w:val="0"/>
          <w:divBdr>
            <w:top w:val="none" w:sz="0" w:space="0" w:color="auto"/>
            <w:left w:val="none" w:sz="0" w:space="0" w:color="auto"/>
            <w:bottom w:val="none" w:sz="0" w:space="0" w:color="auto"/>
            <w:right w:val="none" w:sz="0" w:space="0" w:color="auto"/>
          </w:divBdr>
        </w:div>
        <w:div w:id="1355838412">
          <w:marLeft w:val="480"/>
          <w:marRight w:val="0"/>
          <w:marTop w:val="0"/>
          <w:marBottom w:val="0"/>
          <w:divBdr>
            <w:top w:val="none" w:sz="0" w:space="0" w:color="auto"/>
            <w:left w:val="none" w:sz="0" w:space="0" w:color="auto"/>
            <w:bottom w:val="none" w:sz="0" w:space="0" w:color="auto"/>
            <w:right w:val="none" w:sz="0" w:space="0" w:color="auto"/>
          </w:divBdr>
        </w:div>
        <w:div w:id="2129155089">
          <w:marLeft w:val="480"/>
          <w:marRight w:val="0"/>
          <w:marTop w:val="0"/>
          <w:marBottom w:val="0"/>
          <w:divBdr>
            <w:top w:val="none" w:sz="0" w:space="0" w:color="auto"/>
            <w:left w:val="none" w:sz="0" w:space="0" w:color="auto"/>
            <w:bottom w:val="none" w:sz="0" w:space="0" w:color="auto"/>
            <w:right w:val="none" w:sz="0" w:space="0" w:color="auto"/>
          </w:divBdr>
        </w:div>
        <w:div w:id="675495479">
          <w:marLeft w:val="480"/>
          <w:marRight w:val="0"/>
          <w:marTop w:val="0"/>
          <w:marBottom w:val="0"/>
          <w:divBdr>
            <w:top w:val="none" w:sz="0" w:space="0" w:color="auto"/>
            <w:left w:val="none" w:sz="0" w:space="0" w:color="auto"/>
            <w:bottom w:val="none" w:sz="0" w:space="0" w:color="auto"/>
            <w:right w:val="none" w:sz="0" w:space="0" w:color="auto"/>
          </w:divBdr>
        </w:div>
        <w:div w:id="1521166716">
          <w:marLeft w:val="480"/>
          <w:marRight w:val="0"/>
          <w:marTop w:val="0"/>
          <w:marBottom w:val="0"/>
          <w:divBdr>
            <w:top w:val="none" w:sz="0" w:space="0" w:color="auto"/>
            <w:left w:val="none" w:sz="0" w:space="0" w:color="auto"/>
            <w:bottom w:val="none" w:sz="0" w:space="0" w:color="auto"/>
            <w:right w:val="none" w:sz="0" w:space="0" w:color="auto"/>
          </w:divBdr>
        </w:div>
        <w:div w:id="87622550">
          <w:marLeft w:val="480"/>
          <w:marRight w:val="0"/>
          <w:marTop w:val="0"/>
          <w:marBottom w:val="0"/>
          <w:divBdr>
            <w:top w:val="none" w:sz="0" w:space="0" w:color="auto"/>
            <w:left w:val="none" w:sz="0" w:space="0" w:color="auto"/>
            <w:bottom w:val="none" w:sz="0" w:space="0" w:color="auto"/>
            <w:right w:val="none" w:sz="0" w:space="0" w:color="auto"/>
          </w:divBdr>
        </w:div>
        <w:div w:id="734857636">
          <w:marLeft w:val="480"/>
          <w:marRight w:val="0"/>
          <w:marTop w:val="0"/>
          <w:marBottom w:val="0"/>
          <w:divBdr>
            <w:top w:val="none" w:sz="0" w:space="0" w:color="auto"/>
            <w:left w:val="none" w:sz="0" w:space="0" w:color="auto"/>
            <w:bottom w:val="none" w:sz="0" w:space="0" w:color="auto"/>
            <w:right w:val="none" w:sz="0" w:space="0" w:color="auto"/>
          </w:divBdr>
        </w:div>
        <w:div w:id="1786656454">
          <w:marLeft w:val="480"/>
          <w:marRight w:val="0"/>
          <w:marTop w:val="0"/>
          <w:marBottom w:val="0"/>
          <w:divBdr>
            <w:top w:val="none" w:sz="0" w:space="0" w:color="auto"/>
            <w:left w:val="none" w:sz="0" w:space="0" w:color="auto"/>
            <w:bottom w:val="none" w:sz="0" w:space="0" w:color="auto"/>
            <w:right w:val="none" w:sz="0" w:space="0" w:color="auto"/>
          </w:divBdr>
        </w:div>
        <w:div w:id="1821998284">
          <w:marLeft w:val="480"/>
          <w:marRight w:val="0"/>
          <w:marTop w:val="0"/>
          <w:marBottom w:val="0"/>
          <w:divBdr>
            <w:top w:val="none" w:sz="0" w:space="0" w:color="auto"/>
            <w:left w:val="none" w:sz="0" w:space="0" w:color="auto"/>
            <w:bottom w:val="none" w:sz="0" w:space="0" w:color="auto"/>
            <w:right w:val="none" w:sz="0" w:space="0" w:color="auto"/>
          </w:divBdr>
        </w:div>
        <w:div w:id="1052315411">
          <w:marLeft w:val="480"/>
          <w:marRight w:val="0"/>
          <w:marTop w:val="0"/>
          <w:marBottom w:val="0"/>
          <w:divBdr>
            <w:top w:val="none" w:sz="0" w:space="0" w:color="auto"/>
            <w:left w:val="none" w:sz="0" w:space="0" w:color="auto"/>
            <w:bottom w:val="none" w:sz="0" w:space="0" w:color="auto"/>
            <w:right w:val="none" w:sz="0" w:space="0" w:color="auto"/>
          </w:divBdr>
        </w:div>
        <w:div w:id="1675455622">
          <w:marLeft w:val="480"/>
          <w:marRight w:val="0"/>
          <w:marTop w:val="0"/>
          <w:marBottom w:val="0"/>
          <w:divBdr>
            <w:top w:val="none" w:sz="0" w:space="0" w:color="auto"/>
            <w:left w:val="none" w:sz="0" w:space="0" w:color="auto"/>
            <w:bottom w:val="none" w:sz="0" w:space="0" w:color="auto"/>
            <w:right w:val="none" w:sz="0" w:space="0" w:color="auto"/>
          </w:divBdr>
        </w:div>
        <w:div w:id="169762031">
          <w:marLeft w:val="480"/>
          <w:marRight w:val="0"/>
          <w:marTop w:val="0"/>
          <w:marBottom w:val="0"/>
          <w:divBdr>
            <w:top w:val="none" w:sz="0" w:space="0" w:color="auto"/>
            <w:left w:val="none" w:sz="0" w:space="0" w:color="auto"/>
            <w:bottom w:val="none" w:sz="0" w:space="0" w:color="auto"/>
            <w:right w:val="none" w:sz="0" w:space="0" w:color="auto"/>
          </w:divBdr>
        </w:div>
        <w:div w:id="1465461837">
          <w:marLeft w:val="480"/>
          <w:marRight w:val="0"/>
          <w:marTop w:val="0"/>
          <w:marBottom w:val="0"/>
          <w:divBdr>
            <w:top w:val="none" w:sz="0" w:space="0" w:color="auto"/>
            <w:left w:val="none" w:sz="0" w:space="0" w:color="auto"/>
            <w:bottom w:val="none" w:sz="0" w:space="0" w:color="auto"/>
            <w:right w:val="none" w:sz="0" w:space="0" w:color="auto"/>
          </w:divBdr>
        </w:div>
        <w:div w:id="754285768">
          <w:marLeft w:val="480"/>
          <w:marRight w:val="0"/>
          <w:marTop w:val="0"/>
          <w:marBottom w:val="0"/>
          <w:divBdr>
            <w:top w:val="none" w:sz="0" w:space="0" w:color="auto"/>
            <w:left w:val="none" w:sz="0" w:space="0" w:color="auto"/>
            <w:bottom w:val="none" w:sz="0" w:space="0" w:color="auto"/>
            <w:right w:val="none" w:sz="0" w:space="0" w:color="auto"/>
          </w:divBdr>
        </w:div>
        <w:div w:id="834371351">
          <w:marLeft w:val="480"/>
          <w:marRight w:val="0"/>
          <w:marTop w:val="0"/>
          <w:marBottom w:val="0"/>
          <w:divBdr>
            <w:top w:val="none" w:sz="0" w:space="0" w:color="auto"/>
            <w:left w:val="none" w:sz="0" w:space="0" w:color="auto"/>
            <w:bottom w:val="none" w:sz="0" w:space="0" w:color="auto"/>
            <w:right w:val="none" w:sz="0" w:space="0" w:color="auto"/>
          </w:divBdr>
        </w:div>
        <w:div w:id="1279601141">
          <w:marLeft w:val="480"/>
          <w:marRight w:val="0"/>
          <w:marTop w:val="0"/>
          <w:marBottom w:val="0"/>
          <w:divBdr>
            <w:top w:val="none" w:sz="0" w:space="0" w:color="auto"/>
            <w:left w:val="none" w:sz="0" w:space="0" w:color="auto"/>
            <w:bottom w:val="none" w:sz="0" w:space="0" w:color="auto"/>
            <w:right w:val="none" w:sz="0" w:space="0" w:color="auto"/>
          </w:divBdr>
        </w:div>
        <w:div w:id="898781361">
          <w:marLeft w:val="480"/>
          <w:marRight w:val="0"/>
          <w:marTop w:val="0"/>
          <w:marBottom w:val="0"/>
          <w:divBdr>
            <w:top w:val="none" w:sz="0" w:space="0" w:color="auto"/>
            <w:left w:val="none" w:sz="0" w:space="0" w:color="auto"/>
            <w:bottom w:val="none" w:sz="0" w:space="0" w:color="auto"/>
            <w:right w:val="none" w:sz="0" w:space="0" w:color="auto"/>
          </w:divBdr>
        </w:div>
        <w:div w:id="978652417">
          <w:marLeft w:val="480"/>
          <w:marRight w:val="0"/>
          <w:marTop w:val="0"/>
          <w:marBottom w:val="0"/>
          <w:divBdr>
            <w:top w:val="none" w:sz="0" w:space="0" w:color="auto"/>
            <w:left w:val="none" w:sz="0" w:space="0" w:color="auto"/>
            <w:bottom w:val="none" w:sz="0" w:space="0" w:color="auto"/>
            <w:right w:val="none" w:sz="0" w:space="0" w:color="auto"/>
          </w:divBdr>
        </w:div>
        <w:div w:id="1633249540">
          <w:marLeft w:val="480"/>
          <w:marRight w:val="0"/>
          <w:marTop w:val="0"/>
          <w:marBottom w:val="0"/>
          <w:divBdr>
            <w:top w:val="none" w:sz="0" w:space="0" w:color="auto"/>
            <w:left w:val="none" w:sz="0" w:space="0" w:color="auto"/>
            <w:bottom w:val="none" w:sz="0" w:space="0" w:color="auto"/>
            <w:right w:val="none" w:sz="0" w:space="0" w:color="auto"/>
          </w:divBdr>
        </w:div>
        <w:div w:id="2024044398">
          <w:marLeft w:val="480"/>
          <w:marRight w:val="0"/>
          <w:marTop w:val="0"/>
          <w:marBottom w:val="0"/>
          <w:divBdr>
            <w:top w:val="none" w:sz="0" w:space="0" w:color="auto"/>
            <w:left w:val="none" w:sz="0" w:space="0" w:color="auto"/>
            <w:bottom w:val="none" w:sz="0" w:space="0" w:color="auto"/>
            <w:right w:val="none" w:sz="0" w:space="0" w:color="auto"/>
          </w:divBdr>
        </w:div>
        <w:div w:id="1622760995">
          <w:marLeft w:val="480"/>
          <w:marRight w:val="0"/>
          <w:marTop w:val="0"/>
          <w:marBottom w:val="0"/>
          <w:divBdr>
            <w:top w:val="none" w:sz="0" w:space="0" w:color="auto"/>
            <w:left w:val="none" w:sz="0" w:space="0" w:color="auto"/>
            <w:bottom w:val="none" w:sz="0" w:space="0" w:color="auto"/>
            <w:right w:val="none" w:sz="0" w:space="0" w:color="auto"/>
          </w:divBdr>
        </w:div>
        <w:div w:id="80109830">
          <w:marLeft w:val="480"/>
          <w:marRight w:val="0"/>
          <w:marTop w:val="0"/>
          <w:marBottom w:val="0"/>
          <w:divBdr>
            <w:top w:val="none" w:sz="0" w:space="0" w:color="auto"/>
            <w:left w:val="none" w:sz="0" w:space="0" w:color="auto"/>
            <w:bottom w:val="none" w:sz="0" w:space="0" w:color="auto"/>
            <w:right w:val="none" w:sz="0" w:space="0" w:color="auto"/>
          </w:divBdr>
        </w:div>
        <w:div w:id="915481411">
          <w:marLeft w:val="480"/>
          <w:marRight w:val="0"/>
          <w:marTop w:val="0"/>
          <w:marBottom w:val="0"/>
          <w:divBdr>
            <w:top w:val="none" w:sz="0" w:space="0" w:color="auto"/>
            <w:left w:val="none" w:sz="0" w:space="0" w:color="auto"/>
            <w:bottom w:val="none" w:sz="0" w:space="0" w:color="auto"/>
            <w:right w:val="none" w:sz="0" w:space="0" w:color="auto"/>
          </w:divBdr>
        </w:div>
        <w:div w:id="1712220690">
          <w:marLeft w:val="480"/>
          <w:marRight w:val="0"/>
          <w:marTop w:val="0"/>
          <w:marBottom w:val="0"/>
          <w:divBdr>
            <w:top w:val="none" w:sz="0" w:space="0" w:color="auto"/>
            <w:left w:val="none" w:sz="0" w:space="0" w:color="auto"/>
            <w:bottom w:val="none" w:sz="0" w:space="0" w:color="auto"/>
            <w:right w:val="none" w:sz="0" w:space="0" w:color="auto"/>
          </w:divBdr>
        </w:div>
        <w:div w:id="1225069070">
          <w:marLeft w:val="480"/>
          <w:marRight w:val="0"/>
          <w:marTop w:val="0"/>
          <w:marBottom w:val="0"/>
          <w:divBdr>
            <w:top w:val="none" w:sz="0" w:space="0" w:color="auto"/>
            <w:left w:val="none" w:sz="0" w:space="0" w:color="auto"/>
            <w:bottom w:val="none" w:sz="0" w:space="0" w:color="auto"/>
            <w:right w:val="none" w:sz="0" w:space="0" w:color="auto"/>
          </w:divBdr>
        </w:div>
        <w:div w:id="626744022">
          <w:marLeft w:val="480"/>
          <w:marRight w:val="0"/>
          <w:marTop w:val="0"/>
          <w:marBottom w:val="0"/>
          <w:divBdr>
            <w:top w:val="none" w:sz="0" w:space="0" w:color="auto"/>
            <w:left w:val="none" w:sz="0" w:space="0" w:color="auto"/>
            <w:bottom w:val="none" w:sz="0" w:space="0" w:color="auto"/>
            <w:right w:val="none" w:sz="0" w:space="0" w:color="auto"/>
          </w:divBdr>
        </w:div>
        <w:div w:id="1580560278">
          <w:marLeft w:val="480"/>
          <w:marRight w:val="0"/>
          <w:marTop w:val="0"/>
          <w:marBottom w:val="0"/>
          <w:divBdr>
            <w:top w:val="none" w:sz="0" w:space="0" w:color="auto"/>
            <w:left w:val="none" w:sz="0" w:space="0" w:color="auto"/>
            <w:bottom w:val="none" w:sz="0" w:space="0" w:color="auto"/>
            <w:right w:val="none" w:sz="0" w:space="0" w:color="auto"/>
          </w:divBdr>
        </w:div>
        <w:div w:id="1837574051">
          <w:marLeft w:val="480"/>
          <w:marRight w:val="0"/>
          <w:marTop w:val="0"/>
          <w:marBottom w:val="0"/>
          <w:divBdr>
            <w:top w:val="none" w:sz="0" w:space="0" w:color="auto"/>
            <w:left w:val="none" w:sz="0" w:space="0" w:color="auto"/>
            <w:bottom w:val="none" w:sz="0" w:space="0" w:color="auto"/>
            <w:right w:val="none" w:sz="0" w:space="0" w:color="auto"/>
          </w:divBdr>
        </w:div>
        <w:div w:id="747119604">
          <w:marLeft w:val="480"/>
          <w:marRight w:val="0"/>
          <w:marTop w:val="0"/>
          <w:marBottom w:val="0"/>
          <w:divBdr>
            <w:top w:val="none" w:sz="0" w:space="0" w:color="auto"/>
            <w:left w:val="none" w:sz="0" w:space="0" w:color="auto"/>
            <w:bottom w:val="none" w:sz="0" w:space="0" w:color="auto"/>
            <w:right w:val="none" w:sz="0" w:space="0" w:color="auto"/>
          </w:divBdr>
        </w:div>
        <w:div w:id="1508906052">
          <w:marLeft w:val="480"/>
          <w:marRight w:val="0"/>
          <w:marTop w:val="0"/>
          <w:marBottom w:val="0"/>
          <w:divBdr>
            <w:top w:val="none" w:sz="0" w:space="0" w:color="auto"/>
            <w:left w:val="none" w:sz="0" w:space="0" w:color="auto"/>
            <w:bottom w:val="none" w:sz="0" w:space="0" w:color="auto"/>
            <w:right w:val="none" w:sz="0" w:space="0" w:color="auto"/>
          </w:divBdr>
        </w:div>
        <w:div w:id="130827158">
          <w:marLeft w:val="480"/>
          <w:marRight w:val="0"/>
          <w:marTop w:val="0"/>
          <w:marBottom w:val="0"/>
          <w:divBdr>
            <w:top w:val="none" w:sz="0" w:space="0" w:color="auto"/>
            <w:left w:val="none" w:sz="0" w:space="0" w:color="auto"/>
            <w:bottom w:val="none" w:sz="0" w:space="0" w:color="auto"/>
            <w:right w:val="none" w:sz="0" w:space="0" w:color="auto"/>
          </w:divBdr>
        </w:div>
        <w:div w:id="1789591981">
          <w:marLeft w:val="480"/>
          <w:marRight w:val="0"/>
          <w:marTop w:val="0"/>
          <w:marBottom w:val="0"/>
          <w:divBdr>
            <w:top w:val="none" w:sz="0" w:space="0" w:color="auto"/>
            <w:left w:val="none" w:sz="0" w:space="0" w:color="auto"/>
            <w:bottom w:val="none" w:sz="0" w:space="0" w:color="auto"/>
            <w:right w:val="none" w:sz="0" w:space="0" w:color="auto"/>
          </w:divBdr>
        </w:div>
        <w:div w:id="1537355579">
          <w:marLeft w:val="480"/>
          <w:marRight w:val="0"/>
          <w:marTop w:val="0"/>
          <w:marBottom w:val="0"/>
          <w:divBdr>
            <w:top w:val="none" w:sz="0" w:space="0" w:color="auto"/>
            <w:left w:val="none" w:sz="0" w:space="0" w:color="auto"/>
            <w:bottom w:val="none" w:sz="0" w:space="0" w:color="auto"/>
            <w:right w:val="none" w:sz="0" w:space="0" w:color="auto"/>
          </w:divBdr>
        </w:div>
      </w:divsChild>
    </w:div>
    <w:div w:id="1833906980">
      <w:bodyDiv w:val="1"/>
      <w:marLeft w:val="0"/>
      <w:marRight w:val="0"/>
      <w:marTop w:val="0"/>
      <w:marBottom w:val="0"/>
      <w:divBdr>
        <w:top w:val="none" w:sz="0" w:space="0" w:color="auto"/>
        <w:left w:val="none" w:sz="0" w:space="0" w:color="auto"/>
        <w:bottom w:val="none" w:sz="0" w:space="0" w:color="auto"/>
        <w:right w:val="none" w:sz="0" w:space="0" w:color="auto"/>
      </w:divBdr>
    </w:div>
    <w:div w:id="1838418816">
      <w:bodyDiv w:val="1"/>
      <w:marLeft w:val="0"/>
      <w:marRight w:val="0"/>
      <w:marTop w:val="0"/>
      <w:marBottom w:val="0"/>
      <w:divBdr>
        <w:top w:val="none" w:sz="0" w:space="0" w:color="auto"/>
        <w:left w:val="none" w:sz="0" w:space="0" w:color="auto"/>
        <w:bottom w:val="none" w:sz="0" w:space="0" w:color="auto"/>
        <w:right w:val="none" w:sz="0" w:space="0" w:color="auto"/>
      </w:divBdr>
    </w:div>
    <w:div w:id="1848251208">
      <w:bodyDiv w:val="1"/>
      <w:marLeft w:val="0"/>
      <w:marRight w:val="0"/>
      <w:marTop w:val="0"/>
      <w:marBottom w:val="0"/>
      <w:divBdr>
        <w:top w:val="none" w:sz="0" w:space="0" w:color="auto"/>
        <w:left w:val="none" w:sz="0" w:space="0" w:color="auto"/>
        <w:bottom w:val="none" w:sz="0" w:space="0" w:color="auto"/>
        <w:right w:val="none" w:sz="0" w:space="0" w:color="auto"/>
      </w:divBdr>
    </w:div>
    <w:div w:id="1850557899">
      <w:bodyDiv w:val="1"/>
      <w:marLeft w:val="0"/>
      <w:marRight w:val="0"/>
      <w:marTop w:val="0"/>
      <w:marBottom w:val="0"/>
      <w:divBdr>
        <w:top w:val="none" w:sz="0" w:space="0" w:color="auto"/>
        <w:left w:val="none" w:sz="0" w:space="0" w:color="auto"/>
        <w:bottom w:val="none" w:sz="0" w:space="0" w:color="auto"/>
        <w:right w:val="none" w:sz="0" w:space="0" w:color="auto"/>
      </w:divBdr>
    </w:div>
    <w:div w:id="1854344526">
      <w:bodyDiv w:val="1"/>
      <w:marLeft w:val="0"/>
      <w:marRight w:val="0"/>
      <w:marTop w:val="0"/>
      <w:marBottom w:val="0"/>
      <w:divBdr>
        <w:top w:val="none" w:sz="0" w:space="0" w:color="auto"/>
        <w:left w:val="none" w:sz="0" w:space="0" w:color="auto"/>
        <w:bottom w:val="none" w:sz="0" w:space="0" w:color="auto"/>
        <w:right w:val="none" w:sz="0" w:space="0" w:color="auto"/>
      </w:divBdr>
    </w:div>
    <w:div w:id="1859342829">
      <w:bodyDiv w:val="1"/>
      <w:marLeft w:val="0"/>
      <w:marRight w:val="0"/>
      <w:marTop w:val="0"/>
      <w:marBottom w:val="0"/>
      <w:divBdr>
        <w:top w:val="none" w:sz="0" w:space="0" w:color="auto"/>
        <w:left w:val="none" w:sz="0" w:space="0" w:color="auto"/>
        <w:bottom w:val="none" w:sz="0" w:space="0" w:color="auto"/>
        <w:right w:val="none" w:sz="0" w:space="0" w:color="auto"/>
      </w:divBdr>
    </w:div>
    <w:div w:id="1861623098">
      <w:bodyDiv w:val="1"/>
      <w:marLeft w:val="0"/>
      <w:marRight w:val="0"/>
      <w:marTop w:val="0"/>
      <w:marBottom w:val="0"/>
      <w:divBdr>
        <w:top w:val="none" w:sz="0" w:space="0" w:color="auto"/>
        <w:left w:val="none" w:sz="0" w:space="0" w:color="auto"/>
        <w:bottom w:val="none" w:sz="0" w:space="0" w:color="auto"/>
        <w:right w:val="none" w:sz="0" w:space="0" w:color="auto"/>
      </w:divBdr>
      <w:divsChild>
        <w:div w:id="100076988">
          <w:marLeft w:val="480"/>
          <w:marRight w:val="0"/>
          <w:marTop w:val="0"/>
          <w:marBottom w:val="0"/>
          <w:divBdr>
            <w:top w:val="none" w:sz="0" w:space="0" w:color="auto"/>
            <w:left w:val="none" w:sz="0" w:space="0" w:color="auto"/>
            <w:bottom w:val="none" w:sz="0" w:space="0" w:color="auto"/>
            <w:right w:val="none" w:sz="0" w:space="0" w:color="auto"/>
          </w:divBdr>
        </w:div>
        <w:div w:id="2033262974">
          <w:marLeft w:val="480"/>
          <w:marRight w:val="0"/>
          <w:marTop w:val="0"/>
          <w:marBottom w:val="0"/>
          <w:divBdr>
            <w:top w:val="none" w:sz="0" w:space="0" w:color="auto"/>
            <w:left w:val="none" w:sz="0" w:space="0" w:color="auto"/>
            <w:bottom w:val="none" w:sz="0" w:space="0" w:color="auto"/>
            <w:right w:val="none" w:sz="0" w:space="0" w:color="auto"/>
          </w:divBdr>
        </w:div>
        <w:div w:id="4483564">
          <w:marLeft w:val="480"/>
          <w:marRight w:val="0"/>
          <w:marTop w:val="0"/>
          <w:marBottom w:val="0"/>
          <w:divBdr>
            <w:top w:val="none" w:sz="0" w:space="0" w:color="auto"/>
            <w:left w:val="none" w:sz="0" w:space="0" w:color="auto"/>
            <w:bottom w:val="none" w:sz="0" w:space="0" w:color="auto"/>
            <w:right w:val="none" w:sz="0" w:space="0" w:color="auto"/>
          </w:divBdr>
        </w:div>
        <w:div w:id="396319049">
          <w:marLeft w:val="480"/>
          <w:marRight w:val="0"/>
          <w:marTop w:val="0"/>
          <w:marBottom w:val="0"/>
          <w:divBdr>
            <w:top w:val="none" w:sz="0" w:space="0" w:color="auto"/>
            <w:left w:val="none" w:sz="0" w:space="0" w:color="auto"/>
            <w:bottom w:val="none" w:sz="0" w:space="0" w:color="auto"/>
            <w:right w:val="none" w:sz="0" w:space="0" w:color="auto"/>
          </w:divBdr>
        </w:div>
        <w:div w:id="1680347252">
          <w:marLeft w:val="480"/>
          <w:marRight w:val="0"/>
          <w:marTop w:val="0"/>
          <w:marBottom w:val="0"/>
          <w:divBdr>
            <w:top w:val="none" w:sz="0" w:space="0" w:color="auto"/>
            <w:left w:val="none" w:sz="0" w:space="0" w:color="auto"/>
            <w:bottom w:val="none" w:sz="0" w:space="0" w:color="auto"/>
            <w:right w:val="none" w:sz="0" w:space="0" w:color="auto"/>
          </w:divBdr>
        </w:div>
        <w:div w:id="1185823677">
          <w:marLeft w:val="480"/>
          <w:marRight w:val="0"/>
          <w:marTop w:val="0"/>
          <w:marBottom w:val="0"/>
          <w:divBdr>
            <w:top w:val="none" w:sz="0" w:space="0" w:color="auto"/>
            <w:left w:val="none" w:sz="0" w:space="0" w:color="auto"/>
            <w:bottom w:val="none" w:sz="0" w:space="0" w:color="auto"/>
            <w:right w:val="none" w:sz="0" w:space="0" w:color="auto"/>
          </w:divBdr>
        </w:div>
        <w:div w:id="1832675450">
          <w:marLeft w:val="480"/>
          <w:marRight w:val="0"/>
          <w:marTop w:val="0"/>
          <w:marBottom w:val="0"/>
          <w:divBdr>
            <w:top w:val="none" w:sz="0" w:space="0" w:color="auto"/>
            <w:left w:val="none" w:sz="0" w:space="0" w:color="auto"/>
            <w:bottom w:val="none" w:sz="0" w:space="0" w:color="auto"/>
            <w:right w:val="none" w:sz="0" w:space="0" w:color="auto"/>
          </w:divBdr>
        </w:div>
        <w:div w:id="692151681">
          <w:marLeft w:val="480"/>
          <w:marRight w:val="0"/>
          <w:marTop w:val="0"/>
          <w:marBottom w:val="0"/>
          <w:divBdr>
            <w:top w:val="none" w:sz="0" w:space="0" w:color="auto"/>
            <w:left w:val="none" w:sz="0" w:space="0" w:color="auto"/>
            <w:bottom w:val="none" w:sz="0" w:space="0" w:color="auto"/>
            <w:right w:val="none" w:sz="0" w:space="0" w:color="auto"/>
          </w:divBdr>
        </w:div>
        <w:div w:id="429857882">
          <w:marLeft w:val="480"/>
          <w:marRight w:val="0"/>
          <w:marTop w:val="0"/>
          <w:marBottom w:val="0"/>
          <w:divBdr>
            <w:top w:val="none" w:sz="0" w:space="0" w:color="auto"/>
            <w:left w:val="none" w:sz="0" w:space="0" w:color="auto"/>
            <w:bottom w:val="none" w:sz="0" w:space="0" w:color="auto"/>
            <w:right w:val="none" w:sz="0" w:space="0" w:color="auto"/>
          </w:divBdr>
        </w:div>
        <w:div w:id="1260143615">
          <w:marLeft w:val="480"/>
          <w:marRight w:val="0"/>
          <w:marTop w:val="0"/>
          <w:marBottom w:val="0"/>
          <w:divBdr>
            <w:top w:val="none" w:sz="0" w:space="0" w:color="auto"/>
            <w:left w:val="none" w:sz="0" w:space="0" w:color="auto"/>
            <w:bottom w:val="none" w:sz="0" w:space="0" w:color="auto"/>
            <w:right w:val="none" w:sz="0" w:space="0" w:color="auto"/>
          </w:divBdr>
        </w:div>
        <w:div w:id="426737404">
          <w:marLeft w:val="480"/>
          <w:marRight w:val="0"/>
          <w:marTop w:val="0"/>
          <w:marBottom w:val="0"/>
          <w:divBdr>
            <w:top w:val="none" w:sz="0" w:space="0" w:color="auto"/>
            <w:left w:val="none" w:sz="0" w:space="0" w:color="auto"/>
            <w:bottom w:val="none" w:sz="0" w:space="0" w:color="auto"/>
            <w:right w:val="none" w:sz="0" w:space="0" w:color="auto"/>
          </w:divBdr>
        </w:div>
        <w:div w:id="850527335">
          <w:marLeft w:val="480"/>
          <w:marRight w:val="0"/>
          <w:marTop w:val="0"/>
          <w:marBottom w:val="0"/>
          <w:divBdr>
            <w:top w:val="none" w:sz="0" w:space="0" w:color="auto"/>
            <w:left w:val="none" w:sz="0" w:space="0" w:color="auto"/>
            <w:bottom w:val="none" w:sz="0" w:space="0" w:color="auto"/>
            <w:right w:val="none" w:sz="0" w:space="0" w:color="auto"/>
          </w:divBdr>
        </w:div>
        <w:div w:id="1578201112">
          <w:marLeft w:val="480"/>
          <w:marRight w:val="0"/>
          <w:marTop w:val="0"/>
          <w:marBottom w:val="0"/>
          <w:divBdr>
            <w:top w:val="none" w:sz="0" w:space="0" w:color="auto"/>
            <w:left w:val="none" w:sz="0" w:space="0" w:color="auto"/>
            <w:bottom w:val="none" w:sz="0" w:space="0" w:color="auto"/>
            <w:right w:val="none" w:sz="0" w:space="0" w:color="auto"/>
          </w:divBdr>
        </w:div>
        <w:div w:id="41371382">
          <w:marLeft w:val="480"/>
          <w:marRight w:val="0"/>
          <w:marTop w:val="0"/>
          <w:marBottom w:val="0"/>
          <w:divBdr>
            <w:top w:val="none" w:sz="0" w:space="0" w:color="auto"/>
            <w:left w:val="none" w:sz="0" w:space="0" w:color="auto"/>
            <w:bottom w:val="none" w:sz="0" w:space="0" w:color="auto"/>
            <w:right w:val="none" w:sz="0" w:space="0" w:color="auto"/>
          </w:divBdr>
        </w:div>
        <w:div w:id="1606497912">
          <w:marLeft w:val="480"/>
          <w:marRight w:val="0"/>
          <w:marTop w:val="0"/>
          <w:marBottom w:val="0"/>
          <w:divBdr>
            <w:top w:val="none" w:sz="0" w:space="0" w:color="auto"/>
            <w:left w:val="none" w:sz="0" w:space="0" w:color="auto"/>
            <w:bottom w:val="none" w:sz="0" w:space="0" w:color="auto"/>
            <w:right w:val="none" w:sz="0" w:space="0" w:color="auto"/>
          </w:divBdr>
        </w:div>
        <w:div w:id="1129317814">
          <w:marLeft w:val="480"/>
          <w:marRight w:val="0"/>
          <w:marTop w:val="0"/>
          <w:marBottom w:val="0"/>
          <w:divBdr>
            <w:top w:val="none" w:sz="0" w:space="0" w:color="auto"/>
            <w:left w:val="none" w:sz="0" w:space="0" w:color="auto"/>
            <w:bottom w:val="none" w:sz="0" w:space="0" w:color="auto"/>
            <w:right w:val="none" w:sz="0" w:space="0" w:color="auto"/>
          </w:divBdr>
        </w:div>
        <w:div w:id="509485217">
          <w:marLeft w:val="480"/>
          <w:marRight w:val="0"/>
          <w:marTop w:val="0"/>
          <w:marBottom w:val="0"/>
          <w:divBdr>
            <w:top w:val="none" w:sz="0" w:space="0" w:color="auto"/>
            <w:left w:val="none" w:sz="0" w:space="0" w:color="auto"/>
            <w:bottom w:val="none" w:sz="0" w:space="0" w:color="auto"/>
            <w:right w:val="none" w:sz="0" w:space="0" w:color="auto"/>
          </w:divBdr>
        </w:div>
        <w:div w:id="1541435877">
          <w:marLeft w:val="480"/>
          <w:marRight w:val="0"/>
          <w:marTop w:val="0"/>
          <w:marBottom w:val="0"/>
          <w:divBdr>
            <w:top w:val="none" w:sz="0" w:space="0" w:color="auto"/>
            <w:left w:val="none" w:sz="0" w:space="0" w:color="auto"/>
            <w:bottom w:val="none" w:sz="0" w:space="0" w:color="auto"/>
            <w:right w:val="none" w:sz="0" w:space="0" w:color="auto"/>
          </w:divBdr>
        </w:div>
        <w:div w:id="32535000">
          <w:marLeft w:val="480"/>
          <w:marRight w:val="0"/>
          <w:marTop w:val="0"/>
          <w:marBottom w:val="0"/>
          <w:divBdr>
            <w:top w:val="none" w:sz="0" w:space="0" w:color="auto"/>
            <w:left w:val="none" w:sz="0" w:space="0" w:color="auto"/>
            <w:bottom w:val="none" w:sz="0" w:space="0" w:color="auto"/>
            <w:right w:val="none" w:sz="0" w:space="0" w:color="auto"/>
          </w:divBdr>
        </w:div>
        <w:div w:id="547186310">
          <w:marLeft w:val="480"/>
          <w:marRight w:val="0"/>
          <w:marTop w:val="0"/>
          <w:marBottom w:val="0"/>
          <w:divBdr>
            <w:top w:val="none" w:sz="0" w:space="0" w:color="auto"/>
            <w:left w:val="none" w:sz="0" w:space="0" w:color="auto"/>
            <w:bottom w:val="none" w:sz="0" w:space="0" w:color="auto"/>
            <w:right w:val="none" w:sz="0" w:space="0" w:color="auto"/>
          </w:divBdr>
        </w:div>
        <w:div w:id="1543979084">
          <w:marLeft w:val="480"/>
          <w:marRight w:val="0"/>
          <w:marTop w:val="0"/>
          <w:marBottom w:val="0"/>
          <w:divBdr>
            <w:top w:val="none" w:sz="0" w:space="0" w:color="auto"/>
            <w:left w:val="none" w:sz="0" w:space="0" w:color="auto"/>
            <w:bottom w:val="none" w:sz="0" w:space="0" w:color="auto"/>
            <w:right w:val="none" w:sz="0" w:space="0" w:color="auto"/>
          </w:divBdr>
        </w:div>
        <w:div w:id="1313101393">
          <w:marLeft w:val="480"/>
          <w:marRight w:val="0"/>
          <w:marTop w:val="0"/>
          <w:marBottom w:val="0"/>
          <w:divBdr>
            <w:top w:val="none" w:sz="0" w:space="0" w:color="auto"/>
            <w:left w:val="none" w:sz="0" w:space="0" w:color="auto"/>
            <w:bottom w:val="none" w:sz="0" w:space="0" w:color="auto"/>
            <w:right w:val="none" w:sz="0" w:space="0" w:color="auto"/>
          </w:divBdr>
        </w:div>
        <w:div w:id="115759507">
          <w:marLeft w:val="480"/>
          <w:marRight w:val="0"/>
          <w:marTop w:val="0"/>
          <w:marBottom w:val="0"/>
          <w:divBdr>
            <w:top w:val="none" w:sz="0" w:space="0" w:color="auto"/>
            <w:left w:val="none" w:sz="0" w:space="0" w:color="auto"/>
            <w:bottom w:val="none" w:sz="0" w:space="0" w:color="auto"/>
            <w:right w:val="none" w:sz="0" w:space="0" w:color="auto"/>
          </w:divBdr>
        </w:div>
        <w:div w:id="280721218">
          <w:marLeft w:val="480"/>
          <w:marRight w:val="0"/>
          <w:marTop w:val="0"/>
          <w:marBottom w:val="0"/>
          <w:divBdr>
            <w:top w:val="none" w:sz="0" w:space="0" w:color="auto"/>
            <w:left w:val="none" w:sz="0" w:space="0" w:color="auto"/>
            <w:bottom w:val="none" w:sz="0" w:space="0" w:color="auto"/>
            <w:right w:val="none" w:sz="0" w:space="0" w:color="auto"/>
          </w:divBdr>
        </w:div>
        <w:div w:id="1160078374">
          <w:marLeft w:val="480"/>
          <w:marRight w:val="0"/>
          <w:marTop w:val="0"/>
          <w:marBottom w:val="0"/>
          <w:divBdr>
            <w:top w:val="none" w:sz="0" w:space="0" w:color="auto"/>
            <w:left w:val="none" w:sz="0" w:space="0" w:color="auto"/>
            <w:bottom w:val="none" w:sz="0" w:space="0" w:color="auto"/>
            <w:right w:val="none" w:sz="0" w:space="0" w:color="auto"/>
          </w:divBdr>
        </w:div>
        <w:div w:id="581255271">
          <w:marLeft w:val="480"/>
          <w:marRight w:val="0"/>
          <w:marTop w:val="0"/>
          <w:marBottom w:val="0"/>
          <w:divBdr>
            <w:top w:val="none" w:sz="0" w:space="0" w:color="auto"/>
            <w:left w:val="none" w:sz="0" w:space="0" w:color="auto"/>
            <w:bottom w:val="none" w:sz="0" w:space="0" w:color="auto"/>
            <w:right w:val="none" w:sz="0" w:space="0" w:color="auto"/>
          </w:divBdr>
        </w:div>
        <w:div w:id="1538083282">
          <w:marLeft w:val="480"/>
          <w:marRight w:val="0"/>
          <w:marTop w:val="0"/>
          <w:marBottom w:val="0"/>
          <w:divBdr>
            <w:top w:val="none" w:sz="0" w:space="0" w:color="auto"/>
            <w:left w:val="none" w:sz="0" w:space="0" w:color="auto"/>
            <w:bottom w:val="none" w:sz="0" w:space="0" w:color="auto"/>
            <w:right w:val="none" w:sz="0" w:space="0" w:color="auto"/>
          </w:divBdr>
        </w:div>
        <w:div w:id="528959406">
          <w:marLeft w:val="480"/>
          <w:marRight w:val="0"/>
          <w:marTop w:val="0"/>
          <w:marBottom w:val="0"/>
          <w:divBdr>
            <w:top w:val="none" w:sz="0" w:space="0" w:color="auto"/>
            <w:left w:val="none" w:sz="0" w:space="0" w:color="auto"/>
            <w:bottom w:val="none" w:sz="0" w:space="0" w:color="auto"/>
            <w:right w:val="none" w:sz="0" w:space="0" w:color="auto"/>
          </w:divBdr>
        </w:div>
        <w:div w:id="86776657">
          <w:marLeft w:val="480"/>
          <w:marRight w:val="0"/>
          <w:marTop w:val="0"/>
          <w:marBottom w:val="0"/>
          <w:divBdr>
            <w:top w:val="none" w:sz="0" w:space="0" w:color="auto"/>
            <w:left w:val="none" w:sz="0" w:space="0" w:color="auto"/>
            <w:bottom w:val="none" w:sz="0" w:space="0" w:color="auto"/>
            <w:right w:val="none" w:sz="0" w:space="0" w:color="auto"/>
          </w:divBdr>
        </w:div>
        <w:div w:id="1975017172">
          <w:marLeft w:val="480"/>
          <w:marRight w:val="0"/>
          <w:marTop w:val="0"/>
          <w:marBottom w:val="0"/>
          <w:divBdr>
            <w:top w:val="none" w:sz="0" w:space="0" w:color="auto"/>
            <w:left w:val="none" w:sz="0" w:space="0" w:color="auto"/>
            <w:bottom w:val="none" w:sz="0" w:space="0" w:color="auto"/>
            <w:right w:val="none" w:sz="0" w:space="0" w:color="auto"/>
          </w:divBdr>
        </w:div>
        <w:div w:id="156314349">
          <w:marLeft w:val="480"/>
          <w:marRight w:val="0"/>
          <w:marTop w:val="0"/>
          <w:marBottom w:val="0"/>
          <w:divBdr>
            <w:top w:val="none" w:sz="0" w:space="0" w:color="auto"/>
            <w:left w:val="none" w:sz="0" w:space="0" w:color="auto"/>
            <w:bottom w:val="none" w:sz="0" w:space="0" w:color="auto"/>
            <w:right w:val="none" w:sz="0" w:space="0" w:color="auto"/>
          </w:divBdr>
        </w:div>
        <w:div w:id="1346666258">
          <w:marLeft w:val="480"/>
          <w:marRight w:val="0"/>
          <w:marTop w:val="0"/>
          <w:marBottom w:val="0"/>
          <w:divBdr>
            <w:top w:val="none" w:sz="0" w:space="0" w:color="auto"/>
            <w:left w:val="none" w:sz="0" w:space="0" w:color="auto"/>
            <w:bottom w:val="none" w:sz="0" w:space="0" w:color="auto"/>
            <w:right w:val="none" w:sz="0" w:space="0" w:color="auto"/>
          </w:divBdr>
        </w:div>
        <w:div w:id="2066295287">
          <w:marLeft w:val="480"/>
          <w:marRight w:val="0"/>
          <w:marTop w:val="0"/>
          <w:marBottom w:val="0"/>
          <w:divBdr>
            <w:top w:val="none" w:sz="0" w:space="0" w:color="auto"/>
            <w:left w:val="none" w:sz="0" w:space="0" w:color="auto"/>
            <w:bottom w:val="none" w:sz="0" w:space="0" w:color="auto"/>
            <w:right w:val="none" w:sz="0" w:space="0" w:color="auto"/>
          </w:divBdr>
        </w:div>
        <w:div w:id="1994917226">
          <w:marLeft w:val="480"/>
          <w:marRight w:val="0"/>
          <w:marTop w:val="0"/>
          <w:marBottom w:val="0"/>
          <w:divBdr>
            <w:top w:val="none" w:sz="0" w:space="0" w:color="auto"/>
            <w:left w:val="none" w:sz="0" w:space="0" w:color="auto"/>
            <w:bottom w:val="none" w:sz="0" w:space="0" w:color="auto"/>
            <w:right w:val="none" w:sz="0" w:space="0" w:color="auto"/>
          </w:divBdr>
        </w:div>
        <w:div w:id="996491818">
          <w:marLeft w:val="480"/>
          <w:marRight w:val="0"/>
          <w:marTop w:val="0"/>
          <w:marBottom w:val="0"/>
          <w:divBdr>
            <w:top w:val="none" w:sz="0" w:space="0" w:color="auto"/>
            <w:left w:val="none" w:sz="0" w:space="0" w:color="auto"/>
            <w:bottom w:val="none" w:sz="0" w:space="0" w:color="auto"/>
            <w:right w:val="none" w:sz="0" w:space="0" w:color="auto"/>
          </w:divBdr>
        </w:div>
      </w:divsChild>
    </w:div>
    <w:div w:id="1874927921">
      <w:bodyDiv w:val="1"/>
      <w:marLeft w:val="0"/>
      <w:marRight w:val="0"/>
      <w:marTop w:val="0"/>
      <w:marBottom w:val="0"/>
      <w:divBdr>
        <w:top w:val="none" w:sz="0" w:space="0" w:color="auto"/>
        <w:left w:val="none" w:sz="0" w:space="0" w:color="auto"/>
        <w:bottom w:val="none" w:sz="0" w:space="0" w:color="auto"/>
        <w:right w:val="none" w:sz="0" w:space="0" w:color="auto"/>
      </w:divBdr>
    </w:div>
    <w:div w:id="1877966470">
      <w:bodyDiv w:val="1"/>
      <w:marLeft w:val="0"/>
      <w:marRight w:val="0"/>
      <w:marTop w:val="0"/>
      <w:marBottom w:val="0"/>
      <w:divBdr>
        <w:top w:val="none" w:sz="0" w:space="0" w:color="auto"/>
        <w:left w:val="none" w:sz="0" w:space="0" w:color="auto"/>
        <w:bottom w:val="none" w:sz="0" w:space="0" w:color="auto"/>
        <w:right w:val="none" w:sz="0" w:space="0" w:color="auto"/>
      </w:divBdr>
    </w:div>
    <w:div w:id="1894735694">
      <w:bodyDiv w:val="1"/>
      <w:marLeft w:val="0"/>
      <w:marRight w:val="0"/>
      <w:marTop w:val="0"/>
      <w:marBottom w:val="0"/>
      <w:divBdr>
        <w:top w:val="none" w:sz="0" w:space="0" w:color="auto"/>
        <w:left w:val="none" w:sz="0" w:space="0" w:color="auto"/>
        <w:bottom w:val="none" w:sz="0" w:space="0" w:color="auto"/>
        <w:right w:val="none" w:sz="0" w:space="0" w:color="auto"/>
      </w:divBdr>
    </w:div>
    <w:div w:id="1910311269">
      <w:bodyDiv w:val="1"/>
      <w:marLeft w:val="0"/>
      <w:marRight w:val="0"/>
      <w:marTop w:val="0"/>
      <w:marBottom w:val="0"/>
      <w:divBdr>
        <w:top w:val="none" w:sz="0" w:space="0" w:color="auto"/>
        <w:left w:val="none" w:sz="0" w:space="0" w:color="auto"/>
        <w:bottom w:val="none" w:sz="0" w:space="0" w:color="auto"/>
        <w:right w:val="none" w:sz="0" w:space="0" w:color="auto"/>
      </w:divBdr>
    </w:div>
    <w:div w:id="1911496032">
      <w:bodyDiv w:val="1"/>
      <w:marLeft w:val="0"/>
      <w:marRight w:val="0"/>
      <w:marTop w:val="0"/>
      <w:marBottom w:val="0"/>
      <w:divBdr>
        <w:top w:val="none" w:sz="0" w:space="0" w:color="auto"/>
        <w:left w:val="none" w:sz="0" w:space="0" w:color="auto"/>
        <w:bottom w:val="none" w:sz="0" w:space="0" w:color="auto"/>
        <w:right w:val="none" w:sz="0" w:space="0" w:color="auto"/>
      </w:divBdr>
    </w:div>
    <w:div w:id="1917666059">
      <w:bodyDiv w:val="1"/>
      <w:marLeft w:val="0"/>
      <w:marRight w:val="0"/>
      <w:marTop w:val="0"/>
      <w:marBottom w:val="0"/>
      <w:divBdr>
        <w:top w:val="none" w:sz="0" w:space="0" w:color="auto"/>
        <w:left w:val="none" w:sz="0" w:space="0" w:color="auto"/>
        <w:bottom w:val="none" w:sz="0" w:space="0" w:color="auto"/>
        <w:right w:val="none" w:sz="0" w:space="0" w:color="auto"/>
      </w:divBdr>
    </w:div>
    <w:div w:id="1925600160">
      <w:bodyDiv w:val="1"/>
      <w:marLeft w:val="0"/>
      <w:marRight w:val="0"/>
      <w:marTop w:val="0"/>
      <w:marBottom w:val="0"/>
      <w:divBdr>
        <w:top w:val="none" w:sz="0" w:space="0" w:color="auto"/>
        <w:left w:val="none" w:sz="0" w:space="0" w:color="auto"/>
        <w:bottom w:val="none" w:sz="0" w:space="0" w:color="auto"/>
        <w:right w:val="none" w:sz="0" w:space="0" w:color="auto"/>
      </w:divBdr>
    </w:div>
    <w:div w:id="1927959720">
      <w:bodyDiv w:val="1"/>
      <w:marLeft w:val="0"/>
      <w:marRight w:val="0"/>
      <w:marTop w:val="0"/>
      <w:marBottom w:val="0"/>
      <w:divBdr>
        <w:top w:val="none" w:sz="0" w:space="0" w:color="auto"/>
        <w:left w:val="none" w:sz="0" w:space="0" w:color="auto"/>
        <w:bottom w:val="none" w:sz="0" w:space="0" w:color="auto"/>
        <w:right w:val="none" w:sz="0" w:space="0" w:color="auto"/>
      </w:divBdr>
    </w:div>
    <w:div w:id="1931308848">
      <w:bodyDiv w:val="1"/>
      <w:marLeft w:val="0"/>
      <w:marRight w:val="0"/>
      <w:marTop w:val="0"/>
      <w:marBottom w:val="0"/>
      <w:divBdr>
        <w:top w:val="none" w:sz="0" w:space="0" w:color="auto"/>
        <w:left w:val="none" w:sz="0" w:space="0" w:color="auto"/>
        <w:bottom w:val="none" w:sz="0" w:space="0" w:color="auto"/>
        <w:right w:val="none" w:sz="0" w:space="0" w:color="auto"/>
      </w:divBdr>
      <w:divsChild>
        <w:div w:id="1650861502">
          <w:marLeft w:val="480"/>
          <w:marRight w:val="0"/>
          <w:marTop w:val="0"/>
          <w:marBottom w:val="0"/>
          <w:divBdr>
            <w:top w:val="none" w:sz="0" w:space="0" w:color="auto"/>
            <w:left w:val="none" w:sz="0" w:space="0" w:color="auto"/>
            <w:bottom w:val="none" w:sz="0" w:space="0" w:color="auto"/>
            <w:right w:val="none" w:sz="0" w:space="0" w:color="auto"/>
          </w:divBdr>
        </w:div>
        <w:div w:id="1787002187">
          <w:marLeft w:val="480"/>
          <w:marRight w:val="0"/>
          <w:marTop w:val="0"/>
          <w:marBottom w:val="0"/>
          <w:divBdr>
            <w:top w:val="none" w:sz="0" w:space="0" w:color="auto"/>
            <w:left w:val="none" w:sz="0" w:space="0" w:color="auto"/>
            <w:bottom w:val="none" w:sz="0" w:space="0" w:color="auto"/>
            <w:right w:val="none" w:sz="0" w:space="0" w:color="auto"/>
          </w:divBdr>
        </w:div>
        <w:div w:id="1537697762">
          <w:marLeft w:val="480"/>
          <w:marRight w:val="0"/>
          <w:marTop w:val="0"/>
          <w:marBottom w:val="0"/>
          <w:divBdr>
            <w:top w:val="none" w:sz="0" w:space="0" w:color="auto"/>
            <w:left w:val="none" w:sz="0" w:space="0" w:color="auto"/>
            <w:bottom w:val="none" w:sz="0" w:space="0" w:color="auto"/>
            <w:right w:val="none" w:sz="0" w:space="0" w:color="auto"/>
          </w:divBdr>
        </w:div>
        <w:div w:id="2140687639">
          <w:marLeft w:val="480"/>
          <w:marRight w:val="0"/>
          <w:marTop w:val="0"/>
          <w:marBottom w:val="0"/>
          <w:divBdr>
            <w:top w:val="none" w:sz="0" w:space="0" w:color="auto"/>
            <w:left w:val="none" w:sz="0" w:space="0" w:color="auto"/>
            <w:bottom w:val="none" w:sz="0" w:space="0" w:color="auto"/>
            <w:right w:val="none" w:sz="0" w:space="0" w:color="auto"/>
          </w:divBdr>
        </w:div>
        <w:div w:id="36394539">
          <w:marLeft w:val="480"/>
          <w:marRight w:val="0"/>
          <w:marTop w:val="0"/>
          <w:marBottom w:val="0"/>
          <w:divBdr>
            <w:top w:val="none" w:sz="0" w:space="0" w:color="auto"/>
            <w:left w:val="none" w:sz="0" w:space="0" w:color="auto"/>
            <w:bottom w:val="none" w:sz="0" w:space="0" w:color="auto"/>
            <w:right w:val="none" w:sz="0" w:space="0" w:color="auto"/>
          </w:divBdr>
        </w:div>
        <w:div w:id="1169516080">
          <w:marLeft w:val="480"/>
          <w:marRight w:val="0"/>
          <w:marTop w:val="0"/>
          <w:marBottom w:val="0"/>
          <w:divBdr>
            <w:top w:val="none" w:sz="0" w:space="0" w:color="auto"/>
            <w:left w:val="none" w:sz="0" w:space="0" w:color="auto"/>
            <w:bottom w:val="none" w:sz="0" w:space="0" w:color="auto"/>
            <w:right w:val="none" w:sz="0" w:space="0" w:color="auto"/>
          </w:divBdr>
        </w:div>
        <w:div w:id="1682733799">
          <w:marLeft w:val="480"/>
          <w:marRight w:val="0"/>
          <w:marTop w:val="0"/>
          <w:marBottom w:val="0"/>
          <w:divBdr>
            <w:top w:val="none" w:sz="0" w:space="0" w:color="auto"/>
            <w:left w:val="none" w:sz="0" w:space="0" w:color="auto"/>
            <w:bottom w:val="none" w:sz="0" w:space="0" w:color="auto"/>
            <w:right w:val="none" w:sz="0" w:space="0" w:color="auto"/>
          </w:divBdr>
        </w:div>
        <w:div w:id="636422848">
          <w:marLeft w:val="480"/>
          <w:marRight w:val="0"/>
          <w:marTop w:val="0"/>
          <w:marBottom w:val="0"/>
          <w:divBdr>
            <w:top w:val="none" w:sz="0" w:space="0" w:color="auto"/>
            <w:left w:val="none" w:sz="0" w:space="0" w:color="auto"/>
            <w:bottom w:val="none" w:sz="0" w:space="0" w:color="auto"/>
            <w:right w:val="none" w:sz="0" w:space="0" w:color="auto"/>
          </w:divBdr>
        </w:div>
        <w:div w:id="1955556569">
          <w:marLeft w:val="480"/>
          <w:marRight w:val="0"/>
          <w:marTop w:val="0"/>
          <w:marBottom w:val="0"/>
          <w:divBdr>
            <w:top w:val="none" w:sz="0" w:space="0" w:color="auto"/>
            <w:left w:val="none" w:sz="0" w:space="0" w:color="auto"/>
            <w:bottom w:val="none" w:sz="0" w:space="0" w:color="auto"/>
            <w:right w:val="none" w:sz="0" w:space="0" w:color="auto"/>
          </w:divBdr>
        </w:div>
        <w:div w:id="2084788287">
          <w:marLeft w:val="480"/>
          <w:marRight w:val="0"/>
          <w:marTop w:val="0"/>
          <w:marBottom w:val="0"/>
          <w:divBdr>
            <w:top w:val="none" w:sz="0" w:space="0" w:color="auto"/>
            <w:left w:val="none" w:sz="0" w:space="0" w:color="auto"/>
            <w:bottom w:val="none" w:sz="0" w:space="0" w:color="auto"/>
            <w:right w:val="none" w:sz="0" w:space="0" w:color="auto"/>
          </w:divBdr>
        </w:div>
        <w:div w:id="2110392647">
          <w:marLeft w:val="480"/>
          <w:marRight w:val="0"/>
          <w:marTop w:val="0"/>
          <w:marBottom w:val="0"/>
          <w:divBdr>
            <w:top w:val="none" w:sz="0" w:space="0" w:color="auto"/>
            <w:left w:val="none" w:sz="0" w:space="0" w:color="auto"/>
            <w:bottom w:val="none" w:sz="0" w:space="0" w:color="auto"/>
            <w:right w:val="none" w:sz="0" w:space="0" w:color="auto"/>
          </w:divBdr>
        </w:div>
        <w:div w:id="1701667438">
          <w:marLeft w:val="480"/>
          <w:marRight w:val="0"/>
          <w:marTop w:val="0"/>
          <w:marBottom w:val="0"/>
          <w:divBdr>
            <w:top w:val="none" w:sz="0" w:space="0" w:color="auto"/>
            <w:left w:val="none" w:sz="0" w:space="0" w:color="auto"/>
            <w:bottom w:val="none" w:sz="0" w:space="0" w:color="auto"/>
            <w:right w:val="none" w:sz="0" w:space="0" w:color="auto"/>
          </w:divBdr>
        </w:div>
        <w:div w:id="1159345429">
          <w:marLeft w:val="480"/>
          <w:marRight w:val="0"/>
          <w:marTop w:val="0"/>
          <w:marBottom w:val="0"/>
          <w:divBdr>
            <w:top w:val="none" w:sz="0" w:space="0" w:color="auto"/>
            <w:left w:val="none" w:sz="0" w:space="0" w:color="auto"/>
            <w:bottom w:val="none" w:sz="0" w:space="0" w:color="auto"/>
            <w:right w:val="none" w:sz="0" w:space="0" w:color="auto"/>
          </w:divBdr>
        </w:div>
        <w:div w:id="1833181620">
          <w:marLeft w:val="480"/>
          <w:marRight w:val="0"/>
          <w:marTop w:val="0"/>
          <w:marBottom w:val="0"/>
          <w:divBdr>
            <w:top w:val="none" w:sz="0" w:space="0" w:color="auto"/>
            <w:left w:val="none" w:sz="0" w:space="0" w:color="auto"/>
            <w:bottom w:val="none" w:sz="0" w:space="0" w:color="auto"/>
            <w:right w:val="none" w:sz="0" w:space="0" w:color="auto"/>
          </w:divBdr>
        </w:div>
        <w:div w:id="242570027">
          <w:marLeft w:val="480"/>
          <w:marRight w:val="0"/>
          <w:marTop w:val="0"/>
          <w:marBottom w:val="0"/>
          <w:divBdr>
            <w:top w:val="none" w:sz="0" w:space="0" w:color="auto"/>
            <w:left w:val="none" w:sz="0" w:space="0" w:color="auto"/>
            <w:bottom w:val="none" w:sz="0" w:space="0" w:color="auto"/>
            <w:right w:val="none" w:sz="0" w:space="0" w:color="auto"/>
          </w:divBdr>
        </w:div>
        <w:div w:id="1266426252">
          <w:marLeft w:val="480"/>
          <w:marRight w:val="0"/>
          <w:marTop w:val="0"/>
          <w:marBottom w:val="0"/>
          <w:divBdr>
            <w:top w:val="none" w:sz="0" w:space="0" w:color="auto"/>
            <w:left w:val="none" w:sz="0" w:space="0" w:color="auto"/>
            <w:bottom w:val="none" w:sz="0" w:space="0" w:color="auto"/>
            <w:right w:val="none" w:sz="0" w:space="0" w:color="auto"/>
          </w:divBdr>
        </w:div>
        <w:div w:id="269433173">
          <w:marLeft w:val="480"/>
          <w:marRight w:val="0"/>
          <w:marTop w:val="0"/>
          <w:marBottom w:val="0"/>
          <w:divBdr>
            <w:top w:val="none" w:sz="0" w:space="0" w:color="auto"/>
            <w:left w:val="none" w:sz="0" w:space="0" w:color="auto"/>
            <w:bottom w:val="none" w:sz="0" w:space="0" w:color="auto"/>
            <w:right w:val="none" w:sz="0" w:space="0" w:color="auto"/>
          </w:divBdr>
        </w:div>
        <w:div w:id="166796049">
          <w:marLeft w:val="480"/>
          <w:marRight w:val="0"/>
          <w:marTop w:val="0"/>
          <w:marBottom w:val="0"/>
          <w:divBdr>
            <w:top w:val="none" w:sz="0" w:space="0" w:color="auto"/>
            <w:left w:val="none" w:sz="0" w:space="0" w:color="auto"/>
            <w:bottom w:val="none" w:sz="0" w:space="0" w:color="auto"/>
            <w:right w:val="none" w:sz="0" w:space="0" w:color="auto"/>
          </w:divBdr>
        </w:div>
        <w:div w:id="1612585122">
          <w:marLeft w:val="480"/>
          <w:marRight w:val="0"/>
          <w:marTop w:val="0"/>
          <w:marBottom w:val="0"/>
          <w:divBdr>
            <w:top w:val="none" w:sz="0" w:space="0" w:color="auto"/>
            <w:left w:val="none" w:sz="0" w:space="0" w:color="auto"/>
            <w:bottom w:val="none" w:sz="0" w:space="0" w:color="auto"/>
            <w:right w:val="none" w:sz="0" w:space="0" w:color="auto"/>
          </w:divBdr>
        </w:div>
        <w:div w:id="348290078">
          <w:marLeft w:val="480"/>
          <w:marRight w:val="0"/>
          <w:marTop w:val="0"/>
          <w:marBottom w:val="0"/>
          <w:divBdr>
            <w:top w:val="none" w:sz="0" w:space="0" w:color="auto"/>
            <w:left w:val="none" w:sz="0" w:space="0" w:color="auto"/>
            <w:bottom w:val="none" w:sz="0" w:space="0" w:color="auto"/>
            <w:right w:val="none" w:sz="0" w:space="0" w:color="auto"/>
          </w:divBdr>
        </w:div>
        <w:div w:id="972717335">
          <w:marLeft w:val="480"/>
          <w:marRight w:val="0"/>
          <w:marTop w:val="0"/>
          <w:marBottom w:val="0"/>
          <w:divBdr>
            <w:top w:val="none" w:sz="0" w:space="0" w:color="auto"/>
            <w:left w:val="none" w:sz="0" w:space="0" w:color="auto"/>
            <w:bottom w:val="none" w:sz="0" w:space="0" w:color="auto"/>
            <w:right w:val="none" w:sz="0" w:space="0" w:color="auto"/>
          </w:divBdr>
        </w:div>
        <w:div w:id="1983804836">
          <w:marLeft w:val="480"/>
          <w:marRight w:val="0"/>
          <w:marTop w:val="0"/>
          <w:marBottom w:val="0"/>
          <w:divBdr>
            <w:top w:val="none" w:sz="0" w:space="0" w:color="auto"/>
            <w:left w:val="none" w:sz="0" w:space="0" w:color="auto"/>
            <w:bottom w:val="none" w:sz="0" w:space="0" w:color="auto"/>
            <w:right w:val="none" w:sz="0" w:space="0" w:color="auto"/>
          </w:divBdr>
        </w:div>
        <w:div w:id="784732885">
          <w:marLeft w:val="480"/>
          <w:marRight w:val="0"/>
          <w:marTop w:val="0"/>
          <w:marBottom w:val="0"/>
          <w:divBdr>
            <w:top w:val="none" w:sz="0" w:space="0" w:color="auto"/>
            <w:left w:val="none" w:sz="0" w:space="0" w:color="auto"/>
            <w:bottom w:val="none" w:sz="0" w:space="0" w:color="auto"/>
            <w:right w:val="none" w:sz="0" w:space="0" w:color="auto"/>
          </w:divBdr>
        </w:div>
        <w:div w:id="354841822">
          <w:marLeft w:val="480"/>
          <w:marRight w:val="0"/>
          <w:marTop w:val="0"/>
          <w:marBottom w:val="0"/>
          <w:divBdr>
            <w:top w:val="none" w:sz="0" w:space="0" w:color="auto"/>
            <w:left w:val="none" w:sz="0" w:space="0" w:color="auto"/>
            <w:bottom w:val="none" w:sz="0" w:space="0" w:color="auto"/>
            <w:right w:val="none" w:sz="0" w:space="0" w:color="auto"/>
          </w:divBdr>
        </w:div>
        <w:div w:id="10645226">
          <w:marLeft w:val="480"/>
          <w:marRight w:val="0"/>
          <w:marTop w:val="0"/>
          <w:marBottom w:val="0"/>
          <w:divBdr>
            <w:top w:val="none" w:sz="0" w:space="0" w:color="auto"/>
            <w:left w:val="none" w:sz="0" w:space="0" w:color="auto"/>
            <w:bottom w:val="none" w:sz="0" w:space="0" w:color="auto"/>
            <w:right w:val="none" w:sz="0" w:space="0" w:color="auto"/>
          </w:divBdr>
        </w:div>
        <w:div w:id="770055444">
          <w:marLeft w:val="480"/>
          <w:marRight w:val="0"/>
          <w:marTop w:val="0"/>
          <w:marBottom w:val="0"/>
          <w:divBdr>
            <w:top w:val="none" w:sz="0" w:space="0" w:color="auto"/>
            <w:left w:val="none" w:sz="0" w:space="0" w:color="auto"/>
            <w:bottom w:val="none" w:sz="0" w:space="0" w:color="auto"/>
            <w:right w:val="none" w:sz="0" w:space="0" w:color="auto"/>
          </w:divBdr>
        </w:div>
        <w:div w:id="634528220">
          <w:marLeft w:val="480"/>
          <w:marRight w:val="0"/>
          <w:marTop w:val="0"/>
          <w:marBottom w:val="0"/>
          <w:divBdr>
            <w:top w:val="none" w:sz="0" w:space="0" w:color="auto"/>
            <w:left w:val="none" w:sz="0" w:space="0" w:color="auto"/>
            <w:bottom w:val="none" w:sz="0" w:space="0" w:color="auto"/>
            <w:right w:val="none" w:sz="0" w:space="0" w:color="auto"/>
          </w:divBdr>
        </w:div>
        <w:div w:id="2123725356">
          <w:marLeft w:val="480"/>
          <w:marRight w:val="0"/>
          <w:marTop w:val="0"/>
          <w:marBottom w:val="0"/>
          <w:divBdr>
            <w:top w:val="none" w:sz="0" w:space="0" w:color="auto"/>
            <w:left w:val="none" w:sz="0" w:space="0" w:color="auto"/>
            <w:bottom w:val="none" w:sz="0" w:space="0" w:color="auto"/>
            <w:right w:val="none" w:sz="0" w:space="0" w:color="auto"/>
          </w:divBdr>
        </w:div>
        <w:div w:id="94134817">
          <w:marLeft w:val="480"/>
          <w:marRight w:val="0"/>
          <w:marTop w:val="0"/>
          <w:marBottom w:val="0"/>
          <w:divBdr>
            <w:top w:val="none" w:sz="0" w:space="0" w:color="auto"/>
            <w:left w:val="none" w:sz="0" w:space="0" w:color="auto"/>
            <w:bottom w:val="none" w:sz="0" w:space="0" w:color="auto"/>
            <w:right w:val="none" w:sz="0" w:space="0" w:color="auto"/>
          </w:divBdr>
        </w:div>
        <w:div w:id="609123677">
          <w:marLeft w:val="480"/>
          <w:marRight w:val="0"/>
          <w:marTop w:val="0"/>
          <w:marBottom w:val="0"/>
          <w:divBdr>
            <w:top w:val="none" w:sz="0" w:space="0" w:color="auto"/>
            <w:left w:val="none" w:sz="0" w:space="0" w:color="auto"/>
            <w:bottom w:val="none" w:sz="0" w:space="0" w:color="auto"/>
            <w:right w:val="none" w:sz="0" w:space="0" w:color="auto"/>
          </w:divBdr>
        </w:div>
        <w:div w:id="172960096">
          <w:marLeft w:val="480"/>
          <w:marRight w:val="0"/>
          <w:marTop w:val="0"/>
          <w:marBottom w:val="0"/>
          <w:divBdr>
            <w:top w:val="none" w:sz="0" w:space="0" w:color="auto"/>
            <w:left w:val="none" w:sz="0" w:space="0" w:color="auto"/>
            <w:bottom w:val="none" w:sz="0" w:space="0" w:color="auto"/>
            <w:right w:val="none" w:sz="0" w:space="0" w:color="auto"/>
          </w:divBdr>
        </w:div>
        <w:div w:id="1572108733">
          <w:marLeft w:val="480"/>
          <w:marRight w:val="0"/>
          <w:marTop w:val="0"/>
          <w:marBottom w:val="0"/>
          <w:divBdr>
            <w:top w:val="none" w:sz="0" w:space="0" w:color="auto"/>
            <w:left w:val="none" w:sz="0" w:space="0" w:color="auto"/>
            <w:bottom w:val="none" w:sz="0" w:space="0" w:color="auto"/>
            <w:right w:val="none" w:sz="0" w:space="0" w:color="auto"/>
          </w:divBdr>
        </w:div>
        <w:div w:id="2055345568">
          <w:marLeft w:val="480"/>
          <w:marRight w:val="0"/>
          <w:marTop w:val="0"/>
          <w:marBottom w:val="0"/>
          <w:divBdr>
            <w:top w:val="none" w:sz="0" w:space="0" w:color="auto"/>
            <w:left w:val="none" w:sz="0" w:space="0" w:color="auto"/>
            <w:bottom w:val="none" w:sz="0" w:space="0" w:color="auto"/>
            <w:right w:val="none" w:sz="0" w:space="0" w:color="auto"/>
          </w:divBdr>
        </w:div>
        <w:div w:id="383911958">
          <w:marLeft w:val="480"/>
          <w:marRight w:val="0"/>
          <w:marTop w:val="0"/>
          <w:marBottom w:val="0"/>
          <w:divBdr>
            <w:top w:val="none" w:sz="0" w:space="0" w:color="auto"/>
            <w:left w:val="none" w:sz="0" w:space="0" w:color="auto"/>
            <w:bottom w:val="none" w:sz="0" w:space="0" w:color="auto"/>
            <w:right w:val="none" w:sz="0" w:space="0" w:color="auto"/>
          </w:divBdr>
        </w:div>
        <w:div w:id="1197044190">
          <w:marLeft w:val="480"/>
          <w:marRight w:val="0"/>
          <w:marTop w:val="0"/>
          <w:marBottom w:val="0"/>
          <w:divBdr>
            <w:top w:val="none" w:sz="0" w:space="0" w:color="auto"/>
            <w:left w:val="none" w:sz="0" w:space="0" w:color="auto"/>
            <w:bottom w:val="none" w:sz="0" w:space="0" w:color="auto"/>
            <w:right w:val="none" w:sz="0" w:space="0" w:color="auto"/>
          </w:divBdr>
        </w:div>
      </w:divsChild>
    </w:div>
    <w:div w:id="1936357899">
      <w:bodyDiv w:val="1"/>
      <w:marLeft w:val="0"/>
      <w:marRight w:val="0"/>
      <w:marTop w:val="0"/>
      <w:marBottom w:val="0"/>
      <w:divBdr>
        <w:top w:val="none" w:sz="0" w:space="0" w:color="auto"/>
        <w:left w:val="none" w:sz="0" w:space="0" w:color="auto"/>
        <w:bottom w:val="none" w:sz="0" w:space="0" w:color="auto"/>
        <w:right w:val="none" w:sz="0" w:space="0" w:color="auto"/>
      </w:divBdr>
    </w:div>
    <w:div w:id="1937862880">
      <w:bodyDiv w:val="1"/>
      <w:marLeft w:val="0"/>
      <w:marRight w:val="0"/>
      <w:marTop w:val="0"/>
      <w:marBottom w:val="0"/>
      <w:divBdr>
        <w:top w:val="none" w:sz="0" w:space="0" w:color="auto"/>
        <w:left w:val="none" w:sz="0" w:space="0" w:color="auto"/>
        <w:bottom w:val="none" w:sz="0" w:space="0" w:color="auto"/>
        <w:right w:val="none" w:sz="0" w:space="0" w:color="auto"/>
      </w:divBdr>
    </w:div>
    <w:div w:id="1938059283">
      <w:bodyDiv w:val="1"/>
      <w:marLeft w:val="0"/>
      <w:marRight w:val="0"/>
      <w:marTop w:val="0"/>
      <w:marBottom w:val="0"/>
      <w:divBdr>
        <w:top w:val="none" w:sz="0" w:space="0" w:color="auto"/>
        <w:left w:val="none" w:sz="0" w:space="0" w:color="auto"/>
        <w:bottom w:val="none" w:sz="0" w:space="0" w:color="auto"/>
        <w:right w:val="none" w:sz="0" w:space="0" w:color="auto"/>
      </w:divBdr>
    </w:div>
    <w:div w:id="1941521393">
      <w:bodyDiv w:val="1"/>
      <w:marLeft w:val="0"/>
      <w:marRight w:val="0"/>
      <w:marTop w:val="0"/>
      <w:marBottom w:val="0"/>
      <w:divBdr>
        <w:top w:val="none" w:sz="0" w:space="0" w:color="auto"/>
        <w:left w:val="none" w:sz="0" w:space="0" w:color="auto"/>
        <w:bottom w:val="none" w:sz="0" w:space="0" w:color="auto"/>
        <w:right w:val="none" w:sz="0" w:space="0" w:color="auto"/>
      </w:divBdr>
    </w:div>
    <w:div w:id="1944149850">
      <w:bodyDiv w:val="1"/>
      <w:marLeft w:val="0"/>
      <w:marRight w:val="0"/>
      <w:marTop w:val="0"/>
      <w:marBottom w:val="0"/>
      <w:divBdr>
        <w:top w:val="none" w:sz="0" w:space="0" w:color="auto"/>
        <w:left w:val="none" w:sz="0" w:space="0" w:color="auto"/>
        <w:bottom w:val="none" w:sz="0" w:space="0" w:color="auto"/>
        <w:right w:val="none" w:sz="0" w:space="0" w:color="auto"/>
      </w:divBdr>
    </w:div>
    <w:div w:id="1958483936">
      <w:bodyDiv w:val="1"/>
      <w:marLeft w:val="0"/>
      <w:marRight w:val="0"/>
      <w:marTop w:val="0"/>
      <w:marBottom w:val="0"/>
      <w:divBdr>
        <w:top w:val="none" w:sz="0" w:space="0" w:color="auto"/>
        <w:left w:val="none" w:sz="0" w:space="0" w:color="auto"/>
        <w:bottom w:val="none" w:sz="0" w:space="0" w:color="auto"/>
        <w:right w:val="none" w:sz="0" w:space="0" w:color="auto"/>
      </w:divBdr>
      <w:divsChild>
        <w:div w:id="1312517957">
          <w:marLeft w:val="480"/>
          <w:marRight w:val="0"/>
          <w:marTop w:val="0"/>
          <w:marBottom w:val="0"/>
          <w:divBdr>
            <w:top w:val="none" w:sz="0" w:space="0" w:color="auto"/>
            <w:left w:val="none" w:sz="0" w:space="0" w:color="auto"/>
            <w:bottom w:val="none" w:sz="0" w:space="0" w:color="auto"/>
            <w:right w:val="none" w:sz="0" w:space="0" w:color="auto"/>
          </w:divBdr>
        </w:div>
        <w:div w:id="1515150684">
          <w:marLeft w:val="480"/>
          <w:marRight w:val="0"/>
          <w:marTop w:val="0"/>
          <w:marBottom w:val="0"/>
          <w:divBdr>
            <w:top w:val="none" w:sz="0" w:space="0" w:color="auto"/>
            <w:left w:val="none" w:sz="0" w:space="0" w:color="auto"/>
            <w:bottom w:val="none" w:sz="0" w:space="0" w:color="auto"/>
            <w:right w:val="none" w:sz="0" w:space="0" w:color="auto"/>
          </w:divBdr>
        </w:div>
        <w:div w:id="1001856161">
          <w:marLeft w:val="480"/>
          <w:marRight w:val="0"/>
          <w:marTop w:val="0"/>
          <w:marBottom w:val="0"/>
          <w:divBdr>
            <w:top w:val="none" w:sz="0" w:space="0" w:color="auto"/>
            <w:left w:val="none" w:sz="0" w:space="0" w:color="auto"/>
            <w:bottom w:val="none" w:sz="0" w:space="0" w:color="auto"/>
            <w:right w:val="none" w:sz="0" w:space="0" w:color="auto"/>
          </w:divBdr>
        </w:div>
        <w:div w:id="1444156025">
          <w:marLeft w:val="480"/>
          <w:marRight w:val="0"/>
          <w:marTop w:val="0"/>
          <w:marBottom w:val="0"/>
          <w:divBdr>
            <w:top w:val="none" w:sz="0" w:space="0" w:color="auto"/>
            <w:left w:val="none" w:sz="0" w:space="0" w:color="auto"/>
            <w:bottom w:val="none" w:sz="0" w:space="0" w:color="auto"/>
            <w:right w:val="none" w:sz="0" w:space="0" w:color="auto"/>
          </w:divBdr>
        </w:div>
        <w:div w:id="914826114">
          <w:marLeft w:val="480"/>
          <w:marRight w:val="0"/>
          <w:marTop w:val="0"/>
          <w:marBottom w:val="0"/>
          <w:divBdr>
            <w:top w:val="none" w:sz="0" w:space="0" w:color="auto"/>
            <w:left w:val="none" w:sz="0" w:space="0" w:color="auto"/>
            <w:bottom w:val="none" w:sz="0" w:space="0" w:color="auto"/>
            <w:right w:val="none" w:sz="0" w:space="0" w:color="auto"/>
          </w:divBdr>
        </w:div>
        <w:div w:id="1025450307">
          <w:marLeft w:val="480"/>
          <w:marRight w:val="0"/>
          <w:marTop w:val="0"/>
          <w:marBottom w:val="0"/>
          <w:divBdr>
            <w:top w:val="none" w:sz="0" w:space="0" w:color="auto"/>
            <w:left w:val="none" w:sz="0" w:space="0" w:color="auto"/>
            <w:bottom w:val="none" w:sz="0" w:space="0" w:color="auto"/>
            <w:right w:val="none" w:sz="0" w:space="0" w:color="auto"/>
          </w:divBdr>
        </w:div>
        <w:div w:id="375740268">
          <w:marLeft w:val="480"/>
          <w:marRight w:val="0"/>
          <w:marTop w:val="0"/>
          <w:marBottom w:val="0"/>
          <w:divBdr>
            <w:top w:val="none" w:sz="0" w:space="0" w:color="auto"/>
            <w:left w:val="none" w:sz="0" w:space="0" w:color="auto"/>
            <w:bottom w:val="none" w:sz="0" w:space="0" w:color="auto"/>
            <w:right w:val="none" w:sz="0" w:space="0" w:color="auto"/>
          </w:divBdr>
        </w:div>
        <w:div w:id="2036534915">
          <w:marLeft w:val="480"/>
          <w:marRight w:val="0"/>
          <w:marTop w:val="0"/>
          <w:marBottom w:val="0"/>
          <w:divBdr>
            <w:top w:val="none" w:sz="0" w:space="0" w:color="auto"/>
            <w:left w:val="none" w:sz="0" w:space="0" w:color="auto"/>
            <w:bottom w:val="none" w:sz="0" w:space="0" w:color="auto"/>
            <w:right w:val="none" w:sz="0" w:space="0" w:color="auto"/>
          </w:divBdr>
        </w:div>
        <w:div w:id="867763677">
          <w:marLeft w:val="480"/>
          <w:marRight w:val="0"/>
          <w:marTop w:val="0"/>
          <w:marBottom w:val="0"/>
          <w:divBdr>
            <w:top w:val="none" w:sz="0" w:space="0" w:color="auto"/>
            <w:left w:val="none" w:sz="0" w:space="0" w:color="auto"/>
            <w:bottom w:val="none" w:sz="0" w:space="0" w:color="auto"/>
            <w:right w:val="none" w:sz="0" w:space="0" w:color="auto"/>
          </w:divBdr>
        </w:div>
        <w:div w:id="140511300">
          <w:marLeft w:val="480"/>
          <w:marRight w:val="0"/>
          <w:marTop w:val="0"/>
          <w:marBottom w:val="0"/>
          <w:divBdr>
            <w:top w:val="none" w:sz="0" w:space="0" w:color="auto"/>
            <w:left w:val="none" w:sz="0" w:space="0" w:color="auto"/>
            <w:bottom w:val="none" w:sz="0" w:space="0" w:color="auto"/>
            <w:right w:val="none" w:sz="0" w:space="0" w:color="auto"/>
          </w:divBdr>
        </w:div>
        <w:div w:id="396905083">
          <w:marLeft w:val="480"/>
          <w:marRight w:val="0"/>
          <w:marTop w:val="0"/>
          <w:marBottom w:val="0"/>
          <w:divBdr>
            <w:top w:val="none" w:sz="0" w:space="0" w:color="auto"/>
            <w:left w:val="none" w:sz="0" w:space="0" w:color="auto"/>
            <w:bottom w:val="none" w:sz="0" w:space="0" w:color="auto"/>
            <w:right w:val="none" w:sz="0" w:space="0" w:color="auto"/>
          </w:divBdr>
        </w:div>
        <w:div w:id="2080669315">
          <w:marLeft w:val="480"/>
          <w:marRight w:val="0"/>
          <w:marTop w:val="0"/>
          <w:marBottom w:val="0"/>
          <w:divBdr>
            <w:top w:val="none" w:sz="0" w:space="0" w:color="auto"/>
            <w:left w:val="none" w:sz="0" w:space="0" w:color="auto"/>
            <w:bottom w:val="none" w:sz="0" w:space="0" w:color="auto"/>
            <w:right w:val="none" w:sz="0" w:space="0" w:color="auto"/>
          </w:divBdr>
        </w:div>
        <w:div w:id="124472960">
          <w:marLeft w:val="480"/>
          <w:marRight w:val="0"/>
          <w:marTop w:val="0"/>
          <w:marBottom w:val="0"/>
          <w:divBdr>
            <w:top w:val="none" w:sz="0" w:space="0" w:color="auto"/>
            <w:left w:val="none" w:sz="0" w:space="0" w:color="auto"/>
            <w:bottom w:val="none" w:sz="0" w:space="0" w:color="auto"/>
            <w:right w:val="none" w:sz="0" w:space="0" w:color="auto"/>
          </w:divBdr>
        </w:div>
        <w:div w:id="722483392">
          <w:marLeft w:val="480"/>
          <w:marRight w:val="0"/>
          <w:marTop w:val="0"/>
          <w:marBottom w:val="0"/>
          <w:divBdr>
            <w:top w:val="none" w:sz="0" w:space="0" w:color="auto"/>
            <w:left w:val="none" w:sz="0" w:space="0" w:color="auto"/>
            <w:bottom w:val="none" w:sz="0" w:space="0" w:color="auto"/>
            <w:right w:val="none" w:sz="0" w:space="0" w:color="auto"/>
          </w:divBdr>
        </w:div>
        <w:div w:id="1023676815">
          <w:marLeft w:val="480"/>
          <w:marRight w:val="0"/>
          <w:marTop w:val="0"/>
          <w:marBottom w:val="0"/>
          <w:divBdr>
            <w:top w:val="none" w:sz="0" w:space="0" w:color="auto"/>
            <w:left w:val="none" w:sz="0" w:space="0" w:color="auto"/>
            <w:bottom w:val="none" w:sz="0" w:space="0" w:color="auto"/>
            <w:right w:val="none" w:sz="0" w:space="0" w:color="auto"/>
          </w:divBdr>
        </w:div>
        <w:div w:id="775255573">
          <w:marLeft w:val="480"/>
          <w:marRight w:val="0"/>
          <w:marTop w:val="0"/>
          <w:marBottom w:val="0"/>
          <w:divBdr>
            <w:top w:val="none" w:sz="0" w:space="0" w:color="auto"/>
            <w:left w:val="none" w:sz="0" w:space="0" w:color="auto"/>
            <w:bottom w:val="none" w:sz="0" w:space="0" w:color="auto"/>
            <w:right w:val="none" w:sz="0" w:space="0" w:color="auto"/>
          </w:divBdr>
        </w:div>
        <w:div w:id="687831438">
          <w:marLeft w:val="480"/>
          <w:marRight w:val="0"/>
          <w:marTop w:val="0"/>
          <w:marBottom w:val="0"/>
          <w:divBdr>
            <w:top w:val="none" w:sz="0" w:space="0" w:color="auto"/>
            <w:left w:val="none" w:sz="0" w:space="0" w:color="auto"/>
            <w:bottom w:val="none" w:sz="0" w:space="0" w:color="auto"/>
            <w:right w:val="none" w:sz="0" w:space="0" w:color="auto"/>
          </w:divBdr>
        </w:div>
        <w:div w:id="1599289418">
          <w:marLeft w:val="480"/>
          <w:marRight w:val="0"/>
          <w:marTop w:val="0"/>
          <w:marBottom w:val="0"/>
          <w:divBdr>
            <w:top w:val="none" w:sz="0" w:space="0" w:color="auto"/>
            <w:left w:val="none" w:sz="0" w:space="0" w:color="auto"/>
            <w:bottom w:val="none" w:sz="0" w:space="0" w:color="auto"/>
            <w:right w:val="none" w:sz="0" w:space="0" w:color="auto"/>
          </w:divBdr>
        </w:div>
        <w:div w:id="222105310">
          <w:marLeft w:val="480"/>
          <w:marRight w:val="0"/>
          <w:marTop w:val="0"/>
          <w:marBottom w:val="0"/>
          <w:divBdr>
            <w:top w:val="none" w:sz="0" w:space="0" w:color="auto"/>
            <w:left w:val="none" w:sz="0" w:space="0" w:color="auto"/>
            <w:bottom w:val="none" w:sz="0" w:space="0" w:color="auto"/>
            <w:right w:val="none" w:sz="0" w:space="0" w:color="auto"/>
          </w:divBdr>
        </w:div>
        <w:div w:id="1991670377">
          <w:marLeft w:val="480"/>
          <w:marRight w:val="0"/>
          <w:marTop w:val="0"/>
          <w:marBottom w:val="0"/>
          <w:divBdr>
            <w:top w:val="none" w:sz="0" w:space="0" w:color="auto"/>
            <w:left w:val="none" w:sz="0" w:space="0" w:color="auto"/>
            <w:bottom w:val="none" w:sz="0" w:space="0" w:color="auto"/>
            <w:right w:val="none" w:sz="0" w:space="0" w:color="auto"/>
          </w:divBdr>
        </w:div>
        <w:div w:id="877550644">
          <w:marLeft w:val="480"/>
          <w:marRight w:val="0"/>
          <w:marTop w:val="0"/>
          <w:marBottom w:val="0"/>
          <w:divBdr>
            <w:top w:val="none" w:sz="0" w:space="0" w:color="auto"/>
            <w:left w:val="none" w:sz="0" w:space="0" w:color="auto"/>
            <w:bottom w:val="none" w:sz="0" w:space="0" w:color="auto"/>
            <w:right w:val="none" w:sz="0" w:space="0" w:color="auto"/>
          </w:divBdr>
        </w:div>
        <w:div w:id="1288584252">
          <w:marLeft w:val="480"/>
          <w:marRight w:val="0"/>
          <w:marTop w:val="0"/>
          <w:marBottom w:val="0"/>
          <w:divBdr>
            <w:top w:val="none" w:sz="0" w:space="0" w:color="auto"/>
            <w:left w:val="none" w:sz="0" w:space="0" w:color="auto"/>
            <w:bottom w:val="none" w:sz="0" w:space="0" w:color="auto"/>
            <w:right w:val="none" w:sz="0" w:space="0" w:color="auto"/>
          </w:divBdr>
        </w:div>
        <w:div w:id="1496532504">
          <w:marLeft w:val="480"/>
          <w:marRight w:val="0"/>
          <w:marTop w:val="0"/>
          <w:marBottom w:val="0"/>
          <w:divBdr>
            <w:top w:val="none" w:sz="0" w:space="0" w:color="auto"/>
            <w:left w:val="none" w:sz="0" w:space="0" w:color="auto"/>
            <w:bottom w:val="none" w:sz="0" w:space="0" w:color="auto"/>
            <w:right w:val="none" w:sz="0" w:space="0" w:color="auto"/>
          </w:divBdr>
        </w:div>
        <w:div w:id="681201045">
          <w:marLeft w:val="480"/>
          <w:marRight w:val="0"/>
          <w:marTop w:val="0"/>
          <w:marBottom w:val="0"/>
          <w:divBdr>
            <w:top w:val="none" w:sz="0" w:space="0" w:color="auto"/>
            <w:left w:val="none" w:sz="0" w:space="0" w:color="auto"/>
            <w:bottom w:val="none" w:sz="0" w:space="0" w:color="auto"/>
            <w:right w:val="none" w:sz="0" w:space="0" w:color="auto"/>
          </w:divBdr>
        </w:div>
        <w:div w:id="2041129787">
          <w:marLeft w:val="480"/>
          <w:marRight w:val="0"/>
          <w:marTop w:val="0"/>
          <w:marBottom w:val="0"/>
          <w:divBdr>
            <w:top w:val="none" w:sz="0" w:space="0" w:color="auto"/>
            <w:left w:val="none" w:sz="0" w:space="0" w:color="auto"/>
            <w:bottom w:val="none" w:sz="0" w:space="0" w:color="auto"/>
            <w:right w:val="none" w:sz="0" w:space="0" w:color="auto"/>
          </w:divBdr>
        </w:div>
        <w:div w:id="247736325">
          <w:marLeft w:val="480"/>
          <w:marRight w:val="0"/>
          <w:marTop w:val="0"/>
          <w:marBottom w:val="0"/>
          <w:divBdr>
            <w:top w:val="none" w:sz="0" w:space="0" w:color="auto"/>
            <w:left w:val="none" w:sz="0" w:space="0" w:color="auto"/>
            <w:bottom w:val="none" w:sz="0" w:space="0" w:color="auto"/>
            <w:right w:val="none" w:sz="0" w:space="0" w:color="auto"/>
          </w:divBdr>
        </w:div>
        <w:div w:id="1553350034">
          <w:marLeft w:val="480"/>
          <w:marRight w:val="0"/>
          <w:marTop w:val="0"/>
          <w:marBottom w:val="0"/>
          <w:divBdr>
            <w:top w:val="none" w:sz="0" w:space="0" w:color="auto"/>
            <w:left w:val="none" w:sz="0" w:space="0" w:color="auto"/>
            <w:bottom w:val="none" w:sz="0" w:space="0" w:color="auto"/>
            <w:right w:val="none" w:sz="0" w:space="0" w:color="auto"/>
          </w:divBdr>
        </w:div>
        <w:div w:id="662584161">
          <w:marLeft w:val="480"/>
          <w:marRight w:val="0"/>
          <w:marTop w:val="0"/>
          <w:marBottom w:val="0"/>
          <w:divBdr>
            <w:top w:val="none" w:sz="0" w:space="0" w:color="auto"/>
            <w:left w:val="none" w:sz="0" w:space="0" w:color="auto"/>
            <w:bottom w:val="none" w:sz="0" w:space="0" w:color="auto"/>
            <w:right w:val="none" w:sz="0" w:space="0" w:color="auto"/>
          </w:divBdr>
        </w:div>
        <w:div w:id="160126186">
          <w:marLeft w:val="480"/>
          <w:marRight w:val="0"/>
          <w:marTop w:val="0"/>
          <w:marBottom w:val="0"/>
          <w:divBdr>
            <w:top w:val="none" w:sz="0" w:space="0" w:color="auto"/>
            <w:left w:val="none" w:sz="0" w:space="0" w:color="auto"/>
            <w:bottom w:val="none" w:sz="0" w:space="0" w:color="auto"/>
            <w:right w:val="none" w:sz="0" w:space="0" w:color="auto"/>
          </w:divBdr>
        </w:div>
        <w:div w:id="654997353">
          <w:marLeft w:val="480"/>
          <w:marRight w:val="0"/>
          <w:marTop w:val="0"/>
          <w:marBottom w:val="0"/>
          <w:divBdr>
            <w:top w:val="none" w:sz="0" w:space="0" w:color="auto"/>
            <w:left w:val="none" w:sz="0" w:space="0" w:color="auto"/>
            <w:bottom w:val="none" w:sz="0" w:space="0" w:color="auto"/>
            <w:right w:val="none" w:sz="0" w:space="0" w:color="auto"/>
          </w:divBdr>
        </w:div>
        <w:div w:id="754939988">
          <w:marLeft w:val="480"/>
          <w:marRight w:val="0"/>
          <w:marTop w:val="0"/>
          <w:marBottom w:val="0"/>
          <w:divBdr>
            <w:top w:val="none" w:sz="0" w:space="0" w:color="auto"/>
            <w:left w:val="none" w:sz="0" w:space="0" w:color="auto"/>
            <w:bottom w:val="none" w:sz="0" w:space="0" w:color="auto"/>
            <w:right w:val="none" w:sz="0" w:space="0" w:color="auto"/>
          </w:divBdr>
        </w:div>
        <w:div w:id="1485703571">
          <w:marLeft w:val="480"/>
          <w:marRight w:val="0"/>
          <w:marTop w:val="0"/>
          <w:marBottom w:val="0"/>
          <w:divBdr>
            <w:top w:val="none" w:sz="0" w:space="0" w:color="auto"/>
            <w:left w:val="none" w:sz="0" w:space="0" w:color="auto"/>
            <w:bottom w:val="none" w:sz="0" w:space="0" w:color="auto"/>
            <w:right w:val="none" w:sz="0" w:space="0" w:color="auto"/>
          </w:divBdr>
        </w:div>
        <w:div w:id="1563178541">
          <w:marLeft w:val="480"/>
          <w:marRight w:val="0"/>
          <w:marTop w:val="0"/>
          <w:marBottom w:val="0"/>
          <w:divBdr>
            <w:top w:val="none" w:sz="0" w:space="0" w:color="auto"/>
            <w:left w:val="none" w:sz="0" w:space="0" w:color="auto"/>
            <w:bottom w:val="none" w:sz="0" w:space="0" w:color="auto"/>
            <w:right w:val="none" w:sz="0" w:space="0" w:color="auto"/>
          </w:divBdr>
        </w:div>
        <w:div w:id="1643852563">
          <w:marLeft w:val="480"/>
          <w:marRight w:val="0"/>
          <w:marTop w:val="0"/>
          <w:marBottom w:val="0"/>
          <w:divBdr>
            <w:top w:val="none" w:sz="0" w:space="0" w:color="auto"/>
            <w:left w:val="none" w:sz="0" w:space="0" w:color="auto"/>
            <w:bottom w:val="none" w:sz="0" w:space="0" w:color="auto"/>
            <w:right w:val="none" w:sz="0" w:space="0" w:color="auto"/>
          </w:divBdr>
        </w:div>
      </w:divsChild>
    </w:div>
    <w:div w:id="1971129827">
      <w:bodyDiv w:val="1"/>
      <w:marLeft w:val="0"/>
      <w:marRight w:val="0"/>
      <w:marTop w:val="0"/>
      <w:marBottom w:val="0"/>
      <w:divBdr>
        <w:top w:val="none" w:sz="0" w:space="0" w:color="auto"/>
        <w:left w:val="none" w:sz="0" w:space="0" w:color="auto"/>
        <w:bottom w:val="none" w:sz="0" w:space="0" w:color="auto"/>
        <w:right w:val="none" w:sz="0" w:space="0" w:color="auto"/>
      </w:divBdr>
    </w:div>
    <w:div w:id="1981423646">
      <w:bodyDiv w:val="1"/>
      <w:marLeft w:val="0"/>
      <w:marRight w:val="0"/>
      <w:marTop w:val="0"/>
      <w:marBottom w:val="0"/>
      <w:divBdr>
        <w:top w:val="none" w:sz="0" w:space="0" w:color="auto"/>
        <w:left w:val="none" w:sz="0" w:space="0" w:color="auto"/>
        <w:bottom w:val="none" w:sz="0" w:space="0" w:color="auto"/>
        <w:right w:val="none" w:sz="0" w:space="0" w:color="auto"/>
      </w:divBdr>
    </w:div>
    <w:div w:id="1984768814">
      <w:bodyDiv w:val="1"/>
      <w:marLeft w:val="0"/>
      <w:marRight w:val="0"/>
      <w:marTop w:val="0"/>
      <w:marBottom w:val="0"/>
      <w:divBdr>
        <w:top w:val="none" w:sz="0" w:space="0" w:color="auto"/>
        <w:left w:val="none" w:sz="0" w:space="0" w:color="auto"/>
        <w:bottom w:val="none" w:sz="0" w:space="0" w:color="auto"/>
        <w:right w:val="none" w:sz="0" w:space="0" w:color="auto"/>
      </w:divBdr>
    </w:div>
    <w:div w:id="1988629850">
      <w:bodyDiv w:val="1"/>
      <w:marLeft w:val="0"/>
      <w:marRight w:val="0"/>
      <w:marTop w:val="0"/>
      <w:marBottom w:val="0"/>
      <w:divBdr>
        <w:top w:val="none" w:sz="0" w:space="0" w:color="auto"/>
        <w:left w:val="none" w:sz="0" w:space="0" w:color="auto"/>
        <w:bottom w:val="none" w:sz="0" w:space="0" w:color="auto"/>
        <w:right w:val="none" w:sz="0" w:space="0" w:color="auto"/>
      </w:divBdr>
    </w:div>
    <w:div w:id="1996491618">
      <w:bodyDiv w:val="1"/>
      <w:marLeft w:val="0"/>
      <w:marRight w:val="0"/>
      <w:marTop w:val="0"/>
      <w:marBottom w:val="0"/>
      <w:divBdr>
        <w:top w:val="none" w:sz="0" w:space="0" w:color="auto"/>
        <w:left w:val="none" w:sz="0" w:space="0" w:color="auto"/>
        <w:bottom w:val="none" w:sz="0" w:space="0" w:color="auto"/>
        <w:right w:val="none" w:sz="0" w:space="0" w:color="auto"/>
      </w:divBdr>
    </w:div>
    <w:div w:id="1997760752">
      <w:bodyDiv w:val="1"/>
      <w:marLeft w:val="0"/>
      <w:marRight w:val="0"/>
      <w:marTop w:val="0"/>
      <w:marBottom w:val="0"/>
      <w:divBdr>
        <w:top w:val="none" w:sz="0" w:space="0" w:color="auto"/>
        <w:left w:val="none" w:sz="0" w:space="0" w:color="auto"/>
        <w:bottom w:val="none" w:sz="0" w:space="0" w:color="auto"/>
        <w:right w:val="none" w:sz="0" w:space="0" w:color="auto"/>
      </w:divBdr>
    </w:div>
    <w:div w:id="2000379270">
      <w:bodyDiv w:val="1"/>
      <w:marLeft w:val="0"/>
      <w:marRight w:val="0"/>
      <w:marTop w:val="0"/>
      <w:marBottom w:val="0"/>
      <w:divBdr>
        <w:top w:val="none" w:sz="0" w:space="0" w:color="auto"/>
        <w:left w:val="none" w:sz="0" w:space="0" w:color="auto"/>
        <w:bottom w:val="none" w:sz="0" w:space="0" w:color="auto"/>
        <w:right w:val="none" w:sz="0" w:space="0" w:color="auto"/>
      </w:divBdr>
    </w:div>
    <w:div w:id="2030795979">
      <w:bodyDiv w:val="1"/>
      <w:marLeft w:val="0"/>
      <w:marRight w:val="0"/>
      <w:marTop w:val="0"/>
      <w:marBottom w:val="0"/>
      <w:divBdr>
        <w:top w:val="none" w:sz="0" w:space="0" w:color="auto"/>
        <w:left w:val="none" w:sz="0" w:space="0" w:color="auto"/>
        <w:bottom w:val="none" w:sz="0" w:space="0" w:color="auto"/>
        <w:right w:val="none" w:sz="0" w:space="0" w:color="auto"/>
      </w:divBdr>
    </w:div>
    <w:div w:id="2042196038">
      <w:bodyDiv w:val="1"/>
      <w:marLeft w:val="0"/>
      <w:marRight w:val="0"/>
      <w:marTop w:val="0"/>
      <w:marBottom w:val="0"/>
      <w:divBdr>
        <w:top w:val="none" w:sz="0" w:space="0" w:color="auto"/>
        <w:left w:val="none" w:sz="0" w:space="0" w:color="auto"/>
        <w:bottom w:val="none" w:sz="0" w:space="0" w:color="auto"/>
        <w:right w:val="none" w:sz="0" w:space="0" w:color="auto"/>
      </w:divBdr>
    </w:div>
    <w:div w:id="2043938654">
      <w:bodyDiv w:val="1"/>
      <w:marLeft w:val="0"/>
      <w:marRight w:val="0"/>
      <w:marTop w:val="0"/>
      <w:marBottom w:val="0"/>
      <w:divBdr>
        <w:top w:val="none" w:sz="0" w:space="0" w:color="auto"/>
        <w:left w:val="none" w:sz="0" w:space="0" w:color="auto"/>
        <w:bottom w:val="none" w:sz="0" w:space="0" w:color="auto"/>
        <w:right w:val="none" w:sz="0" w:space="0" w:color="auto"/>
      </w:divBdr>
    </w:div>
    <w:div w:id="2046787524">
      <w:bodyDiv w:val="1"/>
      <w:marLeft w:val="0"/>
      <w:marRight w:val="0"/>
      <w:marTop w:val="0"/>
      <w:marBottom w:val="0"/>
      <w:divBdr>
        <w:top w:val="none" w:sz="0" w:space="0" w:color="auto"/>
        <w:left w:val="none" w:sz="0" w:space="0" w:color="auto"/>
        <w:bottom w:val="none" w:sz="0" w:space="0" w:color="auto"/>
        <w:right w:val="none" w:sz="0" w:space="0" w:color="auto"/>
      </w:divBdr>
    </w:div>
    <w:div w:id="2057702707">
      <w:bodyDiv w:val="1"/>
      <w:marLeft w:val="0"/>
      <w:marRight w:val="0"/>
      <w:marTop w:val="0"/>
      <w:marBottom w:val="0"/>
      <w:divBdr>
        <w:top w:val="none" w:sz="0" w:space="0" w:color="auto"/>
        <w:left w:val="none" w:sz="0" w:space="0" w:color="auto"/>
        <w:bottom w:val="none" w:sz="0" w:space="0" w:color="auto"/>
        <w:right w:val="none" w:sz="0" w:space="0" w:color="auto"/>
      </w:divBdr>
    </w:div>
    <w:div w:id="2059283091">
      <w:bodyDiv w:val="1"/>
      <w:marLeft w:val="0"/>
      <w:marRight w:val="0"/>
      <w:marTop w:val="0"/>
      <w:marBottom w:val="0"/>
      <w:divBdr>
        <w:top w:val="none" w:sz="0" w:space="0" w:color="auto"/>
        <w:left w:val="none" w:sz="0" w:space="0" w:color="auto"/>
        <w:bottom w:val="none" w:sz="0" w:space="0" w:color="auto"/>
        <w:right w:val="none" w:sz="0" w:space="0" w:color="auto"/>
      </w:divBdr>
    </w:div>
    <w:div w:id="2067990333">
      <w:bodyDiv w:val="1"/>
      <w:marLeft w:val="0"/>
      <w:marRight w:val="0"/>
      <w:marTop w:val="0"/>
      <w:marBottom w:val="0"/>
      <w:divBdr>
        <w:top w:val="none" w:sz="0" w:space="0" w:color="auto"/>
        <w:left w:val="none" w:sz="0" w:space="0" w:color="auto"/>
        <w:bottom w:val="none" w:sz="0" w:space="0" w:color="auto"/>
        <w:right w:val="none" w:sz="0" w:space="0" w:color="auto"/>
      </w:divBdr>
    </w:div>
    <w:div w:id="2072464886">
      <w:bodyDiv w:val="1"/>
      <w:marLeft w:val="0"/>
      <w:marRight w:val="0"/>
      <w:marTop w:val="0"/>
      <w:marBottom w:val="0"/>
      <w:divBdr>
        <w:top w:val="none" w:sz="0" w:space="0" w:color="auto"/>
        <w:left w:val="none" w:sz="0" w:space="0" w:color="auto"/>
        <w:bottom w:val="none" w:sz="0" w:space="0" w:color="auto"/>
        <w:right w:val="none" w:sz="0" w:space="0" w:color="auto"/>
      </w:divBdr>
    </w:div>
    <w:div w:id="2085757521">
      <w:bodyDiv w:val="1"/>
      <w:marLeft w:val="0"/>
      <w:marRight w:val="0"/>
      <w:marTop w:val="0"/>
      <w:marBottom w:val="0"/>
      <w:divBdr>
        <w:top w:val="none" w:sz="0" w:space="0" w:color="auto"/>
        <w:left w:val="none" w:sz="0" w:space="0" w:color="auto"/>
        <w:bottom w:val="none" w:sz="0" w:space="0" w:color="auto"/>
        <w:right w:val="none" w:sz="0" w:space="0" w:color="auto"/>
      </w:divBdr>
    </w:div>
    <w:div w:id="2092772441">
      <w:bodyDiv w:val="1"/>
      <w:marLeft w:val="0"/>
      <w:marRight w:val="0"/>
      <w:marTop w:val="0"/>
      <w:marBottom w:val="0"/>
      <w:divBdr>
        <w:top w:val="none" w:sz="0" w:space="0" w:color="auto"/>
        <w:left w:val="none" w:sz="0" w:space="0" w:color="auto"/>
        <w:bottom w:val="none" w:sz="0" w:space="0" w:color="auto"/>
        <w:right w:val="none" w:sz="0" w:space="0" w:color="auto"/>
      </w:divBdr>
    </w:div>
    <w:div w:id="2099986204">
      <w:bodyDiv w:val="1"/>
      <w:marLeft w:val="0"/>
      <w:marRight w:val="0"/>
      <w:marTop w:val="0"/>
      <w:marBottom w:val="0"/>
      <w:divBdr>
        <w:top w:val="none" w:sz="0" w:space="0" w:color="auto"/>
        <w:left w:val="none" w:sz="0" w:space="0" w:color="auto"/>
        <w:bottom w:val="none" w:sz="0" w:space="0" w:color="auto"/>
        <w:right w:val="none" w:sz="0" w:space="0" w:color="auto"/>
      </w:divBdr>
    </w:div>
    <w:div w:id="2110851608">
      <w:bodyDiv w:val="1"/>
      <w:marLeft w:val="0"/>
      <w:marRight w:val="0"/>
      <w:marTop w:val="0"/>
      <w:marBottom w:val="0"/>
      <w:divBdr>
        <w:top w:val="none" w:sz="0" w:space="0" w:color="auto"/>
        <w:left w:val="none" w:sz="0" w:space="0" w:color="auto"/>
        <w:bottom w:val="none" w:sz="0" w:space="0" w:color="auto"/>
        <w:right w:val="none" w:sz="0" w:space="0" w:color="auto"/>
      </w:divBdr>
    </w:div>
    <w:div w:id="2119596379">
      <w:bodyDiv w:val="1"/>
      <w:marLeft w:val="0"/>
      <w:marRight w:val="0"/>
      <w:marTop w:val="0"/>
      <w:marBottom w:val="0"/>
      <w:divBdr>
        <w:top w:val="none" w:sz="0" w:space="0" w:color="auto"/>
        <w:left w:val="none" w:sz="0" w:space="0" w:color="auto"/>
        <w:bottom w:val="none" w:sz="0" w:space="0" w:color="auto"/>
        <w:right w:val="none" w:sz="0" w:space="0" w:color="auto"/>
      </w:divBdr>
    </w:div>
    <w:div w:id="2128431637">
      <w:bodyDiv w:val="1"/>
      <w:marLeft w:val="0"/>
      <w:marRight w:val="0"/>
      <w:marTop w:val="0"/>
      <w:marBottom w:val="0"/>
      <w:divBdr>
        <w:top w:val="none" w:sz="0" w:space="0" w:color="auto"/>
        <w:left w:val="none" w:sz="0" w:space="0" w:color="auto"/>
        <w:bottom w:val="none" w:sz="0" w:space="0" w:color="auto"/>
        <w:right w:val="none" w:sz="0" w:space="0" w:color="auto"/>
      </w:divBdr>
    </w:div>
    <w:div w:id="2142191540">
      <w:bodyDiv w:val="1"/>
      <w:marLeft w:val="0"/>
      <w:marRight w:val="0"/>
      <w:marTop w:val="0"/>
      <w:marBottom w:val="0"/>
      <w:divBdr>
        <w:top w:val="none" w:sz="0" w:space="0" w:color="auto"/>
        <w:left w:val="none" w:sz="0" w:space="0" w:color="auto"/>
        <w:bottom w:val="none" w:sz="0" w:space="0" w:color="auto"/>
        <w:right w:val="none" w:sz="0" w:space="0" w:color="auto"/>
      </w:divBdr>
    </w:div>
    <w:div w:id="21451495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1.xml"/><Relationship Id="rId39" Type="http://schemas.openxmlformats.org/officeDocument/2006/relationships/image" Target="media/image24.jpe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header" Target="header3.xml"/><Relationship Id="rId47"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footer" Target="footer2.xml"/><Relationship Id="rId11" Type="http://schemas.openxmlformats.org/officeDocument/2006/relationships/hyperlink" Target="http://www.isdm-gdsi.gc.ca/csas-sccs/applications/events-evenements/index-eng.asp" TargetMode="External"/><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www.isdm-gdsi.gc.ca/csas-sccs/applications/events-evenements/index-eng.asp" TargetMode="External"/><Relationship Id="rId28" Type="http://schemas.openxmlformats.org/officeDocument/2006/relationships/header" Target="header2.xml"/><Relationship Id="rId36" Type="http://schemas.openxmlformats.org/officeDocument/2006/relationships/image" Target="media/image21.jpe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3.xml"/><Relationship Id="rId48" Type="http://schemas.openxmlformats.org/officeDocument/2006/relationships/glossaryDocument" Target="glossary/document.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hyperlink" Target="https://www.dfo-mpo.gc.ca/reports-rapports/regs/sff-cpd/precautionary-precaution-back-fiche-eng.htm" TargetMode="External"/><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14.gif"/></Relationships>
</file>

<file path=word/_rels/footer4.xml.rels><?xml version="1.0" encoding="UTF-8" standalone="yes"?>
<Relationships xmlns="http://schemas.openxmlformats.org/package/2006/relationships"><Relationship Id="rId1" Type="http://schemas.openxmlformats.org/officeDocument/2006/relationships/image" Target="media/image14.gif"/></Relationships>
</file>

<file path=word/_rels/header2.xml.rels><?xml version="1.0" encoding="UTF-8" standalone="yes"?>
<Relationships xmlns="http://schemas.openxmlformats.org/package/2006/relationships"><Relationship Id="rId1" Type="http://schemas.openxmlformats.org/officeDocument/2006/relationships/image" Target="media/image13.gif"/></Relationships>
</file>

<file path=word/_rels/header4.xml.rels><?xml version="1.0" encoding="UTF-8" standalone="yes"?>
<Relationships xmlns="http://schemas.openxmlformats.org/package/2006/relationships"><Relationship Id="rId1" Type="http://schemas.openxmlformats.org/officeDocument/2006/relationships/image" Target="media/image13.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ndeauI\Desktop\Templates\2014\SAR-AS2014_nnn-eng.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BB602D0-DD7A-4D25-94E0-7DEA3B4FAF32}"/>
      </w:docPartPr>
      <w:docPartBody>
        <w:p w:rsidR="00C179B6" w:rsidRDefault="00AF7AAE">
          <w:r w:rsidRPr="008D6152">
            <w:rPr>
              <w:rStyle w:val="PlaceholderText"/>
            </w:rPr>
            <w:t>Click or tap here to enter text.</w:t>
          </w:r>
        </w:p>
      </w:docPartBody>
    </w:docPart>
    <w:docPart>
      <w:docPartPr>
        <w:name w:val="D1E112DDC4A0496FABE90CF9F5576455"/>
        <w:category>
          <w:name w:val="General"/>
          <w:gallery w:val="placeholder"/>
        </w:category>
        <w:types>
          <w:type w:val="bbPlcHdr"/>
        </w:types>
        <w:behaviors>
          <w:behavior w:val="content"/>
        </w:behaviors>
        <w:guid w:val="{57F31E0D-6868-412C-838D-601F5DC76C93}"/>
      </w:docPartPr>
      <w:docPartBody>
        <w:p w:rsidR="00C179B6" w:rsidRDefault="00AF7AAE" w:rsidP="00AF7AAE">
          <w:pPr>
            <w:pStyle w:val="D1E112DDC4A0496FABE90CF9F5576455"/>
          </w:pPr>
          <w:r w:rsidRPr="008D6152">
            <w:rPr>
              <w:rStyle w:val="PlaceholderText"/>
            </w:rPr>
            <w:t>Click or tap here to enter text.</w:t>
          </w:r>
        </w:p>
      </w:docPartBody>
    </w:docPart>
    <w:docPart>
      <w:docPartPr>
        <w:name w:val="E3F756E083B34761841B99C908D2EAD1"/>
        <w:category>
          <w:name w:val="General"/>
          <w:gallery w:val="placeholder"/>
        </w:category>
        <w:types>
          <w:type w:val="bbPlcHdr"/>
        </w:types>
        <w:behaviors>
          <w:behavior w:val="content"/>
        </w:behaviors>
        <w:guid w:val="{8D2DD61F-23EA-4984-BD89-50B63840C522}"/>
      </w:docPartPr>
      <w:docPartBody>
        <w:p w:rsidR="00F93758" w:rsidRDefault="00681970" w:rsidP="00681970">
          <w:pPr>
            <w:pStyle w:val="E3F756E083B34761841B99C908D2EAD1"/>
          </w:pPr>
          <w:r w:rsidRPr="008D6152">
            <w:rPr>
              <w:rStyle w:val="PlaceholderText"/>
            </w:rPr>
            <w:t>Click or tap here to enter text.</w:t>
          </w:r>
        </w:p>
      </w:docPartBody>
    </w:docPart>
    <w:docPart>
      <w:docPartPr>
        <w:name w:val="750E3138A053437EBA2CE71AB578739D"/>
        <w:category>
          <w:name w:val="General"/>
          <w:gallery w:val="placeholder"/>
        </w:category>
        <w:types>
          <w:type w:val="bbPlcHdr"/>
        </w:types>
        <w:behaviors>
          <w:behavior w:val="content"/>
        </w:behaviors>
        <w:guid w:val="{BE3568C4-9306-4391-9AB8-53FDF3EE15A9}"/>
      </w:docPartPr>
      <w:docPartBody>
        <w:p w:rsidR="00B9448C" w:rsidRDefault="003545D2" w:rsidP="003545D2">
          <w:pPr>
            <w:pStyle w:val="750E3138A053437EBA2CE71AB578739D"/>
          </w:pPr>
          <w:r w:rsidRPr="008D615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AAE"/>
    <w:rsid w:val="000E7D56"/>
    <w:rsid w:val="003545D2"/>
    <w:rsid w:val="00391068"/>
    <w:rsid w:val="00484523"/>
    <w:rsid w:val="004A6EEC"/>
    <w:rsid w:val="00681970"/>
    <w:rsid w:val="00842395"/>
    <w:rsid w:val="00873BD7"/>
    <w:rsid w:val="008E6606"/>
    <w:rsid w:val="00A36FAF"/>
    <w:rsid w:val="00AF7AAE"/>
    <w:rsid w:val="00B9448C"/>
    <w:rsid w:val="00C179B6"/>
    <w:rsid w:val="00F042E5"/>
    <w:rsid w:val="00F7074A"/>
    <w:rsid w:val="00F93758"/>
    <w:rsid w:val="00F945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852475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545D2"/>
    <w:rPr>
      <w:color w:val="808080"/>
    </w:rPr>
  </w:style>
  <w:style w:type="paragraph" w:customStyle="1" w:styleId="D1E112DDC4A0496FABE90CF9F5576455">
    <w:name w:val="D1E112DDC4A0496FABE90CF9F5576455"/>
    <w:rsid w:val="00AF7AAE"/>
  </w:style>
  <w:style w:type="paragraph" w:customStyle="1" w:styleId="E3F756E083B34761841B99C908D2EAD1">
    <w:name w:val="E3F756E083B34761841B99C908D2EAD1"/>
    <w:rsid w:val="00681970"/>
  </w:style>
  <w:style w:type="paragraph" w:customStyle="1" w:styleId="750E3138A053437EBA2CE71AB578739D">
    <w:name w:val="750E3138A053437EBA2CE71AB578739D"/>
    <w:rsid w:val="003545D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36DD795-08DF-42E4-AB0D-9EDB38C9F2A0}">
  <we:reference id="f78a3046-9e99-4300-aa2b-5814002b01a2" version="1.55.1.0" store="EXCatalog" storeType="EXCatalog"/>
  <we:alternateReferences>
    <we:reference id="WA104382081" version="1.55.1.0" store="en-CA" storeType="OMEX"/>
  </we:alternateReferences>
  <we:properties>
    <we:property name="MENDELEY_CITATIONS" value="[{&quot;citationID&quot;:&quot;MENDELEY_CITATION_d8c5a548-c1aa-448c-8c56-3b09fd6d0546&quot;,&quot;properties&quot;:{&quot;noteIndex&quot;:0},&quot;isEdited&quot;:false,&quot;manualOverride&quot;:{&quot;isManuallyOverridden&quot;:true,&quot;citeprocText&quot;:&quot;(Holt et al. 2023b, 2023a)&quot;,&quot;manualOverrideText&quot;:&quot;C. A. Holt et al., 2023; K. Holt et al., 2023&quot;},&quot;citationTag&quot;:&quot;MENDELEY_CITATION_v3_eyJjaXRhdGlvbklEIjoiTUVOREVMRVlfQ0lUQVRJT05fZDhjNWE1NDgtYzFhYS00NDhjLThjNTYtM2IwOWZkNmQwNTQ2IiwicHJvcGVydGllcyI6eyJub3RlSW5kZXgiOjB9LCJpc0VkaXRlZCI6ZmFsc2UsIm1hbnVhbE92ZXJyaWRlIjp7ImlzTWFudWFsbHlPdmVycmlkZGVuIjp0cnVlLCJjaXRlcHJvY1RleHQiOiIoSG9sdCBldCBhbC4gMjAyM2IsIDIwMjNhKSIsIm1hbnVhbE92ZXJyaWRlVGV4dCI6IkMuIEEuIEhvbHQgZXQgYWwuLCAyMDIzOyBLLiBIb2x0IGV0IGFsLiwgMjAyMyJ9LCJjaXRhdGlvbkl0ZW1zIjpb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&quot;,&quot;citationItems&quot;:[{&quot;id&quot;:&quot;14d25902-4c0b-367f-be06-0bc0ddf02875&quot;,&quot;itemData&quot;:{&quot;type&quot;:&quot;article-journal&quot;,&quot;id&quot;:&quot;14d25902-4c0b-367f-be06-0bc0ddf02875&quot;,&quot;title&quot;:&quot;Case Study Applications of LRP Estimation Methods to Pacific Salmon Stock Management Units&quot;,&quot;author&quot;:[{&quot;family&quot;:&quot;Holt&quot;,&quot;given&quot;:&quot;Kendra&quot;,&quot;parse-names&quot;:false,&quot;dropping-particle&quot;:&quot;&quot;,&quot;non-dropping-particle&quot;:&quot;&quot;},{&quot;family&quot;:&quot;Holt&quot;,&quot;given&quot;:&quot;Carrie A.&quot;,&quot;parse-names&quot;:false,&quot;dropping-particle&quot;:&quot;&quot;,&quot;non-dropping-particle&quot;:&quot;&quot;},{&quot;family&quot;:&quot;Warkentin&quot;,&quot;given&quot;:&quot;Luke&quot;,&quot;parse-names&quot;:false,&quot;dropping-particle&quot;:&quot;&quot;,&quot;non-dropping-particle&quot;:&quot;&quot;},{&quot;family&quot;:&quot;Wor&quot;,&quot;given&quot;:&quot;Catarina&quot;,&quot;parse-names&quot;:false,&quot;dropping-particle&quot;:&quot;&quot;,&quot;non-dropping-particle&quot;:&quot;&quot;},{&quot;family&quot;:&quot;Davis&quot;,&quot;given&quot;:&quot;Brooke&quot;,&quot;parse-names&quot;:false,&quot;dropping-particle&quot;:&quot;&quot;,&quot;non-dropping-particle&quot;:&quot;&quot;},{&quot;family&quot;:&quot;Arbeider&quot;,&quot;given&quot;:&quot;Michael&quot;,&quot;parse-names&quot;:false,&quot;dropping-particle&quot;:&quot;&quot;,&quot;non-dropping-particle&quot;:&quot;&quot;},{&quot;family&quot;:&quot;Bokvist&quot;,&quot;given&quot;:&quot;Jessy&quot;,&quot;parse-names&quot;:false,&quot;dropping-particle&quot;:&quot;&quot;,&quot;non-dropping-particle&quot;:&quot;&quot;},{&quot;family&quot;:&quot;Crowley&quot;,&quot;given&quot;:&quot;Sabrina&quot;,&quot;parse-names&quot;:false,&quot;dropping-particle&quot;:&quot;&quot;,&quot;non-dropping-particle&quot;:&quot;&quot;},{&quot;family&quot;:&quot;Grant&quot;,&quot;given&quot;:&quot;Sue C.H.&quot;,&quot;parse-names&quot;:false,&quot;dropping-particle&quot;:&quot;&quot;,&quot;non-dropping-particle&quot;:&quot;&quot;},{&quot;family&quot;:&quot;Luedke&quot;,&quot;given&quot;:&quot;Wilf&quot;,&quot;parse-names&quot;:false,&quot;dropping-particle&quot;:&quot;&quot;,&quot;non-dropping-particle&quot;:&quot;&quot;},{&quot;family&quot;:&quot;McHugh&quot;,&quot;given&quot;:&quot;Diana&quot;,&quot;parse-names&quot;:false,&quot;dropping-particle&quot;:&quot;&quot;,&quot;non-dropping-particle&quot;:&quot;&quot;},{&quot;family&quot;:&quot;Picco&quot;,&quot;given&quot;:&quot;Candace&quot;,&quot;parse-names&quot;:false,&quot;dropping-particle&quot;:&quot;&quot;,&quot;non-dropping-particle&quot;:&quot;&quot;},{&quot;family&quot;:&quot;Will&quot;,&quot;given&quot;:&quot;Pieter&quot;,&quot;parse-names&quot;:false,&quot;dropping-particle&quot;:&quot;Van&quot;,&quot;non-dropping-particle&quot;:&quot;&quot;}],&quot;container-title&quot;:&quot;Can. Sci. Advis. Sec. Res. Doc.&quot;,&quot;URL&quot;:&quot;https://www.dfo-mpo.gc.ca/csas-sccs/Publications/ResDocs-DocRech/2023/2023_010-eng.html&quot;,&quot;issued&quot;:{&quot;date-parts&quot;:[[2023]]},&quot;page&quot;:&quot;iv + 129&quot;,&quot;issue&quot;:&quot;July&quot;,&quot;volume&quot;:&quot;2023/010&quot;,&quot;container-title-short&quot;:&quot;&quot;},&quot;isTemporary&quot;:false},{&quot;id&quot;:&quot;74867d54-e27b-3688-81fc-45fa062df1c8&quot;,&quot;itemData&quot;:{&quot;type&quot;:&quot;report&quot;,&quot;id&quot;:&quot;74867d54-e27b-3688-81fc-45fa062df1c8&quot;,&quot;title&quot;:&quot;Guidelines for defining limit reference points for Pacific salmon stock management units&quot;,&quot;author&quot;:[{&quot;family&quot;:&quot;Holt&quot;,&quot;given&quot;:&quot;C. A.&quot;,&quot;parse-names&quot;:false,&quot;dropping-particle&quot;:&quot;&quot;,&quot;non-dropping-particle&quot;:&quot;&quot;},{&quot;family&quot;:&quot;Holt&quot;,&quot;given&quot;:&quot;K.H.&quot;,&quot;parse-names&quot;:false,&quot;dropping-particle&quot;:&quot;&quot;,&quot;non-dropping-particle&quot;:&quot;&quot;},{&quot;family&quot;:&quot;Warkentin&quot;,&quot;given&quot;:&quot;L.&quot;,&quot;parse-names&quot;:false,&quot;dropping-particle&quot;:&quot;&quot;,&quot;non-dropping-particle&quot;:&quot;&quot;},{&quot;family&quot;:&quot;Wor&quot;,&quot;given&quot;:&quot;C.&quot;,&quot;parse-names&quot;:false,&quot;dropping-particle&quot;:&quot;&quot;,&quot;non-dropping-particle&quot;:&quot;&quot;},{&quot;family&quot;:&quot;Connors&quot;,&quot;given&quot;:&quot;B.&quot;,&quot;parse-names&quot;:false,&quot;dropping-particle&quot;:&quot;&quot;,&quot;non-dropping-particle&quot;:&quot;&quot;},{&quot;family&quot;:&quot;Grant&quot;,&quot;given&quot;:&quot;S.&quot;,&quot;parse-names&quot;:false,&quot;dropping-particle&quot;:&quot;&quot;,&quot;non-dropping-particle&quot;:&quot;&quot;},{&quot;family&quot;:&quot;Huang&quot;,&quot;given&quot;:&quot;A-M.&quot;,&quot;parse-names&quot;:false,&quot;dropping-particle&quot;:&quot;&quot;,&quot;non-dropping-particle&quot;:&quot;&quot;},{&quot;family&quot;:&quot;Marentette&quot;,&quot;given&quot;:&quot;J.&quot;,&quot;parse-names&quot;:false,&quot;dropping-particle&quot;:&quot;&quot;,&quot;non-dropping-particle&quot;:&quot;&quot;}],&quot;ISBN&quot;:&quot;9780660469751&quot;,&quot;issued&quot;:{&quot;date-parts&quot;:[[2023,7]]},&quot;publisher-place&quot;:&quot;Nanaimo&quot;,&quot;number-of-pages&quot;:&quot;66&quot;,&quot;abstract&quot;:&quot;Distributed by the Government of Canada Publishing and Depository Services Program (Weekly acquisitions list 2023-32). &quot;,&quot;publisher&quot;:&quot;Canadian Science Advisory Secretariat (CSAS)&quot;,&quot;container-title-short&quot;:&quot;&quot;},&quot;isTemporary&quot;:false}]},{&quot;citationID&quot;:&quot;MENDELEY_CITATION_70512cc6-0ab1-4795-a233-032ccb682dd4&quot;,&quot;properties&quot;:{&quot;noteIndex&quot;:0},&quot;isEdited&quot;:false,&quot;manualOverride&quot;:{&quot;isManuallyOverridden&quot;:true,&quot;citeprocText&quot;:&quot;(Committee on the Status of Endangered Wildlife in Canada 2017)&quot;,&quot;manualOverrideText&quot;:&quot;(COSEWIC, 2017)&quot;},&quot;citationTag&quot;:&quot;MENDELEY_CITATION_v3_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&quot;,&quot;citationItems&quot;:[{&quot;id&quot;:&quot;42ff1b8e-a81a-388a-bacf-ed84210974a3&quot;,&quot;itemData&quot;:{&quot;type&quot;:&quot;webpage&quot;,&quot;id&quot;:&quot;42ff1b8e-a81a-388a-bacf-ed84210974a3&quot;,&quot;title&quot;:&quot;Coho salmon (&lt;i&gt;Oncorhynchus kisutch&lt;/i&gt;) interior Fraser population: COSEWIC assessment and status report 2016&quot;,&quot;author&quot;:[{&quot;family&quot;:&quot;Committee on the Status of Endangered Wildlife in Canada&quot;,&quot;given&quot;:&quot;&quot;,&quot;parse-names&quot;:false,&quot;dropping-particle&quot;:&quot;&quot;,&quot;non-dropping-particle&quot;:&quot;&quot;}],&quot;container-title&quot;:&quot;COSEWIC Assessment and Status Report&quot;,&quot;accessed&quot;:{&quot;date-parts&quot;:[[2024,10,28]]},&quot;URL&quot;:&quot;https://www.canada.ca/en/environment-climate-change/services/species-risk-public-registry/cosewic-assessments-status-reports/coho-salmon-interior-fraser-2016.html&quot;,&quot;issued&quot;:{&quot;date-parts&quot;:[[2017,10,23]]},&quot;language&quot;:&quot;English&quot;,&quot;container-title-short&quot;:&quot;&quot;},&quot;isTemporary&quot;:false}]},{&quot;citationID&quot;:&quot;MENDELEY_CITATION_28d3bd78-631c-407b-bb5d-eacb3e411434&quot;,&quot;properties&quot;:{&quot;noteIndex&quot;:0},&quot;isEdited&quot;:false,&quot;manualOverride&quot;:{&quot;isManuallyOverridden&quot;:true,&quot;citeprocText&quot;:&quot;(DFO 2015a)&quot;,&quot;manualOverrideText&quot;:&quot;DFO, 2015)&quot;},&quot;citationTag&quot;:&quot;MENDELEY_CITATION_v3_eyJjaXRhdGlvbklEIjoiTUVOREVMRVlfQ0lUQVRJT05fMjhkM2JkNzgtNjMxYy00MDdiLWJiNWQtZWFjYjNlNDExNDM0IiwicHJvcGVydGllcyI6eyJub3RlSW5kZXgiOjB9LCJpc0VkaXRlZCI6ZmFsc2UsIm1hbnVhbE92ZXJyaWRlIjp7ImlzTWFudWFsbHlPdmVycmlkZGVuIjp0cnVlLCJjaXRlcHJvY1RleHQiOiIoREZPIDIwMTVhKSIsIm1hbnVhbE92ZXJyaWRlVGV4dCI6IkRGTywgMjAxNSk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V9XX0=&quot;,&quot;citationItems&quot;:[{&quot;id&quot;:&quot;e486afa2-9183-3023-b1a5-95e3834d34c6&quot;,&quot;itemData&quot;:{&quot;type&quot;:&quot;article-journal&quot;,&quot;id&quot;:&quot;e486afa2-9183-3023-b1a5-95e3834d34c6&quot;,&quot;title&quot;:&quot;Wild Salmon Policy Biological Status Assessment for Conservation Units of Interior Fraser River Coho Salmon (Oncorhynchus Kisutch)&quot;,&quot;author&quot;:[{&quot;family&quot;:&quot;DFO&quot;,&quot;given&quot;:&quot;&quot;,&quot;parse-names&quot;:false,&quot;dropping-particle&quot;:&quot;&quot;,&quot;non-dropping-particle&quot;:&quot;&quot;}],&quot;container-title&quot;:&quot;DFO Can. Sci. Advis. Sec. Sci. Advis. Rep.&quot;,&quot;issued&quot;:{&quot;date-parts&quot;:[[2015]]},&quot;page&quot;:&quot;12&quot;,&quot;abstract&quot;:&quot;Canada’s Wild Salmon Policy’s (WSP) identifies six strategies for implementation. Strategy 1 is “Standardized monitoring of wild salmon status” and requires biological status assessments for all Pacific Salmon conservation units (CUs). To conduct WSP status assessments, a toolkit comprised of a number of classes of indicators and metrics for status evaluation was completed in 2009. However, since a number of metrics can be used to evaluate biological status, it is possible that each metric can indicate a different status (Red, Amber, or Green). Therefore, status integration, which includes synthesis of CU status information across metrics into one or more status zones, and the provision of expert commentaries on the information used to assess status, is used in the status designation process. This assessment includes the development of abundance-based benchmarks, the review of population dynamics, abundance, trend, distribution, and productivity information for Interior Fraser River Coho Salmon CUs, and the application of WSP status integration conducted in a workshop of scientific experts. This work builds upon a previous application of WSP status integration techniques conducted for Fraser Sockeye and Southern British Columbia Chinook CUs. This Science Advisory Report is from the November 6-7, 2014 Assessment of Interior Fraser River Coho Salmon Conservation Units’ Benchmarks and Status. Additional publications from this meeting will be posted on the Fisheries and Oceans Canada (DFO) Science Advisory Schedule as they become available. SUMMARY&quot;,&quot;issue&quot;:&quot;022&quot;,&quot;volume&quot;:&quot;2015&quot;,&quot;container-title-short&quot;:&quot;&quot;},&quot;isTemporary&quot;:false}]},{&quot;citationID&quot;:&quot;MENDELEY_CITATION_27ad70c2-ca33-43a8-81c6-3e91a5946efb&quot;,&quot;properties&quot;:{&quot;noteIndex&quot;:0},&quot;isEdited&quot;:false,&quot;manualOverride&quot;:{&quot;isManuallyOverridden&quot;:false,&quot;citeprocText&quot;:&quot;(Bradford and Irvine 2000; Arbeider et al. 2020)&quot;,&quot;manualOverrideText&quot;:&quot;&quot;},&quot;citationTag&quot;:&quot;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&quot;,&quot;citationItems&quot;:[{&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id&quot;:&quot;e1b2ea42-2265-33bf-87cc-517a10d26145&quot;,&quot;itemData&quot;:{&quot;type&quot;:&quot;article-journal&quot;,&quot;id&quot;:&quot;e1b2ea42-2265-33bf-87cc-517a10d26145&quot;,&quot;title&quot;:&quot;Land use, fishing, climate change, and the decline of Thompson River, British Columbia, coho salmon&quot;,&quot;author&quot;:[{&quot;family&quot;:&quot;Bradford&quot;,&quot;given&quot;:&quot;Michael J&quot;,&quot;parse-names&quot;:false,&quot;dropping-particle&quot;:&quot;&quot;,&quot;non-dropping-particle&quot;:&quot;&quot;},{&quot;family&quot;:&quot;Irvine&quot;,&quot;given&quot;:&quot;James R&quot;,&quot;parse-names&quot;:false,&quot;dropping-particle&quot;:&quot;&quot;,&quot;non-dropping-particle&quot;:&quot;&quot;}],&quot;container-title&quot;:&quot;Canadian Journal of Fisheries and Aquatic Sciences&quot;,&quot;URL&quot;:&quot;www.gdbc.gov.bc.ca&quot;,&quot;issued&quot;:{&quot;date-parts&quot;:[[2000]]},&quot;page&quot;:&quot;13-16&quot;,&quot;abstract&quot;:&quot;We investigated a recent, major decline in the abundance of a large aggregate of coho salmon (Oncorhynchus kisutch) spawning in the Thompson River, British Columbia, watershed. We found that the decline could be attributed to a declining trend in productivity likely related to changing ocean conditions, overfishing, and freshwater habitat alteration. Among individual watersheds, rates of decline in adult coho salmon abundance were correlated with agricultural land use, road density, and a qualitative measure of stream habitat status but not with the proportion of land recently logged. The recovery of these populations will require the prudent regulation of fishing, the restoration of salmon producing watersheds, and an improvement in ocean conditions. Résumé : Nous avons examiné le déclin marqué de l'abondance qui vient de se manifester chez un important groupe de cohos (Oncorhynchus kisutch) qui frayent dans le bassin de la Thompson (Colombie-Britannique). Nous pensons que ce déclin pourrait s'expliquer par une tendance à la baisse de la productivité, tendance qui semble reliée aux chan-gements dans les conditions océaniques, à la surpêche et à l'altération des habitats d'eau douce. Au niveau des bassins, les taux de déclin de l'abondance des cohos adultes étaient corrélés à l'utilisation des terres agricoles, à la densité du réseau routier et à une mesure qualitative de l'état des habitats d'eau douce, mais pas à la proportion de territoire fores-tier récemment mis en coupe. Le rétablissement de ces populations nécessitera une réglementation prudente de la pêche, une remise en état des bassins salmonicoles et une amélioration des conditions océaniques. [Traduit par la Rédaction] Bradford and Irvine 16&quot;,&quot;issue&quot;:&quot;57&quot;,&quot;container-title-short&quot;:&quot;&quot;},&quot;isTemporary&quot;:false}]},{&quot;citationID&quot;:&quot;MENDELEY_CITATION_d48927d2-8db2-455c-a4bf-46653fe44f68&quot;,&quot;properties&quot;:{&quot;noteIndex&quot;:0},&quot;isEdited&quot;:false,&quot;manualOverride&quot;:{&quot;isManuallyOverridden&quot;:false,&quot;citeprocText&quot;:&quot;(Decker et al. 2013)&quot;,&quot;manualOverrideText&quot;:&quot;&quot;},&quot;citationTag&quot;:&quot;MENDELEY_CITATION_v3_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&quot;,&quot;citationItems&quot;:[{&quot;id&quot;:&quot;2fec1fb3-ba14-3ec7-b5f0-a91545b4027d&quot;,&quot;itemData&quot;:{&quot;type&quot;:&quot;article-journal&quot;,&quot;id&quot;:&quot;2fec1fb3-ba14-3ec7-b5f0-a91545b4027d&quot;,&quot;title&quot;:&quot;Pre-COSEWIC Assessment of Interior Fraser Coho Salmon (Oncorhynchus kisutch)&quot;,&quot;author&quot;:[{&quot;family&quot;:&quot;Decker&quot;,&quot;given&quot;:&quot;A Scott&quot;,&quot;parse-names&quot;:false,&quot;dropping-particle&quot;:&quot;&quot;,&quot;non-dropping-particle&quot;:&quot;&quot;},{&quot;family&quot;:&quot;Irvine&quot;,&quot;given&quot;:&quot;James R&quot;,&quot;parse-names&quot;:false,&quot;dropping-particle&quot;:&quot;&quot;,&quot;non-dropping-particle&quot;:&quot;&quot;},{&quot;family&quot;:&quot;Canada&quot;,&quot;given&quot;:&quot;Oceans&quot;,&quot;parse-names&quot;:false,&quot;dropping-particle&quot;:&quot;&quot;,&quot;non-dropping-particle&quot;:&quot;&quot;},{&quot;family&quot;:&quot;Decker&quot;,&quot;given&quot;:&quot;A S&quot;,&quot;parse-names&quot;:false,&quot;dropping-particle&quot;:&quot;&quot;,&quot;non-dropping-particle&quot;:&quot;&quot;},{&quot;family&quot;:&quot;Irvine&quot;,&quot;given&quot;:&quot;J R&quot;,&quot;parse-names&quot;:false,&quot;dropping-particle&quot;:&quot;&quot;,&quot;non-dropping-particle&quot;:&quot;&quot;}],&quot;ISSN&quot;:&quot;1919-5044&quot;,&quot;URL&quot;:&quot;http://www.dfo-mpo.gc.ca/csas-sccs/csas-sccs@dfo-mpo.gc.ca&quot;,&quot;issued&quot;:{&quot;date-parts&quot;:[[2013]]},&quot;abstract&quot;:&quot;Foreword This series documents the scientific basis for the evaluation of aquatic resources and ecosystems in Canada. As such, it addresses the issues of the day in the time frames required and the documents it contains are not intended as definitive statements on the subjects addressed but rather as progress reports on ongoing investigations. Research documents are produced in the official language in which they are provided to the Secretariat.&quot;,&quot;container-title-short&quot;:&quot;&quot;},&quot;isTemporary&quot;:false}]},{&quot;citationID&quot;:&quot;MENDELEY_CITATION_13cfbcdd-7f5a-4365-834b-cecc7a28bd07&quot;,&quot;properties&quot;:{&quot;noteIndex&quot;:0},&quot;isEdited&quot;:false,&quot;manualOverride&quot;:{&quot;isManuallyOverridden&quot;:true,&quot;citeprocText&quot;:&quot;(Holt et al. 2023b)&quot;,&quot;manualOverrideText&quot;:&quot;(K. Holt et al., 2023;&quot;},&quot;citationTag&quot;:&quot;MENDELEY_CITATION_v3_eyJjaXRhdGlvbklEIjoiTUVOREVMRVlfQ0lUQVRJT05fMTNjZmJjZGQtN2Y1YS00MzY1LTgzNGItY2VjYzdhMjhiZDA3IiwicHJvcGVydGllcyI6eyJub3RlSW5kZXgiOjB9LCJpc0VkaXRlZCI6ZmFsc2UsIm1hbnVhbE92ZXJyaWRlIjp7ImlzTWFudWFsbHlPdmVycmlkZGVuIjp0cnVlLCJjaXRlcHJvY1RleHQiOiIoSG9sdCBldCBhbC4gMjAyM2IpIiwibWFudWFsT3ZlcnJpZGVUZXh0IjoiKEsuIEhvbHQgZXQgYWwuLCAyMDIzOyJ9LCJjaXRhdGlvbkl0ZW1zIjpb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1dfQ==&quot;,&quot;citationItems&quot;:[{&quot;id&quot;:&quot;14d25902-4c0b-367f-be06-0bc0ddf02875&quot;,&quot;itemData&quot;:{&quot;type&quot;:&quot;article-journal&quot;,&quot;id&quot;:&quot;14d25902-4c0b-367f-be06-0bc0ddf02875&quot;,&quot;title&quot;:&quot;Case Study Applications of LRP Estimation Methods to Pacific Salmon Stock Management Units&quot;,&quot;author&quot;:[{&quot;family&quot;:&quot;Holt&quot;,&quot;given&quot;:&quot;Kendra&quot;,&quot;parse-names&quot;:false,&quot;dropping-particle&quot;:&quot;&quot;,&quot;non-dropping-particle&quot;:&quot;&quot;},{&quot;family&quot;:&quot;Holt&quot;,&quot;given&quot;:&quot;Carrie A.&quot;,&quot;parse-names&quot;:false,&quot;dropping-particle&quot;:&quot;&quot;,&quot;non-dropping-particle&quot;:&quot;&quot;},{&quot;family&quot;:&quot;Warkentin&quot;,&quot;given&quot;:&quot;Luke&quot;,&quot;parse-names&quot;:false,&quot;dropping-particle&quot;:&quot;&quot;,&quot;non-dropping-particle&quot;:&quot;&quot;},{&quot;family&quot;:&quot;Wor&quot;,&quot;given&quot;:&quot;Catarina&quot;,&quot;parse-names&quot;:false,&quot;dropping-particle&quot;:&quot;&quot;,&quot;non-dropping-particle&quot;:&quot;&quot;},{&quot;family&quot;:&quot;Davis&quot;,&quot;given&quot;:&quot;Brooke&quot;,&quot;parse-names&quot;:false,&quot;dropping-particle&quot;:&quot;&quot;,&quot;non-dropping-particle&quot;:&quot;&quot;},{&quot;family&quot;:&quot;Arbeider&quot;,&quot;given&quot;:&quot;Michael&quot;,&quot;parse-names&quot;:false,&quot;dropping-particle&quot;:&quot;&quot;,&quot;non-dropping-particle&quot;:&quot;&quot;},{&quot;family&quot;:&quot;Bokvist&quot;,&quot;given&quot;:&quot;Jessy&quot;,&quot;parse-names&quot;:false,&quot;dropping-particle&quot;:&quot;&quot;,&quot;non-dropping-particle&quot;:&quot;&quot;},{&quot;family&quot;:&quot;Crowley&quot;,&quot;given&quot;:&quot;Sabrina&quot;,&quot;parse-names&quot;:false,&quot;dropping-particle&quot;:&quot;&quot;,&quot;non-dropping-particle&quot;:&quot;&quot;},{&quot;family&quot;:&quot;Grant&quot;,&quot;given&quot;:&quot;Sue C.H.&quot;,&quot;parse-names&quot;:false,&quot;dropping-particle&quot;:&quot;&quot;,&quot;non-dropping-particle&quot;:&quot;&quot;},{&quot;family&quot;:&quot;Luedke&quot;,&quot;given&quot;:&quot;Wilf&quot;,&quot;parse-names&quot;:false,&quot;dropping-particle&quot;:&quot;&quot;,&quot;non-dropping-particle&quot;:&quot;&quot;},{&quot;family&quot;:&quot;McHugh&quot;,&quot;given&quot;:&quot;Diana&quot;,&quot;parse-names&quot;:false,&quot;dropping-particle&quot;:&quot;&quot;,&quot;non-dropping-particle&quot;:&quot;&quot;},{&quot;family&quot;:&quot;Picco&quot;,&quot;given&quot;:&quot;Candace&quot;,&quot;parse-names&quot;:false,&quot;dropping-particle&quot;:&quot;&quot;,&quot;non-dropping-particle&quot;:&quot;&quot;},{&quot;family&quot;:&quot;Will&quot;,&quot;given&quot;:&quot;Pieter&quot;,&quot;parse-names&quot;:false,&quot;dropping-particle&quot;:&quot;Van&quot;,&quot;non-dropping-particle&quot;:&quot;&quot;}],&quot;container-title&quot;:&quot;Can. Sci. Advis. Sec. Res. Doc.&quot;,&quot;URL&quot;:&quot;https://www.dfo-mpo.gc.ca/csas-sccs/Publications/ResDocs-DocRech/2023/2023_010-eng.html&quot;,&quot;issued&quot;:{&quot;date-parts&quot;:[[2023]]},&quot;page&quot;:&quot;iv + 129&quot;,&quot;issue&quot;:&quot;July&quot;,&quot;volume&quot;:&quot;2023/010&quot;,&quot;container-title-short&quot;:&quot;&quot;},&quot;isTemporary&quot;:false}]},{&quot;citationID&quot;:&quot;MENDELEY_CITATION_8d22678e-7145-4c16-89b1-98ea3221c6dc&quot;,&quot;properties&quot;:{&quot;noteIndex&quot;:0},&quot;isEdited&quot;:false,&quot;manualOverride&quot;:{&quot;isManuallyOverridden&quot;:false,&quot;citeprocText&quot;:&quot;(Holt et al. 2009; DFO 2013, 2024a; Grant and Pestal 2013; Pestal et al. 2023)&quot;,&quot;manualOverrideText&quot;:&quot;&quot;},&quot;citationItems&quot;:[{&quot;id&quot;:&quot;e8696385-1eed-3a33-9477-8bd54eca09ef&quot;,&quot;itemData&quot;:{&quot;type&quot;:&quot;article-journal&quot;,&quot;id&quot;:&quot;e8696385-1eed-3a33-9477-8bd54eca09ef&quot;,&quot;title&quot;:&quot;Indicators of status and benchmarks for Conservation Units in Canada’s Wild Salmon Policy&quot;,&quot;author&quot;:[{&quot;family&quot;:&quot;Holt&quot;,&quot;given&quot;:&quot;Carrie A.&quot;,&quot;parse-names&quot;:false,&quot;dropping-particle&quot;:&quot;&quot;,&quot;non-dropping-particle&quot;:&quot;&quot;},{&quot;family&quot;:&quot;Cass&quot;,&quot;given&quot;:&quot;Alan&quot;,&quot;parse-names&quot;:false,&quot;dropping-particle&quot;:&quot;&quot;,&quot;non-dropping-particle&quot;:&quot;&quot;},{&quot;family&quot;:&quot;Holtby&quot;,&quot;given&quot;:&quot;Blair&quot;,&quot;parse-names&quot;:false,&quot;dropping-particle&quot;:&quot;&quot;,&quot;non-dropping-particle&quot;:&quot;&quot;},{&quot;family&quot;:&quot;Riddell&quot;,&quot;given&quot;:&quot;Brian&quot;,&quot;parse-names&quot;:false,&quot;dropping-particle&quot;:&quot;&quot;,&quot;non-dropping-particle&quot;:&quot;&quot;}],&quot;container-title&quot;:&quot;Can. Sci. Advis. Sec. Res. Doc.&quot;,&quot;accessed&quot;:{&quot;date-parts&quot;:[[2024,11,17]]},&quot;URL&quot;:&quot;https://www.dfo-mpo.gc.ca/csas-sccs/publications/resdocs-docrech/2009/2009_058-eng.htm&quot;,&quot;issued&quot;:{&quot;date-parts&quot;:[[2009]]},&quot;page&quot;:&quot;1-74&quot;,&quot;volume&quot;:&quot;2009/058&quot;},&quot;isTemporary&quot;:false},{&quot;id&quot;:&quot;32274e73-3a2e-3280-946a-49285611e117&quot;,&quot;itemData&quot;:{&quot;type&quot;:&quot;article-journal&quot;,&quot;id&quot;:&quot;32274e73-3a2e-3280-946a-49285611e117&quot;,&quot;title&quot;:&quot;Integrated biological status of Fraser River Sockeye salmon (&lt;i&gt;Oncorhynchus nerka&lt;/i&gt;) under the Wild Salmon Policy&quot;,&quot;author&quot;:[{&quot;family&quot;:&quot;DFO&quot;,&quot;given&quot;:&quot;&quot;,&quot;parse-names&quot;:false,&quot;dropping-particle&quot;:&quot;&quot;,&quot;non-dropping-particle&quot;:&quot;&quot;}],&quot;container-title&quot;:&quot;Can. Sci. Advis. Sec. Sci. Advis. Rep.&quot;,&quot;accessed&quot;:{&quot;date-parts&quot;:[[2024,11,17]]},&quot;URL&quot;:&quot;https://waves-vagues.dfo-mpo.gc.ca/library-bibliotheque/349836.pdf&quot;,&quot;issued&quot;:{&quot;date-parts&quot;:[[2013]]},&quot;page&quot;:&quot;1-13&quot;,&quot;volume&quot;:&quot;2012/056&quot;},&quot;isTemporary&quot;:false},{&quot;id&quot;:&quot;29e9e6d6-1296-306e-83ae-469a5a18ee12&quot;,&quot;itemData&quot;:{&quot;type&quot;:&quot;article-journal&quot;,&quot;id&quot;:&quot;29e9e6d6-1296-306e-83ae-469a5a18ee12&quot;,&quot;title&quot;:&quot;Integrated biological status assessments under the Wild Salmon Policy using standardized metrics and expert judgement: Fraser River sockeye salmon (&lt;i&gt;Oncorhynchus\nnerka&lt;/i&gt;) case studies&quot;,&quot;author&quot;:[{&quot;family&quot;:&quot;Grant&quot;,&quot;given&quot;:&quot;Sue&quot;,&quot;parse-names&quot;:false,&quot;dropping-particle&quot;:&quot;&quot;,&quot;non-dropping-particle&quot;:&quot;&quot;},{&quot;family&quot;:&quot;Pestal&quot;,&quot;given&quot;:&quot;Gottfried&quot;,&quot;parse-names&quot;:false,&quot;dropping-particle&quot;:&quot;&quot;,&quot;non-dropping-particle&quot;:&quot;&quot;}],&quot;container-title&quot;:&quot;Can. Sci. Advis. Sec. Res. Doc.&quot;,&quot;accessed&quot;:{&quot;date-parts&quot;:[[2024,11,17]]},&quot;URL&quot;:&quot;https://waves-vagues.dfo-mpo.gc.ca/Library/349637.pdf&quot;,&quot;issued&quot;:{&quot;date-parts&quot;:[[2013]]},&quot;publisher-place&quot;:&quot;Nanaimo, BC&quot;,&quot;page&quot;:&quot;1-132&quot;,&quot;volume&quot;:&quot;2012/106&quot;},&quot;isTemporary&quot;:false},{&quot;id&quot;:&quot;ac889dc5-0538-38e9-a6fc-f678016c426d&quot;,&quot;itemData&quot;:{&quot;type&quot;:&quot;article-journal&quot;,&quot;id&quot;:&quot;ac889dc5-0538-38e9-a6fc-f678016c426d&quot;,&quot;title&quot;:&quot;Rapid status approximations for Pacific salmon derived from integrated status assessments under DFO’s Wild Salmon Policy&quot;,&quot;author&quot;:[{&quot;family&quot;:&quot;DFO&quot;,&quot;given&quot;:&quot;&quot;,&quot;parse-names&quot;:false,&quot;dropping-particle&quot;:&quot;&quot;,&quot;non-dropping-particle&quot;:&quot;&quot;}],&quot;container-title&quot;:&quot;Can. Sci. Advis. Sec. Sci. Resp.&quot;,&quot;accessed&quot;:{&quot;date-parts&quot;:[[2024,11,17]]},&quot;URL&quot;:&quot;https://waves-vagues.dfo-mpo.gc.ca/library-bibliotheque/41207890.pdf&quot;,&quot;issued&quot;:{&quot;date-parts&quot;:[[2024]]},&quot;publisher-place&quot;:&quot;Nanaimo, BC&quot;,&quot;page&quot;:&quot;1-42&quot;,&quot;volume&quot;:&quot;2024/004&quot;},&quot;isTemporary&quot;:false},{&quot;id&quot;:&quot;242e4355-3c9c-3f91-89fc-5d5dbb256d3d&quot;,&quot;itemData&quot;:{&quot;type&quot;:&quot;book&quot;,&quot;id&quot;:&quot;242e4355-3c9c-3f91-89fc-5d5dbb256d3d&quot;,&quot;title&quot;:&quot;State of the Salmon: rapid status assessment approach for Pacific salmon under Canada’s Wild Salmon Policy.&quot;,&quot;author&quot;:[{&quot;family&quot;:&quot;Pestal&quot;,&quot;given&quot;:&quot;G.&quot;,&quot;parse-names&quot;:false,&quot;dropping-particle&quot;:&quot;&quot;,&quot;non-dropping-particle&quot;:&quot;&quot;},{&quot;family&quot;:&quot;MacDonald&quot;,&quot;given&quot;:&quot;B.L.&quot;,&quot;parse-names&quot;:false,&quot;dropping-particle&quot;:&quot;&quot;,&quot;non-dropping-particle&quot;:&quot;&quot;},{&quot;family&quot;:&quot;Grant&quot;,&quot;given&quot;:&quot;S.C.H.&quot;,&quot;parse-names&quot;:false,&quot;dropping-particle&quot;:&quot;&quot;,&quot;non-dropping-particle&quot;:&quot;&quot;},{&quot;family&quot;:&quot;Holt&quot;,&quot;given&quot;:&quot;C.A.&quot;,&quot;parse-names&quot;:false,&quot;dropping-particle&quot;:&quot;&quot;,&quot;non-dropping-particle&quot;:&quot;&quot;}],&quot;container-title&quot;:&quot;Canadian Technical Report of Fisheries and Aquatic Sciences&quot;,&quot;container-title-short&quot;:&quot;Can Tech Rep Fish Aquat Sci&quot;,&quot;ISBN&quot;:&quot;9780660683256&quot;,&quot;URL&quot;:&quot;https://waves-vagues.dfo-mpo.gc.ca/library-bibliotheque/41207890.pdf&quot;,&quot;issued&quot;:{&quot;date-parts&quot;:[[2023]]},&quot;number-of-pages&quot;:&quot;200&quot;,&quot;volume&quot;:&quot;3570&quot;},&quot;isTemporary&quot;:false}],&quot;citationTag&quot;:&quot;MENDELEY_CITATION_v3_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&quot;},{&quot;citationID&quot;:&quot;MENDELEY_CITATION_8006ffdf-0094-4ae5-81e9-f17e15ae74fb&quot;,&quot;properties&quot;:{&quot;noteIndex&quot;:0},&quot;isEdited&quot;:false,&quot;manualOverride&quot;:{&quot;isManuallyOverridden&quot;:false,&quot;citeprocText&quot;:&quot;(Arbeider et al. 2020)&quot;,&quot;manualOverrideText&quot;:&quot;&quot;},&quot;citationTag&quot;:&quot;MENDELEY_CITATION_v3_eyJjaXRhdGlvbklEIjoiTUVOREVMRVlfQ0lUQVRJT05fODAwNmZmZGYtMDA5NC00YWU1LTgxZTktZjE3ZTE1YWU3NGZi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quot;,&quot;citationItems&quot;:[{&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citationID&quot;:&quot;MENDELEY_CITATION_def24532-5948-4131-895d-85a8b3b1a855&quot;,&quot;properties&quot;:{&quot;noteIndex&quot;:0},&quot;isEdited&quot;:false,&quot;manualOverride&quot;:{&quot;isManuallyOverridden&quot;:false,&quot;citeprocText&quot;:&quot;(DFO 2015a)&quot;,&quot;manualOverrideText&quot;:&quot;&quot;},&quot;citationTag&quot;:&quot;MENDELEY_CITATION_v3_eyJjaXRhdGlvbklEIjoiTUVOREVMRVlfQ0lUQVRJT05fZGVmMjQ1MzItNTk0OC00MTMxLTg5NWQtODVhOGIzYjFhODU1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V9XX0=&quot;,&quot;citationItems&quot;:[{&quot;id&quot;:&quot;e486afa2-9183-3023-b1a5-95e3834d34c6&quot;,&quot;itemData&quot;:{&quot;type&quot;:&quot;article-journal&quot;,&quot;id&quot;:&quot;e486afa2-9183-3023-b1a5-95e3834d34c6&quot;,&quot;title&quot;:&quot;Wild Salmon Policy Biological Status Assessment for Conservation Units of Interior Fraser River Coho Salmon (Oncorhynchus Kisutch)&quot;,&quot;author&quot;:[{&quot;family&quot;:&quot;DFO&quot;,&quot;given&quot;:&quot;&quot;,&quot;parse-names&quot;:false,&quot;dropping-particle&quot;:&quot;&quot;,&quot;non-dropping-particle&quot;:&quot;&quot;}],&quot;container-title&quot;:&quot;DFO Can. Sci. Advis. Sec. Sci. Advis. Rep.&quot;,&quot;issued&quot;:{&quot;date-parts&quot;:[[2015]]},&quot;page&quot;:&quot;12&quot;,&quot;abstract&quot;:&quot;Canada’s Wild Salmon Policy’s (WSP) identifies six strategies for implementation. Strategy 1 is “Standardized monitoring of wild salmon status” and requires biological status assessments for all Pacific Salmon conservation units (CUs). To conduct WSP status assessments, a toolkit comprised of a number of classes of indicators and metrics for status evaluation was completed in 2009. However, since a number of metrics can be used to evaluate biological status, it is possible that each metric can indicate a different status (Red, Amber, or Green). Therefore, status integration, which includes synthesis of CU status information across metrics into one or more status zones, and the provision of expert commentaries on the information used to assess status, is used in the status designation process. This assessment includes the development of abundance-based benchmarks, the review of population dynamics, abundance, trend, distribution, and productivity information for Interior Fraser River Coho Salmon CUs, and the application of WSP status integration conducted in a workshop of scientific experts. This work builds upon a previous application of WSP status integration techniques conducted for Fraser Sockeye and Southern British Columbia Chinook CUs. This Science Advisory Report is from the November 6-7, 2014 Assessment of Interior Fraser River Coho Salmon Conservation Units’ Benchmarks and Status. Additional publications from this meeting will be posted on the Fisheries and Oceans Canada (DFO) Science Advisory Schedule as they become available. SUMMARY&quot;,&quot;issue&quot;:&quot;022&quot;,&quot;volume&quot;:&quot;2015&quot;,&quot;container-title-short&quot;:&quot;&quot;},&quot;isTemporary&quot;:false}]},{&quot;citationID&quot;:&quot;MENDELEY_CITATION_4f5b6443-e516-4047-8032-446106fcaa93&quot;,&quot;properties&quot;:{&quot;noteIndex&quot;:0},&quot;isEdited&quot;:false,&quot;manualOverride&quot;:{&quot;isManuallyOverridden&quot;:true,&quot;citeprocText&quot;:&quot;(Grant and Pestal 2013; DFO 2024a)&quot;,&quot;manualOverrideText&quot;:&quot;(DFO, 2024; Grant &amp; Pestal, 2012),&quot;},&quot;citationTag&quot;:&quot;MENDELEY_CITATION_v3_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&quot;,&quot;citationItems&quot;:[{&quot;id&quot;:&quot;ac889dc5-0538-38e9-a6fc-f678016c426d&quot;,&quot;itemData&quot;:{&quot;type&quot;:&quot;article-journal&quot;,&quot;id&quot;:&quot;ac889dc5-0538-38e9-a6fc-f678016c426d&quot;,&quot;title&quot;:&quot;Rapid status approximations for Pacific salmon derived from integrated status assessments under DFO’s Wild Salmon Policy&quot;,&quot;author&quot;:[{&quot;family&quot;:&quot;DFO&quot;,&quot;given&quot;:&quot;&quot;,&quot;parse-names&quot;:false,&quot;dropping-particle&quot;:&quot;&quot;,&quot;non-dropping-particle&quot;:&quot;&quot;}],&quot;container-title&quot;:&quot;Can. Sci. Advis. Sec. Sci. Resp.&quot;,&quot;accessed&quot;:{&quot;date-parts&quot;:[[2024,11,17]]},&quot;URL&quot;:&quot;https://waves-vagues.dfo-mpo.gc.ca/library-bibliotheque/41207890.pdf&quot;,&quot;issued&quot;:{&quot;date-parts&quot;:[[2024]]},&quot;publisher-place&quot;:&quot;Nanaimo, BC&quot;,&quot;page&quot;:&quot;1-42&quot;,&quot;volume&quot;:&quot;2024/004&quot;,&quot;container-title-short&quot;:&quot;&quot;},&quot;isTemporary&quot;:false},{&quot;id&quot;:&quot;29e9e6d6-1296-306e-83ae-469a5a18ee12&quot;,&quot;itemData&quot;:{&quot;type&quot;:&quot;article-journal&quot;,&quot;id&quot;:&quot;29e9e6d6-1296-306e-83ae-469a5a18ee12&quot;,&quot;title&quot;:&quot;Integrated biological status assessments under the Wild Salmon Policy using standardized metrics and expert judgement: Fraser River sockeye salmon (&lt;i&gt;Oncorhynchus\nnerka&lt;/i&gt;) case studies&quot;,&quot;author&quot;:[{&quot;family&quot;:&quot;Grant&quot;,&quot;given&quot;:&quot;Sue&quot;,&quot;parse-names&quot;:false,&quot;dropping-particle&quot;:&quot;&quot;,&quot;non-dropping-particle&quot;:&quot;&quot;},{&quot;family&quot;:&quot;Pestal&quot;,&quot;given&quot;:&quot;Gottfried&quot;,&quot;parse-names&quot;:false,&quot;dropping-particle&quot;:&quot;&quot;,&quot;non-dropping-particle&quot;:&quot;&quot;}],&quot;container-title&quot;:&quot;Can. Sci. Advis. Sec. Res. Doc.&quot;,&quot;accessed&quot;:{&quot;date-parts&quot;:[[2024,11,17]]},&quot;URL&quot;:&quot;https://waves-vagues.dfo-mpo.gc.ca/Library/349637.pdf&quot;,&quot;issued&quot;:{&quot;date-parts&quot;:[[2013]]},&quot;publisher-place&quot;:&quot;Nanaimo, BC&quot;,&quot;page&quot;:&quot;1-132&quot;,&quot;volume&quot;:&quot;2012/106&quot;},&quot;isTemporary&quot;:false}]},{&quot;citationID&quot;:&quot;MENDELEY_CITATION_33f7f8db-15b1-41e9-aba6-59a3701bc344&quot;,&quot;properties&quot;:{&quot;noteIndex&quot;:0},&quot;isEdited&quot;:false,&quot;manualOverride&quot;:{&quot;isManuallyOverridden&quot;:true,&quot;citeprocText&quot;:&quot;(Bailey 2024)&quot;,&quot;manualOverrideText&quot;:&quot;Bailey, 2024)&quot;},&quot;citationTag&quot;:&quot;MENDELEY_CITATION_v3_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&quot;,&quot;citationItems&quot;:[{&quot;id&quot;:&quot;be103a3d-ab1a-3e57-aa18-9aced21e1a21&quot;,&quot;itemData&quot;:{&quot;type&quot;:&quot;webpage&quot;,&quot;id&quot;:&quot;be103a3d-ab1a-3e57-aa18-9aced21e1a21&quot;,&quot;title&quot;:&quot;IFC_FSAR_v1.0&quot;,&quot;author&quot;:[{&quot;family&quot;:&quot;Bailey&quot;,&quot;given&quot;:&quot;Colin&quot;,&quot;parse-names&quot;:false,&quot;dropping-particle&quot;:&quot;&quot;,&quot;non-dropping-particle&quot;:&quot;&quot;}],&quot;container-title&quot;:&quot;Zenodo&quot;,&quot;accessed&quot;:{&quot;date-parts&quot;:[[2024,11,12]]},&quot;DOI&quot;:&quot;10.5281/zenodo.14014485&quot;,&quot;issued&quot;:{&quot;date-parts&quot;:[[2024,10,30]]},&quot;container-title-short&quot;:&quot;Zenodo&quot;},&quot;isTemporary&quot;:false}]},{&quot;citationID&quot;:&quot;MENDELEY_CITATION_92652d21-ca9f-48f9-9eff-80770f49c085&quot;,&quot;properties&quot;:{&quot;noteIndex&quot;:0},&quot;isEdited&quot;:false,&quot;manualOverride&quot;:{&quot;isManuallyOverridden&quot;:true,&quot;citeprocText&quot;:&quot;(Bailey 2024)&quot;,&quot;manualOverrideText&quot;:&quot;(Bailey 2024).&quot;},&quot;citationTag&quot;:&quot;MENDELEY_CITATION_v3_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&quot;,&quot;citationItems&quot;:[{&quot;id&quot;:&quot;be103a3d-ab1a-3e57-aa18-9aced21e1a21&quot;,&quot;itemData&quot;:{&quot;type&quot;:&quot;webpage&quot;,&quot;id&quot;:&quot;be103a3d-ab1a-3e57-aa18-9aced21e1a21&quot;,&quot;title&quot;:&quot;IFC_FSAR_v1.0&quot;,&quot;author&quot;:[{&quot;family&quot;:&quot;Bailey&quot;,&quot;given&quot;:&quot;Colin&quot;,&quot;parse-names&quot;:false,&quot;dropping-particle&quot;:&quot;&quot;,&quot;non-dropping-particle&quot;:&quot;&quot;}],&quot;container-title&quot;:&quot;Zenodo&quot;,&quot;accessed&quot;:{&quot;date-parts&quot;:[[2024,11,12]]},&quot;DOI&quot;:&quot;10.5281/zenodo.14014485&quot;,&quot;issued&quot;:{&quot;date-parts&quot;:[[2024,10,30]]},&quot;container-title-short&quot;:&quot;Zenodo&quot;},&quot;isTemporary&quot;:false}]},{&quot;citationID&quot;:&quot;MENDELEY_CITATION_6139a7c9-bf3d-4b9c-917a-2067cd0434d9&quot;,&quot;properties&quot;:{&quot;noteIndex&quot;:0},&quot;isEdited&quot;:false,&quot;manualOverride&quot;:{&quot;isManuallyOverridden&quot;:false,&quot;citeprocText&quot;:&quot;(Pestal et al. 2023; DFO 2024a)&quot;,&quot;manualOverrideText&quot;:&quot;&quot;},&quot;citationTag&quot;:&quot;MENDELEY_CITATION_v3_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&quot;,&quot;citationItems&quot;:[{&quot;id&quot;:&quot;ac889dc5-0538-38e9-a6fc-f678016c426d&quot;,&quot;itemData&quot;:{&quot;type&quot;:&quot;article-journal&quot;,&quot;id&quot;:&quot;ac889dc5-0538-38e9-a6fc-f678016c426d&quot;,&quot;title&quot;:&quot;Rapid status approximations for Pacific salmon derived from integrated status assessments under DFO’s Wild Salmon Policy&quot;,&quot;author&quot;:[{&quot;family&quot;:&quot;DFO&quot;,&quot;given&quot;:&quot;&quot;,&quot;parse-names&quot;:false,&quot;dropping-particle&quot;:&quot;&quot;,&quot;non-dropping-particle&quot;:&quot;&quot;}],&quot;container-title&quot;:&quot;Can. Sci. Advis. Sec. Sci. Resp.&quot;,&quot;accessed&quot;:{&quot;date-parts&quot;:[[2024,11,17]]},&quot;URL&quot;:&quot;https://waves-vagues.dfo-mpo.gc.ca/library-bibliotheque/41207890.pdf&quot;,&quot;issued&quot;:{&quot;date-parts&quot;:[[2024]]},&quot;publisher-place&quot;:&quot;Nanaimo, BC&quot;,&quot;page&quot;:&quot;1-42&quot;,&quot;volume&quot;:&quot;2024/004&quot;,&quot;container-title-short&quot;:&quot;&quot;},&quot;isTemporary&quot;:false},{&quot;id&quot;:&quot;242e4355-3c9c-3f91-89fc-5d5dbb256d3d&quot;,&quot;itemData&quot;:{&quot;type&quot;:&quot;book&quot;,&quot;id&quot;:&quot;242e4355-3c9c-3f91-89fc-5d5dbb256d3d&quot;,&quot;title&quot;:&quot;State of the Salmon: rapid status assessment approach for Pacific salmon under Canada’s Wild Salmon Policy.&quot;,&quot;author&quot;:[{&quot;family&quot;:&quot;Pestal&quot;,&quot;given&quot;:&quot;G.&quot;,&quot;parse-names&quot;:false,&quot;dropping-particle&quot;:&quot;&quot;,&quot;non-dropping-particle&quot;:&quot;&quot;},{&quot;family&quot;:&quot;MacDonald&quot;,&quot;given&quot;:&quot;B.L.&quot;,&quot;parse-names&quot;:false,&quot;dropping-particle&quot;:&quot;&quot;,&quot;non-dropping-particle&quot;:&quot;&quot;},{&quot;family&quot;:&quot;Grant&quot;,&quot;given&quot;:&quot;S.C.H.&quot;,&quot;parse-names&quot;:false,&quot;dropping-particle&quot;:&quot;&quot;,&quot;non-dropping-particle&quot;:&quot;&quot;},{&quot;family&quot;:&quot;Holt&quot;,&quot;given&quot;:&quot;C.A.&quot;,&quot;parse-names&quot;:false,&quot;dropping-particle&quot;:&quot;&quot;,&quot;non-dropping-particle&quot;:&quot;&quot;}],&quot;container-title&quot;:&quot;Canadian Technical Report of Fisheries and Aquatic Sciences&quot;,&quot;container-title-short&quot;:&quot;Can Tech Rep Fish Aquat Sci&quot;,&quot;ISBN&quot;:&quot;9780660683256&quot;,&quot;URL&quot;:&quot;https://waves-vagues.dfo-mpo.gc.ca/library-bibliotheque/41207890.pdf&quot;,&quot;issued&quot;:{&quot;date-parts&quot;:[[2023]]},&quot;number-of-pages&quot;:&quot;200&quot;,&quot;volume&quot;:&quot;3570&quot;},&quot;isTemporary&quot;:false}]},{&quot;citationID&quot;:&quot;MENDELEY_CITATION_39effa4d-a74d-449a-9563-cd5a15256db8&quot;,&quot;properties&quot;:{&quot;noteIndex&quot;:0},&quot;isEdited&quot;:false,&quot;manualOverride&quot;:{&quot;isManuallyOverridden&quot;:true,&quot;citeprocText&quot;:&quot;(Holt et al. 2023b)&quot;,&quot;manualOverrideText&quot;:&quot;(2023)&quot;},&quot;citationTag&quot;:&quot;MENDELEY_CITATION_v3_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&quot;,&quot;citationItems&quot;:[{&quot;id&quot;:&quot;14d25902-4c0b-367f-be06-0bc0ddf02875&quot;,&quot;itemData&quot;:{&quot;type&quot;:&quot;article-journal&quot;,&quot;id&quot;:&quot;14d25902-4c0b-367f-be06-0bc0ddf02875&quot;,&quot;title&quot;:&quot;Case Study Applications of LRP Estimation Methods to Pacific Salmon Stock Management Units&quot;,&quot;author&quot;:[{&quot;family&quot;:&quot;Holt&quot;,&quot;given&quot;:&quot;Kendra&quot;,&quot;parse-names&quot;:false,&quot;dropping-particle&quot;:&quot;&quot;,&quot;non-dropping-particle&quot;:&quot;&quot;},{&quot;family&quot;:&quot;Holt&quot;,&quot;given&quot;:&quot;Carrie A.&quot;,&quot;parse-names&quot;:false,&quot;dropping-particle&quot;:&quot;&quot;,&quot;non-dropping-particle&quot;:&quot;&quot;},{&quot;family&quot;:&quot;Warkentin&quot;,&quot;given&quot;:&quot;Luke&quot;,&quot;parse-names&quot;:false,&quot;dropping-particle&quot;:&quot;&quot;,&quot;non-dropping-particle&quot;:&quot;&quot;},{&quot;family&quot;:&quot;Wor&quot;,&quot;given&quot;:&quot;Catarina&quot;,&quot;parse-names&quot;:false,&quot;dropping-particle&quot;:&quot;&quot;,&quot;non-dropping-particle&quot;:&quot;&quot;},{&quot;family&quot;:&quot;Davis&quot;,&quot;given&quot;:&quot;Brooke&quot;,&quot;parse-names&quot;:false,&quot;dropping-particle&quot;:&quot;&quot;,&quot;non-dropping-particle&quot;:&quot;&quot;},{&quot;family&quot;:&quot;Arbeider&quot;,&quot;given&quot;:&quot;Michael&quot;,&quot;parse-names&quot;:false,&quot;dropping-particle&quot;:&quot;&quot;,&quot;non-dropping-particle&quot;:&quot;&quot;},{&quot;family&quot;:&quot;Bokvist&quot;,&quot;given&quot;:&quot;Jessy&quot;,&quot;parse-names&quot;:false,&quot;dropping-particle&quot;:&quot;&quot;,&quot;non-dropping-particle&quot;:&quot;&quot;},{&quot;family&quot;:&quot;Crowley&quot;,&quot;given&quot;:&quot;Sabrina&quot;,&quot;parse-names&quot;:false,&quot;dropping-particle&quot;:&quot;&quot;,&quot;non-dropping-particle&quot;:&quot;&quot;},{&quot;family&quot;:&quot;Grant&quot;,&quot;given&quot;:&quot;Sue C.H.&quot;,&quot;parse-names&quot;:false,&quot;dropping-particle&quot;:&quot;&quot;,&quot;non-dropping-particle&quot;:&quot;&quot;},{&quot;family&quot;:&quot;Luedke&quot;,&quot;given&quot;:&quot;Wilf&quot;,&quot;parse-names&quot;:false,&quot;dropping-particle&quot;:&quot;&quot;,&quot;non-dropping-particle&quot;:&quot;&quot;},{&quot;family&quot;:&quot;McHugh&quot;,&quot;given&quot;:&quot;Diana&quot;,&quot;parse-names&quot;:false,&quot;dropping-particle&quot;:&quot;&quot;,&quot;non-dropping-particle&quot;:&quot;&quot;},{&quot;family&quot;:&quot;Picco&quot;,&quot;given&quot;:&quot;Candace&quot;,&quot;parse-names&quot;:false,&quot;dropping-particle&quot;:&quot;&quot;,&quot;non-dropping-particle&quot;:&quot;&quot;},{&quot;family&quot;:&quot;Will&quot;,&quot;given&quot;:&quot;Pieter&quot;,&quot;parse-names&quot;:false,&quot;dropping-particle&quot;:&quot;Van&quot;,&quot;non-dropping-particle&quot;:&quot;&quot;}],&quot;container-title&quot;:&quot;Can. Sci. Advis. Sec. Res. Doc.&quot;,&quot;URL&quot;:&quot;https://www.dfo-mpo.gc.ca/csas-sccs/Publications/ResDocs-DocRech/2023/2023_010-eng.html&quot;,&quot;issued&quot;:{&quot;date-parts&quot;:[[2023]]},&quot;page&quot;:&quot;iv + 129&quot;,&quot;issue&quot;:&quot;July&quot;,&quot;volume&quot;:&quot;2023/010&quot;,&quot;container-title-short&quot;:&quot;&quot;},&quot;isTemporary&quot;:false}]},{&quot;citationID&quot;:&quot;MENDELEY_CITATION_29c11ccd-2c9d-45e7-9092-19dfde41814a&quot;,&quot;properties&quot;:{&quot;noteIndex&quot;:0},&quot;isEdited&quot;:false,&quot;manualOverride&quot;:{&quot;isManuallyOverridden&quot;:false,&quot;citeprocText&quot;:&quot;(R Core Team and contributors worldwide 2017)&quot;,&quot;manualOverrideText&quot;:&quot;&quot;},&quot;citationTag&quot;:&quot;MENDELEY_CITATION_v3_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&quot;,&quot;citationItems&quot;:[{&quot;id&quot;:&quot;16ddae52-1680-330d-8498-b3bf8a1068f4&quot;,&quot;itemData&quot;:{&quot;type&quot;:&quot;article&quot;,&quot;id&quot;:&quot;16ddae52-1680-330d-8498-b3bf8a1068f4&quot;,&quot;title&quot;:&quot;The R Stats Package&quot;,&quot;author&quot;:[{&quot;family&quot;:&quot;R Core Team and contributors worldwide&quot;,&quot;given&quot;:&quot;&quot;,&quot;parse-names&quot;:false,&quot;dropping-particle&quot;:&quot;&quot;,&quot;non-dropping-particle&quot;:&quot;&quot;}],&quot;issued&quot;:{&quot;date-parts&quot;:[[2017]]},&quot;container-title-short&quot;:&quot;&quot;},&quot;isTemporary&quot;:false}]},{&quot;citationID&quot;:&quot;MENDELEY_CITATION_8ac91b38-7c19-43ec-a497-2f11450769c0&quot;,&quot;properties&quot;:{&quot;noteIndex&quot;:0},&quot;isEdited&quot;:false,&quot;manualOverride&quot;:{&quot;isManuallyOverridden&quot;:false,&quot;citeprocText&quot;:&quot;(Carpenter et al. 2017)&quot;,&quot;manualOverrideText&quot;:&quot;&quot;},&quot;citationTag&quot;:&quot;MENDELEY_CITATION_v3_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&quot;,&quot;citationItems&quot;:[{&quot;id&quot;:&quot;4aab2019-b8b8-3b35-820f-280c8743e2b3&quot;,&quot;itemData&quot;:{&quot;type&quot;:&quot;article-journal&quot;,&quot;id&quot;:&quot;4aab2019-b8b8-3b35-820f-280c8743e2b3&quot;,&quot;title&quot;:&quot;Stan: a probabilistic programming language&quot;,&quot;author&quot;:[{&quot;family&quot;:&quot;Carpenter&quot;,&quot;given&quot;:&quot;Bob&quot;,&quot;parse-names&quot;:false,&quot;dropping-particle&quot;:&quot;&quot;,&quot;non-dropping-particle&quot;:&quot;&quot;},{&quot;family&quot;:&quot;Gelman&quot;,&quot;given&quot;:&quot;Andrew&quot;,&quot;parse-names&quot;:false,&quot;dropping-particle&quot;:&quot;&quot;,&quot;non-dropping-particle&quot;:&quot;&quot;},{&quot;family&quot;:&quot;Hoffman&quot;,&quot;given&quot;:&quot;Matthew D.&quot;,&quot;parse-names&quot;:false,&quot;dropping-particle&quot;:&quot;&quot;,&quot;non-dropping-particle&quot;:&quot;&quot;},{&quot;family&quot;:&quot;Lee&quot;,&quot;given&quot;:&quot;Daniel&quot;,&quot;parse-names&quot;:false,&quot;dropping-particle&quot;:&quot;&quot;,&quot;non-dropping-particle&quot;:&quot;&quot;},{&quot;family&quot;:&quot;Goodrich&quot;,&quot;given&quot;:&quot;Ben&quot;,&quot;parse-names&quot;:false,&quot;dropping-particle&quot;:&quot;&quot;,&quot;non-dropping-particle&quot;:&quot;&quot;},{&quot;family&quot;:&quot;Betancourt&quot;,&quot;given&quot;:&quot;Michael&quot;,&quot;parse-names&quot;:false,&quot;dropping-particle&quot;:&quot;&quot;,&quot;non-dropping-particle&quot;:&quot;&quot;},{&quot;family&quot;:&quot;Brubaker&quot;,&quot;given&quot;:&quot;Marcus A.&quot;,&quot;parse-names&quot;:false,&quot;dropping-particle&quot;:&quot;&quot;,&quot;non-dropping-particle&quot;:&quot;&quot;},{&quot;family&quot;:&quot;Guo&quot;,&quot;given&quot;:&quot;Jiqiang&quot;,&quot;parse-names&quot;:false,&quot;dropping-particle&quot;:&quot;&quot;,&quot;non-dropping-particle&quot;:&quot;&quot;},{&quot;family&quot;:&quot;Li&quot;,&quot;given&quot;:&quot;Peter&quot;,&quot;parse-names&quot;:false,&quot;dropping-particle&quot;:&quot;&quot;,&quot;non-dropping-particle&quot;:&quot;&quot;},{&quot;family&quot;:&quot;Riddell&quot;,&quot;given&quot;:&quot;Allen&quot;,&quot;parse-names&quot;:false,&quot;dropping-particle&quot;:&quot;&quot;,&quot;non-dropping-particle&quot;:&quot;&quot;}],&quot;container-title&quot;:&quot;Journal of Statistical Software&quot;,&quot;container-title-short&quot;:&quot;J Stat Softw&quot;,&quot;DOI&quot;:&quot;10.18637/jss.v076.i01&quot;,&quot;ISSN&quot;:&quot;15487660&quot;,&quot;issued&quot;:{&quot;date-parts&quot;:[[2017]]},&quot;page&quot;:&quot;1-32&quot;,&quot;abstract&quot;:&quot;Stan is a probabilistic programming language for specifying statistical models. A Stan program imperatively defines a log probability function over parameters conditioned on specified data and constants. As of version 2.14.0, Stan provides full Bayesian inference for continuous-variable models through Markov chain Monte Carlo methods such as the No-U-Turn sampler, an adaptive form of Hamiltonian Monte Carlo sampling. Penalized maximum likelihood estimates are calculated using optimization methods such as the limited memory Broyden-Fletcher-Goldfarb-Shanno algorithm. Stan is also a platform for computing log densities and their gradients and Hessians, which can be used in alternative algorithms such as variational Bayes, expectation propagation, and marginal inference using approximate integration. To this end, Stan is set up so that the densities, gradients, and Hessians, along with intermediate quantities of the algorithm such as acceptance probabilities, are easily accessible. Stan can be called from the command line using the cmdstan package, through R using the rstan package, and through Python using the pystan package. All three interfaces support sampling and optimization-based inference with diagnostics and posterior analysis. rstan and pystan also provide access to log probabilities, gradients, Hessians, parameter transforms, and specialized plotting.&quot;,&quot;issue&quot;:&quot;1&quot;,&quot;volume&quot;:&quot;76&quot;},&quot;isTemporary&quot;:false}]},{&quot;citationID&quot;:&quot;MENDELEY_CITATION_c5fadab9-cbd4-4c33-ba2c-96049474c177&quot;,&quot;properties&quot;:{&quot;noteIndex&quot;:0},&quot;isEdited&quot;:false,&quot;manualOverride&quot;:{&quot;isManuallyOverridden&quot;:false,&quot;citeprocText&quot;:&quot;(Holt et al. 2023b; Bailey 2024)&quot;,&quot;manualOverrideText&quot;:&quot;&quot;},&quot;citationTag&quot;:&quot;MENDELEY_CITATION_v3_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&quot;,&quot;citationItems&quot;:[{&quot;id&quot;:&quot;be103a3d-ab1a-3e57-aa18-9aced21e1a21&quot;,&quot;itemData&quot;:{&quot;type&quot;:&quot;webpage&quot;,&quot;id&quot;:&quot;be103a3d-ab1a-3e57-aa18-9aced21e1a21&quot;,&quot;title&quot;:&quot;IFC_FSAR_v1.0&quot;,&quot;author&quot;:[{&quot;family&quot;:&quot;Bailey&quot;,&quot;given&quot;:&quot;Colin&quot;,&quot;parse-names&quot;:false,&quot;dropping-particle&quot;:&quot;&quot;,&quot;non-dropping-particle&quot;:&quot;&quot;}],&quot;container-title&quot;:&quot;Zenodo&quot;,&quot;accessed&quot;:{&quot;date-parts&quot;:[[2024,11,12]]},&quot;DOI&quot;:&quot;10.5281/zenodo.14014485&quot;,&quot;issued&quot;:{&quot;date-parts&quot;:[[2024,10,30]]},&quot;container-title-short&quot;:&quot;Zenodo&quot;},&quot;isTemporary&quot;:false},{&quot;id&quot;:&quot;14d25902-4c0b-367f-be06-0bc0ddf02875&quot;,&quot;itemData&quot;:{&quot;type&quot;:&quot;article-journal&quot;,&quot;id&quot;:&quot;14d25902-4c0b-367f-be06-0bc0ddf02875&quot;,&quot;title&quot;:&quot;Case Study Applications of LRP Estimation Methods to Pacific Salmon Stock Management Units&quot;,&quot;author&quot;:[{&quot;family&quot;:&quot;Holt&quot;,&quot;given&quot;:&quot;Kendra&quot;,&quot;parse-names&quot;:false,&quot;dropping-particle&quot;:&quot;&quot;,&quot;non-dropping-particle&quot;:&quot;&quot;},{&quot;family&quot;:&quot;Holt&quot;,&quot;given&quot;:&quot;Carrie A.&quot;,&quot;parse-names&quot;:false,&quot;dropping-particle&quot;:&quot;&quot;,&quot;non-dropping-particle&quot;:&quot;&quot;},{&quot;family&quot;:&quot;Warkentin&quot;,&quot;given&quot;:&quot;Luke&quot;,&quot;parse-names&quot;:false,&quot;dropping-particle&quot;:&quot;&quot;,&quot;non-dropping-particle&quot;:&quot;&quot;},{&quot;family&quot;:&quot;Wor&quot;,&quot;given&quot;:&quot;Catarina&quot;,&quot;parse-names&quot;:false,&quot;dropping-particle&quot;:&quot;&quot;,&quot;non-dropping-particle&quot;:&quot;&quot;},{&quot;family&quot;:&quot;Davis&quot;,&quot;given&quot;:&quot;Brooke&quot;,&quot;parse-names&quot;:false,&quot;dropping-particle&quot;:&quot;&quot;,&quot;non-dropping-particle&quot;:&quot;&quot;},{&quot;family&quot;:&quot;Arbeider&quot;,&quot;given&quot;:&quot;Michael&quot;,&quot;parse-names&quot;:false,&quot;dropping-particle&quot;:&quot;&quot;,&quot;non-dropping-particle&quot;:&quot;&quot;},{&quot;family&quot;:&quot;Bokvist&quot;,&quot;given&quot;:&quot;Jessy&quot;,&quot;parse-names&quot;:false,&quot;dropping-particle&quot;:&quot;&quot;,&quot;non-dropping-particle&quot;:&quot;&quot;},{&quot;family&quot;:&quot;Crowley&quot;,&quot;given&quot;:&quot;Sabrina&quot;,&quot;parse-names&quot;:false,&quot;dropping-particle&quot;:&quot;&quot;,&quot;non-dropping-particle&quot;:&quot;&quot;},{&quot;family&quot;:&quot;Grant&quot;,&quot;given&quot;:&quot;Sue C.H.&quot;,&quot;parse-names&quot;:false,&quot;dropping-particle&quot;:&quot;&quot;,&quot;non-dropping-particle&quot;:&quot;&quot;},{&quot;family&quot;:&quot;Luedke&quot;,&quot;given&quot;:&quot;Wilf&quot;,&quot;parse-names&quot;:false,&quot;dropping-particle&quot;:&quot;&quot;,&quot;non-dropping-particle&quot;:&quot;&quot;},{&quot;family&quot;:&quot;McHugh&quot;,&quot;given&quot;:&quot;Diana&quot;,&quot;parse-names&quot;:false,&quot;dropping-particle&quot;:&quot;&quot;,&quot;non-dropping-particle&quot;:&quot;&quot;},{&quot;family&quot;:&quot;Picco&quot;,&quot;given&quot;:&quot;Candace&quot;,&quot;parse-names&quot;:false,&quot;dropping-particle&quot;:&quot;&quot;,&quot;non-dropping-particle&quot;:&quot;&quot;},{&quot;family&quot;:&quot;Will&quot;,&quot;given&quot;:&quot;Pieter&quot;,&quot;parse-names&quot;:false,&quot;dropping-particle&quot;:&quot;Van&quot;,&quot;non-dropping-particle&quot;:&quot;&quot;}],&quot;container-title&quot;:&quot;Can. Sci. Advis. Sec. Res. Doc.&quot;,&quot;URL&quot;:&quot;https://www.dfo-mpo.gc.ca/csas-sccs/Publications/ResDocs-DocRech/2023/2023_010-eng.html&quot;,&quot;issued&quot;:{&quot;date-parts&quot;:[[2023]]},&quot;page&quot;:&quot;iv + 129&quot;,&quot;issue&quot;:&quot;July&quot;,&quot;volume&quot;:&quot;2023/010&quot;,&quot;container-title-short&quot;:&quot;&quot;},&quot;isTemporary&quot;:false}]},{&quot;citationID&quot;:&quot;MENDELEY_CITATION_994461e5-c963-4f6c-a2d8-e872b48b7558&quot;,&quot;properties&quot;:{&quot;noteIndex&quot;:0},&quot;isEdited&quot;:false,&quot;manualOverride&quot;:{&quot;isManuallyOverridden&quot;:true,&quot;citeprocText&quot;:&quot;(Holt et al. 2023b; Bailey 2024)&quot;,&quot;manualOverrideText&quot;:&quot;Bailey, 2024 and K. Holt et al., 2023 for details)&quot;},&quot;citationTag&quot;:&quot;MENDELEY_CITATION_v3_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&quot;,&quot;citationItems&quot;:[{&quot;id&quot;:&quot;14d25902-4c0b-367f-be06-0bc0ddf02875&quot;,&quot;itemData&quot;:{&quot;type&quot;:&quot;article-journal&quot;,&quot;id&quot;:&quot;14d25902-4c0b-367f-be06-0bc0ddf02875&quot;,&quot;title&quot;:&quot;Case Study Applications of LRP Estimation Methods to Pacific Salmon Stock Management Units&quot;,&quot;author&quot;:[{&quot;family&quot;:&quot;Holt&quot;,&quot;given&quot;:&quot;Kendra&quot;,&quot;parse-names&quot;:false,&quot;dropping-particle&quot;:&quot;&quot;,&quot;non-dropping-particle&quot;:&quot;&quot;},{&quot;family&quot;:&quot;Holt&quot;,&quot;given&quot;:&quot;Carrie A.&quot;,&quot;parse-names&quot;:false,&quot;dropping-particle&quot;:&quot;&quot;,&quot;non-dropping-particle&quot;:&quot;&quot;},{&quot;family&quot;:&quot;Warkentin&quot;,&quot;given&quot;:&quot;Luke&quot;,&quot;parse-names&quot;:false,&quot;dropping-particle&quot;:&quot;&quot;,&quot;non-dropping-particle&quot;:&quot;&quot;},{&quot;family&quot;:&quot;Wor&quot;,&quot;given&quot;:&quot;Catarina&quot;,&quot;parse-names&quot;:false,&quot;dropping-particle&quot;:&quot;&quot;,&quot;non-dropping-particle&quot;:&quot;&quot;},{&quot;family&quot;:&quot;Davis&quot;,&quot;given&quot;:&quot;Brooke&quot;,&quot;parse-names&quot;:false,&quot;dropping-particle&quot;:&quot;&quot;,&quot;non-dropping-particle&quot;:&quot;&quot;},{&quot;family&quot;:&quot;Arbeider&quot;,&quot;given&quot;:&quot;Michael&quot;,&quot;parse-names&quot;:false,&quot;dropping-particle&quot;:&quot;&quot;,&quot;non-dropping-particle&quot;:&quot;&quot;},{&quot;family&quot;:&quot;Bokvist&quot;,&quot;given&quot;:&quot;Jessy&quot;,&quot;parse-names&quot;:false,&quot;dropping-particle&quot;:&quot;&quot;,&quot;non-dropping-particle&quot;:&quot;&quot;},{&quot;family&quot;:&quot;Crowley&quot;,&quot;given&quot;:&quot;Sabrina&quot;,&quot;parse-names&quot;:false,&quot;dropping-particle&quot;:&quot;&quot;,&quot;non-dropping-particle&quot;:&quot;&quot;},{&quot;family&quot;:&quot;Grant&quot;,&quot;given&quot;:&quot;Sue C.H.&quot;,&quot;parse-names&quot;:false,&quot;dropping-particle&quot;:&quot;&quot;,&quot;non-dropping-particle&quot;:&quot;&quot;},{&quot;family&quot;:&quot;Luedke&quot;,&quot;given&quot;:&quot;Wilf&quot;,&quot;parse-names&quot;:false,&quot;dropping-particle&quot;:&quot;&quot;,&quot;non-dropping-particle&quot;:&quot;&quot;},{&quot;family&quot;:&quot;McHugh&quot;,&quot;given&quot;:&quot;Diana&quot;,&quot;parse-names&quot;:false,&quot;dropping-particle&quot;:&quot;&quot;,&quot;non-dropping-particle&quot;:&quot;&quot;},{&quot;family&quot;:&quot;Picco&quot;,&quot;given&quot;:&quot;Candace&quot;,&quot;parse-names&quot;:false,&quot;dropping-particle&quot;:&quot;&quot;,&quot;non-dropping-particle&quot;:&quot;&quot;},{&quot;family&quot;:&quot;Will&quot;,&quot;given&quot;:&quot;Pieter&quot;,&quot;parse-names&quot;:false,&quot;dropping-particle&quot;:&quot;Van&quot;,&quot;non-dropping-particle&quot;:&quot;&quot;}],&quot;container-title&quot;:&quot;Can. Sci. Advis. Sec. Res. Doc.&quot;,&quot;URL&quot;:&quot;https://www.dfo-mpo.gc.ca/csas-sccs/Publications/ResDocs-DocRech/2023/2023_010-eng.html&quot;,&quot;issued&quot;:{&quot;date-parts&quot;:[[2023]]},&quot;page&quot;:&quot;iv + 129&quot;,&quot;issue&quot;:&quot;July&quot;,&quot;volume&quot;:&quot;2023/010&quot;,&quot;container-title-short&quot;:&quot;&quot;},&quot;isTemporary&quot;:false},{&quot;id&quot;:&quot;be103a3d-ab1a-3e57-aa18-9aced21e1a21&quot;,&quot;itemData&quot;:{&quot;type&quot;:&quot;webpage&quot;,&quot;id&quot;:&quot;be103a3d-ab1a-3e57-aa18-9aced21e1a21&quot;,&quot;title&quot;:&quot;IFC_FSAR_v1.0&quot;,&quot;author&quot;:[{&quot;family&quot;:&quot;Bailey&quot;,&quot;given&quot;:&quot;Colin&quot;,&quot;parse-names&quot;:false,&quot;dropping-particle&quot;:&quot;&quot;,&quot;non-dropping-particle&quot;:&quot;&quot;}],&quot;container-title&quot;:&quot;Zenodo&quot;,&quot;accessed&quot;:{&quot;date-parts&quot;:[[2024,11,12]]},&quot;DOI&quot;:&quot;10.5281/zenodo.14014485&quot;,&quot;issued&quot;:{&quot;date-parts&quot;:[[2024,10,30]]},&quot;container-title-short&quot;:&quot;Zenodo&quot;},&quot;isTemporary&quot;:false}]},{&quot;citationID&quot;:&quot;MENDELEY_CITATION_51953f3a-7a10-4f50-8c3d-54a78996fdd8&quot;,&quot;properties&quot;:{&quot;noteIndex&quot;:0},&quot;isEdited&quot;:false,&quot;manualOverride&quot;:{&quot;isManuallyOverridden&quot;:true,&quot;citeprocText&quot;:&quot;(Arbeider et al. 2020)&quot;,&quot;manualOverrideText&quot;:&quot;(2020)&quot;},&quot;citationTag&quot;:&quot;MENDELEY_CITATION_v3_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&quot;,&quot;citationItems&quot;:[{&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citationID&quot;:&quot;MENDELEY_CITATION_38f31194-2624-49a9-80ea-70449d0adbd6&quot;,&quot;properties&quot;:{&quot;noteIndex&quot;:0},&quot;isEdited&quot;:false,&quot;manualOverride&quot;:{&quot;isManuallyOverridden&quot;:true,&quot;citeprocText&quot;:&quot;(Bailey 2024)&quot;,&quot;manualOverrideText&quot;:&quot;Bailey, 2024&quot;},&quot;citationTag&quot;:&quot;MENDELEY_CITATION_v3_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&quot;,&quot;citationItems&quot;:[{&quot;id&quot;:&quot;be103a3d-ab1a-3e57-aa18-9aced21e1a21&quot;,&quot;itemData&quot;:{&quot;type&quot;:&quot;webpage&quot;,&quot;id&quot;:&quot;be103a3d-ab1a-3e57-aa18-9aced21e1a21&quot;,&quot;title&quot;:&quot;IFC_FSAR_v1.0&quot;,&quot;author&quot;:[{&quot;family&quot;:&quot;Bailey&quot;,&quot;given&quot;:&quot;Colin&quot;,&quot;parse-names&quot;:false,&quot;dropping-particle&quot;:&quot;&quot;,&quot;non-dropping-particle&quot;:&quot;&quot;}],&quot;container-title&quot;:&quot;Zenodo&quot;,&quot;accessed&quot;:{&quot;date-parts&quot;:[[2024,11,12]]},&quot;DOI&quot;:&quot;10.5281/zenodo.14014485&quot;,&quot;issued&quot;:{&quot;date-parts&quot;:[[2024,10,30]]},&quot;container-title-short&quot;:&quot;Zenodo&quot;},&quot;isTemporary&quot;:false}]},{&quot;citationID&quot;:&quot;MENDELEY_CITATION_9efc88ab-d028-4818-8003-406afa306b08&quot;,&quot;properties&quot;:{&quot;noteIndex&quot;:0},&quot;isEdited&quot;:false,&quot;manualOverride&quot;:{&quot;isManuallyOverridden&quot;:false,&quot;citeprocText&quot;:&quot;(Arbeider et al. 2020)&quot;,&quot;manualOverrideText&quot;:&quot;&quot;},&quot;citationTag&quot;:&quot;MENDELEY_CITATION_v3_eyJjaXRhdGlvbklEIjoiTUVOREVMRVlfQ0lUQVRJT05fOWVmYzg4YWItZDAyOC00ODE4LTgwMDMtNDA2YWZhMzA2YjA4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quot;,&quot;citationItems&quot;:[{&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citationID&quot;:&quot;MENDELEY_CITATION_f180fef9-7e6d-4a6e-9f46-9e5d2e913636&quot;,&quot;properties&quot;:{&quot;noteIndex&quot;:0},&quot;isEdited&quot;:false,&quot;manualOverride&quot;:{&quot;isManuallyOverridden&quot;:false,&quot;citeprocText&quot;:&quot;(Xuereb et al. 2022)&quot;,&quot;manualOverrideText&quot;:&quot;&quot;},&quot;citationTag&quot;:&quot;MENDELEY_CITATION_v3_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&quot;,&quot;citationItems&quot;:[{&quot;id&quot;:&quot;e08d2a08-2600-3ac8-86af-b15a1ae5a2f8&quot;,&quot;itemData&quot;:{&quot;type&quot;:&quot;article-journal&quot;,&quot;id&quot;:&quot;e08d2a08-2600-3ac8-86af-b15a1ae5a2f8&quot;,&quot;title&quot;:&quot;Re-evaluating Coho salmon (Oncorhynchus kisutch) conservation units in Canada using genomic data&quot;,&quot;author&quot;:[{&quot;family&quot;:&quot;Xuereb&quot;,&quot;given&quot;:&quot;Amanda&quot;,&quot;parse-names&quot;:false,&quot;dropping-particle&quot;:&quot;&quot;,&quot;non-dropping-particle&quot;:&quot;&quot;},{&quot;family&quot;:&quot;Rougemont&quot;,&quot;given&quot;:&quot;Quentin&quot;,&quot;parse-names&quot;:false,&quot;dropping-particle&quot;:&quot;&quot;,&quot;non-dropping-particle&quot;:&quot;&quot;},{&quot;family&quot;:&quot;Dallaire&quot;,&quot;given&quot;:&quot;Xavier&quot;,&quot;parse-names&quot;:false,&quot;dropping-particle&quot;:&quot;&quot;,&quot;non-dropping-particle&quot;:&quot;&quot;},{&quot;family&quot;:&quot;Moore&quot;,&quot;given&quot;:&quot;Jean Sébastien&quot;,&quot;parse-names&quot;:false,&quot;dropping-particle&quot;:&quot;&quot;,&quot;non-dropping-particle&quot;:&quot;&quot;},{&quot;family&quot;:&quot;Normandeau&quot;,&quot;given&quot;:&quot;Eric&quot;,&quot;parse-names&quot;:false,&quot;dropping-particle&quot;:&quot;&quot;,&quot;non-dropping-particle&quot;:&quot;&quot;},{&quot;family&quot;:&quot;Bougas&quot;,&quot;given&quot;:&quot;Bérénice&quot;,&quot;parse-names&quot;:false,&quot;dropping-particle&quot;:&quot;&quot;,&quot;non-dropping-particle&quot;:&quot;&quot;},{&quot;family&quot;:&quot;Perreault-Payette&quot;,&quot;given&quot;:&quot;Alysse&quot;,&quot;parse-names&quot;:false,&quot;dropping-particle&quot;:&quot;&quot;,&quot;non-dropping-particle&quot;:&quot;&quot;},{&quot;family&quot;:&quot;Koop&quot;,&quot;given&quot;:&quot;Ben F.&quot;,&quot;parse-names&quot;:false,&quot;dropping-particle&quot;:&quot;&quot;,&quot;non-dropping-particle&quot;:&quot;&quot;},{&quot;family&quot;:&quot;Withler&quot;,&quot;given&quot;:&quot;Ruth&quot;,&quot;parse-names&quot;:false,&quot;dropping-particle&quot;:&quot;&quot;,&quot;non-dropping-particle&quot;:&quot;&quot;},{&quot;family&quot;:&quot;Beacham&quot;,&quot;given&quot;:&quot;Terry&quot;,&quot;parse-names&quot;:false,&quot;dropping-particle&quot;:&quot;&quot;,&quot;non-dropping-particle&quot;:&quot;&quot;},{&quot;family&quot;:&quot;Bernatchez&quot;,&quot;given&quot;:&quot;Louis&quot;,&quot;parse-names&quot;:false,&quot;dropping-particle&quot;:&quot;&quot;,&quot;non-dropping-particle&quot;:&quot;&quot;}],&quot;container-title&quot;:&quot;Evolutionary Applications&quot;,&quot;container-title-short&quot;:&quot;Evol Appl&quot;,&quot;DOI&quot;:&quot;10.1111/eva.13489&quot;,&quot;ISSN&quot;:&quot;17524571&quot;,&quot;issued&quot;:{&quot;date-parts&quot;:[[2022]]},&quot;page&quot;:&quot;1925-1944&quot;,&quot;abstract&quot;:&quot;Conservation units (CUs) are important tools for supporting the implementation of standardized management practices for exploited species. Following the adoption of the Wild Salmon Policy in Canada, CUs were defined for Pacific salmon based on characteristics related to ecotype, life history and genetic variation using microsatellite markers as indirect measures of local adaptation. Genomic data sets have the potential to improve the definition of CUs by reducing variance around estimates of population genetic parameters, thereby increasing the power to detect more subtle patterns of population genetic structure and by providing an opportunity to incorporate adaptive information more directly with the identification of variants putatively under selection. We used one of the largest genomic data sets recently published for a nonmodel species, comprising 5662 individual Coho salmon (Oncorhynchus kisutch) from 149 sampling locations and a total of 24,542 high-quality SNPs obtained using genotyping-by-sequencing and mapped to the Coho salmon reference genome to (1) evaluate the current delineation of CUs for Coho in Canada and (2) compare patterns of population structure observed using neutral and outlier loci from genotype–environment association analyses to determine whether separate CUs that capture adaptive diversity are needed. Our results reflected CU boundaries on the whole, with the majority of sampling locations managed in the same CU clustering together within genetic groups. However, additional groups that are not currently represented by CUs were also uncovered. We observed considerable overlap in the genetic clusters identified using neutral or candidate loci, indicating a general congruence in patterns of genetic variation driven by local adaptation and gene flow in this species. Consequently, we suggest that the current CU boundaries for Coho salmon are largely well-suited for meeting the Canadian Wild Salmon Policy's objective of defining biologically distinct groups, but we highlight specific areas where CU boundaries may be refined.&quot;,&quot;issue&quot;:&quot;11&quot;,&quot;volume&quot;:&quot;15&quot;},&quot;isTemporary&quot;:false}]},{&quot;citationID&quot;:&quot;MENDELEY_CITATION_33e5bc55-9dd1-4d99-9ee9-95c6b10623f9&quot;,&quot;properties&quot;:{&quot;noteIndex&quot;:0},&quot;isEdited&quot;:false,&quot;manualOverride&quot;:{&quot;isManuallyOverridden&quot;:false,&quot;citeprocText&quot;:&quot;(Holt et al. 2023b)&quot;,&quot;manualOverrideText&quot;:&quot;&quot;},&quot;citationTag&quot;:&quot;MENDELEY_CITATION_v3_eyJjaXRhdGlvbklEIjoiTUVOREVMRVlfQ0lUQVRJT05fMzNlNWJjNTUtOWRkMS00ZDk5LTllZTktOTVjNmIxMDYyM2Y5IiwicHJvcGVydGllcyI6eyJub3RlSW5kZXgiOjB9LCJpc0VkaXRlZCI6ZmFsc2UsIm1hbnVhbE92ZXJyaWRlIjp7ImlzTWFudWFsbHlPdmVycmlkZGVuIjpmYWxzZSwiY2l0ZXByb2NUZXh0IjoiKEhvbHQgZXQgYWwuIDIwMjNiKSIsIm1hbnVhbE92ZXJyaWRlVGV4dCI6IiJ9LCJjaXRhdGlvbkl0ZW1zIjpb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1dfQ==&quot;,&quot;citationItems&quot;:[{&quot;id&quot;:&quot;14d25902-4c0b-367f-be06-0bc0ddf02875&quot;,&quot;itemData&quot;:{&quot;type&quot;:&quot;article-journal&quot;,&quot;id&quot;:&quot;14d25902-4c0b-367f-be06-0bc0ddf02875&quot;,&quot;title&quot;:&quot;Case Study Applications of LRP Estimation Methods to Pacific Salmon Stock Management Units&quot;,&quot;author&quot;:[{&quot;family&quot;:&quot;Holt&quot;,&quot;given&quot;:&quot;Kendra&quot;,&quot;parse-names&quot;:false,&quot;dropping-particle&quot;:&quot;&quot;,&quot;non-dropping-particle&quot;:&quot;&quot;},{&quot;family&quot;:&quot;Holt&quot;,&quot;given&quot;:&quot;Carrie A.&quot;,&quot;parse-names&quot;:false,&quot;dropping-particle&quot;:&quot;&quot;,&quot;non-dropping-particle&quot;:&quot;&quot;},{&quot;family&quot;:&quot;Warkentin&quot;,&quot;given&quot;:&quot;Luke&quot;,&quot;parse-names&quot;:false,&quot;dropping-particle&quot;:&quot;&quot;,&quot;non-dropping-particle&quot;:&quot;&quot;},{&quot;family&quot;:&quot;Wor&quot;,&quot;given&quot;:&quot;Catarina&quot;,&quot;parse-names&quot;:false,&quot;dropping-particle&quot;:&quot;&quot;,&quot;non-dropping-particle&quot;:&quot;&quot;},{&quot;family&quot;:&quot;Davis&quot;,&quot;given&quot;:&quot;Brooke&quot;,&quot;parse-names&quot;:false,&quot;dropping-particle&quot;:&quot;&quot;,&quot;non-dropping-particle&quot;:&quot;&quot;},{&quot;family&quot;:&quot;Arbeider&quot;,&quot;given&quot;:&quot;Michael&quot;,&quot;parse-names&quot;:false,&quot;dropping-particle&quot;:&quot;&quot;,&quot;non-dropping-particle&quot;:&quot;&quot;},{&quot;family&quot;:&quot;Bokvist&quot;,&quot;given&quot;:&quot;Jessy&quot;,&quot;parse-names&quot;:false,&quot;dropping-particle&quot;:&quot;&quot;,&quot;non-dropping-particle&quot;:&quot;&quot;},{&quot;family&quot;:&quot;Crowley&quot;,&quot;given&quot;:&quot;Sabrina&quot;,&quot;parse-names&quot;:false,&quot;dropping-particle&quot;:&quot;&quot;,&quot;non-dropping-particle&quot;:&quot;&quot;},{&quot;family&quot;:&quot;Grant&quot;,&quot;given&quot;:&quot;Sue C.H.&quot;,&quot;parse-names&quot;:false,&quot;dropping-particle&quot;:&quot;&quot;,&quot;non-dropping-particle&quot;:&quot;&quot;},{&quot;family&quot;:&quot;Luedke&quot;,&quot;given&quot;:&quot;Wilf&quot;,&quot;parse-names&quot;:false,&quot;dropping-particle&quot;:&quot;&quot;,&quot;non-dropping-particle&quot;:&quot;&quot;},{&quot;family&quot;:&quot;McHugh&quot;,&quot;given&quot;:&quot;Diana&quot;,&quot;parse-names&quot;:false,&quot;dropping-particle&quot;:&quot;&quot;,&quot;non-dropping-particle&quot;:&quot;&quot;},{&quot;family&quot;:&quot;Picco&quot;,&quot;given&quot;:&quot;Candace&quot;,&quot;parse-names&quot;:false,&quot;dropping-particle&quot;:&quot;&quot;,&quot;non-dropping-particle&quot;:&quot;&quot;},{&quot;family&quot;:&quot;Will&quot;,&quot;given&quot;:&quot;Pieter&quot;,&quot;parse-names&quot;:false,&quot;dropping-particle&quot;:&quot;Van&quot;,&quot;non-dropping-particle&quot;:&quot;&quot;}],&quot;container-title&quot;:&quot;Can. Sci. Advis. Sec. Res. Doc.&quot;,&quot;URL&quot;:&quot;https://www.dfo-mpo.gc.ca/csas-sccs/Publications/ResDocs-DocRech/2023/2023_010-eng.html&quot;,&quot;issued&quot;:{&quot;date-parts&quot;:[[2023]]},&quot;page&quot;:&quot;iv + 129&quot;,&quot;issue&quot;:&quot;July&quot;,&quot;volume&quot;:&quot;2023/010&quot;,&quot;container-title-short&quot;:&quot;&quot;},&quot;isTemporary&quot;:false}]},{&quot;citationID&quot;:&quot;MENDELEY_CITATION_e2d1efbd-3544-4be5-8f94-ac27d5f0c148&quot;,&quot;properties&quot;:{&quot;noteIndex&quot;:0},&quot;isEdited&quot;:false,&quot;manualOverride&quot;:{&quot;isManuallyOverridden&quot;:false,&quot;citeprocText&quot;:&quot;(DFO 2015a)&quot;,&quot;manualOverrideText&quot;:&quot;&quot;},&quot;citationTag&quot;:&quot;MENDELEY_CITATION_v3_eyJjaXRhdGlvbklEIjoiTUVOREVMRVlfQ0lUQVRJT05fZTJkMWVmYmQtMzU0NC00YmU1LThmOTQtYWMyN2Q1ZjBjMTQ4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V9XX0=&quot;,&quot;citationItems&quot;:[{&quot;id&quot;:&quot;e486afa2-9183-3023-b1a5-95e3834d34c6&quot;,&quot;itemData&quot;:{&quot;type&quot;:&quot;article-journal&quot;,&quot;id&quot;:&quot;e486afa2-9183-3023-b1a5-95e3834d34c6&quot;,&quot;title&quot;:&quot;Wild Salmon Policy Biological Status Assessment for Conservation Units of Interior Fraser River Coho Salmon (Oncorhynchus Kisutch)&quot;,&quot;author&quot;:[{&quot;family&quot;:&quot;DFO&quot;,&quot;given&quot;:&quot;&quot;,&quot;parse-names&quot;:false,&quot;dropping-particle&quot;:&quot;&quot;,&quot;non-dropping-particle&quot;:&quot;&quot;}],&quot;container-title&quot;:&quot;DFO Can. Sci. Advis. Sec. Sci. Advis. Rep.&quot;,&quot;issued&quot;:{&quot;date-parts&quot;:[[2015]]},&quot;page&quot;:&quot;12&quot;,&quot;abstract&quot;:&quot;Canada’s Wild Salmon Policy’s (WSP) identifies six strategies for implementation. Strategy 1 is “Standardized monitoring of wild salmon status” and requires biological status assessments for all Pacific Salmon conservation units (CUs). To conduct WSP status assessments, a toolkit comprised of a number of classes of indicators and metrics for status evaluation was completed in 2009. However, since a number of metrics can be used to evaluate biological status, it is possible that each metric can indicate a different status (Red, Amber, or Green). Therefore, status integration, which includes synthesis of CU status information across metrics into one or more status zones, and the provision of expert commentaries on the information used to assess status, is used in the status designation process. This assessment includes the development of abundance-based benchmarks, the review of population dynamics, abundance, trend, distribution, and productivity information for Interior Fraser River Coho Salmon CUs, and the application of WSP status integration conducted in a workshop of scientific experts. This work builds upon a previous application of WSP status integration techniques conducted for Fraser Sockeye and Southern British Columbia Chinook CUs. This Science Advisory Report is from the November 6-7, 2014 Assessment of Interior Fraser River Coho Salmon Conservation Units’ Benchmarks and Status. Additional publications from this meeting will be posted on the Fisheries and Oceans Canada (DFO) Science Advisory Schedule as they become available. SUMMARY&quot;,&quot;issue&quot;:&quot;022&quot;,&quot;volume&quot;:&quot;2015&quot;,&quot;container-title-short&quot;:&quot;&quot;},&quot;isTemporary&quot;:false}]},{&quot;citationID&quot;:&quot;MENDELEY_CITATION_01bd215c-ce36-4d94-8b7f-d8381b130e66&quot;,&quot;properties&quot;:{&quot;noteIndex&quot;:0},&quot;isEdited&quot;:false,&quot;manualOverride&quot;:{&quot;isManuallyOverridden&quot;:true,&quot;citeprocText&quot;:&quot;(Holt et al. 2023b)&quot;,&quot;manualOverrideText&quot;:&quot;(2023)&quot;},&quot;citationTag&quot;:&quot;MENDELEY_CITATION_v3_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&quot;,&quot;citationItems&quot;:[{&quot;id&quot;:&quot;14d25902-4c0b-367f-be06-0bc0ddf02875&quot;,&quot;itemData&quot;:{&quot;type&quot;:&quot;article-journal&quot;,&quot;id&quot;:&quot;14d25902-4c0b-367f-be06-0bc0ddf02875&quot;,&quot;title&quot;:&quot;Case Study Applications of LRP Estimation Methods to Pacific Salmon Stock Management Units&quot;,&quot;author&quot;:[{&quot;family&quot;:&quot;Holt&quot;,&quot;given&quot;:&quot;Kendra&quot;,&quot;parse-names&quot;:false,&quot;dropping-particle&quot;:&quot;&quot;,&quot;non-dropping-particle&quot;:&quot;&quot;},{&quot;family&quot;:&quot;Holt&quot;,&quot;given&quot;:&quot;Carrie A.&quot;,&quot;parse-names&quot;:false,&quot;dropping-particle&quot;:&quot;&quot;,&quot;non-dropping-particle&quot;:&quot;&quot;},{&quot;family&quot;:&quot;Warkentin&quot;,&quot;given&quot;:&quot;Luke&quot;,&quot;parse-names&quot;:false,&quot;dropping-particle&quot;:&quot;&quot;,&quot;non-dropping-particle&quot;:&quot;&quot;},{&quot;family&quot;:&quot;Wor&quot;,&quot;given&quot;:&quot;Catarina&quot;,&quot;parse-names&quot;:false,&quot;dropping-particle&quot;:&quot;&quot;,&quot;non-dropping-particle&quot;:&quot;&quot;},{&quot;family&quot;:&quot;Davis&quot;,&quot;given&quot;:&quot;Brooke&quot;,&quot;parse-names&quot;:false,&quot;dropping-particle&quot;:&quot;&quot;,&quot;non-dropping-particle&quot;:&quot;&quot;},{&quot;family&quot;:&quot;Arbeider&quot;,&quot;given&quot;:&quot;Michael&quot;,&quot;parse-names&quot;:false,&quot;dropping-particle&quot;:&quot;&quot;,&quot;non-dropping-particle&quot;:&quot;&quot;},{&quot;family&quot;:&quot;Bokvist&quot;,&quot;given&quot;:&quot;Jessy&quot;,&quot;parse-names&quot;:false,&quot;dropping-particle&quot;:&quot;&quot;,&quot;non-dropping-particle&quot;:&quot;&quot;},{&quot;family&quot;:&quot;Crowley&quot;,&quot;given&quot;:&quot;Sabrina&quot;,&quot;parse-names&quot;:false,&quot;dropping-particle&quot;:&quot;&quot;,&quot;non-dropping-particle&quot;:&quot;&quot;},{&quot;family&quot;:&quot;Grant&quot;,&quot;given&quot;:&quot;Sue C.H.&quot;,&quot;parse-names&quot;:false,&quot;dropping-particle&quot;:&quot;&quot;,&quot;non-dropping-particle&quot;:&quot;&quot;},{&quot;family&quot;:&quot;Luedke&quot;,&quot;given&quot;:&quot;Wilf&quot;,&quot;parse-names&quot;:false,&quot;dropping-particle&quot;:&quot;&quot;,&quot;non-dropping-particle&quot;:&quot;&quot;},{&quot;family&quot;:&quot;McHugh&quot;,&quot;given&quot;:&quot;Diana&quot;,&quot;parse-names&quot;:false,&quot;dropping-particle&quot;:&quot;&quot;,&quot;non-dropping-particle&quot;:&quot;&quot;},{&quot;family&quot;:&quot;Picco&quot;,&quot;given&quot;:&quot;Candace&quot;,&quot;parse-names&quot;:false,&quot;dropping-particle&quot;:&quot;&quot;,&quot;non-dropping-particle&quot;:&quot;&quot;},{&quot;family&quot;:&quot;Will&quot;,&quot;given&quot;:&quot;Pieter&quot;,&quot;parse-names&quot;:false,&quot;dropping-particle&quot;:&quot;Van&quot;,&quot;non-dropping-particle&quot;:&quot;&quot;}],&quot;container-title&quot;:&quot;Can. Sci. Advis. Sec. Res. Doc.&quot;,&quot;URL&quot;:&quot;https://www.dfo-mpo.gc.ca/csas-sccs/Publications/ResDocs-DocRech/2023/2023_010-eng.html&quot;,&quot;issued&quot;:{&quot;date-parts&quot;:[[2023]]},&quot;page&quot;:&quot;iv + 129&quot;,&quot;issue&quot;:&quot;July&quot;,&quot;volume&quot;:&quot;2023/010&quot;,&quot;container-title-short&quot;:&quot;&quot;},&quot;isTemporary&quot;:false}]},{&quot;citationID&quot;:&quot;MENDELEY_CITATION_e2e64cd9-b92d-4f7f-9f48-4d10d3c13167&quot;,&quot;properties&quot;:{&quot;noteIndex&quot;:0},&quot;isEdited&quot;:false,&quot;manualOverride&quot;:{&quot;isManuallyOverridden&quot;:true,&quot;citeprocText&quot;:&quot;(Holt et al. 2023b)&quot;,&quot;manualOverrideText&quot;:&quot;see K. Holt et al., 2023 for details)&quot;},&quot;citationTag&quot;:&quot;MENDELEY_CITATION_v3_eyJjaXRhdGlvbklEIjoiTUVOREVMRVlfQ0lUQVRJT05fZTJlNjRjZDktYjkyZC00ZjdmLTlmNDgtNGQxMGQzYzEzMTY3IiwicHJvcGVydGllcyI6eyJub3RlSW5kZXgiOjB9LCJpc0VkaXRlZCI6ZmFsc2UsIm1hbnVhbE92ZXJyaWRlIjp7ImlzTWFudWFsbHlPdmVycmlkZGVuIjp0cnVlLCJjaXRlcHJvY1RleHQiOiIoSG9sdCBldCBhbC4gMjAyM2IpIiwibWFudWFsT3ZlcnJpZGVUZXh0Ijoic2VlIEsuIEhvbHQgZXQgYWwuLCAyMDIzIGZvciBkZXRhaWxzKSJ9LCJjaXRhdGlvbkl0ZW1zIjpb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1dfQ==&quot;,&quot;citationItems&quot;:[{&quot;id&quot;:&quot;14d25902-4c0b-367f-be06-0bc0ddf02875&quot;,&quot;itemData&quot;:{&quot;type&quot;:&quot;article-journal&quot;,&quot;id&quot;:&quot;14d25902-4c0b-367f-be06-0bc0ddf02875&quot;,&quot;title&quot;:&quot;Case Study Applications of LRP Estimation Methods to Pacific Salmon Stock Management Units&quot;,&quot;author&quot;:[{&quot;family&quot;:&quot;Holt&quot;,&quot;given&quot;:&quot;Kendra&quot;,&quot;parse-names&quot;:false,&quot;dropping-particle&quot;:&quot;&quot;,&quot;non-dropping-particle&quot;:&quot;&quot;},{&quot;family&quot;:&quot;Holt&quot;,&quot;given&quot;:&quot;Carrie A.&quot;,&quot;parse-names&quot;:false,&quot;dropping-particle&quot;:&quot;&quot;,&quot;non-dropping-particle&quot;:&quot;&quot;},{&quot;family&quot;:&quot;Warkentin&quot;,&quot;given&quot;:&quot;Luke&quot;,&quot;parse-names&quot;:false,&quot;dropping-particle&quot;:&quot;&quot;,&quot;non-dropping-particle&quot;:&quot;&quot;},{&quot;family&quot;:&quot;Wor&quot;,&quot;given&quot;:&quot;Catarina&quot;,&quot;parse-names&quot;:false,&quot;dropping-particle&quot;:&quot;&quot;,&quot;non-dropping-particle&quot;:&quot;&quot;},{&quot;family&quot;:&quot;Davis&quot;,&quot;given&quot;:&quot;Brooke&quot;,&quot;parse-names&quot;:false,&quot;dropping-particle&quot;:&quot;&quot;,&quot;non-dropping-particle&quot;:&quot;&quot;},{&quot;family&quot;:&quot;Arbeider&quot;,&quot;given&quot;:&quot;Michael&quot;,&quot;parse-names&quot;:false,&quot;dropping-particle&quot;:&quot;&quot;,&quot;non-dropping-particle&quot;:&quot;&quot;},{&quot;family&quot;:&quot;Bokvist&quot;,&quot;given&quot;:&quot;Jessy&quot;,&quot;parse-names&quot;:false,&quot;dropping-particle&quot;:&quot;&quot;,&quot;non-dropping-particle&quot;:&quot;&quot;},{&quot;family&quot;:&quot;Crowley&quot;,&quot;given&quot;:&quot;Sabrina&quot;,&quot;parse-names&quot;:false,&quot;dropping-particle&quot;:&quot;&quot;,&quot;non-dropping-particle&quot;:&quot;&quot;},{&quot;family&quot;:&quot;Grant&quot;,&quot;given&quot;:&quot;Sue C.H.&quot;,&quot;parse-names&quot;:false,&quot;dropping-particle&quot;:&quot;&quot;,&quot;non-dropping-particle&quot;:&quot;&quot;},{&quot;family&quot;:&quot;Luedke&quot;,&quot;given&quot;:&quot;Wilf&quot;,&quot;parse-names&quot;:false,&quot;dropping-particle&quot;:&quot;&quot;,&quot;non-dropping-particle&quot;:&quot;&quot;},{&quot;family&quot;:&quot;McHugh&quot;,&quot;given&quot;:&quot;Diana&quot;,&quot;parse-names&quot;:false,&quot;dropping-particle&quot;:&quot;&quot;,&quot;non-dropping-particle&quot;:&quot;&quot;},{&quot;family&quot;:&quot;Picco&quot;,&quot;given&quot;:&quot;Candace&quot;,&quot;parse-names&quot;:false,&quot;dropping-particle&quot;:&quot;&quot;,&quot;non-dropping-particle&quot;:&quot;&quot;},{&quot;family&quot;:&quot;Will&quot;,&quot;given&quot;:&quot;Pieter&quot;,&quot;parse-names&quot;:false,&quot;dropping-particle&quot;:&quot;Van&quot;,&quot;non-dropping-particle&quot;:&quot;&quot;}],&quot;container-title&quot;:&quot;Can. Sci. Advis. Sec. Res. Doc.&quot;,&quot;URL&quot;:&quot;https://www.dfo-mpo.gc.ca/csas-sccs/Publications/ResDocs-DocRech/2023/2023_010-eng.html&quot;,&quot;issued&quot;:{&quot;date-parts&quot;:[[2023]]},&quot;page&quot;:&quot;iv + 129&quot;,&quot;issue&quot;:&quot;July&quot;,&quot;volume&quot;:&quot;2023/010&quot;,&quot;container-title-short&quot;:&quot;&quot;},&quot;isTemporary&quot;:false}]},{&quot;citationID&quot;:&quot;MENDELEY_CITATION_8b7a79f6-f3f6-42ed-b153-0f710b6dc839&quot;,&quot;properties&quot;:{&quot;noteIndex&quot;:0},&quot;isEdited&quot;:false,&quot;manualOverride&quot;:{&quot;isManuallyOverridden&quot;:true,&quot;citeprocText&quot;:&quot;(Holt et al. 2023b, 2023a; DFO 2024a)&quot;,&quot;manualOverrideText&quot;:&quot;DFO, 2024; C. A. Holt et al., 2023; K. Holt et al., 2023&quot;},&quot;citationTag&quot;:&quot;MENDELEY_CITATION_v3_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&quot;,&quot;citationItems&quot;:[{&quot;id&quot;:&quot;74867d54-e27b-3688-81fc-45fa062df1c8&quot;,&quot;itemData&quot;:{&quot;type&quot;:&quot;report&quot;,&quot;id&quot;:&quot;74867d54-e27b-3688-81fc-45fa062df1c8&quot;,&quot;title&quot;:&quot;Guidelines for defining limit reference points for Pacific salmon stock management units&quot;,&quot;author&quot;:[{&quot;family&quot;:&quot;Holt&quot;,&quot;given&quot;:&quot;C. A.&quot;,&quot;parse-names&quot;:false,&quot;dropping-particle&quot;:&quot;&quot;,&quot;non-dropping-particle&quot;:&quot;&quot;},{&quot;family&quot;:&quot;Holt&quot;,&quot;given&quot;:&quot;K.H.&quot;,&quot;parse-names&quot;:false,&quot;dropping-particle&quot;:&quot;&quot;,&quot;non-dropping-particle&quot;:&quot;&quot;},{&quot;family&quot;:&quot;Warkentin&quot;,&quot;given&quot;:&quot;L.&quot;,&quot;parse-names&quot;:false,&quot;dropping-particle&quot;:&quot;&quot;,&quot;non-dropping-particle&quot;:&quot;&quot;},{&quot;family&quot;:&quot;Wor&quot;,&quot;given&quot;:&quot;C.&quot;,&quot;parse-names&quot;:false,&quot;dropping-particle&quot;:&quot;&quot;,&quot;non-dropping-particle&quot;:&quot;&quot;},{&quot;family&quot;:&quot;Connors&quot;,&quot;given&quot;:&quot;B.&quot;,&quot;parse-names&quot;:false,&quot;dropping-particle&quot;:&quot;&quot;,&quot;non-dropping-particle&quot;:&quot;&quot;},{&quot;family&quot;:&quot;Grant&quot;,&quot;given&quot;:&quot;S.&quot;,&quot;parse-names&quot;:false,&quot;dropping-particle&quot;:&quot;&quot;,&quot;non-dropping-particle&quot;:&quot;&quot;},{&quot;family&quot;:&quot;Huang&quot;,&quot;given&quot;:&quot;A-M.&quot;,&quot;parse-names&quot;:false,&quot;dropping-particle&quot;:&quot;&quot;,&quot;non-dropping-particle&quot;:&quot;&quot;},{&quot;family&quot;:&quot;Marentette&quot;,&quot;given&quot;:&quot;J.&quot;,&quot;parse-names&quot;:false,&quot;dropping-particle&quot;:&quot;&quot;,&quot;non-dropping-particle&quot;:&quot;&quot;}],&quot;ISBN&quot;:&quot;9780660469751&quot;,&quot;issued&quot;:{&quot;date-parts&quot;:[[2023,7]]},&quot;publisher-place&quot;:&quot;Nanaimo&quot;,&quot;number-of-pages&quot;:&quot;66&quot;,&quot;abstract&quot;:&quot;Distributed by the Government of Canada Publishing and Depository Services Program (Weekly acquisitions list 2023-32). &quot;,&quot;publisher&quot;:&quot;Canadian Science Advisory Secretariat (CSAS)&quot;,&quot;container-title-short&quot;:&quot;&quot;},&quot;isTemporary&quot;:false},{&quot;id&quot;:&quot;14d25902-4c0b-367f-be06-0bc0ddf02875&quot;,&quot;itemData&quot;:{&quot;type&quot;:&quot;article-journal&quot;,&quot;id&quot;:&quot;14d25902-4c0b-367f-be06-0bc0ddf02875&quot;,&quot;title&quot;:&quot;Case Study Applications of LRP Estimation Methods to Pacific Salmon Stock Management Units&quot;,&quot;author&quot;:[{&quot;family&quot;:&quot;Holt&quot;,&quot;given&quot;:&quot;Kendra&quot;,&quot;parse-names&quot;:false,&quot;dropping-particle&quot;:&quot;&quot;,&quot;non-dropping-particle&quot;:&quot;&quot;},{&quot;family&quot;:&quot;Holt&quot;,&quot;given&quot;:&quot;Carrie A.&quot;,&quot;parse-names&quot;:false,&quot;dropping-particle&quot;:&quot;&quot;,&quot;non-dropping-particle&quot;:&quot;&quot;},{&quot;family&quot;:&quot;Warkentin&quot;,&quot;given&quot;:&quot;Luke&quot;,&quot;parse-names&quot;:false,&quot;dropping-particle&quot;:&quot;&quot;,&quot;non-dropping-particle&quot;:&quot;&quot;},{&quot;family&quot;:&quot;Wor&quot;,&quot;given&quot;:&quot;Catarina&quot;,&quot;parse-names&quot;:false,&quot;dropping-particle&quot;:&quot;&quot;,&quot;non-dropping-particle&quot;:&quot;&quot;},{&quot;family&quot;:&quot;Davis&quot;,&quot;given&quot;:&quot;Brooke&quot;,&quot;parse-names&quot;:false,&quot;dropping-particle&quot;:&quot;&quot;,&quot;non-dropping-particle&quot;:&quot;&quot;},{&quot;family&quot;:&quot;Arbeider&quot;,&quot;given&quot;:&quot;Michael&quot;,&quot;parse-names&quot;:false,&quot;dropping-particle&quot;:&quot;&quot;,&quot;non-dropping-particle&quot;:&quot;&quot;},{&quot;family&quot;:&quot;Bokvist&quot;,&quot;given&quot;:&quot;Jessy&quot;,&quot;parse-names&quot;:false,&quot;dropping-particle&quot;:&quot;&quot;,&quot;non-dropping-particle&quot;:&quot;&quot;},{&quot;family&quot;:&quot;Crowley&quot;,&quot;given&quot;:&quot;Sabrina&quot;,&quot;parse-names&quot;:false,&quot;dropping-particle&quot;:&quot;&quot;,&quot;non-dropping-particle&quot;:&quot;&quot;},{&quot;family&quot;:&quot;Grant&quot;,&quot;given&quot;:&quot;Sue C.H.&quot;,&quot;parse-names&quot;:false,&quot;dropping-particle&quot;:&quot;&quot;,&quot;non-dropping-particle&quot;:&quot;&quot;},{&quot;family&quot;:&quot;Luedke&quot;,&quot;given&quot;:&quot;Wilf&quot;,&quot;parse-names&quot;:false,&quot;dropping-particle&quot;:&quot;&quot;,&quot;non-dropping-particle&quot;:&quot;&quot;},{&quot;family&quot;:&quot;McHugh&quot;,&quot;given&quot;:&quot;Diana&quot;,&quot;parse-names&quot;:false,&quot;dropping-particle&quot;:&quot;&quot;,&quot;non-dropping-particle&quot;:&quot;&quot;},{&quot;family&quot;:&quot;Picco&quot;,&quot;given&quot;:&quot;Candace&quot;,&quot;parse-names&quot;:false,&quot;dropping-particle&quot;:&quot;&quot;,&quot;non-dropping-particle&quot;:&quot;&quot;},{&quot;family&quot;:&quot;Will&quot;,&quot;given&quot;:&quot;Pieter&quot;,&quot;parse-names&quot;:false,&quot;dropping-particle&quot;:&quot;Van&quot;,&quot;non-dropping-particle&quot;:&quot;&quot;}],&quot;container-title&quot;:&quot;Can. Sci. Advis. Sec. Res. Doc.&quot;,&quot;URL&quot;:&quot;https://www.dfo-mpo.gc.ca/csas-sccs/Publications/ResDocs-DocRech/2023/2023_010-eng.html&quot;,&quot;issued&quot;:{&quot;date-parts&quot;:[[2023]]},&quot;page&quot;:&quot;iv + 129&quot;,&quot;issue&quot;:&quot;July&quot;,&quot;volume&quot;:&quot;2023/010&quot;,&quot;container-title-short&quot;:&quot;&quot;},&quot;isTemporary&quot;:false},{&quot;id&quot;:&quot;ac889dc5-0538-38e9-a6fc-f678016c426d&quot;,&quot;itemData&quot;:{&quot;type&quot;:&quot;article-journal&quot;,&quot;id&quot;:&quot;ac889dc5-0538-38e9-a6fc-f678016c426d&quot;,&quot;title&quot;:&quot;Rapid status approximations for Pacific salmon derived from integrated status assessments under DFO’s Wild Salmon Policy&quot;,&quot;author&quot;:[{&quot;family&quot;:&quot;DFO&quot;,&quot;given&quot;:&quot;&quot;,&quot;parse-names&quot;:false,&quot;dropping-particle&quot;:&quot;&quot;,&quot;non-dropping-particle&quot;:&quot;&quot;}],&quot;container-title&quot;:&quot;Can. Sci. Advis. Sec. Sci. Resp.&quot;,&quot;accessed&quot;:{&quot;date-parts&quot;:[[2024,11,17]]},&quot;URL&quot;:&quot;https://waves-vagues.dfo-mpo.gc.ca/library-bibliotheque/41207890.pdf&quot;,&quot;issued&quot;:{&quot;date-parts&quot;:[[2024]]},&quot;publisher-place&quot;:&quot;Nanaimo, BC&quot;,&quot;page&quot;:&quot;1-42&quot;,&quot;volume&quot;:&quot;2024/004&quot;,&quot;container-title-short&quot;:&quot;&quot;},&quot;isTemporary&quot;:false}]},{&quot;citationID&quot;:&quot;MENDELEY_CITATION_73c4a4cb-358d-465b-a1e1-289050cf4a04&quot;,&quot;properties&quot;:{&quot;noteIndex&quot;:0},&quot;isEdited&quot;:false,&quot;manualOverride&quot;:{&quot;isManuallyOverridden&quot;:true,&quot;citeprocText&quot;:&quot;(Holt et al. 2023b)&quot;,&quot;manualOverrideText&quot;:&quot;Table 6 in K. Holt et al., 2023&quot;},&quot;citationTag&quot;:&quot;MENDELEY_CITATION_v3_eyJjaXRhdGlvbklEIjoiTUVOREVMRVlfQ0lUQVRJT05fNzNjNGE0Y2ItMzU4ZC00NjViLWExZTEtMjg5MDUwY2Y0YTA0IiwicHJvcGVydGllcyI6eyJub3RlSW5kZXgiOjB9LCJpc0VkaXRlZCI6ZmFsc2UsIm1hbnVhbE92ZXJyaWRlIjp7ImlzTWFudWFsbHlPdmVycmlkZGVuIjp0cnVlLCJjaXRlcHJvY1RleHQiOiIoSG9sdCBldCBhbC4gMjAyM2IpIiwibWFudWFsT3ZlcnJpZGVUZXh0IjoiVGFibGUgNiBpbiBLLiBIb2x0IGV0IGFsLiwgMjAyMyJ9LCJjaXRhdGlvbkl0ZW1zIjpb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1dfQ==&quot;,&quot;citationItems&quot;:[{&quot;id&quot;:&quot;14d25902-4c0b-367f-be06-0bc0ddf02875&quot;,&quot;itemData&quot;:{&quot;type&quot;:&quot;article-journal&quot;,&quot;id&quot;:&quot;14d25902-4c0b-367f-be06-0bc0ddf02875&quot;,&quot;title&quot;:&quot;Case Study Applications of LRP Estimation Methods to Pacific Salmon Stock Management Units&quot;,&quot;author&quot;:[{&quot;family&quot;:&quot;Holt&quot;,&quot;given&quot;:&quot;Kendra&quot;,&quot;parse-names&quot;:false,&quot;dropping-particle&quot;:&quot;&quot;,&quot;non-dropping-particle&quot;:&quot;&quot;},{&quot;family&quot;:&quot;Holt&quot;,&quot;given&quot;:&quot;Carrie A.&quot;,&quot;parse-names&quot;:false,&quot;dropping-particle&quot;:&quot;&quot;,&quot;non-dropping-particle&quot;:&quot;&quot;},{&quot;family&quot;:&quot;Warkentin&quot;,&quot;given&quot;:&quot;Luke&quot;,&quot;parse-names&quot;:false,&quot;dropping-particle&quot;:&quot;&quot;,&quot;non-dropping-particle&quot;:&quot;&quot;},{&quot;family&quot;:&quot;Wor&quot;,&quot;given&quot;:&quot;Catarina&quot;,&quot;parse-names&quot;:false,&quot;dropping-particle&quot;:&quot;&quot;,&quot;non-dropping-particle&quot;:&quot;&quot;},{&quot;family&quot;:&quot;Davis&quot;,&quot;given&quot;:&quot;Brooke&quot;,&quot;parse-names&quot;:false,&quot;dropping-particle&quot;:&quot;&quot;,&quot;non-dropping-particle&quot;:&quot;&quot;},{&quot;family&quot;:&quot;Arbeider&quot;,&quot;given&quot;:&quot;Michael&quot;,&quot;parse-names&quot;:false,&quot;dropping-particle&quot;:&quot;&quot;,&quot;non-dropping-particle&quot;:&quot;&quot;},{&quot;family&quot;:&quot;Bokvist&quot;,&quot;given&quot;:&quot;Jessy&quot;,&quot;parse-names&quot;:false,&quot;dropping-particle&quot;:&quot;&quot;,&quot;non-dropping-particle&quot;:&quot;&quot;},{&quot;family&quot;:&quot;Crowley&quot;,&quot;given&quot;:&quot;Sabrina&quot;,&quot;parse-names&quot;:false,&quot;dropping-particle&quot;:&quot;&quot;,&quot;non-dropping-particle&quot;:&quot;&quot;},{&quot;family&quot;:&quot;Grant&quot;,&quot;given&quot;:&quot;Sue C.H.&quot;,&quot;parse-names&quot;:false,&quot;dropping-particle&quot;:&quot;&quot;,&quot;non-dropping-particle&quot;:&quot;&quot;},{&quot;family&quot;:&quot;Luedke&quot;,&quot;given&quot;:&quot;Wilf&quot;,&quot;parse-names&quot;:false,&quot;dropping-particle&quot;:&quot;&quot;,&quot;non-dropping-particle&quot;:&quot;&quot;},{&quot;family&quot;:&quot;McHugh&quot;,&quot;given&quot;:&quot;Diana&quot;,&quot;parse-names&quot;:false,&quot;dropping-particle&quot;:&quot;&quot;,&quot;non-dropping-particle&quot;:&quot;&quot;},{&quot;family&quot;:&quot;Picco&quot;,&quot;given&quot;:&quot;Candace&quot;,&quot;parse-names&quot;:false,&quot;dropping-particle&quot;:&quot;&quot;,&quot;non-dropping-particle&quot;:&quot;&quot;},{&quot;family&quot;:&quot;Will&quot;,&quot;given&quot;:&quot;Pieter&quot;,&quot;parse-names&quot;:false,&quot;dropping-particle&quot;:&quot;Van&quot;,&quot;non-dropping-particle&quot;:&quot;&quot;}],&quot;container-title&quot;:&quot;Can. Sci. Advis. Sec. Res. Doc.&quot;,&quot;URL&quot;:&quot;https://www.dfo-mpo.gc.ca/csas-sccs/Publications/ResDocs-DocRech/2023/2023_010-eng.html&quot;,&quot;issued&quot;:{&quot;date-parts&quot;:[[2023]]},&quot;page&quot;:&quot;iv + 129&quot;,&quot;issue&quot;:&quot;July&quot;,&quot;volume&quot;:&quot;2023/010&quot;,&quot;container-title-short&quot;:&quot;&quot;},&quot;isTemporary&quot;:false}]},{&quot;citationID&quot;:&quot;MENDELEY_CITATION_f6f12c53-4b7d-4091-b4b2-32698f2707fe&quot;,&quot;properties&quot;:{&quot;noteIndex&quot;:0},&quot;isEdited&quot;:false,&quot;manualOverride&quot;:{&quot;isManuallyOverridden&quot;:true,&quot;citeprocText&quot;:&quot;(Holt 2009)&quot;,&quot;manualOverrideText&quot;:&quot;C. A. Holt, 2009&quot;},&quot;citationTag&quot;:&quot;MENDELEY_CITATION_v3_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&quot;,&quot;citationItems&quot;:[{&quot;id&quot;:&quot;9047ad04-47cb-34e7-95fa-a467bf93ee44&quot;,&quot;itemData&quot;:{&quot;type&quot;:&quot;report&quot;,&quot;id&quot;:&quot;9047ad04-47cb-34e7-95fa-a467bf93ee44&quot;,&quot;title&quot;:&quot;Evaluation of benchmarks for conservation units in Canada's Wild Salmon Policy: technical documentation&quot;,&quot;author&quot;:[{&quot;family&quot;:&quot;Holt&quot;,&quot;given&quot;:&quot;Carrie A.&quot;,&quot;parse-names&quot;:false,&quot;dropping-particle&quot;:&quot;&quot;,&quot;non-dropping-particle&quot;:&quot;&quot;}],&quot;issued&quot;:{&quot;date-parts&quot;:[[2009]]},&quot;publisher-place&quot;:&quot;Nanaimo, BC&quot;,&quot;number-of-pages&quot;:&quot;1-50&quot;,&quot;container-title-short&quot;:&quot;&quot;},&quot;isTemporary&quot;:false}]},{&quot;citationID&quot;:&quot;MENDELEY_CITATION_ba0ccb99-b63d-429f-9168-c691e60fba64&quot;,&quot;properties&quot;:{&quot;noteIndex&quot;:0},&quot;isEdited&quot;:false,&quot;manualOverride&quot;:{&quot;isManuallyOverridden&quot;:true,&quot;citeprocText&quot;:&quot;(Hawkshaw and Walters 2015)&quot;,&quot;manualOverrideText&quot;:&quot;Hawkshaw &amp; Walters, 2015&quot;},&quot;citationTag&quot;:&quot;MENDELEY_CITATION_v3_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&quot;,&quot;citationItems&quot;:[{&quot;id&quot;:&quot;9b9396a4-6f7b-3b49-b350-226aa443eaf6&quot;,&quot;itemData&quot;:{&quot;type&quot;:&quot;article-journal&quot;,&quot;id&quot;:&quot;9b9396a4-6f7b-3b49-b350-226aa443eaf6&quot;,&quot;title&quot;:&quot;Harvest control rules for mixed-stock fisheries coping with autocorrelated recruitment variation, conservation of weak stocks, and economic well-being&quot;,&quot;author&quot;:[{&quot;family&quot;:&quot;Hawkshaw&quot;,&quot;given&quot;:&quot;Michael&quot;,&quot;parse-names&quot;:false,&quot;dropping-particle&quot;:&quot;&quot;,&quot;non-dropping-particle&quot;:&quot;&quot;},{&quot;family&quot;:&quot;Walters&quot;,&quot;given&quot;:&quot;Carl&quot;,&quot;parse-names&quot;:false,&quot;dropping-particle&quot;:&quot;&quot;,&quot;non-dropping-particle&quot;:&quot;&quot;}],&quot;container-title&quot;:&quot;Canadian Journal of Fisheries and Aquatic Sciences&quot;,&quot;DOI&quot;:&quot;10.1139/cjfas-2014-0212&quot;,&quot;ISSN&quot;:&quot;12057533&quot;,&quot;issued&quot;:{&quot;date-parts&quot;:[[2015,1,6]]},&quot;page&quot;:&quot;759-766&quot;,&quot;abstract&quot;:&quot;Dynamic programming is used to construct harvest control rules that account for persistent changes in productivity, exploitation rate constraints that prevent extinction of nontarget weak stocks, and an economic objective that recognizes moderate income to be more important to fishermen than maximization of total profit. Persistent productivity changes imply downward adjustment in spawning abundance targets during periods of low productivity, while conservation constraints simply imply upper limits on exploitation rate at high stock sizes. When the economic objective is to maximize the logarithm of net income (diminishing marginal utility or welfare from higher incomes), the optimum control rule shifts from a fixed escapement form to a curve where exploitation rate increases smoothly from zero at the minimum stock size that can be fished profitably to the upper limit set by a conservation constraint. This policy is not the fixed-exploitation rate form that has been historically suggested as a way of stabilizing harvests without major loss in profits. Application of harvest control rules constructed using dynamic programming in a mixed-stock salmon fishery in fact results in total profits close to those obtainable with fixed escapement policies but without the frequent low catches or closures implied by fixed escapement policies.&quot;,&quot;publisher&quot;:&quot;National Research Council of Canada&quot;,&quot;issue&quot;:&quot;5&quot;,&quot;volume&quot;:&quot;72&quot;,&quot;container-title-short&quot;:&quot;&quot;},&quot;isTemporary&quot;:false}]},{&quot;citationID&quot;:&quot;MENDELEY_CITATION_80628f62-630f-4876-b938-204891ff99b9&quot;,&quot;properties&quot;:{&quot;noteIndex&quot;:0},&quot;isEdited&quot;:false,&quot;manualOverride&quot;:{&quot;isManuallyOverridden&quot;:true,&quot;citeprocText&quot;:&quot;(Holt 2009)&quot;,&quot;manualOverrideText&quot;:&quot;C. A. Holt, 2009&quot;},&quot;citationTag&quot;:&quot;MENDELEY_CITATION_v3_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&quot;,&quot;citationItems&quot;:[{&quot;id&quot;:&quot;9047ad04-47cb-34e7-95fa-a467bf93ee44&quot;,&quot;itemData&quot;:{&quot;type&quot;:&quot;report&quot;,&quot;id&quot;:&quot;9047ad04-47cb-34e7-95fa-a467bf93ee44&quot;,&quot;title&quot;:&quot;Evaluation of benchmarks for conservation units in Canada's Wild Salmon Policy: technical documentation&quot;,&quot;author&quot;:[{&quot;family&quot;:&quot;Holt&quot;,&quot;given&quot;:&quot;Carrie A.&quot;,&quot;parse-names&quot;:false,&quot;dropping-particle&quot;:&quot;&quot;,&quot;non-dropping-particle&quot;:&quot;&quot;}],&quot;issued&quot;:{&quot;date-parts&quot;:[[2009]]},&quot;publisher-place&quot;:&quot;Nanaimo, BC&quot;,&quot;number-of-pages&quot;:&quot;1-50&quot;,&quot;container-title-short&quot;:&quot;&quot;},&quot;isTemporary&quot;:false}]},{&quot;citationID&quot;:&quot;MENDELEY_CITATION_085c0f3d-b3f5-4803-bd6e-7fc9b64df70e&quot;,&quot;properties&quot;:{&quot;noteIndex&quot;:0},&quot;isEdited&quot;:false,&quot;manualOverride&quot;:{&quot;isManuallyOverridden&quot;:true,&quot;citeprocText&quot;:&quot;(Holt et al. 2023b)&quot;,&quot;manualOverrideText&quot;:&quot;(2023)&quot;},&quot;citationTag&quot;:&quot;MENDELEY_CITATION_v3_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&quot;,&quot;citationItems&quot;:[{&quot;id&quot;:&quot;14d25902-4c0b-367f-be06-0bc0ddf02875&quot;,&quot;itemData&quot;:{&quot;type&quot;:&quot;article-journal&quot;,&quot;id&quot;:&quot;14d25902-4c0b-367f-be06-0bc0ddf02875&quot;,&quot;title&quot;:&quot;Case Study Applications of LRP Estimation Methods to Pacific Salmon Stock Management Units&quot;,&quot;author&quot;:[{&quot;family&quot;:&quot;Holt&quot;,&quot;given&quot;:&quot;Kendra&quot;,&quot;parse-names&quot;:false,&quot;dropping-particle&quot;:&quot;&quot;,&quot;non-dropping-particle&quot;:&quot;&quot;},{&quot;family&quot;:&quot;Holt&quot;,&quot;given&quot;:&quot;Carrie A.&quot;,&quot;parse-names&quot;:false,&quot;dropping-particle&quot;:&quot;&quot;,&quot;non-dropping-particle&quot;:&quot;&quot;},{&quot;family&quot;:&quot;Warkentin&quot;,&quot;given&quot;:&quot;Luke&quot;,&quot;parse-names&quot;:false,&quot;dropping-particle&quot;:&quot;&quot;,&quot;non-dropping-particle&quot;:&quot;&quot;},{&quot;family&quot;:&quot;Wor&quot;,&quot;given&quot;:&quot;Catarina&quot;,&quot;parse-names&quot;:false,&quot;dropping-particle&quot;:&quot;&quot;,&quot;non-dropping-particle&quot;:&quot;&quot;},{&quot;family&quot;:&quot;Davis&quot;,&quot;given&quot;:&quot;Brooke&quot;,&quot;parse-names&quot;:false,&quot;dropping-particle&quot;:&quot;&quot;,&quot;non-dropping-particle&quot;:&quot;&quot;},{&quot;family&quot;:&quot;Arbeider&quot;,&quot;given&quot;:&quot;Michael&quot;,&quot;parse-names&quot;:false,&quot;dropping-particle&quot;:&quot;&quot;,&quot;non-dropping-particle&quot;:&quot;&quot;},{&quot;family&quot;:&quot;Bokvist&quot;,&quot;given&quot;:&quot;Jessy&quot;,&quot;parse-names&quot;:false,&quot;dropping-particle&quot;:&quot;&quot;,&quot;non-dropping-particle&quot;:&quot;&quot;},{&quot;family&quot;:&quot;Crowley&quot;,&quot;given&quot;:&quot;Sabrina&quot;,&quot;parse-names&quot;:false,&quot;dropping-particle&quot;:&quot;&quot;,&quot;non-dropping-particle&quot;:&quot;&quot;},{&quot;family&quot;:&quot;Grant&quot;,&quot;given&quot;:&quot;Sue C.H.&quot;,&quot;parse-names&quot;:false,&quot;dropping-particle&quot;:&quot;&quot;,&quot;non-dropping-particle&quot;:&quot;&quot;},{&quot;family&quot;:&quot;Luedke&quot;,&quot;given&quot;:&quot;Wilf&quot;,&quot;parse-names&quot;:false,&quot;dropping-particle&quot;:&quot;&quot;,&quot;non-dropping-particle&quot;:&quot;&quot;},{&quot;family&quot;:&quot;McHugh&quot;,&quot;given&quot;:&quot;Diana&quot;,&quot;parse-names&quot;:false,&quot;dropping-particle&quot;:&quot;&quot;,&quot;non-dropping-particle&quot;:&quot;&quot;},{&quot;family&quot;:&quot;Picco&quot;,&quot;given&quot;:&quot;Candace&quot;,&quot;parse-names&quot;:false,&quot;dropping-particle&quot;:&quot;&quot;,&quot;non-dropping-particle&quot;:&quot;&quot;},{&quot;family&quot;:&quot;Will&quot;,&quot;given&quot;:&quot;Pieter&quot;,&quot;parse-names&quot;:false,&quot;dropping-particle&quot;:&quot;Van&quot;,&quot;non-dropping-particle&quot;:&quot;&quot;}],&quot;container-title&quot;:&quot;Can. Sci. Advis. Sec. Res. Doc.&quot;,&quot;URL&quot;:&quot;https://www.dfo-mpo.gc.ca/csas-sccs/Publications/ResDocs-DocRech/2023/2023_010-eng.html&quot;,&quot;issued&quot;:{&quot;date-parts&quot;:[[2023]]},&quot;page&quot;:&quot;iv + 129&quot;,&quot;issue&quot;:&quot;July&quot;,&quot;volume&quot;:&quot;2023/010&quot;,&quot;container-title-short&quot;:&quot;&quot;},&quot;isTemporary&quot;:false}]},{&quot;citationID&quot;:&quot;MENDELEY_CITATION_40c70275-f4a5-45a0-aa6d-d2a414dbad12&quot;,&quot;properties&quot;:{&quot;noteIndex&quot;:0},&quot;isEdited&quot;:false,&quot;manualOverride&quot;:{&quot;isManuallyOverridden&quot;:false,&quot;citeprocText&quot;:&quot;(Bailey 2024)&quot;,&quot;manualOverrideText&quot;:&quot;&quot;},&quot;citationTag&quot;:&quot;MENDELEY_CITATION_v3_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&quot;,&quot;citationItems&quot;:[{&quot;id&quot;:&quot;be103a3d-ab1a-3e57-aa18-9aced21e1a21&quot;,&quot;itemData&quot;:{&quot;type&quot;:&quot;webpage&quot;,&quot;id&quot;:&quot;be103a3d-ab1a-3e57-aa18-9aced21e1a21&quot;,&quot;title&quot;:&quot;IFC_FSAR_v1.0&quot;,&quot;author&quot;:[{&quot;family&quot;:&quot;Bailey&quot;,&quot;given&quot;:&quot;Colin&quot;,&quot;parse-names&quot;:false,&quot;dropping-particle&quot;:&quot;&quot;,&quot;non-dropping-particle&quot;:&quot;&quot;}],&quot;container-title&quot;:&quot;Zenodo&quot;,&quot;accessed&quot;:{&quot;date-parts&quot;:[[2024,11,12]]},&quot;DOI&quot;:&quot;10.5281/zenodo.14014485&quot;,&quot;issued&quot;:{&quot;date-parts&quot;:[[2024,10,30]]},&quot;container-title-short&quot;:&quot;Zenodo&quot;},&quot;isTemporary&quot;:false}]},{&quot;citationID&quot;:&quot;MENDELEY_CITATION_38a5394b-f12d-410f-a210-d0f76ee95c51&quot;,&quot;properties&quot;:{&quot;noteIndex&quot;:0},&quot;isEdited&quot;:false,&quot;manualOverride&quot;:{&quot;isManuallyOverridden&quot;:true,&quot;citeprocText&quot;:&quot;(Arbeider et al. 2020; Pacific Salmon Commission 2023)&quot;,&quot;manualOverrideText&quot;:&quot;(Arbeider et al., 2020; Treaty between the Government of Canada and the Government of the United States of America Concerning Pacific Salmon, as Amended through June 2023, 2023&quot;},&quot;citationTag&quot;:&quot;MENDELEY_CITATION_v3_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&quot;,&quot;citationItems&quot;:[{&quot;id&quot;:&quot;b77777c7-1340-3a3b-8134-566295cd0e10&quot;,&quot;itemData&quot;:{&quot;type&quot;:&quot;report&quot;,&quot;id&quot;:&quot;b77777c7-1340-3a3b-8134-566295cd0e10&quot;,&quot;title&quot;:&quot;Treaty between the Government of Canada and the Government of the United States of America concerning Pacific salmon, as amended through June 2023&quot;,&quot;author&quot;:[{&quot;family&quot;:&quot;Pacific Salmon Commission&quot;,&quot;given&quot;:&quot;&quot;,&quot;parse-names&quot;:false,&quot;dropping-particle&quot;:&quot;&quot;,&quot;non-dropping-particle&quot;:&quot;&quot;}],&quot;container-title&quot;:&quot;Treaty&quot;,&quot;accessed&quot;:{&quot;date-parts&quot;:[[2024,10,28]]},&quot;URL&quot;:&quot;https://www.psc.org/about-us/history-purpose/pacific-salmon-treaty/&quot;,&quot;issued&quot;:{&quot;date-parts&quot;:[[2023]]},&quot;publisher-place&quot;:&quot;Canada, USA&quot;,&quot;number-of-pages&quot;:&quot;1-146&quot;,&quot;container-title-short&quot;:&quot;&quot;},&quot;isTemporary&quot;:false},{&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citationID&quot;:&quot;MENDELEY_CITATION_49bedaf2-1288-4a5b-852f-8621fa36c6ed&quot;,&quot;properties&quot;:{&quot;noteIndex&quot;:0},&quot;isEdited&quot;:false,&quot;manualOverride&quot;:{&quot;isManuallyOverridden&quot;:true,&quot;citeprocText&quot;:&quot;(Decker et al. 2014)&quot;,&quot;manualOverrideText&quot;:&quot;(2014)&quot;},&quot;citationTag&quot;:&quot;MENDELEY_CITATION_v3_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&quot;,&quot;citationItems&quot;:[{&quot;id&quot;:&quot;2e036d24-73d3-325f-b33a-6c1870c9e4df&quot;,&quot;itemData&quot;:{&quot;type&quot;:&quot;report&quot;,&quot;id&quot;:&quot;2e036d24-73d3-325f-b33a-6c1870c9e4df&quot;,&quot;title&quot;:&quot;Assessment of the Interior Fraser Coho Salmon (&lt;i&gt;Oncorhynchus kisutch&lt;/i&gt;) management unit relative to the 2006 conservation strategy recovery objectives&quot;,&quot;author&quot;:[{&quot;family&quot;:&quot;Decker&quot;,&quot;given&quot;:&quot;A Scott&quot;,&quot;parse-names&quot;:false,&quot;dropping-particle&quot;:&quot;&quot;,&quot;non-dropping-particle&quot;:&quot;&quot;},{&quot;family&quot;:&quot;Hawkshaw&quot;,&quot;given&quot;:&quot;Michael A&quot;,&quot;parse-names&quot;:false,&quot;dropping-particle&quot;:&quot;&quot;,&quot;non-dropping-particle&quot;:&quot;&quot;},{&quot;family&quot;:&quot;Patten&quot;,&quot;given&quot;:&quot;Bruce A&quot;,&quot;parse-names&quot;:false,&quot;dropping-particle&quot;:&quot;&quot;,&quot;non-dropping-particle&quot;:&quot;&quot;},{&quot;family&quot;:&quot;Sawada&quot;,&quot;given&quot;:&quot;Joel&quot;,&quot;parse-names&quot;:false,&quot;dropping-particle&quot;:&quot;&quot;,&quot;non-dropping-particle&quot;:&quot;&quot;},{&quot;family&quot;:&quot;Jantz&quot;,&quot;given&quot;:&quot;A Lester&quot;,&quot;parse-names&quot;:false,&quot;dropping-particle&quot;:&quot;&quot;,&quot;non-dropping-particle&quot;:&quot;&quot;},{&quot;family&quot;:&quot;Canada&quot;,&quot;given&quot;:&quot;Oceans&quot;,&quot;parse-names&quot;:false,&quot;dropping-particle&quot;:&quot;&quot;,&quot;non-dropping-particle&quot;:&quot;&quot;},{&quot;family&quot;:&quot;Hawkshaw&quot;,&quot;given&quot;:&quot;Decker A S&quot;,&quot;parse-names&quot;:false,&quot;dropping-particle&quot;:&quot;&quot;,&quot;non-dropping-particle&quot;:&quot;&quot;},{&quot;family&quot;:&quot;Jantz&quot;,&quot;given&quot;:&quot;A L&quot;,&quot;parse-names&quot;:false,&quot;dropping-particle&quot;:&quot;&quot;,&quot;non-dropping-particle&quot;:&quot;&quot;}],&quot;ISSN&quot;:&quot;1919-5044&quot;,&quot;URL&quot;:&quot;http://www.dfo-mpo.gc.ca/csas-sccs/csas-sccs@dfo-mpo.gc.ca&quot;,&quot;issued&quot;:{&quot;date-parts&quot;:[[2014]]},&quot;publisher-place&quot;:&quot;Kamloops, BC&quot;,&quot;number-of-pages&quot;:&quot;1-64&quot;,&quot;abstract&quot;:&quot;Foreword This series documents the scientific basis for the evaluation of aquatic resources and ecosystems in Canada. As such, it addresses the issues of the day in the time frames required and the documents it contains are not intended as definitive statements on the subjects addressed but rather as progress reports on ongoing investigations. Research documents are produced in the official language in which they are provided to the Secretariat.&quot;,&quot;container-title-short&quot;:&quot;&quot;},&quot;isTemporary&quot;:false}]},{&quot;citationID&quot;:&quot;MENDELEY_CITATION_d55a4ee2-bd20-42e3-a3f9-5f0867e96b8e&quot;,&quot;properties&quot;:{&quot;noteIndex&quot;:0},&quot;isEdited&quot;:false,&quot;manualOverride&quot;:{&quot;isManuallyOverridden&quot;:true,&quot;citeprocText&quot;:&quot;(Korman et al. 2019)&quot;,&quot;manualOverrideText&quot;:&quot;(2019)&quot;},&quot;citationTag&quot;:&quot;MENDELEY_CITATION_v3_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&quot;,&quot;citationItems&quot;:[{&quot;id&quot;:&quot;139fb3c8-120a-3601-b9c5-6a8fa4197fce&quot;,&quot;itemData&quot;:{&quot;type&quot;:&quot;report&quot;,&quot;id&quot;:&quot;139fb3c8-120a-3601-b9c5-6a8fa4197fce&quot;,&quot;title&quot;:&quot;Evaluation framework for assessing potential Pacific Salmon Commission reference points for population status and associated allowable exploitation rates for Strait of Georgia and Fraser River Coho Salmon Management Units&quot;,&quot;author&quot;:[{&quot;family&quot;:&quot;Korman&quot;,&quot;given&quot;:&quot;Josh&quot;,&quot;parse-names&quot;:false,&quot;dropping-particle&quot;:&quot;&quot;,&quot;non-dropping-particle&quot;:&quot;&quot;},{&quot;family&quot;:&quot;Sawada&quot;,&quot;given&quot;:&quot;Joel&quot;,&quot;parse-names&quot;:false,&quot;dropping-particle&quot;:&quot;&quot;,&quot;non-dropping-particle&quot;:&quot;&quot;},{&quot;family&quot;:&quot;Bradford&quot;,&quot;given&quot;:&quot;Michael J&quot;,&quot;parse-names&quot;:false,&quot;dropping-particle&quot;:&quot;&quot;,&quot;non-dropping-particle&quot;:&quot;&quot;}],&quot;URL&quot;:&quot;http://www.dfo-mpo.gc.ca/csas-sccs/&quot;,&quot;issued&quot;:{&quot;date-parts&quot;:[[2019]]},&quot;publisher-place&quot;:&quot;Vancouver, BC&quot;,&quot;number-of-pages&quot;:&quot;1-81&quot;,&quot;container-title-short&quot;:&quot;&quot;},&quot;isTemporary&quot;:false}]},{&quot;citationID&quot;:&quot;MENDELEY_CITATION_9f1f855e-52ec-4e7e-a65e-a662c4c474d7&quot;,&quot;properties&quot;:{&quot;noteIndex&quot;:0},&quot;isEdited&quot;:false,&quot;manualOverride&quot;:{&quot;isManuallyOverridden&quot;:true,&quot;citeprocText&quot;:&quot;(Arbeider et al. 2020)&quot;,&quot;manualOverrideText&quot;:&quot;(2020)&quot;},&quot;citationTag&quot;:&quot;MENDELEY_CITATION_v3_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&quot;,&quot;citationItems&quot;:[{&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citationID&quot;:&quot;MENDELEY_CITATION_44d6e00b-8b94-472e-950c-335c10462181&quot;,&quot;properties&quot;:{&quot;noteIndex&quot;:0},&quot;isEdited&quot;:false,&quot;manualOverride&quot;:{&quot;isManuallyOverridden&quot;:false,&quot;citeprocText&quot;:&quot;(Arbeider et al. 2020)&quot;,&quot;manualOverrideText&quot;:&quot;&quot;},&quot;citationTag&quot;:&quot;MENDELEY_CITATION_v3_eyJjaXRhdGlvbklEIjoiTUVOREVMRVlfQ0lUQVRJT05fNDRkNmUwMGItOGI5NC00NzJlLTk1MGMtMzM1YzEwNDYyMTgx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quot;,&quot;citationItems&quot;:[{&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citationID&quot;:&quot;MENDELEY_CITATION_e343a0b6-c14e-4f74-af08-5171440dbc0f&quot;,&quot;properties&quot;:{&quot;noteIndex&quot;:0},&quot;isEdited&quot;:false,&quot;manualOverride&quot;:{&quot;isManuallyOverridden&quot;:true,&quot;citeprocText&quot;:&quot;(DFO 2023; Pacific Salmon Commission 2023)&quot;,&quot;manualOverrideText&quot;:&quot;DFO, 2023; Treaty between the Government of Canada and the Government of the United States of America Concerning Pacific Salmon, as Amended through June 2023, 2023)&quot;},&quot;citationTag&quot;:&quot;MENDELEY_CITATION_v3_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&quot;,&quot;citationItems&quot;:[{&quot;id&quot;:&quot;b77777c7-1340-3a3b-8134-566295cd0e10&quot;,&quot;itemData&quot;:{&quot;type&quot;:&quot;report&quot;,&quot;id&quot;:&quot;b77777c7-1340-3a3b-8134-566295cd0e10&quot;,&quot;title&quot;:&quot;Treaty between the Government of Canada and the Government of the United States of America concerning Pacific salmon, as amended through June 2023&quot;,&quot;author&quot;:[{&quot;family&quot;:&quot;Pacific Salmon Commission&quot;,&quot;given&quot;:&quot;&quot;,&quot;parse-names&quot;:false,&quot;dropping-particle&quot;:&quot;&quot;,&quot;non-dropping-particle&quot;:&quot;&quot;}],&quot;container-title&quot;:&quot;Treaty&quot;,&quot;accessed&quot;:{&quot;date-parts&quot;:[[2024,10,28]]},&quot;URL&quot;:&quot;https://www.psc.org/about-us/history-purpose/pacific-salmon-treaty/&quot;,&quot;issued&quot;:{&quot;date-parts&quot;:[[2023]]},&quot;publisher-place&quot;:&quot;Canada, USA&quot;,&quot;number-of-pages&quot;:&quot;1-146&quot;,&quot;container-title-short&quot;:&quot;&quot;},&quot;isTemporary&quot;:false},{&quot;id&quot;:&quot;3adc1000-95e1-3a7f-8778-84c53524549e&quot;,&quot;itemData&quot;:{&quot;type&quot;:&quot;report&quot;,&quot;id&quot;:&quot;3adc1000-95e1-3a7f-8778-84c53524549e&quot;,&quot;title&quot;:&quot;Southern salmon integrated fisheries management plan&quot;,&quot;author&quot;:[{&quot;family&quot;:&quot;DFO&quot;,&quot;given&quot;:&quot;&quot;,&quot;parse-names&quot;:false,&quot;dropping-particle&quot;:&quot;&quot;,&quot;non-dropping-particle&quot;:&quot;&quot;}],&quot;ISBN&quot;:&quot;1433/232367&quot;,&quot;issued&quot;:{&quot;date-parts&quot;:[[2023]]},&quot;number-of-pages&quot;:&quot;1-628&quot;,&quot;container-title-short&quot;:&quot;&quot;},&quot;isTemporary&quot;:false}]},{&quot;citationID&quot;:&quot;MENDELEY_CITATION_234f7b42-2e81-4006-b9ec-a79a07eac590&quot;,&quot;properties&quot;:{&quot;noteIndex&quot;:0},&quot;isEdited&quot;:false,&quot;manualOverride&quot;:{&quot;isManuallyOverridden&quot;:false,&quot;citeprocText&quot;:&quot;(DFO 2023)&quot;,&quot;manualOverrideText&quot;:&quot;&quot;},&quot;citationTag&quot;:&quot;MENDELEY_CITATION_v3_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&quot;,&quot;citationItems&quot;:[{&quot;id&quot;:&quot;3adc1000-95e1-3a7f-8778-84c53524549e&quot;,&quot;itemData&quot;:{&quot;type&quot;:&quot;report&quot;,&quot;id&quot;:&quot;3adc1000-95e1-3a7f-8778-84c53524549e&quot;,&quot;title&quot;:&quot;Southern salmon integrated fisheries management plan&quot;,&quot;author&quot;:[{&quot;family&quot;:&quot;DFO&quot;,&quot;given&quot;:&quot;&quot;,&quot;parse-names&quot;:false,&quot;dropping-particle&quot;:&quot;&quot;,&quot;non-dropping-particle&quot;:&quot;&quot;}],&quot;ISBN&quot;:&quot;1433/232367&quot;,&quot;issued&quot;:{&quot;date-parts&quot;:[[2023]]},&quot;number-of-pages&quot;:&quot;1-628&quot;,&quot;container-title-short&quot;:&quot;&quot;},&quot;isTemporary&quot;:false}]},{&quot;citationID&quot;:&quot;MENDELEY_CITATION_d70b2a40-01f2-413f-837f-d1d0f93f79fa&quot;,&quot;properties&quot;:{&quot;noteIndex&quot;:0},&quot;isEdited&quot;:false,&quot;manualOverride&quot;:{&quot;isManuallyOverridden&quot;:false,&quot;citeprocText&quot;:&quot;(DFO 2018)&quot;,&quot;manualOverrideText&quot;:&quot;&quot;},&quot;citationTag&quot;:&quot;MENDELEY_CITATION_v3_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&quot;,&quot;citationItems&quot;:[{&quot;id&quot;:&quot;24e8d918-8aab-36c0-b651-5ad68e03d9a1&quot;,&quot;itemData&quot;:{&quot;type&quot;:&quot;report&quot;,&quot;id&quot;:&quot;24e8d918-8aab-36c0-b651-5ad68e03d9a1&quot;,&quot;title&quot;:&quot;SEP production planning: a framework&quot;,&quot;author&quot;:[{&quot;family&quot;:&quot;DFO&quot;,&quot;given&quot;:&quot;&quot;,&quot;parse-names&quot;:false,&quot;dropping-particle&quot;:&quot;&quot;,&quot;non-dropping-particle&quot;:&quot;&quot;}],&quot;issued&quot;:{&quot;date-parts&quot;:[[2018,1]]},&quot;number-of-pages&quot;:&quot;1-19&quot;,&quot;container-title-short&quot;:&quot;&quot;},&quot;isTemporary&quot;:false}]},{&quot;citationID&quot;:&quot;MENDELEY_CITATION_af0e714c-7450-48d9-a474-45de9f0be0fd&quot;,&quot;properties&quot;:{&quot;noteIndex&quot;:0},&quot;isEdited&quot;:false,&quot;manualOverride&quot;:{&quot;isManuallyOverridden&quot;:false,&quot;citeprocText&quot;:&quot;(Arbeider et al. 2020)&quot;,&quot;manualOverrideText&quot;:&quot;&quot;},&quot;citationTag&quot;:&quot;MENDELEY_CITATION_v3_eyJjaXRhdGlvbklEIjoiTUVOREVMRVlfQ0lUQVRJT05fYWYwZTcxNGMtNzQ1MC00OGQ5LWE0NzQtNDVkZTlmMGJlMGZk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quot;,&quot;citationItems&quot;:[{&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citationID&quot;:&quot;MENDELEY_CITATION_ba1aa3f9-2c4e-4da3-acd9-f3024a5e183a&quot;,&quot;properties&quot;:{&quot;noteIndex&quot;:0},&quot;isEdited&quot;:false,&quot;manualOverride&quot;:{&quot;isManuallyOverridden&quot;:false,&quot;citeprocText&quot;:&quot;(Arbeider et al. 2020)&quot;,&quot;manualOverrideText&quot;:&quot;&quot;},&quot;citationTag&quot;:&quot;MENDELEY_CITATION_v3_eyJjaXRhdGlvbklEIjoiTUVOREVMRVlfQ0lUQVRJT05fYmExYWEzZjktMmM0ZS00ZGEzLWFjZDktZjMwMjRhNWUxODNh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quot;,&quot;citationItems&quot;:[{&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citationID&quot;:&quot;MENDELEY_CITATION_9eb94437-ba0b-45fe-867b-61a5630a0705&quot;,&quot;properties&quot;:{&quot;noteIndex&quot;:0},&quot;isEdited&quot;:false,&quot;manualOverride&quot;:{&quot;isManuallyOverridden&quot;:false,&quot;citeprocText&quot;:&quot;(Arbeider et al. 2020)&quot;,&quot;manualOverrideText&quot;:&quot;&quot;},&quot;citationTag&quot;:&quot;MENDELEY_CITATION_v3_eyJjaXRhdGlvbklEIjoiTUVOREVMRVlfQ0lUQVRJT05fOWViOTQ0MzctYmEwYi00NWZlLTg2N2ItNjFhNTYzMGEwNzA1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quot;,&quot;citationItems&quot;:[{&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citationID&quot;:&quot;MENDELEY_CITATION_7a2f2c08-e334-4684-b3ea-e4b2c0eb4615&quot;,&quot;properties&quot;:{&quot;noteIndex&quot;:0},&quot;isEdited&quot;:false,&quot;manualOverride&quot;:{&quot;isManuallyOverridden&quot;:false,&quot;citeprocText&quot;:&quot;(Irvine et al. 2001)&quot;,&quot;manualOverrideText&quot;:&quot;&quot;},&quot;citationTag&quot;:&quot;MENDELEY_CITATION_v3_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&quot;,&quot;citationItems&quot;:[{&quot;id&quot;:&quot;564c6741-0ba9-3f4d-928b-6fe5a779eecd&quot;,&quot;itemData&quot;:{&quot;type&quot;:&quot;report&quot;,&quot;id&quot;:&quot;564c6741-0ba9-3f4d-928b-6fe5a779eecd&quot;,&quot;title&quot;:&quot;2001 stock status assessment of Coho salmon from the Interior Fraser River&quot;,&quot;author&quot;:[{&quot;family&quot;:&quot;Irvine&quot;,&quot;given&quot;:&quot;J.R.&quot;,&quot;parse-names&quot;:false,&quot;dropping-particle&quot;:&quot;&quot;,&quot;non-dropping-particle&quot;:&quot;&quot;},{&quot;family&quot;:&quot;Parken&quot;,&quot;given&quot;:&quot;C.K.&quot;,&quot;parse-names&quot;:false,&quot;dropping-particle&quot;:&quot;&quot;,&quot;non-dropping-particle&quot;:&quot;&quot;},{&quot;family&quot;:&quot;Chen&quot;,&quot;given&quot;:&quot;D.G.&quot;,&quot;parse-names&quot;:false,&quot;dropping-particle&quot;:&quot;&quot;,&quot;non-dropping-particle&quot;:&quot;&quot;},{&quot;family&quot;:&quot;Candy&quot;,&quot;given&quot;:&quot;J.&quot;,&quot;parse-names&quot;:false,&quot;dropping-particle&quot;:&quot;&quot;,&quot;non-dropping-particle&quot;:&quot;&quot;},{&quot;family&quot;:&quot;Ming&quot;,&quot;given&quot;:&quot;T.&quot;,&quot;parse-names&quot;:false,&quot;dropping-particle&quot;:&quot;&quot;,&quot;non-dropping-particle&quot;:&quot;&quot;},{&quot;family&quot;:&quot;Supernault&quot;,&quot;given&quot;:&quot;J.&quot;,&quot;parse-names&quot;:false,&quot;dropping-particle&quot;:&quot;&quot;,&quot;non-dropping-particle&quot;:&quot;&quot;},{&quot;family&quot;:&quot;Shaw&quot;,&quot;given&quot;:&quot;W.&quot;,&quot;parse-names&quot;:false,&quot;dropping-particle&quot;:&quot;&quot;,&quot;non-dropping-particle&quot;:&quot;&quot;},{&quot;family&quot;:&quot;Bailey&quot;,&quot;given&quot;:&quot;R.E.&quot;,&quot;parse-names&quot;:false,&quot;dropping-particle&quot;:&quot;&quot;,&quot;non-dropping-particle&quot;:&quot;&quot;}],&quot;issued&quot;:{&quot;date-parts&quot;:[[2001]]},&quot;publisher-place&quot;:&quot;Nanaimo, BC&quot;,&quot;number-of-pages&quot;:&quot;1-68&quot;,&quot;container-title-short&quot;:&quot;&quot;},&quot;isTemporary&quot;:false}]},{&quot;citationID&quot;:&quot;MENDELEY_CITATION_9421e98f-a244-4a25-a949-977103cb0150&quot;,&quot;properties&quot;:{&quot;noteIndex&quot;:0},&quot;isEdited&quot;:false,&quot;manualOverride&quot;:{&quot;isManuallyOverridden&quot;:false,&quot;citeprocText&quot;:&quot;(Simpson et al. 2004)&quot;,&quot;manualOverrideText&quot;:&quot;&quot;},&quot;citationTag&quot;:&quot;MENDELEY_CITATION_v3_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&quot;,&quot;citationItems&quot;:[{&quot;id&quot;:&quot;cccdd87f-8447-3235-ba7f-8413fc3ba590&quot;,&quot;itemData&quot;:{&quot;type&quot;:&quot;report&quot;,&quot;id&quot;:&quot;cccdd87f-8447-3235-ba7f-8413fc3ba590&quot;,&quot;title&quot;:&quot;Forecast for southern and central British Columbia Coho salmon in 2004&quot;,&quot;author&quot;:[{&quot;family&quot;:&quot;Simpson&quot;,&quot;given&quot;:&quot;Kent&quot;,&quot;parse-names&quot;:false,&quot;dropping-particle&quot;:&quot;&quot;,&quot;non-dropping-particle&quot;:&quot;&quot;},{&quot;family&quot;:&quot;Chamberlain&quot;,&quot;given&quot;:&quot;Michael&quot;,&quot;parse-names&quot;:false,&quot;dropping-particle&quot;:&quot;&quot;,&quot;non-dropping-particle&quot;:&quot;&quot;},{&quot;family&quot;:&quot;Fagan&quot;,&quot;given&quot;:&quot;Jennifer&quot;,&quot;parse-names&quot;:false,&quot;dropping-particle&quot;:&quot;&quot;,&quot;non-dropping-particle&quot;:&quot;&quot;},{&quot;family&quot;:&quot;Tanasichuk&quot;,&quot;given&quot;:&quot;Ron W.&quot;,&quot;parse-names&quot;:false,&quot;dropping-particle&quot;:&quot;&quot;,&quot;non-dropping-particle&quot;:&quot;&quot;},{&quot;family&quot;:&quot;Dobson&quot;,&quot;given&quot;:&quot;Diana&quot;,&quot;parse-names&quot;:false,&quot;dropping-particle&quot;:&quot;&quot;,&quot;non-dropping-particle&quot;:&quot;&quot;}],&quot;issued&quot;:{&quot;date-parts&quot;:[[2004]]},&quot;publisher-place&quot;:&quot;Nanaimo, BC&quot;,&quot;number-of-pages&quot;:&quot;1-69&quot;,&quot;container-title-short&quot;:&quot;&quot;},&quot;isTemporary&quot;:false}]},{&quot;citationID&quot;:&quot;MENDELEY_CITATION_271d26a3-56ec-49a2-9801-7caa32717325&quot;,&quot;properties&quot;:{&quot;noteIndex&quot;:0},&quot;isEdited&quot;:false,&quot;manualOverride&quot;:{&quot;isManuallyOverridden&quot;:true,&quot;citeprocText&quot;:&quot;(Irvine et al. 2001; Simpson et al. 2004)&quot;,&quot;manualOverrideText&quot;:&quot;Irvine et al., 2001; Simpson et al., 2004)&quot;},&quot;citationTag&quot;:&quot;MENDELEY_CITATION_v3_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&quot;,&quot;citationItems&quot;:[{&quot;id&quot;:&quot;cccdd87f-8447-3235-ba7f-8413fc3ba590&quot;,&quot;itemData&quot;:{&quot;type&quot;:&quot;report&quot;,&quot;id&quot;:&quot;cccdd87f-8447-3235-ba7f-8413fc3ba590&quot;,&quot;title&quot;:&quot;Forecast for southern and central British Columbia Coho salmon in 2004&quot;,&quot;author&quot;:[{&quot;family&quot;:&quot;Simpson&quot;,&quot;given&quot;:&quot;Kent&quot;,&quot;parse-names&quot;:false,&quot;dropping-particle&quot;:&quot;&quot;,&quot;non-dropping-particle&quot;:&quot;&quot;},{&quot;family&quot;:&quot;Chamberlain&quot;,&quot;given&quot;:&quot;Michael&quot;,&quot;parse-names&quot;:false,&quot;dropping-particle&quot;:&quot;&quot;,&quot;non-dropping-particle&quot;:&quot;&quot;},{&quot;family&quot;:&quot;Fagan&quot;,&quot;given&quot;:&quot;Jennifer&quot;,&quot;parse-names&quot;:false,&quot;dropping-particle&quot;:&quot;&quot;,&quot;non-dropping-particle&quot;:&quot;&quot;},{&quot;family&quot;:&quot;Tanasichuk&quot;,&quot;given&quot;:&quot;Ron W.&quot;,&quot;parse-names&quot;:false,&quot;dropping-particle&quot;:&quot;&quot;,&quot;non-dropping-particle&quot;:&quot;&quot;},{&quot;family&quot;:&quot;Dobson&quot;,&quot;given&quot;:&quot;Diana&quot;,&quot;parse-names&quot;:false,&quot;dropping-particle&quot;:&quot;&quot;,&quot;non-dropping-particle&quot;:&quot;&quot;}],&quot;issued&quot;:{&quot;date-parts&quot;:[[2004]]},&quot;publisher-place&quot;:&quot;Nanaimo, BC&quot;,&quot;number-of-pages&quot;:&quot;1-69&quot;,&quot;container-title-short&quot;:&quot;&quot;},&quot;isTemporary&quot;:false},{&quot;id&quot;:&quot;564c6741-0ba9-3f4d-928b-6fe5a779eecd&quot;,&quot;itemData&quot;:{&quot;type&quot;:&quot;report&quot;,&quot;id&quot;:&quot;564c6741-0ba9-3f4d-928b-6fe5a779eecd&quot;,&quot;title&quot;:&quot;2001 stock status assessment of Coho salmon from the Interior Fraser River&quot;,&quot;author&quot;:[{&quot;family&quot;:&quot;Irvine&quot;,&quot;given&quot;:&quot;J.R.&quot;,&quot;parse-names&quot;:false,&quot;dropping-particle&quot;:&quot;&quot;,&quot;non-dropping-particle&quot;:&quot;&quot;},{&quot;family&quot;:&quot;Parken&quot;,&quot;given&quot;:&quot;C.K.&quot;,&quot;parse-names&quot;:false,&quot;dropping-particle&quot;:&quot;&quot;,&quot;non-dropping-particle&quot;:&quot;&quot;},{&quot;family&quot;:&quot;Chen&quot;,&quot;given&quot;:&quot;D.G.&quot;,&quot;parse-names&quot;:false,&quot;dropping-particle&quot;:&quot;&quot;,&quot;non-dropping-particle&quot;:&quot;&quot;},{&quot;family&quot;:&quot;Candy&quot;,&quot;given&quot;:&quot;J.&quot;,&quot;parse-names&quot;:false,&quot;dropping-particle&quot;:&quot;&quot;,&quot;non-dropping-particle&quot;:&quot;&quot;},{&quot;family&quot;:&quot;Ming&quot;,&quot;given&quot;:&quot;T.&quot;,&quot;parse-names&quot;:false,&quot;dropping-particle&quot;:&quot;&quot;,&quot;non-dropping-particle&quot;:&quot;&quot;},{&quot;family&quot;:&quot;Supernault&quot;,&quot;given&quot;:&quot;J.&quot;,&quot;parse-names&quot;:false,&quot;dropping-particle&quot;:&quot;&quot;,&quot;non-dropping-particle&quot;:&quot;&quot;},{&quot;family&quot;:&quot;Shaw&quot;,&quot;given&quot;:&quot;W.&quot;,&quot;parse-names&quot;:false,&quot;dropping-particle&quot;:&quot;&quot;,&quot;non-dropping-particle&quot;:&quot;&quot;},{&quot;family&quot;:&quot;Bailey&quot;,&quot;given&quot;:&quot;R.E.&quot;,&quot;parse-names&quot;:false,&quot;dropping-particle&quot;:&quot;&quot;,&quot;non-dropping-particle&quot;:&quot;&quot;}],&quot;issued&quot;:{&quot;date-parts&quot;:[[2001]]},&quot;publisher-place&quot;:&quot;Nanaimo, BC&quot;,&quot;number-of-pages&quot;:&quot;1-68&quot;,&quot;container-title-short&quot;:&quot;&quot;},&quot;isTemporary&quot;:false}]},{&quot;citationID&quot;:&quot;MENDELEY_CITATION_3de55868-05f3-4615-bd79-b5838908b49b&quot;,&quot;properties&quot;:{&quot;noteIndex&quot;:0},&quot;isEdited&quot;:false,&quot;manualOverride&quot;:{&quot;isManuallyOverridden&quot;:true,&quot;citeprocText&quot;:&quot;(Arbeider et al. 2020)&quot;,&quot;manualOverrideText&quot;:&quot;(see Arbeider et al., 2020 for details)&quot;},&quot;citationTag&quot;:&quot;MENDELEY_CITATION_v3_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&quot;,&quot;citationItems&quot;:[{&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citationID&quot;:&quot;MENDELEY_CITATION_2eb72939-37a0-45cc-acc0-fb41fd4314c2&quot;,&quot;properties&quot;:{&quot;noteIndex&quot;:0},&quot;isEdited&quot;:false,&quot;manualOverride&quot;:{&quot;isManuallyOverridden&quot;:false,&quot;citeprocText&quot;:&quot;(Arbeider et al. 2020)&quot;,&quot;manualOverrideText&quot;:&quot;&quot;},&quot;citationTag&quot;:&quot;MENDELEY_CITATION_v3_eyJjaXRhdGlvbklEIjoiTUVOREVMRVlfQ0lUQVRJT05fMmViNzI5MzktMzdhMC00NWNjLWFjYzAtZmI0MWZkNDMxNGMy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quot;,&quot;citationItems&quot;:[{&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citationID&quot;:&quot;MENDELEY_CITATION_2728293b-6461-48ac-a66b-0a73cd0509b5&quot;,&quot;properties&quot;:{&quot;noteIndex&quot;:0},&quot;isEdited&quot;:false,&quot;manualOverride&quot;:{&quot;isManuallyOverridden&quot;:false,&quot;citeprocText&quot;:&quot;(DFO 2024b)&quot;,&quot;manualOverrideText&quot;:&quot;&quot;},&quot;citationTag&quot;:&quot;MENDELEY_CITATION_v3_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&quot;,&quot;citationItems&quot;:[{&quot;id&quot;:&quot;60b44dd6-d7f5-37d6-be4e-7fce020aa783&quot;,&quot;itemData&quot;:{&quot;type&quot;:&quot;article&quot;,&quot;id&quot;:&quot;60b44dd6-d7f5-37d6-be4e-7fce020aa783&quot;,&quot;title&quot;:&quot;2024 management Interior Fraser coho&quot;,&quot;author&quot;:[{&quot;family&quot;:&quot;DFO&quot;,&quot;given&quot;:&quot;&quot;,&quot;parse-names&quot;:false,&quot;dropping-particle&quot;:&quot;&quot;,&quot;non-dropping-particle&quot;:&quot;&quot;}],&quot;accessed&quot;:{&quot;date-parts&quot;:[[2024,10,30]]},&quot;URL&quot;:&quot;https://frasersalmon.ca/wp-content/uploads/2024/04/2024-Fraser-Coho-Management-2024-04-07-1.pdf&quot;,&quot;issued&quot;:{&quot;date-parts&quot;:[[2024,4,9]]},&quot;publisher-place&quot;:&quot;Kamloops&quot;,&quot;page&quot;:&quot;1-15&quot;,&quot;publisher&quot;:&quot;Fisheries and Oceans Canada&quot;,&quot;container-title-short&quot;:&quot;&quot;},&quot;isTemporary&quot;:false}]},{&quot;citationID&quot;:&quot;MENDELEY_CITATION_ac4da81b-ceb9-4b0b-8bf4-111b8f969015&quot;,&quot;properties&quot;:{&quot;noteIndex&quot;:0},&quot;isEdited&quot;:false,&quot;manualOverride&quot;:{&quot;isManuallyOverridden&quot;:false,&quot;citeprocText&quot;:&quot;(Bradford and Irvine 2000)&quot;,&quot;manualOverrideText&quot;:&quot;&quot;},&quot;citationTag&quot;:&quot;MENDELEY_CITATION_v3_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&quot;,&quot;citationItems&quot;:[{&quot;id&quot;:&quot;e1b2ea42-2265-33bf-87cc-517a10d26145&quot;,&quot;itemData&quot;:{&quot;type&quot;:&quot;article-journal&quot;,&quot;id&quot;:&quot;e1b2ea42-2265-33bf-87cc-517a10d26145&quot;,&quot;title&quot;:&quot;Land use, fishing, climate change, and the decline of Thompson River, British Columbia, coho salmon&quot;,&quot;author&quot;:[{&quot;family&quot;:&quot;Bradford&quot;,&quot;given&quot;:&quot;Michael J&quot;,&quot;parse-names&quot;:false,&quot;dropping-particle&quot;:&quot;&quot;,&quot;non-dropping-particle&quot;:&quot;&quot;},{&quot;family&quot;:&quot;Irvine&quot;,&quot;given&quot;:&quot;James R&quot;,&quot;parse-names&quot;:false,&quot;dropping-particle&quot;:&quot;&quot;,&quot;non-dropping-particle&quot;:&quot;&quot;}],&quot;container-title&quot;:&quot;Canadian Journal of Fisheries and Aquatic Sciences&quot;,&quot;URL&quot;:&quot;www.gdbc.gov.bc.ca&quot;,&quot;issued&quot;:{&quot;date-parts&quot;:[[2000]]},&quot;page&quot;:&quot;13-16&quot;,&quot;abstract&quot;:&quot;We investigated a recent, major decline in the abundance of a large aggregate of coho salmon (Oncorhynchus kisutch) spawning in the Thompson River, British Columbia, watershed. We found that the decline could be attributed to a declining trend in productivity likely related to changing ocean conditions, overfishing, and freshwater habitat alteration. Among individual watersheds, rates of decline in adult coho salmon abundance were correlated with agricultural land use, road density, and a qualitative measure of stream habitat status but not with the proportion of land recently logged. The recovery of these populations will require the prudent regulation of fishing, the restoration of salmon producing watersheds, and an improvement in ocean conditions. Résumé : Nous avons examiné le déclin marqué de l'abondance qui vient de se manifester chez un important groupe de cohos (Oncorhynchus kisutch) qui frayent dans le bassin de la Thompson (Colombie-Britannique). Nous pensons que ce déclin pourrait s'expliquer par une tendance à la baisse de la productivité, tendance qui semble reliée aux chan-gements dans les conditions océaniques, à la surpêche et à l'altération des habitats d'eau douce. Au niveau des bassins, les taux de déclin de l'abondance des cohos adultes étaient corrélés à l'utilisation des terres agricoles, à la densité du réseau routier et à une mesure qualitative de l'état des habitats d'eau douce, mais pas à la proportion de territoire fores-tier récemment mis en coupe. Le rétablissement de ces populations nécessitera une réglementation prudente de la pêche, une remise en état des bassins salmonicoles et une amélioration des conditions océaniques. [Traduit par la Rédaction] Bradford and Irvine 16&quot;,&quot;issue&quot;:&quot;57&quot;,&quot;container-title-short&quot;:&quot;&quot;},&quot;isTemporary&quot;:false}]},{&quot;citationID&quot;:&quot;MENDELEY_CITATION_351ad524-2bd7-4758-a6a3-49e1ed10f288&quot;,&quot;properties&quot;:{&quot;noteIndex&quot;:0},&quot;isEdited&quot;:false,&quot;manualOverride&quot;:{&quot;isManuallyOverridden&quot;:true,&quot;citeprocText&quot;:&quot;(Arbeider et al. 2020)&quot;,&quot;manualOverrideText&quot;:&quot;Arbeider et al., 2020)&quot;},&quot;citationTag&quot;:&quot;MENDELEY_CITATION_v3_eyJjaXRhdGlvbklEIjoiTUVOREVMRVlfQ0lUQVRJT05fMzUxYWQ1MjQtMmJkNy00NzU4LWE2YTMtNDllMWVkMTBmMjg4IiwicHJvcGVydGllcyI6eyJub3RlSW5kZXgiOjB9LCJpc0VkaXRlZCI6ZmFsc2UsIm1hbnVhbE92ZXJyaWRlIjp7ImlzTWFudWFsbHlPdmVycmlkZGVuIjp0cnVlLCJjaXRlcHJvY1RleHQiOiIoQXJiZWlkZXIgZXQgYWwuIDIwMjApIiwibWFudWFsT3ZlcnJpZGVUZXh0IjoiQXJiZWlkZXIgZXQgYWwuLCAyMDIwKS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quot;,&quot;citationItems&quot;:[{&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citationID&quot;:&quot;MENDELEY_CITATION_58eaed9a-1c18-4c2a-bf85-56678da6aae3&quot;,&quot;properties&quot;:{&quot;noteIndex&quot;:0},&quot;isEdited&quot;:false,&quot;manualOverride&quot;:{&quot;isManuallyOverridden&quot;:true,&quot;citeprocText&quot;:&quot;(Arbeider et al. 2020)&quot;,&quot;manualOverrideText&quot;:&quot;(2020)&quot;},&quot;citationTag&quot;:&quot;MENDELEY_CITATION_v3_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&quot;,&quot;citationItems&quot;:[{&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citationID&quot;:&quot;MENDELEY_CITATION_e6622038-3a30-4709-9692-2453fd1f4f87&quot;,&quot;properties&quot;:{&quot;noteIndex&quot;:0},&quot;isEdited&quot;:false,&quot;manualOverride&quot;:{&quot;isManuallyOverridden&quot;:false,&quot;citeprocText&quot;:&quot;(Andy Rankis et al. 2008)&quot;,&quot;manualOverrideText&quot;:&quot;&quot;},&quot;citationTag&quot;:&quot;MENDELEY_CITATION_v3_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&quot;,&quot;citationItems&quot;:[{&quot;id&quot;:&quot;734b0b57-32cc-3eb2-8b3a-bf5e60c7e906&quot;,&quot;itemData&quot;:{&quot;type&quot;:&quot;report&quot;,&quot;id&quot;:&quot;734b0b57-32cc-3eb2-8b3a-bf5e60c7e906&quot;,&quot;title&quot;:&quot;Fishery regulation assessment model (FRAM) - an overview for coho and chinook -  v3.0&quot;,&quot;author&quot;:[{&quot;family&quot;:&quot;Andy Rankis&quot;,&quot;given&quot;:&quot;MR&quot;,&quot;parse-names&quot;:false,&quot;dropping-particle&quot;:&quot;&quot;,&quot;non-dropping-particle&quot;:&quot;&quot;},{&quot;family&quot;:&quot;Ethan Clemmons&quot;,&quot;given&quot;:&quot;MR&quot;,&quot;parse-names&quot;:false,&quot;dropping-particle&quot;:&quot;&quot;,&quot;non-dropping-particle&quot;:&quot;&quot;},{&quot;family&quot;:&quot;Robert Conrad&quot;,&quot;given&quot;:&quot;MR&quot;,&quot;parse-names&quot;:false,&quot;dropping-particle&quot;:&quot;&quot;,&quot;non-dropping-particle&quot;:&quot;&quot;},{&quot;family&quot;:&quot;Allen Grover&quot;,&quot;given&quot;:&quot;MR&quot;,&quot;parse-names&quot;:false,&quot;dropping-particle&quot;:&quot;&quot;,&quot;non-dropping-particle&quot;:&quot;&quot;},{&quot;family&quot;:&quot;Jim Packer&quot;,&quot;given&quot;:&quot;MR&quot;,&quot;parse-names&quot;:false,&quot;dropping-particle&quot;:&quot;&quot;,&quot;non-dropping-particle&quot;:&quot;&quot;},{&quot;family&quot;:&quot;Rishi Sharma&quot;,&quot;given&quot;:&quot;MR&quot;,&quot;parse-names&quot;:false,&quot;dropping-particle&quot;:&quot;&quot;,&quot;non-dropping-particle&quot;:&quot;&quot;},{&quot;family&quot;:&quot;Dell Simmons&quot;,&quot;given&quot;:&quot;MR&quot;,&quot;parse-names&quot;:false,&quot;dropping-particle&quot;:&quot;&quot;,&quot;non-dropping-particle&quot;:&quot;&quot;},{&quot;family&quot;:&quot;Henry Yuen&quot;,&quot;given&quot;:&quot;MR&quot;,&quot;parse-names&quot;:false,&quot;dropping-particle&quot;:&quot;&quot;,&quot;non-dropping-particle&quot;:&quot;&quot;},{&quot;family&quot;:&quot;Chuck Tracy Renee Dorval Ms Carrie Montgomery Ms Kim Merydith&quot;,&quot;given&quot;:&quot;MR MS&quot;,&quot;parse-names&quot;:false,&quot;dropping-particle&quot;:&quot;&quot;,&quot;non-dropping-particle&quot;:&quot;&quot;},{&quot;family&quot;:&quot;Hagen-Breaux&quot;,&quot;given&quot;:&quot;Angelika&quot;,&quot;parse-names&quot;:false,&quot;dropping-particle&quot;:&quot;&quot;,&quot;non-dropping-particle&quot;:&quot;&quot;},{&quot;family&quot;:&quot;Haymes&quot;,&quot;given&quot;:&quot;Jeff&quot;,&quot;parse-names&quot;:false,&quot;dropping-particle&quot;:&quot;&quot;,&quot;non-dropping-particle&quot;:&quot;&quot;}],&quot;issued&quot;:{&quot;date-parts&quot;:[[2008,10]]},&quot;publisher-place&quot;:&quot;Portland, OR&quot;,&quot;number-of-pages&quot;:&quot;1-39&quot;,&quot;container-title-short&quot;:&quot;&quot;},&quot;isTemporary&quot;:false}]},{&quot;citationID&quot;:&quot;MENDELEY_CITATION_eaf632c6-b299-4560-8fcb-5cbd80442d27&quot;,&quot;properties&quot;:{&quot;noteIndex&quot;:0},&quot;isEdited&quot;:false,&quot;manualOverride&quot;:{&quot;isManuallyOverridden&quot;:false,&quot;citeprocText&quot;:&quot;(Warren 2009)&quot;,&quot;manualOverrideText&quot;:&quot;&quot;},&quot;citationTag&quot;:&quot;MENDELEY_CITATION_v3_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&quot;,&quot;citationItems&quot;:[{&quot;id&quot;:&quot;0fa19fd3-6000-3a05-acc3-6fe1a7db1e85&quot;,&quot;itemData&quot;:{&quot;type&quot;:&quot;thesis&quot;,&quot;id&quot;:&quot;0fa19fd3-6000-3a05-acc3-6fe1a7db1e85&quot;,&quot;title&quot;:&quot;Factors influencing habitat use by juvenile Interior Fraser Coho&quot;,&quot;author&quot;:[{&quot;family&quot;:&quot;Warren&quot;,&quot;given&quot;:&quot;Kyla D&quot;,&quot;parse-names&quot;:false,&quot;dropping-particle&quot;:&quot;&quot;,&quot;non-dropping-particle&quot;:&quot;&quot;}],&quot;issued&quot;:{&quot;date-parts&quot;:[[2009,11]]},&quot;publisher-place&quot;:&quot;Prince George&quot;,&quot;number-of-pages&quot;:&quot;1-99&quot;,&quot;genre&quot;:&quot;Masters of Biology&quot;,&quot;publisher&quot;:&quot;University of Northern British Columbia&quot;,&quot;container-title-short&quot;:&quot;&quot;},&quot;isTemporary&quot;:false}]},{&quot;citationID&quot;:&quot;MENDELEY_CITATION_34fbde0f-3788-4b52-9c0a-a56f8288352c&quot;,&quot;properties&quot;:{&quot;noteIndex&quot;:0},&quot;isEdited&quot;:false,&quot;manualOverride&quot;:{&quot;isManuallyOverridden&quot;:false,&quot;citeprocText&quot;:&quot;(McRae et al. 2012)&quot;,&quot;manualOverrideText&quot;:&quot;&quot;},&quot;citationTag&quot;:&quot;MENDELEY_CITATION_v3_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&quot;,&quot;citationItems&quot;:[{&quot;id&quot;:&quot;9961b8b1-7a1c-3a1d-9872-02b4fbc1564d&quot;,&quot;itemData&quot;:{&quot;type&quot;:&quot;article-journal&quot;,&quot;id&quot;:&quot;9961b8b1-7a1c-3a1d-9872-02b4fbc1564d&quot;,&quot;title&quot;:&quot;Spawning site selection in interior Fraser River coho salmon Oncorhynchus kisutch: An imperiled population of anadromous salmon from a snow-dominated watershed&quot;,&quot;author&quot;:[{&quot;family&quot;:&quot;McRae&quot;,&quot;given&quot;:&quot;Crystal J.&quot;,&quot;parse-names&quot;:false,&quot;dropping-particle&quot;:&quot;&quot;,&quot;non-dropping-particle&quot;:&quot;&quot;},{&quot;family&quot;:&quot;Warren&quot;,&quot;given&quot;:&quot;Kyla D.&quot;,&quot;parse-names&quot;:false,&quot;dropping-particle&quot;:&quot;&quot;,&quot;non-dropping-particle&quot;:&quot;&quot;},{&quot;family&quot;:&quot;Mark Shrimpton&quot;,&quot;given&quot;:&quot;J.&quot;,&quot;parse-names&quot;:false,&quot;dropping-particle&quot;:&quot;&quot;,&quot;non-dropping-particle&quot;:&quot;&quot;}],&quot;container-title&quot;:&quot;Endangered Species Research&quot;,&quot;container-title-short&quot;:&quot;Endanger Species Res&quot;,&quot;DOI&quot;:&quot;10.3354/esr00401&quot;,&quot;ISSN&quot;:&quot;18635407&quot;,&quot;issued&quot;:{&quot;date-parts&quot;:[[2012]]},&quot;page&quot;:&quot;249-260&quot;,&quot;abstract&quot;:&quot;Understanding habitat requirements for spawning is important for species at risk of extirpation to define areas for protection of this critical life stage. Interior Fraser coho salmon (IFC) Oncorhynchus kisutch spawn in tributaries of the upper Fraser River, British Columbia, Canada. They are regionally isolated, genetically distinct, and have been listed as endangered. Recent enumeration efforts have shown declining escapement and range contraction. IFC spawn in snow-dominated watersheds, yet much of our understanding of spawner habitat requirements is based on information for coho from coastal rain-dominated systems. Consequently, we examined the relative influence of habitat features on spawning site selection. Our sampling focused on why fish chose particular locations and not others in what seemed to be suitable habitat. We defined several logistic regression models, including various combinations of physical, chemical and hydrological microhabitat features, and used an information-theoretic approach to evaluate the relative plausibility of these models. Models combining intragravel measures of electrical conductance, dissolved oxygen, temperature and specific discharge were the best models associated with spawning microhabitat selection, and jackknife validations showed that these models had good predictive abilities. Intragravel variables, therefore, appear to play a prominent role in spawning site selection for IFC. Understanding the influence of the intragravel environment on spawning site selection will help identify habitat requirements as well as potential threats to fish populations and will contribute to the development of comprehensive conservation initiatives. © Inter-Research 2012.&quot;,&quot;issue&quot;:&quot;3&quot;,&quot;volume&quot;:&quot;16&quot;},&quot;isTemporary&quot;:false,&quot;suppress-author&quot;:false,&quot;composite&quot;:false,&quot;author-only&quot;:false}]},{&quot;citationID&quot;:&quot;MENDELEY_CITATION_e4a4e30d-0a31-4036-b5e0-4ec1f8d2e33b&quot;,&quot;properties&quot;:{&quot;noteIndex&quot;:0},&quot;isEdited&quot;:false,&quot;manualOverride&quot;:{&quot;isManuallyOverridden&quot;:false,&quot;citeprocText&quot;:&quot;(Fisheries and Oceans Canada 2005)&quot;,&quot;manualOverrideText&quot;:&quot;&quot;},&quot;citationTag&quot;:&quot;MENDELEY_CITATION_v3_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&quot;,&quot;citationItems&quot;:[{&quot;id&quot;:&quot;8183b27e-fcb9-3226-9048-d6b3ac3953fb&quot;,&quot;itemData&quot;:{&quot;type&quot;:&quot;book&quot;,&quot;id&quot;:&quot;8183b27e-fcb9-3226-9048-d6b3ac3953fb&quot;,&quot;title&quot;:&quot;Canada's policy for conservation of wild Pacific Salmon&quot;,&quot;author&quot;:[{&quot;family&quot;:&quot;Fisheries and Oceans Canada&quot;,&quot;given&quot;:&quot;&quot;,&quot;parse-names&quot;:false,&quot;dropping-particle&quot;:&quot;&quot;,&quot;non-dropping-particle&quot;:&quot;&quot;}],&quot;container-title&quot;:&quot;Fisheries and Oceans Canada&quot;,&quot;ISBN&quot;:&quot;0662405382&quot;,&quot;issued&quot;:{&quot;date-parts&quot;:[[2005]]},&quot;number-of-pages&quot;:&quot;57&quot;,&quot;abstract&quot;:&quot;The goal of the Wild Salmon Policy is to restore and maintain healthy and diverse salmon populations and their habitats for the benefit and enjoyment of the people of Canada in perpetuity. This policy goal will be advanced by safeguarding the genetic diversity of wild salmon populations, maintaining habitat and ecosystem integrity, and managing fisheries for sustainable benefits. Conservation of wild salmon and their habitat is the highest priority for resource management decision-making. Resource management processes and decisions will honour Canada’s obligations to First Nations. Implementation of this policy will involve an open and inclusive process aimed at making decisions about salmon stewardship that consider social, economic, and biological consequences. People throughout British Columbia and the Yukon will contribute to decisions that reflect society’s values for wild salmon. Wild salmon will be maintained by identifying and managing \&quot;Conservation Units\&quot; (CUs) that reflect their geographic and genetic diversity. A CU is a group of wild salmon sufficiently isolated from other groups that, if lost, is very unlikely to recolonize naturally within an acceptable timeframe (e.g., a human lifetime or a specified number of salmon generations). The status of CUs will be monitored, assessed against selected benchmarks, and reported publicly. Where monitoring indicates low levels of abundance, or deterioration in the distribution of the spawning components of a CU, a full range of management actions to reverse declines – including habitat, enhancement, and harvest measures – will be considered and an appropriate response implemented. Measures for habitat protection and salmon enhancement will focus on sustaining wild salmon. An integrated approach to habitat management – involving assessment of habitat condition, identification of indicators and benchmarks, and monitoring of status – will be adopted that links fish production with watershed and coastal planning and stewardship initiatives. Ecosystem considerations will be incorporated into salmon management. Indicators will be developed to assess the status of freshwater ecosystems. Information from ocean climate studies of marine survival and of the biological condition of salmon will be integrated into the annual assessments of salmon abundance that guide salmon harvest planning. The policy aims to maintain CUs but recognizes there will be exceptional circumstances where it is not feasible or reasonable to fully address all risks. Where an assessment concludes that conservation measures will be ineffective or the social or economic costs to rebuild a CU are extreme, the Minister of Fisheries and Oceans may decide to limit the range of measures taken. Such a decision will be made openly and transparently. This policy will foster a healthy, diverse, and abundant salmon resource for future generations of Canadians. It will support sustainable fisheries to meet the needs of First Nations and contribute to the current and future prosperity of Canadians.&quot;,&quot;container-title-short&quot;:&quot;&quot;},&quot;isTemporary&quot;:false}]},{&quot;citationID&quot;:&quot;MENDELEY_CITATION_8ca4fa03-76d3-4c55-80de-8f68770f9d12&quot;,&quot;properties&quot;:{&quot;noteIndex&quot;:0},&quot;isEdited&quot;:false,&quot;manualOverride&quot;:{&quot;isManuallyOverridden&quot;:false,&quot;citeprocText&quot;:&quot;(DFO 2015a)&quot;,&quot;manualOverrideText&quot;:&quot;&quot;},&quot;citationTag&quot;:&quot;MENDELEY_CITATION_v3_eyJjaXRhdGlvbklEIjoiTUVOREVMRVlfQ0lUQVRJT05fOGNhNGZhMDMtNzZkMy00YzU1LTgwZGUtOGY2ODc3MGY5ZDEy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V9XX0=&quot;,&quot;citationItems&quot;:[{&quot;id&quot;:&quot;e486afa2-9183-3023-b1a5-95e3834d34c6&quot;,&quot;itemData&quot;:{&quot;type&quot;:&quot;article-journal&quot;,&quot;id&quot;:&quot;e486afa2-9183-3023-b1a5-95e3834d34c6&quot;,&quot;title&quot;:&quot;Wild Salmon Policy Biological Status Assessment for Conservation Units of Interior Fraser River Coho Salmon (Oncorhynchus Kisutch)&quot;,&quot;author&quot;:[{&quot;family&quot;:&quot;DFO&quot;,&quot;given&quot;:&quot;&quot;,&quot;parse-names&quot;:false,&quot;dropping-particle&quot;:&quot;&quot;,&quot;non-dropping-particle&quot;:&quot;&quot;}],&quot;container-title&quot;:&quot;DFO Can. Sci. Advis. Sec. Sci. Advis. Rep.&quot;,&quot;issued&quot;:{&quot;date-parts&quot;:[[2015]]},&quot;page&quot;:&quot;12&quot;,&quot;abstract&quot;:&quot;Canada’s Wild Salmon Policy’s (WSP) identifies six strategies for implementation. Strategy 1 is “Standardized monitoring of wild salmon status” and requires biological status assessments for all Pacific Salmon conservation units (CUs). To conduct WSP status assessments, a toolkit comprised of a number of classes of indicators and metrics for status evaluation was completed in 2009. However, since a number of metrics can be used to evaluate biological status, it is possible that each metric can indicate a different status (Red, Amber, or Green). Therefore, status integration, which includes synthesis of CU status information across metrics into one or more status zones, and the provision of expert commentaries on the information used to assess status, is used in the status designation process. This assessment includes the development of abundance-based benchmarks, the review of population dynamics, abundance, trend, distribution, and productivity information for Interior Fraser River Coho Salmon CUs, and the application of WSP status integration conducted in a workshop of scientific experts. This work builds upon a previous application of WSP status integration techniques conducted for Fraser Sockeye and Southern British Columbia Chinook CUs. This Science Advisory Report is from the November 6-7, 2014 Assessment of Interior Fraser River Coho Salmon Conservation Units’ Benchmarks and Status. Additional publications from this meeting will be posted on the Fisheries and Oceans Canada (DFO) Science Advisory Schedule as they become available. SUMMARY&quot;,&quot;issue&quot;:&quot;022&quot;,&quot;volume&quot;:&quot;2015&quot;,&quot;container-title-short&quot;:&quot;&quot;},&quot;isTemporary&quot;:false}]},{&quot;citationID&quot;:&quot;MENDELEY_CITATION_ebc825c3-ed93-4255-ab10-7731a4a233e3&quot;,&quot;properties&quot;:{&quot;noteIndex&quot;:0},&quot;isEdited&quot;:false,&quot;manualOverride&quot;:{&quot;isManuallyOverridden&quot;:false,&quot;citeprocText&quot;:&quot;(DFO 2015a)&quot;,&quot;manualOverrideText&quot;:&quot;&quot;},&quot;citationTag&quot;:&quot;MENDELEY_CITATION_v3_eyJjaXRhdGlvbklEIjoiTUVOREVMRVlfQ0lUQVRJT05fZWJjODI1YzMtZWQ5My00MjU1LWFiMTAtNzczMWE0YTIzM2Uz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V9XX0=&quot;,&quot;citationItems&quot;:[{&quot;id&quot;:&quot;e486afa2-9183-3023-b1a5-95e3834d34c6&quot;,&quot;itemData&quot;:{&quot;type&quot;:&quot;article-journal&quot;,&quot;id&quot;:&quot;e486afa2-9183-3023-b1a5-95e3834d34c6&quot;,&quot;title&quot;:&quot;Wild Salmon Policy Biological Status Assessment for Conservation Units of Interior Fraser River Coho Salmon (Oncorhynchus Kisutch)&quot;,&quot;author&quot;:[{&quot;family&quot;:&quot;DFO&quot;,&quot;given&quot;:&quot;&quot;,&quot;parse-names&quot;:false,&quot;dropping-particle&quot;:&quot;&quot;,&quot;non-dropping-particle&quot;:&quot;&quot;}],&quot;container-title&quot;:&quot;DFO Can. Sci. Advis. Sec. Sci. Advis. Rep.&quot;,&quot;issued&quot;:{&quot;date-parts&quot;:[[2015]]},&quot;page&quot;:&quot;12&quot;,&quot;abstract&quot;:&quot;Canada’s Wild Salmon Policy’s (WSP) identifies six strategies for implementation. Strategy 1 is “Standardized monitoring of wild salmon status” and requires biological status assessments for all Pacific Salmon conservation units (CUs). To conduct WSP status assessments, a toolkit comprised of a number of classes of indicators and metrics for status evaluation was completed in 2009. However, since a number of metrics can be used to evaluate biological status, it is possible that each metric can indicate a different status (Red, Amber, or Green). Therefore, status integration, which includes synthesis of CU status information across metrics into one or more status zones, and the provision of expert commentaries on the information used to assess status, is used in the status designation process. This assessment includes the development of abundance-based benchmarks, the review of population dynamics, abundance, trend, distribution, and productivity information for Interior Fraser River Coho Salmon CUs, and the application of WSP status integration conducted in a workshop of scientific experts. This work builds upon a previous application of WSP status integration techniques conducted for Fraser Sockeye and Southern British Columbia Chinook CUs. This Science Advisory Report is from the November 6-7, 2014 Assessment of Interior Fraser River Coho Salmon Conservation Units’ Benchmarks and Status. Additional publications from this meeting will be posted on the Fisheries and Oceans Canada (DFO) Science Advisory Schedule as they become available. SUMMARY&quot;,&quot;issue&quot;:&quot;022&quot;,&quot;volume&quot;:&quot;2015&quot;,&quot;container-title-short&quot;:&quot;&quot;},&quot;isTemporary&quot;:false}]},{&quot;citationID&quot;:&quot;MENDELEY_CITATION_1a498136-f904-4788-9500-91e98b4f89c1&quot;,&quot;properties&quot;:{&quot;noteIndex&quot;:0},&quot;isEdited&quot;:false,&quot;manualOverride&quot;:{&quot;isManuallyOverridden&quot;:false,&quot;citeprocText&quot;:&quot;(Withler et al. 2018)&quot;,&quot;manualOverrideText&quot;:&quot;&quot;},&quot;citationTag&quot;:&quot;MENDELEY_CITATION_v3_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&quot;,&quot;citationItems&quot;:[{&quot;id&quot;:&quot;e23ce457-1b55-33b4-a9fe-7d296b0ae93c&quot;,&quot;itemData&quot;:{&quot;type&quot;:&quot;article-journal&quot;,&quot;id&quot;:&quot;e23ce457-1b55-33b4-a9fe-7d296b0ae93c&quot;,&quot;title&quot;:&quot;Genetically Based Targets for Enhanced Contributions to Canadian Pacific Chinook Salmon Populations&quot;,&quot;author&quot;:[{&quot;family&quot;:&quot;Withler&quot;,&quot;given&quot;:&quot;Ruth E.&quot;,&quot;parse-names&quot;:false,&quot;dropping-particle&quot;:&quot;&quot;,&quot;non-dropping-particle&quot;:&quot;&quot;},{&quot;family&quot;:&quot;Bradford&quot;,&quot;given&quot;:&quot;Michael J.&quot;,&quot;parse-names&quot;:false,&quot;dropping-particle&quot;:&quot;&quot;,&quot;non-dropping-particle&quot;:&quot;&quot;},{&quot;family&quot;:&quot;Willis&quot;,&quot;given&quot;:&quot;David&quot;,&quot;parse-names&quot;:false,&quot;dropping-particle&quot;:&quot;&quot;,&quot;non-dropping-particle&quot;:&quot;&quot;},{&quot;family&quot;:&quot;Holt&quot;,&quot;given&quot;:&quot;Carrie A.&quot;,&quot;parse-names&quot;:false,&quot;dropping-particle&quot;:&quot;&quot;,&quot;non-dropping-particle&quot;:&quot;&quot;}],&quot;container-title&quot;:&quot;DFO Can. Sci. Advis. Sec. Sci. Advis. Rep.&quot;,&quot;issued&quot;:{&quot;date-parts&quot;:[[2018]]},&quot;page&quot;:&quot;88 p.&quot;,&quot;abstract&quot;:&quot;Existing guidelines for genetic management of Pacific Salmon populations in the Fisheries and Oceans (DFO) Pacific Region Salmonid Enhancement Program (SEP) have been in place for many years and are used within an integrated enhancement planning process to address multiple socioeconomic and biological objectives with hatchery production. Whereas over-arching SEP objectives are framed in broad socioeconomic terms, management of biological risk to natural populations requires a detailed assessment of the nature, degree and duration of enhancement on a species, population and site-specific basis. Updated guidelines are required for management of genetic risk to populations enhanced by hatchery production and Conservation Units containing enhanced populations. Pertinent developments since the implementation of existing enhancement guidelines include the adoption of Canada’s Policy for Conservation of Wild Pacific Salmon (the Wild Salmon Policy or WSP), implementation of SEP’s Biological Risk Management Framework (SEP RMF), and increased scientific information on the impact of gene flow between hatchery- and natural-origin fish on the fitness of fish spawning in natural environments. The US Congress supported Hatchery Scientific Review Group (HSRG) highlighted the distinction between ‘integrated’ and ‘segregated’ hatchery programs, the need to develop benchmarks for hatchery production consistent with the specific biological objectives set for hatchery programs, and the need to address trade-offs in hatchery productions levels engendered by the simultaneous adoption of conservation and harvest goals for some hatchery programs. The HSRG proposed implementation of the Proportionate Natural Influence (PNI) metric as an indicator of the relative influence of the natural environment on the adaptive status of a natural population influenced by hatchery production. Canadian Chinook Salmon enhancement guidelines that can be applied at the population level are required to ensure that the: (a) relative genetic risk to fitness of natural populations resulting from co-existing hatchery-origin salmon is identified, b) genetic risks of hatchery enhancement are more transparently evaluated against the intended socioeconomic benefits and (c) hatchery Chinook Salmon programs are planned and managed in a manner to recognize and mitigate genetic risk while achieving socio-economic benefit from enhanced fish. This report presents new Canadian guidance, new genetic information, assessment tools, and measurement metrics for evaluating the genetic risks of hatchery rearing on wild Pacific Salmon Chinook Salmon. This Science Advisory Report is from the August 31 - September 1, 2017 Review of genetically based targets for enhanced contributions to Canadian pacific Chinook Salmon populations. Additional publications from this meeting will be posted on&quot;,&quot;issue&quot;:&quot;001&quot;,&quot;volume&quot;:&quot;2018/019&quot;,&quot;container-title-short&quot;:&quot;&quot;},&quot;isTemporary&quot;:false}]},{&quot;citationID&quot;:&quot;MENDELEY_CITATION_96e92a1c-d6f3-41ee-aed0-c45ca8ed4cc9&quot;,&quot;properties&quot;:{&quot;noteIndex&quot;:0},&quot;isEdited&quot;:false,&quot;manualOverride&quot;:{&quot;isManuallyOverridden&quot;:false,&quot;citeprocText&quot;:&quot;(Holt et al. 2023b)&quot;,&quot;manualOverrideText&quot;:&quot;&quot;},&quot;citationTag&quot;:&quot;MENDELEY_CITATION_v3_eyJjaXRhdGlvbklEIjoiTUVOREVMRVlfQ0lUQVRJT05fOTZlOTJhMWMtZDZmMy00MWVlLWFlZDAtYzQ1Y2E4ZWQ0Y2M5IiwicHJvcGVydGllcyI6eyJub3RlSW5kZXgiOjB9LCJpc0VkaXRlZCI6ZmFsc2UsIm1hbnVhbE92ZXJyaWRlIjp7ImlzTWFudWFsbHlPdmVycmlkZGVuIjpmYWxzZSwiY2l0ZXByb2NUZXh0IjoiKEhvbHQgZXQgYWwuIDIwMjNiKSIsIm1hbnVhbE92ZXJyaWRlVGV4dCI6IiJ9LCJjaXRhdGlvbkl0ZW1zIjpb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1dfQ==&quot;,&quot;citationItems&quot;:[{&quot;id&quot;:&quot;14d25902-4c0b-367f-be06-0bc0ddf02875&quot;,&quot;itemData&quot;:{&quot;type&quot;:&quot;article-journal&quot;,&quot;id&quot;:&quot;14d25902-4c0b-367f-be06-0bc0ddf02875&quot;,&quot;title&quot;:&quot;Case Study Applications of LRP Estimation Methods to Pacific Salmon Stock Management Units&quot;,&quot;author&quot;:[{&quot;family&quot;:&quot;Holt&quot;,&quot;given&quot;:&quot;Kendra&quot;,&quot;parse-names&quot;:false,&quot;dropping-particle&quot;:&quot;&quot;,&quot;non-dropping-particle&quot;:&quot;&quot;},{&quot;family&quot;:&quot;Holt&quot;,&quot;given&quot;:&quot;Carrie A.&quot;,&quot;parse-names&quot;:false,&quot;dropping-particle&quot;:&quot;&quot;,&quot;non-dropping-particle&quot;:&quot;&quot;},{&quot;family&quot;:&quot;Warkentin&quot;,&quot;given&quot;:&quot;Luke&quot;,&quot;parse-names&quot;:false,&quot;dropping-particle&quot;:&quot;&quot;,&quot;non-dropping-particle&quot;:&quot;&quot;},{&quot;family&quot;:&quot;Wor&quot;,&quot;given&quot;:&quot;Catarina&quot;,&quot;parse-names&quot;:false,&quot;dropping-particle&quot;:&quot;&quot;,&quot;non-dropping-particle&quot;:&quot;&quot;},{&quot;family&quot;:&quot;Davis&quot;,&quot;given&quot;:&quot;Brooke&quot;,&quot;parse-names&quot;:false,&quot;dropping-particle&quot;:&quot;&quot;,&quot;non-dropping-particle&quot;:&quot;&quot;},{&quot;family&quot;:&quot;Arbeider&quot;,&quot;given&quot;:&quot;Michael&quot;,&quot;parse-names&quot;:false,&quot;dropping-particle&quot;:&quot;&quot;,&quot;non-dropping-particle&quot;:&quot;&quot;},{&quot;family&quot;:&quot;Bokvist&quot;,&quot;given&quot;:&quot;Jessy&quot;,&quot;parse-names&quot;:false,&quot;dropping-particle&quot;:&quot;&quot;,&quot;non-dropping-particle&quot;:&quot;&quot;},{&quot;family&quot;:&quot;Crowley&quot;,&quot;given&quot;:&quot;Sabrina&quot;,&quot;parse-names&quot;:false,&quot;dropping-particle&quot;:&quot;&quot;,&quot;non-dropping-particle&quot;:&quot;&quot;},{&quot;family&quot;:&quot;Grant&quot;,&quot;given&quot;:&quot;Sue C.H.&quot;,&quot;parse-names&quot;:false,&quot;dropping-particle&quot;:&quot;&quot;,&quot;non-dropping-particle&quot;:&quot;&quot;},{&quot;family&quot;:&quot;Luedke&quot;,&quot;given&quot;:&quot;Wilf&quot;,&quot;parse-names&quot;:false,&quot;dropping-particle&quot;:&quot;&quot;,&quot;non-dropping-particle&quot;:&quot;&quot;},{&quot;family&quot;:&quot;McHugh&quot;,&quot;given&quot;:&quot;Diana&quot;,&quot;parse-names&quot;:false,&quot;dropping-particle&quot;:&quot;&quot;,&quot;non-dropping-particle&quot;:&quot;&quot;},{&quot;family&quot;:&quot;Picco&quot;,&quot;given&quot;:&quot;Candace&quot;,&quot;parse-names&quot;:false,&quot;dropping-particle&quot;:&quot;&quot;,&quot;non-dropping-particle&quot;:&quot;&quot;},{&quot;family&quot;:&quot;Will&quot;,&quot;given&quot;:&quot;Pieter&quot;,&quot;parse-names&quot;:false,&quot;dropping-particle&quot;:&quot;Van&quot;,&quot;non-dropping-particle&quot;:&quot;&quot;}],&quot;container-title&quot;:&quot;Can. Sci. Advis. Sec. Res. Doc.&quot;,&quot;URL&quot;:&quot;https://www.dfo-mpo.gc.ca/csas-sccs/Publications/ResDocs-DocRech/2023/2023_010-eng.html&quot;,&quot;issued&quot;:{&quot;date-parts&quot;:[[2023]]},&quot;page&quot;:&quot;iv + 129&quot;,&quot;issue&quot;:&quot;July&quot;,&quot;volume&quot;:&quot;2023/010&quot;,&quot;container-title-short&quot;:&quot;&quot;},&quot;isTemporary&quot;:false}]},{&quot;citationID&quot;:&quot;MENDELEY_CITATION_fafb3d3b-f7a2-4595-b681-7f1272338079&quot;,&quot;properties&quot;:{&quot;noteIndex&quot;:0},&quot;isEdited&quot;:false,&quot;manualOverride&quot;:{&quot;isManuallyOverridden&quot;:false,&quot;citeprocText&quot;:&quot;(Withler et al. 2018)&quot;,&quot;manualOverrideText&quot;:&quot;&quot;},&quot;citationTag&quot;:&quot;MENDELEY_CITATION_v3_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&quot;,&quot;citationItems&quot;:[{&quot;id&quot;:&quot;e23ce457-1b55-33b4-a9fe-7d296b0ae93c&quot;,&quot;itemData&quot;:{&quot;type&quot;:&quot;article-journal&quot;,&quot;id&quot;:&quot;e23ce457-1b55-33b4-a9fe-7d296b0ae93c&quot;,&quot;title&quot;:&quot;Genetically Based Targets for Enhanced Contributions to Canadian Pacific Chinook Salmon Populations&quot;,&quot;author&quot;:[{&quot;family&quot;:&quot;Withler&quot;,&quot;given&quot;:&quot;Ruth E.&quot;,&quot;parse-names&quot;:false,&quot;dropping-particle&quot;:&quot;&quot;,&quot;non-dropping-particle&quot;:&quot;&quot;},{&quot;family&quot;:&quot;Bradford&quot;,&quot;given&quot;:&quot;Michael J.&quot;,&quot;parse-names&quot;:false,&quot;dropping-particle&quot;:&quot;&quot;,&quot;non-dropping-particle&quot;:&quot;&quot;},{&quot;family&quot;:&quot;Willis&quot;,&quot;given&quot;:&quot;David&quot;,&quot;parse-names&quot;:false,&quot;dropping-particle&quot;:&quot;&quot;,&quot;non-dropping-particle&quot;:&quot;&quot;},{&quot;family&quot;:&quot;Holt&quot;,&quot;given&quot;:&quot;Carrie A.&quot;,&quot;parse-names&quot;:false,&quot;dropping-particle&quot;:&quot;&quot;,&quot;non-dropping-particle&quot;:&quot;&quot;}],&quot;container-title&quot;:&quot;DFO Can. Sci. Advis. Sec. Sci. Advis. Rep.&quot;,&quot;issued&quot;:{&quot;date-parts&quot;:[[2018]]},&quot;page&quot;:&quot;88 p.&quot;,&quot;abstract&quot;:&quot;Existing guidelines for genetic management of Pacific Salmon populations in the Fisheries and Oceans (DFO) Pacific Region Salmonid Enhancement Program (SEP) have been in place for many years and are used within an integrated enhancement planning process to address multiple socioeconomic and biological objectives with hatchery production. Whereas over-arching SEP objectives are framed in broad socioeconomic terms, management of biological risk to natural populations requires a detailed assessment of the nature, degree and duration of enhancement on a species, population and site-specific basis. Updated guidelines are required for management of genetic risk to populations enhanced by hatchery production and Conservation Units containing enhanced populations. Pertinent developments since the implementation of existing enhancement guidelines include the adoption of Canada’s Policy for Conservation of Wild Pacific Salmon (the Wild Salmon Policy or WSP), implementation of SEP’s Biological Risk Management Framework (SEP RMF), and increased scientific information on the impact of gene flow between hatchery- and natural-origin fish on the fitness of fish spawning in natural environments. The US Congress supported Hatchery Scientific Review Group (HSRG) highlighted the distinction between ‘integrated’ and ‘segregated’ hatchery programs, the need to develop benchmarks for hatchery production consistent with the specific biological objectives set for hatchery programs, and the need to address trade-offs in hatchery productions levels engendered by the simultaneous adoption of conservation and harvest goals for some hatchery programs. The HSRG proposed implementation of the Proportionate Natural Influence (PNI) metric as an indicator of the relative influence of the natural environment on the adaptive status of a natural population influenced by hatchery production. Canadian Chinook Salmon enhancement guidelines that can be applied at the population level are required to ensure that the: (a) relative genetic risk to fitness of natural populations resulting from co-existing hatchery-origin salmon is identified, b) genetic risks of hatchery enhancement are more transparently evaluated against the intended socioeconomic benefits and (c) hatchery Chinook Salmon programs are planned and managed in a manner to recognize and mitigate genetic risk while achieving socio-economic benefit from enhanced fish. This report presents new Canadian guidance, new genetic information, assessment tools, and measurement metrics for evaluating the genetic risks of hatchery rearing on wild Pacific Salmon Chinook Salmon. This Science Advisory Report is from the August 31 - September 1, 2017 Review of genetically based targets for enhanced contributions to Canadian pacific Chinook Salmon populations. Additional publications from this meeting will be posted on&quot;,&quot;issue&quot;:&quot;001&quot;,&quot;volume&quot;:&quot;2018/019&quot;,&quot;container-title-short&quot;:&quot;&quot;},&quot;isTemporary&quot;:false}]},{&quot;citationID&quot;:&quot;MENDELEY_CITATION_53b4e542-018f-46e3-921b-94e8a72ec915&quot;,&quot;properties&quot;:{&quot;noteIndex&quot;:0},&quot;isEdited&quot;:false,&quot;manualOverride&quot;:{&quot;isManuallyOverridden&quot;:false,&quot;citeprocText&quot;:&quot;(Pacific Salmon Commission 1985)&quot;,&quot;manualOverrideText&quot;:&quot;&quot;},&quot;citationTag&quot;:&quot;MENDELEY_CITATION_v3_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&quot;,&quot;citationItems&quot;:[{&quot;id&quot;:&quot;dc157112-20cb-3cf1-8312-6b5273af65b3&quot;,&quot;itemData&quot;:{&quot;type&quot;:&quot;report&quot;,&quot;id&quot;:&quot;dc157112-20cb-3cf1-8312-6b5273af65b3&quot;,&quot;title&quot;:&quot;Pacific Salmon Commission Treaty&quot;,&quot;author&quot;:[{&quot;family&quot;:&quot;Pacific Salmon Commission&quot;,&quot;given&quot;:&quot;&quot;,&quot;parse-names&quot;:false,&quot;dropping-particle&quot;:&quot;&quot;,&quot;non-dropping-particle&quot;:&quot;&quot;}],&quot;URL&quot;:&quot;http://www.psc.org/&quot;,&quot;issued&quot;:{&quot;date-parts&quot;:[[1985]]},&quot;number-of-pages&quot;:&quot;146&quot;,&quot;issue&quot;:&quot;January&quot;,&quot;container-title-short&quot;:&quot;&quot;},&quot;isTemporary&quot;:false}]},{&quot;citationID&quot;:&quot;MENDELEY_CITATION_07bfa9b9-6fd7-412f-b021-a8f208efe1c6&quot;,&quot;properties&quot;:{&quot;noteIndex&quot;:0},&quot;isEdited&quot;:false,&quot;manualOverride&quot;:{&quot;isManuallyOverridden&quot;:false,&quot;citeprocText&quot;:&quot;(Chaput et al. 2013)&quot;,&quot;manualOverrideText&quot;:&quot;&quot;},&quot;citationTag&quot;:&quot;MENDELEY_CITATION_v3_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&quot;,&quot;citationItems&quot;:[{&quot;id&quot;:&quot;dfabcfbd-7990-34a3-9bb1-ded81f738bc7&quot;,&quot;itemData&quot;:{&quot;type&quot;:&quot;article-journal&quot;,&quot;id&quot;:&quot;dfabcfbd-7990-34a3-9bb1-ded81f738bc7&quot;,&quot;title&quot;:&quot;Considerations for defining reference points for semelparous species, with emphasis on anadromous salmonid species including iteroparous salmonids&quot;,&quot;author&quot;:[{&quot;family&quot;:&quot;Chaput&quot;,&quot;given&quot;:&quot;G.&quot;,&quot;parse-names&quot;:false,&quot;dropping-particle&quot;:&quot;&quot;,&quot;non-dropping-particle&quot;:&quot;&quot;},{&quot;family&quot;:&quot;Cass&quot;,&quot;given&quot;:&quot;A. J.&quot;,&quot;parse-names&quot;:false,&quot;dropping-particle&quot;:&quot;&quot;,&quot;non-dropping-particle&quot;:&quot;&quot;},{&quot;family&quot;:&quot;Grant&quot;,&quot;given&quot;:&quot;S.&quot;,&quot;parse-names&quot;:false,&quot;dropping-particle&quot;:&quot;&quot;,&quot;non-dropping-particle&quot;:&quot;&quot;},{&quot;family&quot;:&quot;Huang&quot;,&quot;given&quot;:&quot;A.&quot;,&quot;parse-names&quot;:false,&quot;dropping-particle&quot;:&quot;&quot;,&quot;non-dropping-particle&quot;:&quot;&quot;},{&quot;family&quot;:&quot;Veinott&quot;,&quot;given&quot;:&quot;G.&quot;,&quot;parse-names&quot;:false,&quot;dropping-particle&quot;:&quot;&quot;,&quot;non-dropping-particle&quot;:&quot;&quot;}],&quot;container-title&quot;:&quot;GDFO Can. Sci. Advis. Sec. Res. Doc.&quot;,&quot;issued&quot;:{&quot;date-parts&quot;:[[2013]]},&quot;page&quot;:&quot;pp. v + 48&quot;,&quot;abstract&quot;:&quot;The document was prepared in support of an advisory process meeting to produce a technical guidance document to assist science practitioners responsible for developing the science elements of the Precautionary Approach (PA) framework. It reviews the use of reference points in the assessment and management of semelparous species and anadromous salmonids including iteroparous salmon. Semelparous species and anadromous salmonids are treated collectively and separately from other aquatic species because they share a number of life history and population dynamic characteristics which are distinct from those of other aquatic organisms. In British Columbia and Yukon, the Wild Salmon Policy (WSP) guides the implementation of the precautionary approach in the management of fisheries on Pacific salmon. In the WSP, biological benchmarks are developed for four main classes of indicators: trends in abundance, abundance, fishing mortality, and spawning ground distribution as data permits. These indicators are further integrated into a single category of biological status. There are no management actions which are associated directly with a given status or benchmark. Rather, the biological benchmarks aid in the development of fishery reference points along with socio-economic factors and issues related to risk tolerance. Reference points for Atlantic salmon have been used to advise fisheries management since the 1970s. The use of a conservation objective defined as a limit reference point and the fixed escapement strategy has been adopted in Canada, by national governments in Europe and by international organisations. Candidate fishery reference points and WSP benchmarks are similar to the general list of reference points proposed in a number of publications for other species. Stock and recruitment models have a long and established history in Pacific and Atlantic salmon stock assessment and provision of science advice for fisheries management. Empirical methods consisting of life history models that use life history process parameters borrowed from a large range of studies on the species of interest are considered. In data limited situations for unstudied populations but for which information exists from other populations, reference points are frequently transported based on values from studied populations which are standardized using an exchangeable and transportable metric.&quot;,&quot;issue&quot;:&quot;146&quot;,&quot;volume&quot;:&quot;2012&quot;,&quot;container-title-short&quot;:&quot;&quot;},&quot;isTemporary&quot;:false,&quot;suppress-author&quot;:false,&quot;composite&quot;:false,&quot;author-only&quot;:false}]},{&quot;citationID&quot;:&quot;MENDELEY_CITATION_6e8e987c-54f6-42b3-97fc-dec72ad1c7de&quot;,&quot;properties&quot;:{&quot;noteIndex&quot;:0},&quot;isEdited&quot;:false,&quot;manualOverride&quot;:{&quot;isManuallyOverridden&quot;:false,&quot;citeprocText&quot;:&quot;(DFO 2015b)&quot;,&quot;manualOverrideText&quot;:&quot;&quot;},&quot;citationTag&quot;:&quot;MENDELEY_CITATION_v3_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&quot;,&quot;citationItems&quot;:[{&quot;id&quot;:&quot;0498adec-f32d-3fd3-9ff9-5c3fd4da6e04&quot;,&quot;itemData&quot;:{&quot;type&quot;:&quot;article-journal&quot;,&quot;id&quot;:&quot;0498adec-f32d-3fd3-9ff9-5c3fd4da6e04&quot;,&quot;title&quot;:&quot;Development of reference points for Atlantic salmon (Salmo salar) that conform to the Precautionary Approach&quot;,&quot;author&quot;:[{&quot;family&quot;:&quot;DFO&quot;,&quot;given&quot;:&quot;&quot;,&quot;parse-names&quot;:false,&quot;dropping-particle&quot;:&quot;&quot;,&quot;non-dropping-particle&quot;:&quot;&quot;}],&quot;container-title&quot;:&quot;DFO Can. Sci. Advis. Sec. Sci. Advis. Rep.&quot;,&quot;issued&quot;:{&quot;date-parts&quot;:[[2015]]},&quot;abstract&quot;:&quot;The Limit Reference Point (LRP) should be defined on the basis of conservation of the salmon population, and unrelated to fishery exploitation objectives. The proposed LRP value is the egg deposition that results in less than a 25% chance that the realized smolt production from freshwater would be less than 50% of the estimated maximum recruitment. For small populations, conservation genetics should be considered in complement to stock and recruitment information to establish a LRP. At a minimum, the Upper Stock Reference point (USR) must be greater than the LRP and there should be a very low probability (&lt;5%) of recruitment falling below the LRP when the stock is at USR and is exploited at the maximum removal rate. The choice of the USR will depend upon the objectives of the users and the risk profile and risk tolerance of the management strategy. If reference points are defined in terms of rates, such as eggs or spawners per wetted fluvial area, these reference points can be transferred if the habitat areas and biological characteristics of the stocks are known. Stock and recruitment modelling is the favoured approach for examining population dynamics and developing reference points for Atlantic salmon. The use of a Hierarchical Bayesian Model framework is an excellent approach for addressing exchangeability and transfer of reference points to unmonitored and data-poor populations.&quot;,&quot;issue&quot;:&quot;December&quot;,&quot;volume&quot;:&quot;2015/058&quot;,&quot;container-title-short&quot;:&quot;&quot;},&quot;isTemporary&quot;:false}]},{&quot;citationID&quot;:&quot;MENDELEY_CITATION_694beaac-ab85-49cf-b262-10a000f506e6&quot;,&quot;properties&quot;:{&quot;noteIndex&quot;:0},&quot;isEdited&quot;:false,&quot;manualOverride&quot;:{&quot;isManuallyOverridden&quot;:false,&quot;citeprocText&quot;:&quot;(Duplisea and Cadigan 2013)&quot;,&quot;manualOverrideText&quot;:&quot;&quot;},&quot;citationTag&quot;:&quot;MENDELEY_CITATION_v3_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&quot;,&quot;citationItems&quot;:[{&quot;id&quot;:&quot;5648d905-a4b7-3d41-9e21-a25305830c13&quot;,&quot;itemData&quot;:{&quot;type&quot;:&quot;report&quot;,&quot;id&quot;:&quot;5648d905-a4b7-3d41-9e21-a25305830c13&quot;,&quot;title&quot;:&quot;Proceedings of the National Workshop for Technical Expertise in Stock Assessment (TESA): Maximum Sustainable Yield (MSY) reference points and the Precautionary Approach when productivity varies&quot;,&quot;author&quot;:[{&quot;family&quot;:&quot;Duplisea&quot;,&quot;given&quot;:&quot;D.E.&quot;,&quot;parse-names&quot;:false,&quot;dropping-particle&quot;:&quot;&quot;,&quot;non-dropping-particle&quot;:&quot;&quot;},{&quot;family&quot;:&quot;Cadigan&quot;,&quot;given&quot;:&quot;N.&quot;,&quot;parse-names&quot;:false,&quot;dropping-particle&quot;:&quot;&quot;,&quot;non-dropping-particle&quot;:&quot;&quot;}],&quot;container-title&quot;:&quot;Canadian Science Advisory Secretariat (CSAS) Proceedings Series 2012/055&quot;,&quot;URL&quot;:&quot;https://waves-vagues.dfo-mpo.gc.ca/Library/348613.pdf&quot;,&quot;issued&quot;:{&quot;date-parts&quot;:[[2013,12,13]]},&quot;publisher-place&quot;:&quot;Montreal&quot;,&quot;number-of-pages&quot;:&quot;pp. v + 58&quot;,&quot;abstract&quot;:&quot;The primary goal of the workshop was to detail problems with deriving maximum sustainable yield (MSY) and precautionary approach (PA) reference points (RP) for stocks with varying (i.e. non-stationary) productivity conditions or regimes. A secondary objective was to explore integrating MSY reference points and the PA such that management regimes neither collapse stocks nor forego unnecessary amounts of potential yield. The motivation for the workshop comes from the numerous stocks that are regularly assessed by Fisheries and Oceans Canada (DFO) (e.g. Northern cod) in which data suggests there have been substantial changes in productivity processes and where there are frequent questions on the applicability of RP derived from the entire data set for the current conditions. Terms of reference for this workshop were drawn-up in the context of these goals and background (Annex 1). The three day meeting consisted of two main parts: The first two days consisted primarily of presentations on individual contributions followed by discussions. The second part on the final day consisted of three breakout groups around three basic questions that arose from the previous days discussions and rose to prominence as key issues. The three questions were centred on the topics (1) when are regime-specific RPs appropriate, and what are the risks of not considering regime changes? (2) What MSY RP options are available that could guide DFO when implementing the PA for stocks under changing productivity? (3) What is the influence of process error on stochastic MSY reference point estimates?&quot;,&quot;issue&quot;:&quot;May&quot;,&quot;volume&quot;:&quot;2012/055&quot;,&quot;container-title-short&quot;:&quot;&quot;},&quot;isTemporary&quot;:false,&quot;suppress-author&quot;:false,&quot;composite&quot;:false,&quot;author-only&quot;:false}]},{&quot;citationID&quot;:&quot;MENDELEY_CITATION_388fb072-4bed-4b9b-b8a1-2669c1565ced&quot;,&quot;properties&quot;:{&quot;noteIndex&quot;:0},&quot;isEdited&quot;:false,&quot;manualOverride&quot;:{&quot;isManuallyOverridden&quot;:false,&quot;citeprocText&quot;:&quot;(Fisheries and Oceans Canada 2005)&quot;,&quot;manualOverrideText&quot;:&quot;&quot;},&quot;citationTag&quot;:&quot;MENDELEY_CITATION_v3_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&quot;,&quot;citationItems&quot;:[{&quot;id&quot;:&quot;8183b27e-fcb9-3226-9048-d6b3ac3953fb&quot;,&quot;itemData&quot;:{&quot;type&quot;:&quot;book&quot;,&quot;id&quot;:&quot;8183b27e-fcb9-3226-9048-d6b3ac3953fb&quot;,&quot;title&quot;:&quot;Canada's policy for conservation of wild Pacific Salmon&quot;,&quot;author&quot;:[{&quot;family&quot;:&quot;Fisheries and Oceans Canada&quot;,&quot;given&quot;:&quot;&quot;,&quot;parse-names&quot;:false,&quot;dropping-particle&quot;:&quot;&quot;,&quot;non-dropping-particle&quot;:&quot;&quot;}],&quot;container-title&quot;:&quot;Fisheries and Oceans Canada&quot;,&quot;ISBN&quot;:&quot;0662405382&quot;,&quot;issued&quot;:{&quot;date-parts&quot;:[[2005]]},&quot;number-of-pages&quot;:&quot;57&quot;,&quot;abstract&quot;:&quot;The goal of the Wild Salmon Policy is to restore and maintain healthy and diverse salmon populations and their habitats for the benefit and enjoyment of the people of Canada in perpetuity. This policy goal will be advanced by safeguarding the genetic diversity of wild salmon populations, maintaining habitat and ecosystem integrity, and managing fisheries for sustainable benefits. Conservation of wild salmon and their habitat is the highest priority for resource management decision-making. Resource management processes and decisions will honour Canada’s obligations to First Nations. Implementation of this policy will involve an open and inclusive process aimed at making decisions about salmon stewardship that consider social, economic, and biological consequences. People throughout British Columbia and the Yukon will contribute to decisions that reflect society’s values for wild salmon. Wild salmon will be maintained by identifying and managing \&quot;Conservation Units\&quot; (CUs) that reflect their geographic and genetic diversity. A CU is a group of wild salmon sufficiently isolated from other groups that, if lost, is very unlikely to recolonize naturally within an acceptable timeframe (e.g., a human lifetime or a specified number of salmon generations). The status of CUs will be monitored, assessed against selected benchmarks, and reported publicly. Where monitoring indicates low levels of abundance, or deterioration in the distribution of the spawning components of a CU, a full range of management actions to reverse declines – including habitat, enhancement, and harvest measures – will be considered and an appropriate response implemented. Measures for habitat protection and salmon enhancement will focus on sustaining wild salmon. An integrated approach to habitat management – involving assessment of habitat condition, identification of indicators and benchmarks, and monitoring of status – will be adopted that links fish production with watershed and coastal planning and stewardship initiatives. Ecosystem considerations will be incorporated into salmon management. Indicators will be developed to assess the status of freshwater ecosystems. Information from ocean climate studies of marine survival and of the biological condition of salmon will be integrated into the annual assessments of salmon abundance that guide salmon harvest planning. The policy aims to maintain CUs but recognizes there will be exceptional circumstances where it is not feasible or reasonable to fully address all risks. Where an assessment concludes that conservation measures will be ineffective or the social or economic costs to rebuild a CU are extreme, the Minister of Fisheries and Oceans may decide to limit the range of measures taken. Such a decision will be made openly and transparently. This policy will foster a healthy, diverse, and abundant salmon resource for future generations of Canadians. It will support sustainable fisheries to meet the needs of First Nations and contribute to the current and future prosperity of Canadians.&quot;,&quot;container-title-short&quot;:&quot;&quot;},&quot;isTemporary&quot;:false}]},{&quot;citationID&quot;:&quot;MENDELEY_CITATION_9a0d23a2-81b5-4a62-ad04-ae0a99d6d812&quot;,&quot;properties&quot;:{&quot;noteIndex&quot;:0},&quot;isEdited&quot;:false,&quot;manualOverride&quot;:{&quot;isManuallyOverridden&quot;:false,&quot;citeprocText&quot;:&quot;(Fisheries and Oceans Canada 2005)&quot;,&quot;manualOverrideText&quot;:&quot;&quot;},&quot;citationTag&quot;:&quot;MENDELEY_CITATION_v3_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&quot;,&quot;citationItems&quot;:[{&quot;id&quot;:&quot;8183b27e-fcb9-3226-9048-d6b3ac3953fb&quot;,&quot;itemData&quot;:{&quot;type&quot;:&quot;book&quot;,&quot;id&quot;:&quot;8183b27e-fcb9-3226-9048-d6b3ac3953fb&quot;,&quot;title&quot;:&quot;Canada's policy for conservation of wild Pacific Salmon&quot;,&quot;author&quot;:[{&quot;family&quot;:&quot;Fisheries and Oceans Canada&quot;,&quot;given&quot;:&quot;&quot;,&quot;parse-names&quot;:false,&quot;dropping-particle&quot;:&quot;&quot;,&quot;non-dropping-particle&quot;:&quot;&quot;}],&quot;container-title&quot;:&quot;Fisheries and Oceans Canada&quot;,&quot;ISBN&quot;:&quot;0662405382&quot;,&quot;issued&quot;:{&quot;date-parts&quot;:[[2005]]},&quot;number-of-pages&quot;:&quot;57&quot;,&quot;abstract&quot;:&quot;The goal of the Wild Salmon Policy is to restore and maintain healthy and diverse salmon populations and their habitats for the benefit and enjoyment of the people of Canada in perpetuity. This policy goal will be advanced by safeguarding the genetic diversity of wild salmon populations, maintaining habitat and ecosystem integrity, and managing fisheries for sustainable benefits. Conservation of wild salmon and their habitat is the highest priority for resource management decision-making. Resource management processes and decisions will honour Canada’s obligations to First Nations. Implementation of this policy will involve an open and inclusive process aimed at making decisions about salmon stewardship that consider social, economic, and biological consequences. People throughout British Columbia and the Yukon will contribute to decisions that reflect society’s values for wild salmon. Wild salmon will be maintained by identifying and managing \&quot;Conservation Units\&quot; (CUs) that reflect their geographic and genetic diversity. A CU is a group of wild salmon sufficiently isolated from other groups that, if lost, is very unlikely to recolonize naturally within an acceptable timeframe (e.g., a human lifetime or a specified number of salmon generations). The status of CUs will be monitored, assessed against selected benchmarks, and reported publicly. Where monitoring indicates low levels of abundance, or deterioration in the distribution of the spawning components of a CU, a full range of management actions to reverse declines – including habitat, enhancement, and harvest measures – will be considered and an appropriate response implemented. Measures for habitat protection and salmon enhancement will focus on sustaining wild salmon. An integrated approach to habitat management – involving assessment of habitat condition, identification of indicators and benchmarks, and monitoring of status – will be adopted that links fish production with watershed and coastal planning and stewardship initiatives. Ecosystem considerations will be incorporated into salmon management. Indicators will be developed to assess the status of freshwater ecosystems. Information from ocean climate studies of marine survival and of the biological condition of salmon will be integrated into the annual assessments of salmon abundance that guide salmon harvest planning. The policy aims to maintain CUs but recognizes there will be exceptional circumstances where it is not feasible or reasonable to fully address all risks. Where an assessment concludes that conservation measures will be ineffective or the social or economic costs to rebuild a CU are extreme, the Minister of Fisheries and Oceans may decide to limit the range of measures taken. Such a decision will be made openly and transparently. This policy will foster a healthy, diverse, and abundant salmon resource for future generations of Canadians. It will support sustainable fisheries to meet the needs of First Nations and contribute to the current and future prosperity of Canadians.&quot;,&quot;container-title-short&quot;:&quot;&quot;},&quot;isTemporary&quot;:false,&quot;suppress-author&quot;:false,&quot;composite&quot;:false,&quot;author-only&quot;:false}]},{&quot;citationID&quot;:&quot;MENDELEY_CITATION_22d79dbb-f452-4354-8fe6-0941c7301f81&quot;,&quot;properties&quot;:{&quot;noteIndex&quot;:0},&quot;isEdited&quot;:false,&quot;manualOverride&quot;:{&quot;isManuallyOverridden&quot;:false,&quot;citeprocText&quot;:&quot;(Pestal et al. 2023)&quot;,&quot;manualOverrideText&quot;:&quot;&quot;},&quot;citationItems&quot;:[{&quot;id&quot;:&quot;242e4355-3c9c-3f91-89fc-5d5dbb256d3d&quot;,&quot;itemData&quot;:{&quot;type&quot;:&quot;book&quot;,&quot;id&quot;:&quot;242e4355-3c9c-3f91-89fc-5d5dbb256d3d&quot;,&quot;title&quot;:&quot;State of the Salmon: rapid status assessment approach for Pacific salmon under Canada’s Wild Salmon Policy.&quot;,&quot;author&quot;:[{&quot;family&quot;:&quot;Pestal&quot;,&quot;given&quot;:&quot;G.&quot;,&quot;parse-names&quot;:false,&quot;dropping-particle&quot;:&quot;&quot;,&quot;non-dropping-particle&quot;:&quot;&quot;},{&quot;family&quot;:&quot;MacDonald&quot;,&quot;given&quot;:&quot;B.L.&quot;,&quot;parse-names&quot;:false,&quot;dropping-particle&quot;:&quot;&quot;,&quot;non-dropping-particle&quot;:&quot;&quot;},{&quot;family&quot;:&quot;Grant&quot;,&quot;given&quot;:&quot;S.C.H.&quot;,&quot;parse-names&quot;:false,&quot;dropping-particle&quot;:&quot;&quot;,&quot;non-dropping-particle&quot;:&quot;&quot;},{&quot;family&quot;:&quot;Holt&quot;,&quot;given&quot;:&quot;C.A.&quot;,&quot;parse-names&quot;:false,&quot;dropping-particle&quot;:&quot;&quot;,&quot;non-dropping-particle&quot;:&quot;&quot;}],&quot;container-title&quot;:&quot;Canadian Technical Report of Fisheries and Aquatic Sciences&quot;,&quot;container-title-short&quot;:&quot;Can Tech Rep Fish Aquat Sci&quot;,&quot;ISBN&quot;:&quot;9780660683256&quot;,&quot;URL&quot;:&quot;https://waves-vagues.dfo-mpo.gc.ca/library-bibliotheque/41207890.pdf&quot;,&quot;issued&quot;:{&quot;date-parts&quot;:[[2023]]},&quot;number-of-pages&quot;:&quot;200&quot;,&quot;volume&quot;:&quot;3570&quot;},&quot;isTemporary&quot;:false,&quot;suppress-author&quot;:false,&quot;composite&quot;:false,&quot;author-only&quot;:false}],&quot;citationTag&quot;:&quot;MENDELEY_CITATION_v3_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&quot;},{&quot;citationID&quot;:&quot;MENDELEY_CITATION_b1200c91-d59e-472f-8f07-33dc809c1672&quot;,&quot;properties&quot;:{&quot;noteIndex&quot;:0},&quot;isEdited&quot;:false,&quot;manualOverride&quot;:{&quot;isManuallyOverridden&quot;:false,&quot;citeprocText&quot;:&quot;(Pestal et al. 2023)&quot;,&quot;manualOverrideText&quot;:&quot;&quot;},&quot;citationItems&quot;:[{&quot;id&quot;:&quot;242e4355-3c9c-3f91-89fc-5d5dbb256d3d&quot;,&quot;itemData&quot;:{&quot;type&quot;:&quot;book&quot;,&quot;id&quot;:&quot;242e4355-3c9c-3f91-89fc-5d5dbb256d3d&quot;,&quot;title&quot;:&quot;State of the Salmon: rapid status assessment approach for Pacific salmon under Canada’s Wild Salmon Policy.&quot;,&quot;author&quot;:[{&quot;family&quot;:&quot;Pestal&quot;,&quot;given&quot;:&quot;G.&quot;,&quot;parse-names&quot;:false,&quot;dropping-particle&quot;:&quot;&quot;,&quot;non-dropping-particle&quot;:&quot;&quot;},{&quot;family&quot;:&quot;MacDonald&quot;,&quot;given&quot;:&quot;B.L.&quot;,&quot;parse-names&quot;:false,&quot;dropping-particle&quot;:&quot;&quot;,&quot;non-dropping-particle&quot;:&quot;&quot;},{&quot;family&quot;:&quot;Grant&quot;,&quot;given&quot;:&quot;S.C.H.&quot;,&quot;parse-names&quot;:false,&quot;dropping-particle&quot;:&quot;&quot;,&quot;non-dropping-particle&quot;:&quot;&quot;},{&quot;family&quot;:&quot;Holt&quot;,&quot;given&quot;:&quot;C.A.&quot;,&quot;parse-names&quot;:false,&quot;dropping-particle&quot;:&quot;&quot;,&quot;non-dropping-particle&quot;:&quot;&quot;}],&quot;container-title&quot;:&quot;Canadian Technical Report of Fisheries and Aquatic Sciences&quot;,&quot;container-title-short&quot;:&quot;Can Tech Rep Fish Aquat Sci&quot;,&quot;ISBN&quot;:&quot;9780660683256&quot;,&quot;URL&quot;:&quot;https://waves-vagues.dfo-mpo.gc.ca/library-bibliotheque/41207890.pdf&quot;,&quot;issued&quot;:{&quot;date-parts&quot;:[[2023]]},&quot;number-of-pages&quot;:&quot;200&quot;,&quot;volume&quot;:&quot;3570&quot;},&quot;isTemporary&quot;:false,&quot;suppress-author&quot;:false,&quot;composite&quot;:false,&quot;author-only&quot;:false}],&quot;citationTag&quot;:&quot;MENDELEY_CITATION_v3_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&quot;},{&quot;citationID&quot;:&quot;MENDELEY_CITATION_0d73adac-75f0-4745-ac01-aa2395d8ac11&quot;,&quot;properties&quot;:{&quot;noteIndex&quot;:0},&quot;isEdited&quot;:false,&quot;manualOverride&quot;:{&quot;isManuallyOverridden&quot;:true,&quot;citeprocText&quot;:&quot;(DFO 2024a)&quot;,&quot;manualOverrideText&quot;:&quot;(2024a)&quot;},&quot;citationTag&quot;:&quot;MENDELEY_CITATION_v3_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&quot;,&quot;citationItems&quot;:[{&quot;id&quot;:&quot;ac889dc5-0538-38e9-a6fc-f678016c426d&quot;,&quot;itemData&quot;:{&quot;type&quot;:&quot;article-journal&quot;,&quot;id&quot;:&quot;ac889dc5-0538-38e9-a6fc-f678016c426d&quot;,&quot;title&quot;:&quot;Rapid status approximations for Pacific salmon derived from integrated status assessments under DFO’s Wild Salmon Policy&quot;,&quot;author&quot;:[{&quot;family&quot;:&quot;DFO&quot;,&quot;given&quot;:&quot;&quot;,&quot;parse-names&quot;:false,&quot;dropping-particle&quot;:&quot;&quot;,&quot;non-dropping-particle&quot;:&quot;&quot;}],&quot;container-title&quot;:&quot;Can. Sci. Advis. Sec. Sci. Resp.&quot;,&quot;accessed&quot;:{&quot;date-parts&quot;:[[2024,11,17]]},&quot;URL&quot;:&quot;https://waves-vagues.dfo-mpo.gc.ca/library-bibliotheque/41207890.pdf&quot;,&quot;issued&quot;:{&quot;date-parts&quot;:[[2024]]},&quot;publisher-place&quot;:&quot;Nanaimo, BC&quot;,&quot;page&quot;:&quot;1-42&quot;,&quot;volume&quot;:&quot;2024/004&quot;,&quot;container-title-short&quot;:&quot;&quot;},&quot;isTemporary&quot;:false}]},{&quot;citationID&quot;:&quot;MENDELEY_CITATION_0b348c72-60f9-43ec-8ae7-6876214b7c66&quot;,&quot;properties&quot;:{&quot;noteIndex&quot;:0},&quot;isEdited&quot;:false,&quot;manualOverride&quot;:{&quot;isManuallyOverridden&quot;:false,&quot;citeprocText&quot;:&quot;(DFO 2015a)&quot;,&quot;manualOverrideText&quot;:&quot;&quot;},&quot;citationTag&quot;:&quot;MENDELEY_CITATION_v3_eyJjaXRhdGlvbklEIjoiTUVOREVMRVlfQ0lUQVRJT05fMGIzNDhjNzItNjBmOS00M2VjLThhZTctNjg3NjIxNGI3YzY2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V9XX0=&quot;,&quot;citationItems&quot;:[{&quot;id&quot;:&quot;e486afa2-9183-3023-b1a5-95e3834d34c6&quot;,&quot;itemData&quot;:{&quot;type&quot;:&quot;article-journal&quot;,&quot;id&quot;:&quot;e486afa2-9183-3023-b1a5-95e3834d34c6&quot;,&quot;title&quot;:&quot;Wild Salmon Policy Biological Status Assessment for Conservation Units of Interior Fraser River Coho Salmon (Oncorhynchus Kisutch)&quot;,&quot;author&quot;:[{&quot;family&quot;:&quot;DFO&quot;,&quot;given&quot;:&quot;&quot;,&quot;parse-names&quot;:false,&quot;dropping-particle&quot;:&quot;&quot;,&quot;non-dropping-particle&quot;:&quot;&quot;}],&quot;container-title&quot;:&quot;DFO Can. Sci. Advis. Sec. Sci. Advis. Rep.&quot;,&quot;issued&quot;:{&quot;date-parts&quot;:[[2015]]},&quot;page&quot;:&quot;12&quot;,&quot;abstract&quot;:&quot;Canada’s Wild Salmon Policy’s (WSP) identifies six strategies for implementation. Strategy 1 is “Standardized monitoring of wild salmon status” and requires biological status assessments for all Pacific Salmon conservation units (CUs). To conduct WSP status assessments, a toolkit comprised of a number of classes of indicators and metrics for status evaluation was completed in 2009. However, since a number of metrics can be used to evaluate biological status, it is possible that each metric can indicate a different status (Red, Amber, or Green). Therefore, status integration, which includes synthesis of CU status information across metrics into one or more status zones, and the provision of expert commentaries on the information used to assess status, is used in the status designation process. This assessment includes the development of abundance-based benchmarks, the review of population dynamics, abundance, trend, distribution, and productivity information for Interior Fraser River Coho Salmon CUs, and the application of WSP status integration conducted in a workshop of scientific experts. This work builds upon a previous application of WSP status integration techniques conducted for Fraser Sockeye and Southern British Columbia Chinook CUs. This Science Advisory Report is from the November 6-7, 2014 Assessment of Interior Fraser River Coho Salmon Conservation Units’ Benchmarks and Status. Additional publications from this meeting will be posted on the Fisheries and Oceans Canada (DFO) Science Advisory Schedule as they become available. SUMMARY&quot;,&quot;issue&quot;:&quot;022&quot;,&quot;volume&quot;:&quot;2015&quot;,&quot;container-title-short&quot;:&quot;&quot;},&quot;isTemporary&quot;:false}]},{&quot;citationID&quot;:&quot;MENDELEY_CITATION_37a94091-0907-4e7c-a4b2-d150f8961b23&quot;,&quot;properties&quot;:{&quot;noteIndex&quot;:0},&quot;isEdited&quot;:false,&quot;manualOverride&quot;:{&quot;isManuallyOverridden&quot;:false,&quot;citeprocText&quot;:&quot;(DFO 2015a)&quot;,&quot;manualOverrideText&quot;:&quot;&quot;},&quot;citationTag&quot;:&quot;MENDELEY_CITATION_v3_eyJjaXRhdGlvbklEIjoiTUVOREVMRVlfQ0lUQVRJT05fMzdhOTQwOTEtMDkwNy00ZTdjLWE0YjItZDE1MGY4OTYxYjIz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UsInN1cHByZXNzLWF1dGhvciI6ZmFsc2UsImNvbXBvc2l0ZSI6ZmFsc2UsImF1dGhvci1vbmx5IjpmYWxzZX1dfQ==&quot;,&quot;citationItems&quot;:[{&quot;id&quot;:&quot;e486afa2-9183-3023-b1a5-95e3834d34c6&quot;,&quot;itemData&quot;:{&quot;type&quot;:&quot;article-journal&quot;,&quot;id&quot;:&quot;e486afa2-9183-3023-b1a5-95e3834d34c6&quot;,&quot;title&quot;:&quot;Wild Salmon Policy Biological Status Assessment for Conservation Units of Interior Fraser River Coho Salmon (Oncorhynchus Kisutch)&quot;,&quot;author&quot;:[{&quot;family&quot;:&quot;DFO&quot;,&quot;given&quot;:&quot;&quot;,&quot;parse-names&quot;:false,&quot;dropping-particle&quot;:&quot;&quot;,&quot;non-dropping-particle&quot;:&quot;&quot;}],&quot;container-title&quot;:&quot;DFO Can. Sci. Advis. Sec. Sci. Advis. Rep.&quot;,&quot;issued&quot;:{&quot;date-parts&quot;:[[2015]]},&quot;page&quot;:&quot;12&quot;,&quot;abstract&quot;:&quot;Canada’s Wild Salmon Policy’s (WSP) identifies six strategies for implementation. Strategy 1 is “Standardized monitoring of wild salmon status” and requires biological status assessments for all Pacific Salmon conservation units (CUs). To conduct WSP status assessments, a toolkit comprised of a number of classes of indicators and metrics for status evaluation was completed in 2009. However, since a number of metrics can be used to evaluate biological status, it is possible that each metric can indicate a different status (Red, Amber, or Green). Therefore, status integration, which includes synthesis of CU status information across metrics into one or more status zones, and the provision of expert commentaries on the information used to assess status, is used in the status designation process. This assessment includes the development of abundance-based benchmarks, the review of population dynamics, abundance, trend, distribution, and productivity information for Interior Fraser River Coho Salmon CUs, and the application of WSP status integration conducted in a workshop of scientific experts. This work builds upon a previous application of WSP status integration techniques conducted for Fraser Sockeye and Southern British Columbia Chinook CUs. This Science Advisory Report is from the November 6-7, 2014 Assessment of Interior Fraser River Coho Salmon Conservation Units’ Benchmarks and Status. Additional publications from this meeting will be posted on the Fisheries and Oceans Canada (DFO) Science Advisory Schedule as they become available. SUMMARY&quot;,&quot;issue&quot;:&quot;022&quot;,&quot;volume&quot;:&quot;2015&quot;,&quot;container-title-short&quot;:&quot;&quot;},&quot;isTemporary&quot;:false,&quot;suppress-author&quot;:false,&quot;composite&quot;:false,&quot;author-only&quot;:false}]},{&quot;citationID&quot;:&quot;MENDELEY_CITATION_a36faaf1-1a6a-4a33-9892-bc7af15ea7a9&quot;,&quot;properties&quot;:{&quot;noteIndex&quot;:0},&quot;isEdited&quot;:false,&quot;manualOverride&quot;:{&quot;isManuallyOverridden&quot;:false,&quot;citeprocText&quot;:&quot;(DFO 2015a)&quot;,&quot;manualOverrideText&quot;:&quot;&quot;},&quot;citationTag&quot;:&quot;MENDELEY_CITATION_v3_eyJjaXRhdGlvbklEIjoiTUVOREVMRVlfQ0lUQVRJT05fYTM2ZmFhZjEtMWE2YS00YTMzLTk4OTItYmM3YWYxNWVhN2E5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UsInN1cHByZXNzLWF1dGhvciI6ZmFsc2UsImNvbXBvc2l0ZSI6ZmFsc2UsImF1dGhvci1vbmx5IjpmYWxzZX1dfQ==&quot;,&quot;citationItems&quot;:[{&quot;id&quot;:&quot;e486afa2-9183-3023-b1a5-95e3834d34c6&quot;,&quot;itemData&quot;:{&quot;type&quot;:&quot;article-journal&quot;,&quot;id&quot;:&quot;e486afa2-9183-3023-b1a5-95e3834d34c6&quot;,&quot;title&quot;:&quot;Wild Salmon Policy Biological Status Assessment for Conservation Units of Interior Fraser River Coho Salmon (Oncorhynchus Kisutch)&quot;,&quot;author&quot;:[{&quot;family&quot;:&quot;DFO&quot;,&quot;given&quot;:&quot;&quot;,&quot;parse-names&quot;:false,&quot;dropping-particle&quot;:&quot;&quot;,&quot;non-dropping-particle&quot;:&quot;&quot;}],&quot;container-title&quot;:&quot;DFO Can. Sci. Advis. Sec. Sci. Advis. Rep.&quot;,&quot;issued&quot;:{&quot;date-parts&quot;:[[2015]]},&quot;page&quot;:&quot;12&quot;,&quot;abstract&quot;:&quot;Canada’s Wild Salmon Policy’s (WSP) identifies six strategies for implementation. Strategy 1 is “Standardized monitoring of wild salmon status” and requires biological status assessments for all Pacific Salmon conservation units (CUs). To conduct WSP status assessments, a toolkit comprised of a number of classes of indicators and metrics for status evaluation was completed in 2009. However, since a number of metrics can be used to evaluate biological status, it is possible that each metric can indicate a different status (Red, Amber, or Green). Therefore, status integration, which includes synthesis of CU status information across metrics into one or more status zones, and the provision of expert commentaries on the information used to assess status, is used in the status designation process. This assessment includes the development of abundance-based benchmarks, the review of population dynamics, abundance, trend, distribution, and productivity information for Interior Fraser River Coho Salmon CUs, and the application of WSP status integration conducted in a workshop of scientific experts. This work builds upon a previous application of WSP status integration techniques conducted for Fraser Sockeye and Southern British Columbia Chinook CUs. This Science Advisory Report is from the November 6-7, 2014 Assessment of Interior Fraser River Coho Salmon Conservation Units’ Benchmarks and Status. Additional publications from this meeting will be posted on the Fisheries and Oceans Canada (DFO) Science Advisory Schedule as they become available. SUMMARY&quot;,&quot;issue&quot;:&quot;022&quot;,&quot;volume&quot;:&quot;2015&quot;,&quot;container-title-short&quot;:&quot;&quot;},&quot;isTemporary&quot;:false,&quot;suppress-author&quot;:false,&quot;composite&quot;:false,&quot;author-only&quot;:false}]},{&quot;citationID&quot;:&quot;MENDELEY_CITATION_100927a8-868d-4745-9206-054b0915cdd0&quot;,&quot;properties&quot;:{&quot;noteIndex&quot;:0},&quot;isEdited&quot;:false,&quot;manualOverride&quot;:{&quot;isManuallyOverridden&quot;:false,&quot;citeprocText&quot;:&quot;(DFO 2015a)&quot;,&quot;manualOverrideText&quot;:&quot;&quot;},&quot;citationTag&quot;:&quot;MENDELEY_CITATION_v3_eyJjaXRhdGlvbklEIjoiTUVOREVMRVlfQ0lUQVRJT05fMTAwOTI3YTgtODY4ZC00NzQ1LTkyMDYtMDU0YjA5MTVjZGQw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UsInN1cHByZXNzLWF1dGhvciI6ZmFsc2UsImNvbXBvc2l0ZSI6ZmFsc2UsImF1dGhvci1vbmx5IjpmYWxzZX1dfQ==&quot;,&quot;citationItems&quot;:[{&quot;id&quot;:&quot;e486afa2-9183-3023-b1a5-95e3834d34c6&quot;,&quot;itemData&quot;:{&quot;type&quot;:&quot;article-journal&quot;,&quot;id&quot;:&quot;e486afa2-9183-3023-b1a5-95e3834d34c6&quot;,&quot;title&quot;:&quot;Wild Salmon Policy Biological Status Assessment for Conservation Units of Interior Fraser River Coho Salmon (Oncorhynchus Kisutch)&quot;,&quot;author&quot;:[{&quot;family&quot;:&quot;DFO&quot;,&quot;given&quot;:&quot;&quot;,&quot;parse-names&quot;:false,&quot;dropping-particle&quot;:&quot;&quot;,&quot;non-dropping-particle&quot;:&quot;&quot;}],&quot;container-title&quot;:&quot;DFO Can. Sci. Advis. Sec. Sci. Advis. Rep.&quot;,&quot;issued&quot;:{&quot;date-parts&quot;:[[2015]]},&quot;page&quot;:&quot;12&quot;,&quot;abstract&quot;:&quot;Canada’s Wild Salmon Policy’s (WSP) identifies six strategies for implementation. Strategy 1 is “Standardized monitoring of wild salmon status” and requires biological status assessments for all Pacific Salmon conservation units (CUs). To conduct WSP status assessments, a toolkit comprised of a number of classes of indicators and metrics for status evaluation was completed in 2009. However, since a number of metrics can be used to evaluate biological status, it is possible that each metric can indicate a different status (Red, Amber, or Green). Therefore, status integration, which includes synthesis of CU status information across metrics into one or more status zones, and the provision of expert commentaries on the information used to assess status, is used in the status designation process. This assessment includes the development of abundance-based benchmarks, the review of population dynamics, abundance, trend, distribution, and productivity information for Interior Fraser River Coho Salmon CUs, and the application of WSP status integration conducted in a workshop of scientific experts. This work builds upon a previous application of WSP status integration techniques conducted for Fraser Sockeye and Southern British Columbia Chinook CUs. This Science Advisory Report is from the November 6-7, 2014 Assessment of Interior Fraser River Coho Salmon Conservation Units’ Benchmarks and Status. Additional publications from this meeting will be posted on the Fisheries and Oceans Canada (DFO) Science Advisory Schedule as they become available. SUMMARY&quot;,&quot;issue&quot;:&quot;022&quot;,&quot;volume&quot;:&quot;2015&quot;,&quot;container-title-short&quot;:&quot;&quot;},&quot;isTemporary&quot;:false,&quot;suppress-author&quot;:false,&quot;composite&quot;:false,&quot;author-only&quot;:false}]},{&quot;citationID&quot;:&quot;MENDELEY_CITATION_eec26d7a-c9b1-4b18-b44c-50847f4998ed&quot;,&quot;properties&quot;:{&quot;noteIndex&quot;:0},&quot;isEdited&quot;:false,&quot;manualOverride&quot;:{&quot;isManuallyOverridden&quot;:false,&quot;citeprocText&quot;:&quot;(DFO 2015a)&quot;,&quot;manualOverrideText&quot;:&quot;&quot;},&quot;citationTag&quot;:&quot;MENDELEY_CITATION_v3_eyJjaXRhdGlvbklEIjoiTUVOREVMRVlfQ0lUQVRJT05fZWVjMjZkN2EtYzliMS00YjE4LWI0NGMtNTA4NDdmNDk5OGVk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UsInN1cHByZXNzLWF1dGhvciI6ZmFsc2UsImNvbXBvc2l0ZSI6ZmFsc2UsImF1dGhvci1vbmx5IjpmYWxzZX1dfQ==&quot;,&quot;citationItems&quot;:[{&quot;id&quot;:&quot;e486afa2-9183-3023-b1a5-95e3834d34c6&quot;,&quot;itemData&quot;:{&quot;type&quot;:&quot;article-journal&quot;,&quot;id&quot;:&quot;e486afa2-9183-3023-b1a5-95e3834d34c6&quot;,&quot;title&quot;:&quot;Wild Salmon Policy Biological Status Assessment for Conservation Units of Interior Fraser River Coho Salmon (Oncorhynchus Kisutch)&quot;,&quot;author&quot;:[{&quot;family&quot;:&quot;DFO&quot;,&quot;given&quot;:&quot;&quot;,&quot;parse-names&quot;:false,&quot;dropping-particle&quot;:&quot;&quot;,&quot;non-dropping-particle&quot;:&quot;&quot;}],&quot;container-title&quot;:&quot;DFO Can. Sci. Advis. Sec. Sci. Advis. Rep.&quot;,&quot;issued&quot;:{&quot;date-parts&quot;:[[2015]]},&quot;page&quot;:&quot;12&quot;,&quot;abstract&quot;:&quot;Canada’s Wild Salmon Policy’s (WSP) identifies six strategies for implementation. Strategy 1 is “Standardized monitoring of wild salmon status” and requires biological status assessments for all Pacific Salmon conservation units (CUs). To conduct WSP status assessments, a toolkit comprised of a number of classes of indicators and metrics for status evaluation was completed in 2009. However, since a number of metrics can be used to evaluate biological status, it is possible that each metric can indicate a different status (Red, Amber, or Green). Therefore, status integration, which includes synthesis of CU status information across metrics into one or more status zones, and the provision of expert commentaries on the information used to assess status, is used in the status designation process. This assessment includes the development of abundance-based benchmarks, the review of population dynamics, abundance, trend, distribution, and productivity information for Interior Fraser River Coho Salmon CUs, and the application of WSP status integration conducted in a workshop of scientific experts. This work builds upon a previous application of WSP status integration techniques conducted for Fraser Sockeye and Southern British Columbia Chinook CUs. This Science Advisory Report is from the November 6-7, 2014 Assessment of Interior Fraser River Coho Salmon Conservation Units’ Benchmarks and Status. Additional publications from this meeting will be posted on the Fisheries and Oceans Canada (DFO) Science Advisory Schedule as they become available. SUMMARY&quot;,&quot;issue&quot;:&quot;022&quot;,&quot;volume&quot;:&quot;2015&quot;,&quot;container-title-short&quot;:&quot;&quot;},&quot;isTemporary&quot;:false,&quot;suppress-author&quot;:false,&quot;composite&quot;:false,&quot;author-only&quot;:false}]}]"/>
    <we:property name="MENDELEY_CITATIONS_LOCALE_CODE" value="&quot;en-US&quot;"/>
    <we:property name="MENDELEY_CITATIONS_STYLE" value="{&quot;id&quot;:&quot;https://www.zotero.org/styles/canadian-journal-of-fisheries-and-aquatic-sciences&quot;,&quot;title&quot;:&quot;Canadian Journal of Fisheries and Aquatic Sciences&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2AC32D70D2694419A594E52B2F66D05" ma:contentTypeVersion="6" ma:contentTypeDescription="Create a new document." ma:contentTypeScope="" ma:versionID="09fde86668b5a701f37c0ae3dd912daf">
  <xsd:schema xmlns:xsd="http://www.w3.org/2001/XMLSchema" xmlns:xs="http://www.w3.org/2001/XMLSchema" xmlns:p="http://schemas.microsoft.com/office/2006/metadata/properties" xmlns:ns2="7e15ea60-6af0-4aa8-891e-8d9d91ce49ba" xmlns:ns3="813a517c-006c-44c8-a502-c3b8335c64fd" targetNamespace="http://schemas.microsoft.com/office/2006/metadata/properties" ma:root="true" ma:fieldsID="ff35101b50339b8cf6489b528ecd5b3c" ns2:_="" ns3:_="">
    <xsd:import namespace="7e15ea60-6af0-4aa8-891e-8d9d91ce49ba"/>
    <xsd:import namespace="813a517c-006c-44c8-a502-c3b8335c64f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15ea60-6af0-4aa8-891e-8d9d91ce49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13a517c-006c-44c8-a502-c3b8335c64f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25CA819-B26D-491B-AEFE-6A7EB8B5B1E9}">
  <ds:schemaRefs>
    <ds:schemaRef ds:uri="http://schemas.openxmlformats.org/officeDocument/2006/bibliography"/>
  </ds:schemaRefs>
</ds:datastoreItem>
</file>

<file path=customXml/itemProps2.xml><?xml version="1.0" encoding="utf-8"?>
<ds:datastoreItem xmlns:ds="http://schemas.openxmlformats.org/officeDocument/2006/customXml" ds:itemID="{1987DD7B-5984-4267-BB64-66CDFFD84BB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7183D62-220A-4344-8193-09C4907F37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15ea60-6af0-4aa8-891e-8d9d91ce49ba"/>
    <ds:schemaRef ds:uri="813a517c-006c-44c8-a502-c3b8335c64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2F8E244-3F08-44CF-B30E-FFD2C54F0A0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SAR-AS2014_nnn-eng.dotx</Template>
  <TotalTime>4682</TotalTime>
  <Pages>48</Pages>
  <Words>12043</Words>
  <Characters>68647</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SAR-AS TEMPLATE</vt:lpstr>
    </vt:vector>
  </TitlesOfParts>
  <Company>DFO</Company>
  <LinksUpToDate>false</LinksUpToDate>
  <CharactersWithSpaces>80529</CharactersWithSpaces>
  <SharedDoc>false</SharedDoc>
  <HLinks>
    <vt:vector size="108" baseType="variant">
      <vt:variant>
        <vt:i4>7602277</vt:i4>
      </vt:variant>
      <vt:variant>
        <vt:i4>12</vt:i4>
      </vt:variant>
      <vt:variant>
        <vt:i4>0</vt:i4>
      </vt:variant>
      <vt:variant>
        <vt:i4>5</vt:i4>
      </vt:variant>
      <vt:variant>
        <vt:lpwstr>https://www.dfo-mpo.gc.ca/reports-rapports/regs/sff-cpd/precautionary-precaution-back-fiche-eng.htm</vt:lpwstr>
      </vt:variant>
      <vt:variant>
        <vt:lpwstr/>
      </vt:variant>
      <vt:variant>
        <vt:i4>3473530</vt:i4>
      </vt:variant>
      <vt:variant>
        <vt:i4>9</vt:i4>
      </vt:variant>
      <vt:variant>
        <vt:i4>0</vt:i4>
      </vt:variant>
      <vt:variant>
        <vt:i4>5</vt:i4>
      </vt:variant>
      <vt:variant>
        <vt:lpwstr>http://www.dfo-mpo.gc.ca/csas-sccs/</vt:lpwstr>
      </vt:variant>
      <vt:variant>
        <vt:lpwstr/>
      </vt:variant>
      <vt:variant>
        <vt:i4>327764</vt:i4>
      </vt:variant>
      <vt:variant>
        <vt:i4>6</vt:i4>
      </vt:variant>
      <vt:variant>
        <vt:i4>0</vt:i4>
      </vt:variant>
      <vt:variant>
        <vt:i4>5</vt:i4>
      </vt:variant>
      <vt:variant>
        <vt:lpwstr>http://www.isdm-gdsi.gc.ca/csas-sccs/applications/events-evenements/index-eng.asp</vt:lpwstr>
      </vt:variant>
      <vt:variant>
        <vt:lpwstr/>
      </vt:variant>
      <vt:variant>
        <vt:i4>327764</vt:i4>
      </vt:variant>
      <vt:variant>
        <vt:i4>0</vt:i4>
      </vt:variant>
      <vt:variant>
        <vt:i4>0</vt:i4>
      </vt:variant>
      <vt:variant>
        <vt:i4>5</vt:i4>
      </vt:variant>
      <vt:variant>
        <vt:lpwstr>http://www.isdm-gdsi.gc.ca/csas-sccs/applications/events-evenements/index-eng.asp</vt:lpwstr>
      </vt:variant>
      <vt:variant>
        <vt:lpwstr/>
      </vt:variant>
      <vt:variant>
        <vt:i4>3670102</vt:i4>
      </vt:variant>
      <vt:variant>
        <vt:i4>39</vt:i4>
      </vt:variant>
      <vt:variant>
        <vt:i4>0</vt:i4>
      </vt:variant>
      <vt:variant>
        <vt:i4>5</vt:i4>
      </vt:variant>
      <vt:variant>
        <vt:lpwstr>mailto:Colin.Bailey@dfo-mpo.gc.ca</vt:lpwstr>
      </vt:variant>
      <vt:variant>
        <vt:lpwstr/>
      </vt:variant>
      <vt:variant>
        <vt:i4>3670102</vt:i4>
      </vt:variant>
      <vt:variant>
        <vt:i4>36</vt:i4>
      </vt:variant>
      <vt:variant>
        <vt:i4>0</vt:i4>
      </vt:variant>
      <vt:variant>
        <vt:i4>5</vt:i4>
      </vt:variant>
      <vt:variant>
        <vt:lpwstr>mailto:Colin.Bailey@dfo-mpo.gc.ca</vt:lpwstr>
      </vt:variant>
      <vt:variant>
        <vt:lpwstr/>
      </vt:variant>
      <vt:variant>
        <vt:i4>5636169</vt:i4>
      </vt:variant>
      <vt:variant>
        <vt:i4>33</vt:i4>
      </vt:variant>
      <vt:variant>
        <vt:i4>0</vt:i4>
      </vt:variant>
      <vt:variant>
        <vt:i4>5</vt:i4>
      </vt:variant>
      <vt:variant>
        <vt:lpwstr>https://waves-vagues.dfo-mpo.gc.ca/library-bibliotheque/41234911.pdf</vt:lpwstr>
      </vt:variant>
      <vt:variant>
        <vt:lpwstr/>
      </vt:variant>
      <vt:variant>
        <vt:i4>3670102</vt:i4>
      </vt:variant>
      <vt:variant>
        <vt:i4>30</vt:i4>
      </vt:variant>
      <vt:variant>
        <vt:i4>0</vt:i4>
      </vt:variant>
      <vt:variant>
        <vt:i4>5</vt:i4>
      </vt:variant>
      <vt:variant>
        <vt:lpwstr>mailto:Colin.Bailey@dfo-mpo.gc.ca</vt:lpwstr>
      </vt:variant>
      <vt:variant>
        <vt:lpwstr/>
      </vt:variant>
      <vt:variant>
        <vt:i4>6488118</vt:i4>
      </vt:variant>
      <vt:variant>
        <vt:i4>27</vt:i4>
      </vt:variant>
      <vt:variant>
        <vt:i4>0</vt:i4>
      </vt:variant>
      <vt:variant>
        <vt:i4>5</vt:i4>
      </vt:variant>
      <vt:variant>
        <vt:lpwstr>https://www.pac.dfo-mpo.gc.ca/sep-pmvs/data-donnees/index-eng.html</vt:lpwstr>
      </vt:variant>
      <vt:variant>
        <vt:lpwstr/>
      </vt:variant>
      <vt:variant>
        <vt:i4>2162758</vt:i4>
      </vt:variant>
      <vt:variant>
        <vt:i4>24</vt:i4>
      </vt:variant>
      <vt:variant>
        <vt:i4>0</vt:i4>
      </vt:variant>
      <vt:variant>
        <vt:i4>5</vt:i4>
      </vt:variant>
      <vt:variant>
        <vt:lpwstr>mailto:Marla.Maxwell@dfo-mpo.gc.ca</vt:lpwstr>
      </vt:variant>
      <vt:variant>
        <vt:lpwstr/>
      </vt:variant>
      <vt:variant>
        <vt:i4>4325433</vt:i4>
      </vt:variant>
      <vt:variant>
        <vt:i4>21</vt:i4>
      </vt:variant>
      <vt:variant>
        <vt:i4>0</vt:i4>
      </vt:variant>
      <vt:variant>
        <vt:i4>5</vt:i4>
      </vt:variant>
      <vt:variant>
        <vt:lpwstr>mailto:Angus.Straight@dfo-mpo.gc.ca</vt:lpwstr>
      </vt:variant>
      <vt:variant>
        <vt:lpwstr/>
      </vt:variant>
      <vt:variant>
        <vt:i4>8192007</vt:i4>
      </vt:variant>
      <vt:variant>
        <vt:i4>18</vt:i4>
      </vt:variant>
      <vt:variant>
        <vt:i4>0</vt:i4>
      </vt:variant>
      <vt:variant>
        <vt:i4>5</vt:i4>
      </vt:variant>
      <vt:variant>
        <vt:lpwstr>mailto:Catarina.Wor@dfo-mpo.gc.ca</vt:lpwstr>
      </vt:variant>
      <vt:variant>
        <vt:lpwstr/>
      </vt:variant>
      <vt:variant>
        <vt:i4>589931</vt:i4>
      </vt:variant>
      <vt:variant>
        <vt:i4>15</vt:i4>
      </vt:variant>
      <vt:variant>
        <vt:i4>0</vt:i4>
      </vt:variant>
      <vt:variant>
        <vt:i4>5</vt:i4>
      </vt:variant>
      <vt:variant>
        <vt:lpwstr>mailto:Carmen.Gemmell@dfo-mpo.gc.ca</vt:lpwstr>
      </vt:variant>
      <vt:variant>
        <vt:lpwstr/>
      </vt:variant>
      <vt:variant>
        <vt:i4>1900665</vt:i4>
      </vt:variant>
      <vt:variant>
        <vt:i4>12</vt:i4>
      </vt:variant>
      <vt:variant>
        <vt:i4>0</vt:i4>
      </vt:variant>
      <vt:variant>
        <vt:i4>5</vt:i4>
      </vt:variant>
      <vt:variant>
        <vt:lpwstr>https://www.dfo-mpo.gc.ca/csas-sccs/Publications/ScR-RS/2024/2024_004-eng.html</vt:lpwstr>
      </vt:variant>
      <vt:variant>
        <vt:lpwstr/>
      </vt:variant>
      <vt:variant>
        <vt:i4>1179750</vt:i4>
      </vt:variant>
      <vt:variant>
        <vt:i4>9</vt:i4>
      </vt:variant>
      <vt:variant>
        <vt:i4>0</vt:i4>
      </vt:variant>
      <vt:variant>
        <vt:i4>5</vt:i4>
      </vt:variant>
      <vt:variant>
        <vt:lpwstr>mailto:Selina.Agbayani@dfo-mpo.gc.ca</vt:lpwstr>
      </vt:variant>
      <vt:variant>
        <vt:lpwstr/>
      </vt:variant>
      <vt:variant>
        <vt:i4>2031736</vt:i4>
      </vt:variant>
      <vt:variant>
        <vt:i4>6</vt:i4>
      </vt:variant>
      <vt:variant>
        <vt:i4>0</vt:i4>
      </vt:variant>
      <vt:variant>
        <vt:i4>5</vt:i4>
      </vt:variant>
      <vt:variant>
        <vt:lpwstr>https://www.dfo-mpo.gc.ca/csas-sccs/Publications/ScR-RS/2024/2024_025-eng.html</vt:lpwstr>
      </vt:variant>
      <vt:variant>
        <vt:lpwstr/>
      </vt:variant>
      <vt:variant>
        <vt:i4>1179750</vt:i4>
      </vt:variant>
      <vt:variant>
        <vt:i4>3</vt:i4>
      </vt:variant>
      <vt:variant>
        <vt:i4>0</vt:i4>
      </vt:variant>
      <vt:variant>
        <vt:i4>5</vt:i4>
      </vt:variant>
      <vt:variant>
        <vt:lpwstr>mailto:Selina.Agbayani@dfo-mpo.gc.ca</vt:lpwstr>
      </vt:variant>
      <vt:variant>
        <vt:lpwstr/>
      </vt:variant>
      <vt:variant>
        <vt:i4>1179750</vt:i4>
      </vt:variant>
      <vt:variant>
        <vt:i4>0</vt:i4>
      </vt:variant>
      <vt:variant>
        <vt:i4>0</vt:i4>
      </vt:variant>
      <vt:variant>
        <vt:i4>5</vt:i4>
      </vt:variant>
      <vt:variant>
        <vt:lpwstr>mailto:Selina.Agbayani@dfo-mpo.gc.ca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SAR-AS TEMPLATE</dc:title>
  <dc:subject/>
  <dc:creator>Marentette, Julie (she, her / elle, la) (DFO/MPO)</dc:creator>
  <cp:keywords>Fisheries and Oceans Canada;Canadian Science Advisory Secretariat;Science Advisory Report</cp:keywords>
  <dc:description/>
  <cp:lastModifiedBy>Bailey, Colin (DFO/MPO)</cp:lastModifiedBy>
  <cp:revision>9</cp:revision>
  <cp:lastPrinted>2024-08-06T18:17:00Z</cp:lastPrinted>
  <dcterms:created xsi:type="dcterms:W3CDTF">2024-11-18T20:17:00Z</dcterms:created>
  <dcterms:modified xsi:type="dcterms:W3CDTF">2024-12-09T16:50:00Z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MSIP_Label_1bfb733f-faef-464c-9b6d-731b56f94973_Enabled">
    <vt:lpwstr>true</vt:lpwstr>
  </property>
  <property fmtid="{D5CDD505-2E9C-101B-9397-08002B2CF9AE}" pid="4" name="MSIP_Label_1bfb733f-faef-464c-9b6d-731b56f94973_SetDate">
    <vt:lpwstr>2020-10-06T20:38:35Z</vt:lpwstr>
  </property>
  <property fmtid="{D5CDD505-2E9C-101B-9397-08002B2CF9AE}" pid="5" name="MSIP_Label_1bfb733f-faef-464c-9b6d-731b56f94973_Method">
    <vt:lpwstr>Standard</vt:lpwstr>
  </property>
  <property fmtid="{D5CDD505-2E9C-101B-9397-08002B2CF9AE}" pid="6" name="MSIP_Label_1bfb733f-faef-464c-9b6d-731b56f94973_Name">
    <vt:lpwstr>Unclass - Non-Classifié</vt:lpwstr>
  </property>
  <property fmtid="{D5CDD505-2E9C-101B-9397-08002B2CF9AE}" pid="7" name="MSIP_Label_1bfb733f-faef-464c-9b6d-731b56f94973_SiteId">
    <vt:lpwstr>1594fdae-a1d9-4405-915d-011467234338</vt:lpwstr>
  </property>
  <property fmtid="{D5CDD505-2E9C-101B-9397-08002B2CF9AE}" pid="8" name="MSIP_Label_1bfb733f-faef-464c-9b6d-731b56f94973_ActionId">
    <vt:lpwstr>232af4ee-9526-4d27-8d4c-0000a18d2d8a</vt:lpwstr>
  </property>
  <property fmtid="{D5CDD505-2E9C-101B-9397-08002B2CF9AE}" pid="9" name="ContentTypeId">
    <vt:lpwstr>0x01010052AC32D70D2694419A594E52B2F66D05</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 11th edition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7th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 6th/7th edition</vt:lpwstr>
  </property>
  <property fmtid="{D5CDD505-2E9C-101B-9397-08002B2CF9AE}" pid="18" name="Mendeley Recent Style Id 4_1">
    <vt:lpwstr>http://www.zotero.org/styles/canadian-journal-of-fisheries-and-aquatic-sciences</vt:lpwstr>
  </property>
  <property fmtid="{D5CDD505-2E9C-101B-9397-08002B2CF9AE}" pid="19" name="Mendeley Recent Style Name 4_1">
    <vt:lpwstr>Canadian Journal of Fisheries and Aquatic Sciences</vt:lpwstr>
  </property>
  <property fmtid="{D5CDD505-2E9C-101B-9397-08002B2CF9AE}" pid="20" name="Mendeley Recent Style Id 5_1">
    <vt:lpwstr>http://www.zotero.org/styles/chicago-author-date</vt:lpwstr>
  </property>
  <property fmtid="{D5CDD505-2E9C-101B-9397-08002B2CF9AE}" pid="21" name="Mendeley Recent Style Name 5_1">
    <vt:lpwstr>Chicago Manual of Style 17th edition (author-date)</vt:lpwstr>
  </property>
  <property fmtid="{D5CDD505-2E9C-101B-9397-08002B2CF9AE}" pid="22" name="Mendeley Recent Style Id 6_1">
    <vt:lpwstr>http://www.zotero.org/styles/harvard-cite-them-right</vt:lpwstr>
  </property>
  <property fmtid="{D5CDD505-2E9C-101B-9397-08002B2CF9AE}" pid="23" name="Mendeley Recent Style Name 6_1">
    <vt:lpwstr>Cite Them Right 12th edition - Harvard</vt:lpwstr>
  </property>
  <property fmtid="{D5CDD505-2E9C-101B-9397-08002B2CF9AE}" pid="24" name="Mendeley Recent Style Id 7_1">
    <vt:lpwstr>http://www.zotero.org/styles/ieee</vt:lpwstr>
  </property>
  <property fmtid="{D5CDD505-2E9C-101B-9397-08002B2CF9AE}" pid="25" name="Mendeley Recent Style Name 7_1">
    <vt:lpwstr>IEEE</vt:lpwstr>
  </property>
  <property fmtid="{D5CDD505-2E9C-101B-9397-08002B2CF9AE}" pid="26" name="Mendeley Recent Style Id 8_1">
    <vt:lpwstr>http://www.zotero.org/styles/modern-humanities-research-association</vt:lpwstr>
  </property>
  <property fmtid="{D5CDD505-2E9C-101B-9397-08002B2CF9AE}" pid="27" name="Mendeley Recent Style Name 8_1">
    <vt:lpwstr>Modern Humanities Research Association 3rd edition (note with bibliography)</vt:lpwstr>
  </property>
  <property fmtid="{D5CDD505-2E9C-101B-9397-08002B2CF9AE}" pid="28" name="Mendeley Recent Style Id 9_1">
    <vt:lpwstr>http://www.zotero.org/styles/modern-language-association</vt:lpwstr>
  </property>
  <property fmtid="{D5CDD505-2E9C-101B-9397-08002B2CF9AE}" pid="29" name="Mendeley Recent Style Name 9_1">
    <vt:lpwstr>Modern Language Association 9th edition</vt:lpwstr>
  </property>
  <property fmtid="{D5CDD505-2E9C-101B-9397-08002B2CF9AE}" pid="30" name="Mendeley Document_1">
    <vt:lpwstr>True</vt:lpwstr>
  </property>
  <property fmtid="{D5CDD505-2E9C-101B-9397-08002B2CF9AE}" pid="31" name="Mendeley Unique User Id_1">
    <vt:lpwstr>127b5d13-95eb-31c2-a506-3483306fb292</vt:lpwstr>
  </property>
</Properties>
</file>