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DAC8D0" w14:textId="13DD6ED3" w:rsidR="0092747E" w:rsidRPr="00753D3E" w:rsidRDefault="68824643" w:rsidP="00CB09D3">
      <w:pPr>
        <w:pStyle w:val="Heading1"/>
      </w:pPr>
      <w:r>
        <w:t>Interior fraser river coho (</w:t>
      </w:r>
      <w:r w:rsidRPr="1ACE7AC8">
        <w:rPr>
          <w:i/>
          <w:iCs/>
        </w:rPr>
        <w:t>Oncorhynchus kisutch</w:t>
      </w:r>
      <w:r>
        <w:t xml:space="preserve">) stock assessment </w:t>
      </w:r>
      <w:del w:id="0" w:author="Agbayani, Selina (she, they / elle, iel) (DFO/MPO)" w:date="2024-10-01T17:02:00Z">
        <w:r w:rsidR="00142903" w:rsidDel="68824643">
          <w:delText>in</w:delText>
        </w:r>
      </w:del>
      <w:ins w:id="1" w:author="Agbayani, Selina (she, they / elle, iel) (DFO/MPO)" w:date="2024-10-01T17:02:00Z">
        <w:r w:rsidR="1540761C">
          <w:t>for</w:t>
        </w:r>
      </w:ins>
      <w:r>
        <w:t xml:space="preserve"> </w:t>
      </w:r>
      <w:commentRangeStart w:id="2"/>
      <w:commentRangeStart w:id="3"/>
      <w:commentRangeStart w:id="4"/>
      <w:commentRangeStart w:id="5"/>
      <w:del w:id="6" w:author="Agbayani, Selina (she, they / elle, iel) (DFO/MPO)" w:date="2024-10-01T17:02:00Z">
        <w:r w:rsidR="00142903" w:rsidDel="6382EFE9">
          <w:delText>202</w:delText>
        </w:r>
        <w:r w:rsidR="00142903" w:rsidDel="53F26FFB">
          <w:delText>4</w:delText>
        </w:r>
      </w:del>
      <w:ins w:id="7" w:author="Agbayani, Selina (she, they / elle, iel) (DFO/MPO)" w:date="2024-10-01T17:02:00Z">
        <w:r w:rsidR="67EF4EC7">
          <w:t>2022</w:t>
        </w:r>
      </w:ins>
      <w:commentRangeEnd w:id="2"/>
      <w:r w:rsidR="00142903">
        <w:rPr>
          <w:rStyle w:val="CommentReference"/>
        </w:rPr>
        <w:commentReference w:id="2"/>
      </w:r>
      <w:commentRangeEnd w:id="3"/>
      <w:r w:rsidR="00142903">
        <w:rPr>
          <w:rStyle w:val="CommentReference"/>
        </w:rPr>
        <w:commentReference w:id="3"/>
      </w:r>
      <w:commentRangeEnd w:id="4"/>
      <w:r w:rsidR="00142903">
        <w:rPr>
          <w:rStyle w:val="CommentReference"/>
        </w:rPr>
        <w:commentReference w:id="4"/>
      </w:r>
      <w:commentRangeEnd w:id="5"/>
      <w:r w:rsidR="00142903">
        <w:rPr>
          <w:rStyle w:val="CommentReference"/>
        </w:rPr>
        <w:commentReference w:id="5"/>
      </w:r>
    </w:p>
    <w:tbl>
      <w:tblPr>
        <w:tblW w:w="9390" w:type="dxa"/>
        <w:tblInd w:w="103" w:type="dxa"/>
        <w:tblLayout w:type="fixed"/>
        <w:tblLook w:val="04A0" w:firstRow="1" w:lastRow="0" w:firstColumn="1" w:lastColumn="0" w:noHBand="0" w:noVBand="1"/>
      </w:tblPr>
      <w:tblGrid>
        <w:gridCol w:w="9390"/>
      </w:tblGrid>
      <w:tr w:rsidR="00FE20D6" w:rsidRPr="00B634E3" w14:paraId="214C2ECC" w14:textId="77777777" w:rsidTr="7E20F442">
        <w:tc>
          <w:tcPr>
            <w:tcW w:w="9390" w:type="dxa"/>
            <w:tcBorders>
              <w:top w:val="single" w:sz="4" w:space="0" w:color="auto"/>
              <w:left w:val="single" w:sz="4" w:space="0" w:color="auto"/>
              <w:bottom w:val="single" w:sz="4" w:space="0" w:color="auto"/>
              <w:right w:val="single" w:sz="4" w:space="0" w:color="auto"/>
            </w:tcBorders>
          </w:tcPr>
          <w:p w14:paraId="01124D3B" w14:textId="77777777" w:rsidR="00FE20D6" w:rsidRPr="0092747E" w:rsidRDefault="004F4130" w:rsidP="0092747E">
            <w:pPr>
              <w:pStyle w:val="Context-Heading"/>
            </w:pPr>
            <w:r w:rsidRPr="0092747E">
              <w:t>Context</w:t>
            </w:r>
            <w:r w:rsidR="00FB39BD">
              <w:t>:</w:t>
            </w:r>
          </w:p>
          <w:p w14:paraId="02E26AAC" w14:textId="77777777" w:rsidR="008445A1" w:rsidRDefault="00B100AA" w:rsidP="00B100AA">
            <w:pPr>
              <w:pStyle w:val="Context-text"/>
              <w:rPr>
                <w:ins w:id="9" w:author="Bailey, Colin (DFO/MPO)" w:date="2024-11-01T08:38:00Z"/>
              </w:rPr>
            </w:pPr>
            <w:r w:rsidRPr="009B1A4B">
              <w:t>Stock and Assessment Overview: Interior Fraser River Coho</w:t>
            </w:r>
            <w:r>
              <w:t xml:space="preserve"> Salmo</w:t>
            </w:r>
          </w:p>
          <w:p w14:paraId="1681029C" w14:textId="734A4267" w:rsidR="00B100AA" w:rsidRPr="009B1A4B" w:rsidRDefault="00B100AA" w:rsidP="00B100AA">
            <w:pPr>
              <w:pStyle w:val="Context-text"/>
            </w:pPr>
            <w:r>
              <w:t xml:space="preserve">n. </w:t>
            </w:r>
          </w:p>
          <w:p w14:paraId="6E4DD869" w14:textId="3417ADEE" w:rsidR="00B100AA" w:rsidRDefault="00B100AA" w:rsidP="00B100AA">
            <w:pPr>
              <w:pStyle w:val="Context-text"/>
            </w:pPr>
            <w:commentRangeStart w:id="10"/>
            <w:commentRangeStart w:id="11"/>
            <w:commentRangeEnd w:id="10"/>
            <w:r>
              <w:rPr>
                <w:rStyle w:val="CommentReference"/>
              </w:rPr>
              <w:commentReference w:id="10"/>
            </w:r>
            <w:commentRangeEnd w:id="11"/>
            <w:r w:rsidR="00A22594">
              <w:rPr>
                <w:rStyle w:val="CommentReference"/>
                <w:rFonts w:asciiTheme="minorHAnsi" w:eastAsiaTheme="minorHAnsi" w:hAnsiTheme="minorHAnsi" w:cstheme="minorBidi"/>
                <w:i w:val="0"/>
                <w:iCs w:val="0"/>
              </w:rPr>
              <w:commentReference w:id="11"/>
            </w:r>
            <w:r w:rsidR="556DB3D9">
              <w:t>T</w:t>
            </w:r>
            <w:r>
              <w:t>h</w:t>
            </w:r>
            <w:r w:rsidR="00760DD4">
              <w:t>is</w:t>
            </w:r>
            <w:r w:rsidRPr="009B1A4B">
              <w:t xml:space="preserve"> </w:t>
            </w:r>
            <w:r w:rsidR="00780600">
              <w:t>Fisheries Science Response R</w:t>
            </w:r>
            <w:r w:rsidR="00A05988">
              <w:t xml:space="preserve">eport </w:t>
            </w:r>
            <w:r w:rsidR="00760DD4">
              <w:t>was written</w:t>
            </w:r>
            <w:r w:rsidR="00A05988">
              <w:t xml:space="preserve"> </w:t>
            </w:r>
            <w:del w:id="12" w:author="Bailey, Colin (DFO/MPO)" w:date="2024-10-29T09:55:00Z">
              <w:r w:rsidR="00A05988" w:rsidDel="00E70BC3">
                <w:delText>in an attempt</w:delText>
              </w:r>
              <w:r w:rsidR="00A2279E" w:rsidDel="00E70BC3">
                <w:delText xml:space="preserve"> </w:delText>
              </w:r>
            </w:del>
            <w:r w:rsidR="00A2279E">
              <w:t>to streamline</w:t>
            </w:r>
            <w:r w:rsidR="0068593E">
              <w:t xml:space="preserve"> information and advice fo</w:t>
            </w:r>
            <w:r w:rsidR="00780600">
              <w:t>r</w:t>
            </w:r>
            <w:r w:rsidR="0068593E">
              <w:t xml:space="preserve"> the conservation and management of </w:t>
            </w:r>
            <w:r w:rsidR="00A05988">
              <w:t xml:space="preserve">the </w:t>
            </w:r>
            <w:r w:rsidR="00A05988" w:rsidRPr="009B1A4B">
              <w:t xml:space="preserve">Interior Fraser </w:t>
            </w:r>
            <w:r w:rsidR="00A05988">
              <w:t xml:space="preserve">River </w:t>
            </w:r>
            <w:r w:rsidR="00A05988" w:rsidRPr="009B1A4B">
              <w:t xml:space="preserve">Coho Salmon </w:t>
            </w:r>
            <w:r w:rsidR="00A05988">
              <w:t>(IFC) S</w:t>
            </w:r>
            <w:r w:rsidR="00A05988" w:rsidRPr="009B1A4B">
              <w:t xml:space="preserve">tock </w:t>
            </w:r>
            <w:r w:rsidR="00A05988">
              <w:t>M</w:t>
            </w:r>
            <w:r w:rsidR="00A05988" w:rsidRPr="009B1A4B">
              <w:t xml:space="preserve">anagement </w:t>
            </w:r>
            <w:r w:rsidR="00A05988">
              <w:t>U</w:t>
            </w:r>
            <w:r w:rsidR="00A05988" w:rsidRPr="009B1A4B">
              <w:t>nit (SMU)</w:t>
            </w:r>
            <w:r w:rsidR="00A05988">
              <w:t xml:space="preserve">. </w:t>
            </w:r>
            <w:r w:rsidR="001142B1">
              <w:t xml:space="preserve">Given the technical nature of the document, a glossary is provided in Appendix </w:t>
            </w:r>
            <w:r w:rsidR="00B74121">
              <w:t>1</w:t>
            </w:r>
            <w:r w:rsidR="00B3683C">
              <w:t>.</w:t>
            </w:r>
          </w:p>
          <w:p w14:paraId="6F8C0115" w14:textId="6A8D32C5" w:rsidR="00EA7FE4" w:rsidRDefault="00FC743A" w:rsidP="0092747E">
            <w:pPr>
              <w:pStyle w:val="Context-text"/>
            </w:pPr>
            <w:r w:rsidRPr="0092747E">
              <w:t xml:space="preserve">This Science </w:t>
            </w:r>
            <w:r w:rsidR="0AAEEA9F">
              <w:t xml:space="preserve">Response </w:t>
            </w:r>
            <w:r w:rsidRPr="0092747E">
              <w:t xml:space="preserve">Report </w:t>
            </w:r>
            <w:r w:rsidR="006B7C96" w:rsidRPr="0092747E">
              <w:t>is from</w:t>
            </w:r>
            <w:commentRangeStart w:id="13"/>
            <w:r w:rsidR="006B7C96" w:rsidRPr="0092747E">
              <w:t xml:space="preserve"> </w:t>
            </w:r>
            <w:r w:rsidR="00B100AA">
              <w:t xml:space="preserve">April 29, 2024 </w:t>
            </w:r>
            <w:commentRangeEnd w:id="13"/>
            <w:r>
              <w:rPr>
                <w:rStyle w:val="CommentReference"/>
              </w:rPr>
              <w:commentReference w:id="13"/>
            </w:r>
            <w:r w:rsidR="00B100AA">
              <w:t>Salmon Week</w:t>
            </w:r>
            <w:r w:rsidR="00D3174A">
              <w:t xml:space="preserve"> </w:t>
            </w:r>
            <w:r w:rsidR="004708C2">
              <w:t>and the</w:t>
            </w:r>
            <w:r w:rsidR="00D3174A">
              <w:t xml:space="preserve"> follow-up meeting </w:t>
            </w:r>
            <w:r w:rsidR="00360040">
              <w:t xml:space="preserve">occurred </w:t>
            </w:r>
            <w:r w:rsidR="00D3174A">
              <w:t xml:space="preserve">on </w:t>
            </w:r>
            <w:ins w:id="14" w:author="Bailey, Colin (DFO/MPO)" w:date="2024-10-21T08:41:00Z">
              <w:r w:rsidR="004C1F6B">
                <w:rPr>
                  <w:highlight w:val="yellow"/>
                </w:rPr>
                <w:t>November</w:t>
              </w:r>
            </w:ins>
            <w:del w:id="15" w:author="Bailey, Colin (DFO/MPO)" w:date="2024-10-21T08:41:00Z">
              <w:r w:rsidR="00D3174A" w:rsidRPr="00CB09D3" w:rsidDel="004C1F6B">
                <w:rPr>
                  <w:highlight w:val="yellow"/>
                </w:rPr>
                <w:delText>October</w:delText>
              </w:r>
            </w:del>
            <w:del w:id="16" w:author="Bailey, Colin (DFO/MPO)" w:date="2024-10-21T08:42:00Z">
              <w:r w:rsidR="00143D12" w:rsidRPr="00CB09D3" w:rsidDel="00BA61F7">
                <w:rPr>
                  <w:highlight w:val="yellow"/>
                </w:rPr>
                <w:delText xml:space="preserve"> 2_</w:delText>
              </w:r>
            </w:del>
            <w:ins w:id="17" w:author="Bailey, Colin (DFO/MPO)" w:date="2024-10-21T08:42:00Z">
              <w:r w:rsidR="00BA61F7">
                <w:rPr>
                  <w:highlight w:val="yellow"/>
                </w:rPr>
                <w:t xml:space="preserve"> 15</w:t>
              </w:r>
            </w:ins>
            <w:r w:rsidR="00143D12" w:rsidRPr="00CB09D3">
              <w:rPr>
                <w:highlight w:val="yellow"/>
              </w:rPr>
              <w:t>, 2024</w:t>
            </w:r>
            <w:r w:rsidR="00B100AA">
              <w:t>.</w:t>
            </w:r>
          </w:p>
          <w:p w14:paraId="61CC8DDA" w14:textId="6A320E47" w:rsidR="00EA7FE4" w:rsidRPr="00CB09D3" w:rsidRDefault="7040A443" w:rsidP="2D6FAF62">
            <w:pPr>
              <w:pStyle w:val="Heading3"/>
              <w:rPr>
                <w:i/>
                <w:iCs/>
                <w:sz w:val="20"/>
                <w:szCs w:val="20"/>
              </w:rPr>
            </w:pPr>
            <w:ins w:id="18" w:author="Agbayani, Selina (she, they / elle, iel) (DFO/MPO)" w:date="2024-09-18T16:15:00Z">
              <w:r w:rsidRPr="2D6FAF62">
                <w:rPr>
                  <w:b w:val="0"/>
                  <w:i/>
                  <w:iCs/>
                  <w:sz w:val="20"/>
                  <w:szCs w:val="20"/>
                </w:rPr>
                <w:t xml:space="preserve">The specific objectives of this </w:t>
              </w:r>
              <w:r w:rsidR="0EAF380B" w:rsidRPr="2D6FAF62">
                <w:rPr>
                  <w:b w:val="0"/>
                  <w:i/>
                  <w:iCs/>
                  <w:sz w:val="20"/>
                  <w:szCs w:val="20"/>
                </w:rPr>
                <w:t xml:space="preserve">report </w:t>
              </w:r>
              <w:r w:rsidRPr="2D6FAF62">
                <w:rPr>
                  <w:b w:val="0"/>
                  <w:i/>
                  <w:iCs/>
                  <w:sz w:val="20"/>
                  <w:szCs w:val="20"/>
                </w:rPr>
                <w:t>are to</w:t>
              </w:r>
            </w:ins>
            <w:commentRangeStart w:id="19"/>
            <w:commentRangeStart w:id="20"/>
            <w:commentRangeStart w:id="21"/>
            <w:commentRangeStart w:id="22"/>
            <w:commentRangeStart w:id="23"/>
            <w:commentRangeStart w:id="24"/>
            <w:del w:id="25" w:author="Agbayani, Selina (she, they / elle, iel) (DFO/MPO)" w:date="2024-09-18T16:15:00Z">
              <w:r w:rsidR="00F7012F" w:rsidRPr="2D6FAF62" w:rsidDel="6B6B06F4">
                <w:rPr>
                  <w:b w:val="0"/>
                  <w:i/>
                  <w:iCs/>
                  <w:sz w:val="20"/>
                  <w:szCs w:val="20"/>
                </w:rPr>
                <w:delText>Objectives</w:delText>
              </w:r>
            </w:del>
            <w:commentRangeEnd w:id="19"/>
            <w:r w:rsidR="00F7012F">
              <w:rPr>
                <w:rStyle w:val="CommentReference"/>
              </w:rPr>
              <w:commentReference w:id="19"/>
            </w:r>
            <w:commentRangeEnd w:id="20"/>
            <w:r w:rsidR="00F7012F">
              <w:rPr>
                <w:rStyle w:val="CommentReference"/>
              </w:rPr>
              <w:commentReference w:id="20"/>
            </w:r>
            <w:commentRangeEnd w:id="21"/>
            <w:r w:rsidR="00F7012F">
              <w:rPr>
                <w:rStyle w:val="CommentReference"/>
              </w:rPr>
              <w:commentReference w:id="21"/>
            </w:r>
            <w:commentRangeEnd w:id="22"/>
            <w:r w:rsidR="00F7012F">
              <w:rPr>
                <w:rStyle w:val="CommentReference"/>
              </w:rPr>
              <w:commentReference w:id="22"/>
            </w:r>
            <w:commentRangeEnd w:id="23"/>
            <w:r w:rsidR="00F7012F">
              <w:rPr>
                <w:rStyle w:val="CommentReference"/>
              </w:rPr>
              <w:commentReference w:id="23"/>
            </w:r>
            <w:commentRangeEnd w:id="24"/>
            <w:r w:rsidR="00F7012F">
              <w:rPr>
                <w:rStyle w:val="CommentReference"/>
              </w:rPr>
              <w:commentReference w:id="24"/>
            </w:r>
            <w:r w:rsidR="6B6B06F4" w:rsidRPr="2D6FAF62">
              <w:rPr>
                <w:i/>
                <w:iCs/>
                <w:sz w:val="20"/>
                <w:szCs w:val="20"/>
              </w:rPr>
              <w:t>:</w:t>
            </w:r>
          </w:p>
          <w:p w14:paraId="7F6ADF99" w14:textId="77777777" w:rsidR="00EA7FE4" w:rsidRPr="00CB09D3" w:rsidRDefault="00EA7FE4" w:rsidP="00EA7FE4">
            <w:pPr>
              <w:pStyle w:val="ListParagraph"/>
              <w:numPr>
                <w:ilvl w:val="0"/>
                <w:numId w:val="41"/>
              </w:numPr>
              <w:rPr>
                <w:rFonts w:cs="Arial"/>
                <w:i/>
                <w:iCs/>
                <w:sz w:val="20"/>
              </w:rPr>
            </w:pPr>
            <w:r w:rsidRPr="00CB09D3">
              <w:rPr>
                <w:rFonts w:cs="Arial"/>
                <w:i/>
                <w:iCs/>
                <w:sz w:val="20"/>
              </w:rPr>
              <w:t>Describe the stock status and trends, taking into account assumptions regarding stock structure and distribution.</w:t>
            </w:r>
          </w:p>
          <w:p w14:paraId="4210F701" w14:textId="77777777" w:rsidR="00EA7FE4" w:rsidRPr="00CB09D3" w:rsidRDefault="00EA7FE4" w:rsidP="00EA7FE4">
            <w:pPr>
              <w:pStyle w:val="ListParagraph"/>
              <w:numPr>
                <w:ilvl w:val="0"/>
                <w:numId w:val="41"/>
              </w:numPr>
              <w:rPr>
                <w:rFonts w:cs="Arial"/>
                <w:i/>
                <w:iCs/>
                <w:sz w:val="20"/>
              </w:rPr>
            </w:pPr>
            <w:r w:rsidRPr="00CB09D3">
              <w:rPr>
                <w:rFonts w:cs="Arial"/>
                <w:i/>
                <w:iCs/>
                <w:sz w:val="20"/>
              </w:rPr>
              <w:t>Describe the ecosystem and climate change considerations affecting the stock.</w:t>
            </w:r>
          </w:p>
          <w:p w14:paraId="1FE0B61C" w14:textId="77777777" w:rsidR="00EA7FE4" w:rsidRPr="00CB09D3" w:rsidRDefault="00EA7FE4" w:rsidP="00EA7FE4">
            <w:pPr>
              <w:pStyle w:val="ListParagraph"/>
              <w:numPr>
                <w:ilvl w:val="0"/>
                <w:numId w:val="41"/>
              </w:numPr>
              <w:rPr>
                <w:rFonts w:cs="Arial"/>
                <w:i/>
                <w:iCs/>
                <w:sz w:val="20"/>
              </w:rPr>
            </w:pPr>
            <w:r w:rsidRPr="00CB09D3">
              <w:rPr>
                <w:rFonts w:cs="Arial"/>
                <w:i/>
                <w:iCs/>
                <w:sz w:val="20"/>
              </w:rPr>
              <w:t>Evaluate/estimate candidate reference points (</w:t>
            </w:r>
            <w:commentRangeStart w:id="27"/>
            <w:commentRangeStart w:id="28"/>
            <w:commentRangeStart w:id="29"/>
            <w:r w:rsidRPr="00CB09D3">
              <w:rPr>
                <w:rFonts w:cs="Arial"/>
                <w:i/>
                <w:iCs/>
                <w:sz w:val="20"/>
              </w:rPr>
              <w:t>e.g., Upper Stock Reference (USR)).</w:t>
            </w:r>
            <w:commentRangeEnd w:id="27"/>
            <w:r w:rsidRPr="00CB09D3">
              <w:rPr>
                <w:rStyle w:val="CommentReference"/>
                <w:rFonts w:eastAsiaTheme="minorHAnsi" w:cs="Arial"/>
                <w:i/>
                <w:iCs/>
                <w:sz w:val="20"/>
                <w:szCs w:val="20"/>
              </w:rPr>
              <w:commentReference w:id="27"/>
            </w:r>
            <w:commentRangeEnd w:id="28"/>
            <w:r w:rsidRPr="00CB09D3">
              <w:rPr>
                <w:rStyle w:val="CommentReference"/>
                <w:rFonts w:eastAsiaTheme="minorHAnsi" w:cs="Arial"/>
                <w:i/>
                <w:iCs/>
                <w:sz w:val="20"/>
                <w:szCs w:val="20"/>
              </w:rPr>
              <w:commentReference w:id="28"/>
            </w:r>
            <w:commentRangeEnd w:id="29"/>
            <w:r w:rsidR="00A24637" w:rsidRPr="00CB09D3">
              <w:rPr>
                <w:rStyle w:val="CommentReference"/>
                <w:rFonts w:eastAsiaTheme="minorHAnsi" w:cs="Arial"/>
                <w:i/>
                <w:iCs/>
                <w:sz w:val="20"/>
                <w:szCs w:val="20"/>
              </w:rPr>
              <w:commentReference w:id="29"/>
            </w:r>
          </w:p>
          <w:p w14:paraId="0AB7145C" w14:textId="77777777" w:rsidR="00EA7FE4" w:rsidRPr="00CB09D3" w:rsidRDefault="00EA7FE4" w:rsidP="00EA7FE4">
            <w:pPr>
              <w:pStyle w:val="ListParagraph"/>
              <w:numPr>
                <w:ilvl w:val="0"/>
                <w:numId w:val="41"/>
              </w:numPr>
              <w:rPr>
                <w:rFonts w:cs="Arial"/>
                <w:i/>
                <w:iCs/>
                <w:sz w:val="20"/>
              </w:rPr>
            </w:pPr>
            <w:r w:rsidRPr="00CB09D3">
              <w:rPr>
                <w:rFonts w:cs="Arial"/>
                <w:i/>
                <w:iCs/>
                <w:sz w:val="20"/>
              </w:rPr>
              <w:t xml:space="preserve">Evaluate/estimate the impact of </w:t>
            </w:r>
            <w:commentRangeStart w:id="30"/>
            <w:commentRangeStart w:id="31"/>
            <w:r w:rsidRPr="00CB09D3">
              <w:rPr>
                <w:rFonts w:cs="Arial"/>
                <w:i/>
                <w:iCs/>
                <w:sz w:val="20"/>
              </w:rPr>
              <w:t xml:space="preserve">candidate harvest and/or management options </w:t>
            </w:r>
            <w:commentRangeEnd w:id="30"/>
            <w:r w:rsidRPr="00CB09D3">
              <w:rPr>
                <w:rStyle w:val="CommentReference"/>
                <w:rFonts w:eastAsiaTheme="minorHAnsi" w:cs="Arial"/>
                <w:i/>
                <w:iCs/>
                <w:sz w:val="20"/>
                <w:szCs w:val="20"/>
              </w:rPr>
              <w:commentReference w:id="30"/>
            </w:r>
            <w:commentRangeEnd w:id="31"/>
            <w:r w:rsidR="000B1F76">
              <w:rPr>
                <w:rStyle w:val="CommentReference"/>
                <w:rFonts w:asciiTheme="minorHAnsi" w:eastAsiaTheme="minorHAnsi" w:hAnsiTheme="minorHAnsi" w:cstheme="minorBidi"/>
              </w:rPr>
              <w:commentReference w:id="31"/>
            </w:r>
            <w:r w:rsidRPr="00CB09D3">
              <w:rPr>
                <w:rFonts w:cs="Arial"/>
                <w:i/>
                <w:iCs/>
                <w:sz w:val="20"/>
              </w:rPr>
              <w:t>on the stock.</w:t>
            </w:r>
          </w:p>
          <w:p w14:paraId="2C94CC23" w14:textId="77777777" w:rsidR="00EA7FE4" w:rsidRPr="00CB09D3" w:rsidRDefault="00EA7FE4" w:rsidP="00EA7FE4">
            <w:pPr>
              <w:pStyle w:val="ListParagraph"/>
              <w:numPr>
                <w:ilvl w:val="0"/>
                <w:numId w:val="41"/>
              </w:numPr>
              <w:rPr>
                <w:rFonts w:cs="Arial"/>
                <w:i/>
                <w:iCs/>
                <w:sz w:val="20"/>
              </w:rPr>
            </w:pPr>
            <w:r w:rsidRPr="00CB09D3">
              <w:rPr>
                <w:rFonts w:cs="Arial"/>
                <w:i/>
                <w:iCs/>
                <w:sz w:val="20"/>
              </w:rPr>
              <w:t>Evaluate/estimate if the Stock Management Unit (SMU) is below the Limit Reference Point (LRP).</w:t>
            </w:r>
          </w:p>
          <w:p w14:paraId="636835D3" w14:textId="77777777" w:rsidR="00EA7FE4" w:rsidRPr="00CB09D3" w:rsidRDefault="00EA7FE4" w:rsidP="00EA7FE4">
            <w:pPr>
              <w:pStyle w:val="ListParagraph"/>
              <w:numPr>
                <w:ilvl w:val="0"/>
                <w:numId w:val="41"/>
              </w:numPr>
              <w:rPr>
                <w:rFonts w:cs="Arial"/>
                <w:i/>
                <w:iCs/>
                <w:sz w:val="20"/>
              </w:rPr>
            </w:pPr>
            <w:commentRangeStart w:id="32"/>
            <w:commentRangeStart w:id="33"/>
            <w:r w:rsidRPr="00CB09D3">
              <w:rPr>
                <w:rFonts w:cs="Arial"/>
                <w:i/>
                <w:iCs/>
                <w:sz w:val="20"/>
              </w:rPr>
              <w:t>If the stock is below the LRP</w:t>
            </w:r>
            <w:commentRangeEnd w:id="32"/>
            <w:r w:rsidRPr="00CB09D3">
              <w:rPr>
                <w:rStyle w:val="CommentReference"/>
                <w:rFonts w:eastAsiaTheme="minorHAnsi" w:cs="Arial"/>
                <w:i/>
                <w:iCs/>
                <w:sz w:val="20"/>
                <w:szCs w:val="20"/>
              </w:rPr>
              <w:commentReference w:id="32"/>
            </w:r>
            <w:commentRangeEnd w:id="33"/>
            <w:r w:rsidR="00F20022" w:rsidRPr="00CB09D3">
              <w:rPr>
                <w:rStyle w:val="CommentReference"/>
                <w:rFonts w:eastAsiaTheme="minorHAnsi" w:cs="Arial"/>
                <w:i/>
                <w:iCs/>
                <w:sz w:val="20"/>
                <w:szCs w:val="20"/>
              </w:rPr>
              <w:commentReference w:id="33"/>
            </w:r>
            <w:r w:rsidRPr="00CB09D3">
              <w:rPr>
                <w:rFonts w:cs="Arial"/>
                <w:i/>
                <w:iCs/>
                <w:sz w:val="20"/>
              </w:rPr>
              <w:t xml:space="preserve">, describe what is known and the existing data gaps in our understanding of why the stock is below its </w:t>
            </w:r>
            <w:commentRangeStart w:id="34"/>
            <w:commentRangeStart w:id="35"/>
            <w:commentRangeStart w:id="36"/>
            <w:commentRangeStart w:id="37"/>
            <w:r w:rsidRPr="00CB09D3">
              <w:rPr>
                <w:rFonts w:cs="Arial"/>
                <w:i/>
                <w:iCs/>
                <w:sz w:val="20"/>
              </w:rPr>
              <w:t>LRP</w:t>
            </w:r>
            <w:commentRangeEnd w:id="34"/>
            <w:r w:rsidRPr="00CB09D3">
              <w:rPr>
                <w:rStyle w:val="CommentReference"/>
                <w:rFonts w:cs="Arial"/>
                <w:i/>
                <w:iCs/>
                <w:sz w:val="20"/>
                <w:szCs w:val="20"/>
              </w:rPr>
              <w:commentReference w:id="34"/>
            </w:r>
            <w:commentRangeEnd w:id="35"/>
            <w:r w:rsidRPr="00CB09D3">
              <w:rPr>
                <w:rStyle w:val="CommentReference"/>
                <w:rFonts w:eastAsiaTheme="minorHAnsi" w:cs="Arial"/>
                <w:i/>
                <w:iCs/>
                <w:sz w:val="20"/>
                <w:szCs w:val="20"/>
              </w:rPr>
              <w:commentReference w:id="35"/>
            </w:r>
            <w:commentRangeEnd w:id="36"/>
            <w:r w:rsidRPr="00CB09D3">
              <w:rPr>
                <w:rStyle w:val="CommentReference"/>
                <w:rFonts w:eastAsiaTheme="minorHAnsi" w:cs="Arial"/>
                <w:i/>
                <w:iCs/>
                <w:sz w:val="20"/>
                <w:szCs w:val="20"/>
              </w:rPr>
              <w:commentReference w:id="36"/>
            </w:r>
            <w:commentRangeEnd w:id="37"/>
            <w:r w:rsidR="008341E5">
              <w:rPr>
                <w:rStyle w:val="CommentReference"/>
                <w:rFonts w:asciiTheme="minorHAnsi" w:eastAsiaTheme="minorHAnsi" w:hAnsiTheme="minorHAnsi" w:cstheme="minorBidi"/>
              </w:rPr>
              <w:commentReference w:id="37"/>
            </w:r>
            <w:r w:rsidRPr="00CB09D3">
              <w:rPr>
                <w:rFonts w:cs="Arial"/>
                <w:i/>
                <w:iCs/>
                <w:sz w:val="20"/>
              </w:rPr>
              <w:t>.</w:t>
            </w:r>
          </w:p>
          <w:p w14:paraId="0FEA8667" w14:textId="30D353F2" w:rsidR="002F15DA" w:rsidRPr="00CB09D3" w:rsidRDefault="2C96BCC7" w:rsidP="7E20F442">
            <w:pPr>
              <w:pStyle w:val="ListParagraph"/>
              <w:numPr>
                <w:ilvl w:val="0"/>
                <w:numId w:val="41"/>
              </w:numPr>
              <w:rPr>
                <w:rFonts w:cs="Arial"/>
                <w:i/>
                <w:iCs/>
                <w:sz w:val="20"/>
              </w:rPr>
            </w:pPr>
            <w:r w:rsidRPr="7E20F442">
              <w:rPr>
                <w:rFonts w:cs="Arial"/>
                <w:i/>
                <w:iCs/>
                <w:sz w:val="20"/>
              </w:rPr>
              <w:t xml:space="preserve">Specific objectives: </w:t>
            </w:r>
            <w:r w:rsidR="66A14D5C" w:rsidRPr="7E20F442">
              <w:rPr>
                <w:rFonts w:cs="Arial"/>
                <w:i/>
                <w:iCs/>
                <w:sz w:val="20"/>
              </w:rPr>
              <w:t xml:space="preserve">update the </w:t>
            </w:r>
            <w:r w:rsidR="2E5FCF37" w:rsidRPr="7E20F442">
              <w:rPr>
                <w:rFonts w:cs="Arial"/>
                <w:i/>
                <w:iCs/>
                <w:sz w:val="20"/>
              </w:rPr>
              <w:t xml:space="preserve">USR and </w:t>
            </w:r>
            <w:r w:rsidR="04EA20D2" w:rsidRPr="7E20F442">
              <w:rPr>
                <w:rFonts w:cs="Arial"/>
                <w:i/>
                <w:iCs/>
                <w:sz w:val="20"/>
              </w:rPr>
              <w:t>Removal Rate (</w:t>
            </w:r>
            <w:r w:rsidR="2E5FCF37" w:rsidRPr="7E20F442">
              <w:rPr>
                <w:rFonts w:cs="Arial"/>
                <w:i/>
                <w:iCs/>
                <w:sz w:val="20"/>
              </w:rPr>
              <w:t>RR</w:t>
            </w:r>
            <w:ins w:id="39" w:author="Anderson, Erika (she / elle) (DFO/MPO)" w:date="2024-10-01T15:19:00Z">
              <w:r w:rsidR="6343E514" w:rsidRPr="7E20F442">
                <w:rPr>
                  <w:rFonts w:cs="Arial"/>
                  <w:i/>
                  <w:iCs/>
                  <w:sz w:val="20"/>
                </w:rPr>
                <w:t>)</w:t>
              </w:r>
            </w:ins>
            <w:r w:rsidR="772AE516" w:rsidRPr="7E20F442">
              <w:rPr>
                <w:rFonts w:cs="Arial"/>
                <w:i/>
                <w:iCs/>
                <w:sz w:val="20"/>
              </w:rPr>
              <w:t xml:space="preserve">, and update the exploitation rate (ER) </w:t>
            </w:r>
            <w:r w:rsidR="443873D1" w:rsidRPr="7E20F442">
              <w:rPr>
                <w:rFonts w:cs="Arial"/>
                <w:i/>
                <w:iCs/>
                <w:sz w:val="20"/>
              </w:rPr>
              <w:t>vs. survival plots from Arbeider et al. 2020</w:t>
            </w:r>
            <w:r w:rsidR="650FAB39" w:rsidRPr="7E20F442">
              <w:rPr>
                <w:rFonts w:cs="Arial"/>
                <w:i/>
                <w:iCs/>
                <w:sz w:val="20"/>
              </w:rPr>
              <w:t>.</w:t>
            </w:r>
          </w:p>
          <w:p w14:paraId="5727189A" w14:textId="2FE5DB0F" w:rsidR="00B100AA" w:rsidRDefault="00B100AA" w:rsidP="0092747E">
            <w:pPr>
              <w:pStyle w:val="Context-text"/>
            </w:pPr>
          </w:p>
          <w:p w14:paraId="7B23A3B4" w14:textId="569B9197" w:rsidR="00F444BE" w:rsidRPr="00CF102B" w:rsidRDefault="12E8D331" w:rsidP="0092747E">
            <w:pPr>
              <w:pStyle w:val="Context-text"/>
            </w:pPr>
            <w:commentRangeStart w:id="40"/>
            <w:commentRangeStart w:id="41"/>
            <w:r>
              <w:t xml:space="preserve">Additional publications from this </w:t>
            </w:r>
            <w:r w:rsidR="4C9DD56E">
              <w:t>meeting</w:t>
            </w:r>
            <w:r>
              <w:t xml:space="preserve"> will be posted </w:t>
            </w:r>
            <w:r w:rsidR="4C9DD56E">
              <w:t xml:space="preserve">on the </w:t>
            </w:r>
            <w:hyperlink r:id="rId15">
              <w:r w:rsidR="4C9DD56E" w:rsidRPr="2D6FAF62">
                <w:rPr>
                  <w:rStyle w:val="Context-HyperlinkChar"/>
                  <w:i/>
                </w:rPr>
                <w:t>Fisheries and Oceans Canada (DFO) Science Advisory Schedule</w:t>
              </w:r>
            </w:hyperlink>
            <w:r w:rsidR="5C8996FA" w:rsidRPr="2D6FAF62">
              <w:rPr>
                <w:i w:val="0"/>
                <w:iCs w:val="0"/>
              </w:rPr>
              <w:t xml:space="preserve"> </w:t>
            </w:r>
            <w:r w:rsidR="5C8996FA">
              <w:t>as they become available.</w:t>
            </w:r>
            <w:commentRangeEnd w:id="40"/>
            <w:r w:rsidR="00FC743A">
              <w:rPr>
                <w:rStyle w:val="CommentReference"/>
              </w:rPr>
              <w:commentReference w:id="40"/>
            </w:r>
            <w:commentRangeEnd w:id="41"/>
            <w:r w:rsidR="006D7327">
              <w:rPr>
                <w:rStyle w:val="CommentReference"/>
                <w:rFonts w:asciiTheme="minorHAnsi" w:eastAsiaTheme="minorHAnsi" w:hAnsiTheme="minorHAnsi" w:cstheme="minorBidi"/>
                <w:i w:val="0"/>
                <w:iCs w:val="0"/>
              </w:rPr>
              <w:commentReference w:id="41"/>
            </w:r>
          </w:p>
        </w:tc>
      </w:tr>
    </w:tbl>
    <w:p w14:paraId="1D57DEB7" w14:textId="12334503" w:rsidR="00CB1CF9" w:rsidRPr="00543275" w:rsidRDefault="00FC2F23" w:rsidP="00A82386">
      <w:pPr>
        <w:pStyle w:val="Heading2"/>
      </w:pPr>
      <w:r w:rsidRPr="00543275">
        <w:t>SCIENCE ADVICE</w:t>
      </w:r>
    </w:p>
    <w:p w14:paraId="19E4B0BE" w14:textId="0088FBDA" w:rsidR="00630FFA" w:rsidRPr="00E053C8" w:rsidRDefault="00630FFA" w:rsidP="00F7012F">
      <w:pPr>
        <w:pStyle w:val="Heading3"/>
      </w:pPr>
      <w:bookmarkStart w:id="42" w:name="_Hlk124854605"/>
      <w:commentRangeStart w:id="43"/>
      <w:commentRangeStart w:id="44"/>
      <w:r w:rsidRPr="00E053C8">
        <w:t>Status</w:t>
      </w:r>
      <w:commentRangeEnd w:id="43"/>
      <w:r w:rsidR="00B2515D">
        <w:rPr>
          <w:rStyle w:val="CommentReference"/>
          <w:rFonts w:asciiTheme="minorHAnsi" w:hAnsiTheme="minorHAnsi" w:cstheme="minorBidi"/>
          <w:b w:val="0"/>
        </w:rPr>
        <w:commentReference w:id="43"/>
      </w:r>
      <w:commentRangeEnd w:id="44"/>
      <w:r w:rsidR="004B0F4C">
        <w:rPr>
          <w:rStyle w:val="CommentReference"/>
          <w:rFonts w:asciiTheme="minorHAnsi" w:hAnsiTheme="minorHAnsi" w:cstheme="minorBidi"/>
          <w:b w:val="0"/>
        </w:rPr>
        <w:commentReference w:id="44"/>
      </w:r>
    </w:p>
    <w:p w14:paraId="299EC82B" w14:textId="15B513F5" w:rsidR="00C43C42" w:rsidRDefault="00284FCC">
      <w:pPr>
        <w:pStyle w:val="ListBullet"/>
        <w:numPr>
          <w:ilvl w:val="0"/>
          <w:numId w:val="0"/>
        </w:numPr>
        <w:rPr>
          <w:rFonts w:cs="Arial"/>
          <w:szCs w:val="22"/>
        </w:rPr>
      </w:pPr>
      <w:r>
        <w:rPr>
          <w:rFonts w:cs="Arial"/>
          <w:szCs w:val="22"/>
        </w:rPr>
        <w:t>T</w:t>
      </w:r>
      <w:r w:rsidR="00C43C42">
        <w:rPr>
          <w:rFonts w:cs="Arial"/>
          <w:szCs w:val="22"/>
        </w:rPr>
        <w:t xml:space="preserve">he Interior Fraser River Coho (IFC) Stock Management Unit (SMU) </w:t>
      </w:r>
      <w:del w:id="45" w:author="Wor, Catarina (DFO/MPO)" w:date="2024-10-31T20:30:00Z">
        <w:r w:rsidR="00C43C42">
          <w:rPr>
            <w:rFonts w:cs="Arial"/>
            <w:szCs w:val="22"/>
          </w:rPr>
          <w:delText xml:space="preserve">was </w:delText>
        </w:r>
      </w:del>
      <w:ins w:id="46" w:author="Wor, Catarina (DFO/MPO)" w:date="2024-10-31T20:30:00Z">
        <w:r w:rsidR="000F33B7">
          <w:rPr>
            <w:rFonts w:cs="Arial"/>
            <w:szCs w:val="22"/>
          </w:rPr>
          <w:t xml:space="preserve">is </w:t>
        </w:r>
      </w:ins>
      <w:commentRangeStart w:id="47"/>
      <w:commentRangeStart w:id="48"/>
      <w:commentRangeStart w:id="49"/>
      <w:commentRangeStart w:id="50"/>
      <w:commentRangeStart w:id="51"/>
      <w:r>
        <w:rPr>
          <w:rFonts w:cs="Arial"/>
          <w:szCs w:val="22"/>
        </w:rPr>
        <w:t xml:space="preserve">above </w:t>
      </w:r>
      <w:r w:rsidR="00C43C42">
        <w:rPr>
          <w:rFonts w:cs="Arial"/>
          <w:szCs w:val="22"/>
        </w:rPr>
        <w:t xml:space="preserve">its Conservation Unit (CU) status-based Limit Reference Point </w:t>
      </w:r>
      <w:r w:rsidR="007F45A9">
        <w:rPr>
          <w:rFonts w:cs="Arial"/>
          <w:szCs w:val="22"/>
        </w:rPr>
        <w:t>(LRP)</w:t>
      </w:r>
      <w:commentRangeEnd w:id="47"/>
      <w:ins w:id="52" w:author="Bailey, Colin (DFO/MPO)" w:date="2024-10-21T09:26:00Z">
        <w:r w:rsidR="00B108B7">
          <w:rPr>
            <w:rFonts w:cs="Arial"/>
            <w:szCs w:val="22"/>
          </w:rPr>
          <w:t xml:space="preserve"> and therefore not </w:t>
        </w:r>
      </w:ins>
      <w:ins w:id="53" w:author="Wor, Catarina (DFO/MPO)" w:date="2024-10-31T20:30:00Z">
        <w:r w:rsidR="00B32377">
          <w:rPr>
            <w:rFonts w:cs="Arial"/>
            <w:szCs w:val="22"/>
          </w:rPr>
          <w:t xml:space="preserve">in the </w:t>
        </w:r>
      </w:ins>
      <w:ins w:id="54" w:author="Bailey, Colin (DFO/MPO)" w:date="2024-10-21T09:26:00Z">
        <w:r w:rsidR="00B108B7">
          <w:rPr>
            <w:rFonts w:cs="Arial"/>
            <w:szCs w:val="22"/>
          </w:rPr>
          <w:t>critical</w:t>
        </w:r>
      </w:ins>
      <w:ins w:id="55" w:author="Wor, Catarina (DFO/MPO)" w:date="2024-10-31T20:30:00Z">
        <w:r w:rsidR="00A614A8">
          <w:rPr>
            <w:rFonts w:cs="Arial"/>
            <w:szCs w:val="22"/>
          </w:rPr>
          <w:t xml:space="preserve"> </w:t>
        </w:r>
        <w:r w:rsidR="00B32377">
          <w:rPr>
            <w:rFonts w:cs="Arial"/>
            <w:szCs w:val="22"/>
          </w:rPr>
          <w:t>zone</w:t>
        </w:r>
      </w:ins>
      <w:ins w:id="56" w:author="Bailey, Colin (DFO/MPO)" w:date="2024-10-21T09:32:00Z">
        <w:r w:rsidR="00A614A8">
          <w:rPr>
            <w:rFonts w:cs="Arial"/>
            <w:szCs w:val="22"/>
          </w:rPr>
          <w:t xml:space="preserve"> under the PA framework</w:t>
        </w:r>
      </w:ins>
      <w:r w:rsidR="00CB5178">
        <w:rPr>
          <w:rStyle w:val="CommentReference"/>
          <w:rFonts w:eastAsiaTheme="minorHAnsi"/>
        </w:rPr>
        <w:commentReference w:id="47"/>
      </w:r>
      <w:commentRangeEnd w:id="48"/>
      <w:r w:rsidR="004B006A">
        <w:rPr>
          <w:rStyle w:val="CommentReference"/>
          <w:rFonts w:eastAsiaTheme="minorHAnsi"/>
        </w:rPr>
        <w:commentReference w:id="48"/>
      </w:r>
      <w:commentRangeEnd w:id="49"/>
      <w:r>
        <w:rPr>
          <w:rStyle w:val="CommentReference"/>
        </w:rPr>
        <w:commentReference w:id="49"/>
      </w:r>
      <w:commentRangeEnd w:id="50"/>
      <w:r w:rsidR="001265C5">
        <w:rPr>
          <w:rStyle w:val="CommentReference"/>
          <w:rFonts w:eastAsiaTheme="minorHAnsi"/>
        </w:rPr>
        <w:commentReference w:id="50"/>
      </w:r>
      <w:commentRangeEnd w:id="51"/>
      <w:r>
        <w:rPr>
          <w:rStyle w:val="CommentReference"/>
        </w:rPr>
        <w:commentReference w:id="51"/>
      </w:r>
      <w:r w:rsidR="00C43C42">
        <w:rPr>
          <w:rFonts w:cs="Arial"/>
          <w:szCs w:val="22"/>
        </w:rPr>
        <w:t>:</w:t>
      </w:r>
      <w:r w:rsidR="003C0F53" w:rsidRPr="003C0F53">
        <w:t xml:space="preserve"> </w:t>
      </w:r>
    </w:p>
    <w:p w14:paraId="29843775" w14:textId="03298878" w:rsidR="00284FCC" w:rsidRDefault="00284FCC" w:rsidP="00FA5A79">
      <w:pPr>
        <w:pStyle w:val="ListBullet"/>
        <w:rPr>
          <w:ins w:id="57" w:author="Bailey, Colin (DFO/MPO)" w:date="2024-10-29T11:06:00Z"/>
          <w:rFonts w:cs="Arial"/>
          <w:szCs w:val="22"/>
        </w:rPr>
      </w:pPr>
      <w:r>
        <w:rPr>
          <w:rFonts w:cs="Arial"/>
          <w:szCs w:val="22"/>
        </w:rPr>
        <w:t>In 202</w:t>
      </w:r>
      <w:r w:rsidR="00CE0E9B">
        <w:rPr>
          <w:rFonts w:cs="Arial"/>
          <w:szCs w:val="22"/>
        </w:rPr>
        <w:t>4</w:t>
      </w:r>
      <w:r>
        <w:rPr>
          <w:rFonts w:cs="Arial"/>
          <w:szCs w:val="22"/>
        </w:rPr>
        <w:t>, DFO’s Salmon Scanner assigned ‘Green’ status to four of the IFC CUs (Lower Thompson, South Thompson, North Thompson, and Middle Fraser) and ‘Amber’ status to one CU (Fraser Canyon)</w:t>
      </w:r>
      <w:r w:rsidRPr="00284FCC">
        <w:rPr>
          <w:rFonts w:cs="Arial"/>
          <w:szCs w:val="22"/>
        </w:rPr>
        <w:t xml:space="preserve"> </w:t>
      </w:r>
      <w:r>
        <w:rPr>
          <w:rFonts w:cs="Arial"/>
          <w:szCs w:val="22"/>
        </w:rPr>
        <w:t>(</w:t>
      </w:r>
      <w:sdt>
        <w:sdtPr>
          <w:rPr>
            <w:rFonts w:cs="Arial"/>
            <w:color w:val="000000"/>
            <w:szCs w:val="22"/>
          </w:rPr>
          <w:tag w:val="MENDELEY_CITATION_v3_eyJjaXRhdGlvbklEIjoiTUVOREVMRVlfQ0lUQVRJT05fZDhjNWE1NDgtYzFhYS00NDhjLThjNTYtM2IwOWZkNmQwNTQ2IiwicHJvcGVydGllcyI6eyJub3RlSW5kZXgiOjB9LCJpc0VkaXRlZCI6ZmFsc2UsIm1hbnVhbE92ZXJyaWRlIjp7ImlzTWFudWFsbHlPdmVycmlkZGVuIjp0cnVlLCJjaXRlcHJvY1RleHQiOiIoSG9sdCBldCBhbC4gMjAyM2IsIDIwMjNhKSIsIm1hbnVhbE92ZXJyaWRlVGV4dCI6IkMuIEEuIEhvbHQgZXQgYWwuLCAyMDIzOyBLLiBIb2x0IGV0IGFsLiwgMjAyMyJ9LCJjaXRhdGlvbkl0ZW1zIjpb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"/>
          <w:id w:val="1053044809"/>
          <w:placeholder>
            <w:docPart w:val="DefaultPlaceholder_-1854013440"/>
          </w:placeholder>
        </w:sdtPr>
        <w:sdtEndPr/>
        <w:sdtContent>
          <w:r w:rsidR="00C13A45" w:rsidRPr="00C13A45">
            <w:rPr>
              <w:rFonts w:cs="Arial"/>
              <w:color w:val="000000"/>
              <w:szCs w:val="22"/>
            </w:rPr>
            <w:t>C. A. Holt et al., 2023; K. Holt et al., 2023</w:t>
          </w:r>
        </w:sdtContent>
      </w:sdt>
      <w:del w:id="58" w:author="Bailey, Colin (DFO/MPO)" w:date="2024-10-29T13:22:00Z">
        <w:r w:rsidDel="009320F0">
          <w:rPr>
            <w:rFonts w:cs="Arial"/>
            <w:szCs w:val="22"/>
          </w:rPr>
          <w:delText>t et al. 2023a;b</w:delText>
        </w:r>
        <w:r w:rsidR="003C0F53" w:rsidDel="009320F0">
          <w:rPr>
            <w:rFonts w:cs="Arial"/>
            <w:szCs w:val="22"/>
          </w:rPr>
          <w:delText>;</w:delText>
        </w:r>
      </w:del>
      <w:ins w:id="59" w:author="Bailey, Colin (DFO/MPO)" w:date="2024-10-29T13:22:00Z">
        <w:r w:rsidR="009320F0">
          <w:rPr>
            <w:rFonts w:cs="Arial"/>
            <w:szCs w:val="22"/>
          </w:rPr>
          <w:t>;</w:t>
        </w:r>
      </w:ins>
      <w:r w:rsidR="003C0F53">
        <w:rPr>
          <w:rFonts w:cs="Arial"/>
          <w:szCs w:val="22"/>
        </w:rPr>
        <w:t xml:space="preserve"> </w:t>
      </w:r>
      <w:ins w:id="60" w:author="Bailey, Colin (DFO/MPO)" w:date="2024-10-21T08:48:00Z">
        <w:r w:rsidR="00AC4480">
          <w:rPr>
            <w:rFonts w:cs="Arial"/>
            <w:szCs w:val="22"/>
          </w:rPr>
          <w:t>Tabl</w:t>
        </w:r>
      </w:ins>
      <w:ins w:id="61" w:author="Bailey, Colin (DFO/MPO)" w:date="2024-10-29T13:09:00Z">
        <w:r w:rsidR="00941364">
          <w:rPr>
            <w:rFonts w:cs="Arial"/>
            <w:szCs w:val="22"/>
          </w:rPr>
          <w:t>e 1</w:t>
        </w:r>
      </w:ins>
      <w:ins w:id="62" w:author="Bailey, Colin (DFO/MPO)" w:date="2024-10-31T21:05:00Z">
        <w:r w:rsidR="00BE7BC5">
          <w:rPr>
            <w:rFonts w:cs="Arial"/>
            <w:szCs w:val="22"/>
          </w:rPr>
          <w:t>; see Figure 1 for a map of the CUs</w:t>
        </w:r>
      </w:ins>
      <w:ins w:id="63" w:author="Bailey, Colin (DFO/MPO)" w:date="2024-10-21T08:48:00Z">
        <w:del w:id="64" w:author="Bailey, Colin (DFO/MPO)" w:date="2024-10-29T13:09:00Z">
          <w:r w:rsidR="00AC4480" w:rsidDel="00941364">
            <w:rPr>
              <w:rFonts w:cs="Arial"/>
              <w:szCs w:val="22"/>
            </w:rPr>
            <w:delText xml:space="preserve">e 1 </w:delText>
          </w:r>
        </w:del>
      </w:ins>
      <w:del w:id="65" w:author="Bailey, Colin (DFO/MPO)" w:date="2024-10-29T13:09:00Z">
        <w:r w:rsidR="003C0F53" w:rsidDel="00941364">
          <w:rPr>
            <w:rFonts w:cs="Arial"/>
            <w:szCs w:val="22"/>
          </w:rPr>
          <w:delText>DFO 2024</w:delText>
        </w:r>
      </w:del>
      <w:r>
        <w:rPr>
          <w:rFonts w:cs="Arial"/>
          <w:szCs w:val="22"/>
        </w:rPr>
        <w:t xml:space="preserve">). </w:t>
      </w:r>
    </w:p>
    <w:p w14:paraId="7598DF20" w14:textId="3D8B4536" w:rsidR="0015225E" w:rsidRDefault="0015225E" w:rsidP="00FA5A79">
      <w:pPr>
        <w:pStyle w:val="ListBullet"/>
        <w:rPr>
          <w:rFonts w:cs="Arial"/>
          <w:szCs w:val="22"/>
        </w:rPr>
      </w:pPr>
      <w:ins w:id="66" w:author="Bailey, Colin (DFO/MPO)" w:date="2024-10-29T11:06:00Z">
        <w:r>
          <w:rPr>
            <w:rFonts w:cs="Arial"/>
            <w:szCs w:val="22"/>
          </w:rPr>
          <w:t xml:space="preserve">In 2016, the </w:t>
        </w:r>
      </w:ins>
      <w:ins w:id="67" w:author="Bailey, Colin (DFO/MPO)" w:date="2024-10-29T11:07:00Z">
        <w:r>
          <w:rPr>
            <w:rFonts w:cs="Arial"/>
            <w:szCs w:val="22"/>
          </w:rPr>
          <w:t>Committee on the Status of Endangered Wild</w:t>
        </w:r>
        <w:r w:rsidR="00247641">
          <w:rPr>
            <w:rFonts w:cs="Arial"/>
            <w:szCs w:val="22"/>
          </w:rPr>
          <w:t xml:space="preserve">life in Canada (COSEWIC) assessed IFC as </w:t>
        </w:r>
        <w:commentRangeStart w:id="68"/>
        <w:r w:rsidR="00247641">
          <w:rPr>
            <w:rFonts w:cs="Arial"/>
            <w:szCs w:val="22"/>
          </w:rPr>
          <w:t>Threatened</w:t>
        </w:r>
      </w:ins>
      <w:commentRangeEnd w:id="68"/>
      <w:ins w:id="69" w:author="Bailey, Colin (DFO/MPO)" w:date="2024-10-29T11:08:00Z">
        <w:r w:rsidR="00974C93">
          <w:rPr>
            <w:rStyle w:val="CommentReference"/>
            <w:rFonts w:asciiTheme="minorHAnsi" w:eastAsiaTheme="minorHAnsi" w:hAnsiTheme="minorHAnsi" w:cstheme="minorBidi"/>
          </w:rPr>
          <w:commentReference w:id="68"/>
        </w:r>
      </w:ins>
      <w:ins w:id="70" w:author="Bailey, Colin (DFO/MPO)" w:date="2024-10-29T11:07:00Z">
        <w:r w:rsidR="00247641">
          <w:rPr>
            <w:rFonts w:cs="Arial"/>
            <w:szCs w:val="22"/>
          </w:rPr>
          <w:t xml:space="preserve"> </w:t>
        </w:r>
      </w:ins>
      <w:sdt>
        <w:sdtPr>
          <w:rPr>
            <w:rFonts w:cs="Arial"/>
            <w:color w:val="000000"/>
            <w:szCs w:val="22"/>
          </w:rPr>
          <w:tag w:val="MENDELEY_CITATION_v3_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"/>
          <w:id w:val="2027979178"/>
          <w:placeholder>
            <w:docPart w:val="DefaultPlaceholder_-1854013440"/>
          </w:placeholder>
        </w:sdtPr>
        <w:sdtEndPr/>
        <w:sdtContent>
          <w:r w:rsidR="00C13A45" w:rsidRPr="00C13A45">
            <w:rPr>
              <w:rFonts w:cs="Arial"/>
              <w:color w:val="000000"/>
              <w:szCs w:val="22"/>
            </w:rPr>
            <w:t>(COSEWIC, 2017)</w:t>
          </w:r>
        </w:sdtContent>
      </w:sdt>
    </w:p>
    <w:p w14:paraId="2A40C3AB" w14:textId="5C64CD71" w:rsidR="00375C78" w:rsidRDefault="00375C78" w:rsidP="00FA5A79">
      <w:pPr>
        <w:pStyle w:val="ListBullet"/>
        <w:rPr>
          <w:rFonts w:cs="Arial"/>
          <w:szCs w:val="22"/>
        </w:rPr>
      </w:pPr>
      <w:r w:rsidRPr="00375C78">
        <w:rPr>
          <w:rFonts w:cs="Arial"/>
          <w:szCs w:val="22"/>
        </w:rPr>
        <w:lastRenderedPageBreak/>
        <w:t xml:space="preserve">In </w:t>
      </w:r>
      <w:ins w:id="71" w:author="Bailey, Colin (DFO/MPO)" w:date="2024-10-29T11:06:00Z">
        <w:r w:rsidR="000434DE">
          <w:rPr>
            <w:rFonts w:cs="Arial"/>
            <w:szCs w:val="22"/>
          </w:rPr>
          <w:t>2014</w:t>
        </w:r>
        <w:r w:rsidR="0015225E">
          <w:rPr>
            <w:rFonts w:cs="Arial"/>
            <w:szCs w:val="22"/>
          </w:rPr>
          <w:t xml:space="preserve"> during the</w:t>
        </w:r>
      </w:ins>
      <w:del w:id="72" w:author="Bailey, Colin (DFO/MPO)" w:date="2024-10-29T11:06:00Z">
        <w:r w:rsidRPr="00375C78" w:rsidDel="000434DE">
          <w:rPr>
            <w:rFonts w:cs="Arial"/>
            <w:szCs w:val="22"/>
          </w:rPr>
          <w:delText>the</w:delText>
        </w:r>
      </w:del>
      <w:r w:rsidRPr="00375C78">
        <w:rPr>
          <w:rFonts w:cs="Arial"/>
          <w:szCs w:val="22"/>
        </w:rPr>
        <w:t xml:space="preserve"> last Integrated Status Assessment of IFC, three of the five CUs were assigned a status of ‘Amber’ (Middle Fraser, Fraser Canyon, and South Thompson) and two CUs were assigned a status of ‘Amber/Green’ (Lower Thompson and North Thompson;</w:t>
      </w:r>
      <w:ins w:id="73" w:author="Bailey, Colin (DFO/MPO)" w:date="2024-10-29T13:23:00Z">
        <w:r w:rsidR="00860273">
          <w:rPr>
            <w:rFonts w:cs="Arial"/>
            <w:szCs w:val="22"/>
          </w:rPr>
          <w:t xml:space="preserve"> </w:t>
        </w:r>
      </w:ins>
      <w:del w:id="74" w:author="Bailey, Colin (DFO/MPO)" w:date="2024-10-29T13:23:00Z">
        <w:r w:rsidRPr="00375C78" w:rsidDel="00860273">
          <w:rPr>
            <w:rFonts w:cs="Arial"/>
            <w:szCs w:val="22"/>
          </w:rPr>
          <w:delText xml:space="preserve"> DF</w:delText>
        </w:r>
      </w:del>
      <w:sdt>
        <w:sdtPr>
          <w:rPr>
            <w:rFonts w:cs="Arial"/>
            <w:color w:val="000000"/>
            <w:szCs w:val="22"/>
          </w:rPr>
          <w:tag w:val="MENDELEY_CITATION_v3_eyJjaXRhdGlvbklEIjoiTUVOREVMRVlfQ0lUQVRJT05fMjhkM2JkNzgtNjMxYy00MDdiLWJiNWQtZWFjYjNlNDExNDM0IiwicHJvcGVydGllcyI6eyJub3RlSW5kZXgiOjB9LCJpc0VkaXRlZCI6ZmFsc2UsIm1hbnVhbE92ZXJyaWRlIjp7ImlzTWFudWFsbHlPdmVycmlkZGVuIjp0cnVlLCJjaXRlcHJvY1RleHQiOiIoREZPIDIwMTVhKSIsIm1hbnVhbE92ZXJyaWRlVGV4dCI6IkRGTywgMjAxNSk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V9XX0="/>
          <w:id w:val="1974479270"/>
          <w:placeholder>
            <w:docPart w:val="DefaultPlaceholder_-1854013440"/>
          </w:placeholder>
        </w:sdtPr>
        <w:sdtEndPr/>
        <w:sdtContent>
          <w:r w:rsidR="00C13A45" w:rsidRPr="00C13A45">
            <w:rPr>
              <w:rFonts w:cs="Arial"/>
              <w:color w:val="000000"/>
              <w:szCs w:val="22"/>
            </w:rPr>
            <w:t>DFO, 2015)</w:t>
          </w:r>
        </w:sdtContent>
      </w:sdt>
      <w:del w:id="75" w:author="Bailey, Colin (DFO/MPO)" w:date="2024-10-29T13:23:00Z">
        <w:r w:rsidRPr="00375C78" w:rsidDel="00860273">
          <w:rPr>
            <w:rFonts w:cs="Arial"/>
            <w:szCs w:val="22"/>
          </w:rPr>
          <w:delText>015</w:delText>
        </w:r>
        <w:r w:rsidR="00487B05" w:rsidDel="00860273">
          <w:rPr>
            <w:rFonts w:cs="Arial"/>
            <w:szCs w:val="22"/>
          </w:rPr>
          <w:delText>)</w:delText>
        </w:r>
      </w:del>
    </w:p>
    <w:p w14:paraId="70F2B432" w14:textId="3F2E5E57" w:rsidR="00643F9B" w:rsidRDefault="00643F9B" w:rsidP="00FA5A79">
      <w:pPr>
        <w:pStyle w:val="ListBullet"/>
      </w:pPr>
      <w:r>
        <w:t>IFC aggregate</w:t>
      </w:r>
      <w:r w:rsidR="005F2311">
        <w:t xml:space="preserve"> spawner </w:t>
      </w:r>
      <w:r>
        <w:t xml:space="preserve">abundance </w:t>
      </w:r>
      <w:r w:rsidR="00661079">
        <w:t>crashed</w:t>
      </w:r>
      <w:r w:rsidR="009E33BC">
        <w:t xml:space="preserve"> in the early 1990s</w:t>
      </w:r>
      <w:r w:rsidR="00661079">
        <w:t xml:space="preserve">, </w:t>
      </w:r>
      <w:r>
        <w:t>experienc</w:t>
      </w:r>
      <w:r w:rsidR="009E33BC">
        <w:t>ing</w:t>
      </w:r>
      <w:r>
        <w:t xml:space="preserve"> declines in excess of 60%</w:t>
      </w:r>
    </w:p>
    <w:p w14:paraId="1229CA68" w14:textId="6A2E126F" w:rsidR="006D0165" w:rsidRDefault="006D0165" w:rsidP="00FA5A79">
      <w:pPr>
        <w:pStyle w:val="ListBullet"/>
      </w:pPr>
      <w:r>
        <w:t xml:space="preserve">Since 2020, all CUs within the IFC </w:t>
      </w:r>
      <w:r w:rsidR="007F565A">
        <w:t>SMU have experienced increases in abundance</w:t>
      </w:r>
    </w:p>
    <w:p w14:paraId="6192C865" w14:textId="18D8197B" w:rsidR="00BE19C1" w:rsidRPr="00E053C8" w:rsidRDefault="00BE19C1" w:rsidP="00F7012F">
      <w:pPr>
        <w:pStyle w:val="Heading3"/>
      </w:pPr>
      <w:r w:rsidRPr="00E053C8">
        <w:t>E</w:t>
      </w:r>
      <w:r w:rsidR="005869CE">
        <w:t>cosystem</w:t>
      </w:r>
      <w:r w:rsidRPr="00E053C8">
        <w:t xml:space="preserve"> and Climate Change Considerations</w:t>
      </w:r>
    </w:p>
    <w:p w14:paraId="44F6E752" w14:textId="250F67A3" w:rsidR="00655A36" w:rsidRPr="003145C2" w:rsidRDefault="00753D3E" w:rsidP="004274DC">
      <w:pPr>
        <w:pStyle w:val="ListBullet"/>
      </w:pPr>
      <w:bookmarkStart w:id="76" w:name="_Hlk151969751"/>
      <w:r>
        <w:t>IFC</w:t>
      </w:r>
      <w:r w:rsidRPr="003145C2">
        <w:t xml:space="preserve"> are threatened by</w:t>
      </w:r>
      <w:r w:rsidR="004274DC">
        <w:t xml:space="preserve"> diverse</w:t>
      </w:r>
      <w:r w:rsidRPr="003145C2">
        <w:t xml:space="preserve"> anthropogenic and natural </w:t>
      </w:r>
      <w:r w:rsidR="00BB0D0A">
        <w:t>threats</w:t>
      </w:r>
      <w:r w:rsidRPr="003145C2">
        <w:t xml:space="preserve">, </w:t>
      </w:r>
      <w:r w:rsidR="000B244D">
        <w:t xml:space="preserve">all </w:t>
      </w:r>
      <w:r>
        <w:t>of which</w:t>
      </w:r>
      <w:r w:rsidRPr="003145C2">
        <w:t xml:space="preserve"> will be exacerbated by anthropogenic </w:t>
      </w:r>
      <w:r>
        <w:t>driven</w:t>
      </w:r>
      <w:r w:rsidRPr="003145C2">
        <w:t xml:space="preserve"> climate chang</w:t>
      </w:r>
      <w:r>
        <w:t xml:space="preserve">e </w:t>
      </w:r>
      <w:sdt>
        <w:sdtPr>
          <w:rPr>
            <w:color w:val="000000"/>
          </w:rPr>
          <w:tag w:val="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"/>
          <w:id w:val="-870150769"/>
          <w:placeholder>
            <w:docPart w:val="DefaultPlaceholder_-1854013440"/>
          </w:placeholder>
        </w:sdtPr>
        <w:sdtEndPr/>
        <w:sdtContent>
          <w:r w:rsidR="00C13A45" w:rsidRPr="00C13A45">
            <w:rPr>
              <w:color w:val="000000"/>
            </w:rPr>
            <w:t>(Bradford and Irvine 2000; Arbeider et al. 2020)</w:t>
          </w:r>
        </w:sdtContent>
      </w:sdt>
      <w:del w:id="77" w:author="Bailey, Colin (DFO/MPO)" w:date="2024-10-29T13:25:00Z">
        <w:r w:rsidDel="006E6DC4">
          <w:delText>(</w:delText>
        </w:r>
      </w:del>
      <w:del w:id="78" w:author="Bailey, Colin (DFO/MPO)" w:date="2024-10-29T13:26:00Z">
        <w:r w:rsidR="004274DC" w:rsidDel="006E6DC4">
          <w:delText xml:space="preserve">Bradford and Irvine 2000, </w:delText>
        </w:r>
        <w:r w:rsidDel="006E6DC4">
          <w:delText>Arbeider et al. 2020)</w:delText>
        </w:r>
      </w:del>
      <w:r w:rsidRPr="003145C2">
        <w:t xml:space="preserve">. </w:t>
      </w:r>
    </w:p>
    <w:p w14:paraId="20CB9398" w14:textId="0D7E7529" w:rsidR="00753D3E" w:rsidRPr="003145C2" w:rsidRDefault="74D4979D" w:rsidP="00FA5A79">
      <w:pPr>
        <w:pStyle w:val="ListBullet"/>
      </w:pPr>
      <w:bookmarkStart w:id="79" w:name="_Hlk147406829"/>
      <w:commentRangeStart w:id="80"/>
      <w:commentRangeStart w:id="81"/>
      <w:r>
        <w:t xml:space="preserve">A regime shift in </w:t>
      </w:r>
      <w:ins w:id="82" w:author="Anderson, Erika (she / elle) (DFO/MPO)" w:date="2024-10-01T15:45:00Z">
        <w:r w:rsidR="380A4E63">
          <w:t xml:space="preserve">smolt-to-adult </w:t>
        </w:r>
        <w:r w:rsidR="7F348E7E">
          <w:t xml:space="preserve">survival </w:t>
        </w:r>
        <w:r w:rsidR="380A4E63">
          <w:t>(</w:t>
        </w:r>
      </w:ins>
      <w:r w:rsidR="103DE3AF">
        <w:t>SAS</w:t>
      </w:r>
      <w:ins w:id="83" w:author="Anderson, Erika (she / elle) (DFO/MPO)" w:date="2024-10-01T15:45:00Z">
        <w:r w:rsidR="1F4B3EC3">
          <w:t>)</w:t>
        </w:r>
      </w:ins>
      <w:r w:rsidR="103DE3AF">
        <w:t xml:space="preserve"> </w:t>
      </w:r>
      <w:r>
        <w:t xml:space="preserve">from a period of high survival (return year 1987-1994) to low survival (return year 1994-current) </w:t>
      </w:r>
      <w:r w:rsidR="6E5A9998">
        <w:t>is attributed to</w:t>
      </w:r>
      <w:r>
        <w:t xml:space="preserve"> changing ocean conditions </w:t>
      </w:r>
      <w:sdt>
        <w:sdtPr>
          <w:rPr>
            <w:color w:val="000000"/>
          </w:rPr>
          <w:tag w:val="MENDELEY_CITATION_v3_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"/>
          <w:id w:val="-643043291"/>
          <w:placeholder>
            <w:docPart w:val="DefaultPlaceholder_-1854013440"/>
          </w:placeholder>
        </w:sdtPr>
        <w:sdtEndPr/>
        <w:sdtContent>
          <w:r w:rsidR="00C13A45" w:rsidRPr="00C13A45">
            <w:rPr>
              <w:color w:val="000000"/>
            </w:rPr>
            <w:t>(Decker et al. 2013)</w:t>
          </w:r>
        </w:sdtContent>
      </w:sdt>
      <w:del w:id="84" w:author="Bailey, Colin (DFO/MPO)" w:date="2024-10-29T13:27:00Z">
        <w:r w:rsidDel="008D5D34">
          <w:delText>(</w:delText>
        </w:r>
        <w:r w:rsidR="3E5A51AD" w:rsidDel="008D5D34">
          <w:delText>Decker and Irvine 2013</w:delText>
        </w:r>
        <w:r w:rsidDel="008D5D34">
          <w:delText>)</w:delText>
        </w:r>
      </w:del>
      <w:r>
        <w:t xml:space="preserve">. </w:t>
      </w:r>
      <w:commentRangeEnd w:id="80"/>
      <w:r w:rsidR="00753D3E">
        <w:rPr>
          <w:rStyle w:val="CommentReference"/>
        </w:rPr>
        <w:commentReference w:id="80"/>
      </w:r>
      <w:commentRangeEnd w:id="81"/>
      <w:r w:rsidR="00753D3E">
        <w:rPr>
          <w:rStyle w:val="CommentReference"/>
        </w:rPr>
        <w:commentReference w:id="81"/>
      </w:r>
    </w:p>
    <w:bookmarkEnd w:id="76"/>
    <w:bookmarkEnd w:id="79"/>
    <w:p w14:paraId="3FCEC740" w14:textId="39C625EB" w:rsidR="001E6250" w:rsidRPr="00E053C8" w:rsidRDefault="009110C1" w:rsidP="00F7012F">
      <w:pPr>
        <w:pStyle w:val="Heading3"/>
      </w:pPr>
      <w:commentRangeStart w:id="85"/>
      <w:r w:rsidRPr="00E053C8">
        <w:t>Stock</w:t>
      </w:r>
      <w:r w:rsidR="00630FFA" w:rsidRPr="00E053C8">
        <w:t xml:space="preserve"> Advice</w:t>
      </w:r>
      <w:commentRangeEnd w:id="85"/>
      <w:r w:rsidR="00495E36">
        <w:rPr>
          <w:rStyle w:val="CommentReference"/>
          <w:rFonts w:asciiTheme="minorHAnsi" w:hAnsiTheme="minorHAnsi" w:cstheme="minorBidi"/>
          <w:b w:val="0"/>
        </w:rPr>
        <w:commentReference w:id="85"/>
      </w:r>
    </w:p>
    <w:bookmarkEnd w:id="42"/>
    <w:p w14:paraId="7110E5DA" w14:textId="68E0B245" w:rsidR="0006288D" w:rsidRDefault="0006288D" w:rsidP="0006288D">
      <w:pPr>
        <w:pStyle w:val="ListBullet"/>
      </w:pPr>
      <w:del w:id="86" w:author="Wor, Catarina (DFO/MPO)" w:date="2024-11-01T03:09:00Z">
        <w:r>
          <w:delText xml:space="preserve">When </w:delText>
        </w:r>
        <w:r w:rsidR="00214A1F">
          <w:delText xml:space="preserve">spawner abundance is at or above SMSY </w:delText>
        </w:r>
        <w:r w:rsidR="00513569">
          <w:delText xml:space="preserve">in all </w:delText>
        </w:r>
        <w:r w:rsidDel="0006288D">
          <w:delText>CUs</w:delText>
        </w:r>
      </w:del>
      <w:ins w:id="87" w:author="Wor, Catarina (DFO/MPO)" w:date="2024-11-01T03:09:00Z">
        <w:r w:rsidR="5538E13F">
          <w:t xml:space="preserve">The </w:t>
        </w:r>
      </w:ins>
      <w:ins w:id="88" w:author="Wor, Catarina (DFO/MPO)" w:date="2024-11-01T03:12:00Z">
        <w:r w:rsidR="1FA48631">
          <w:t xml:space="preserve">maximum </w:t>
        </w:r>
      </w:ins>
      <w:ins w:id="89" w:author="Wor, Catarina (DFO/MPO)" w:date="2024-11-01T03:09:00Z">
        <w:r w:rsidR="5538E13F">
          <w:t>sustainable harvest rate</w:t>
        </w:r>
      </w:ins>
      <w:ins w:id="90" w:author="Wor, Catarina (DFO/MPO)" w:date="2024-11-01T03:10:00Z">
        <w:r w:rsidR="00CC16E4">
          <w:t xml:space="preserve"> </w:t>
        </w:r>
      </w:ins>
      <w:ins w:id="91" w:author="Wor, Catarina (DFO/MPO)" w:date="2024-11-01T03:11:00Z">
        <w:r w:rsidR="7D505353">
          <w:t>for the</w:t>
        </w:r>
      </w:ins>
      <w:ins w:id="92" w:author="Wor, Catarina (DFO/MPO)" w:date="2024-11-01T03:12:00Z">
        <w:r w:rsidDel="00CC16E4">
          <w:t xml:space="preserve"> </w:t>
        </w:r>
        <w:r w:rsidR="7D505353">
          <w:t>SMU</w:t>
        </w:r>
      </w:ins>
      <w:ins w:id="93" w:author="Wor, Catarina (DFO/MPO)" w:date="2024-11-01T03:13:00Z">
        <w:r w:rsidDel="00CC16E4">
          <w:t xml:space="preserve"> </w:t>
        </w:r>
        <w:r w:rsidR="0A30C275">
          <w:t>is</w:t>
        </w:r>
      </w:ins>
      <w:del w:id="94" w:author="Wor, Catarina (DFO/MPO)" w:date="2024-11-01T03:09:00Z">
        <w:r w:rsidR="0A30C275">
          <w:delText xml:space="preserve"> </w:delText>
        </w:r>
        <w:r w:rsidR="00CC16E4">
          <w:delText>(</w:delText>
        </w:r>
      </w:del>
      <w:del w:id="95" w:author="Wor, Catarina (DFO/MPO)" w:date="2024-11-01T03:11:00Z">
        <w:r w:rsidR="008F0BB8">
          <w:delText>equilibrium</w:delText>
        </w:r>
        <w:r w:rsidR="00CC16E4" w:rsidDel="008F0BB8">
          <w:delText>ideal</w:delText>
        </w:r>
        <w:r w:rsidR="00CC16E4">
          <w:delText xml:space="preserve"> conditions)</w:delText>
        </w:r>
        <w:r w:rsidR="00513569">
          <w:delText>,</w:delText>
        </w:r>
      </w:del>
      <w:del w:id="96" w:author="Wor, Catarina (DFO/MPO)" w:date="2024-11-01T03:13:00Z">
        <w:r w:rsidR="00513569">
          <w:delText xml:space="preserve"> the stock can withstand a total</w:delText>
        </w:r>
        <w:r w:rsidR="00B868CD">
          <w:delText xml:space="preserve"> harvest rate of</w:delText>
        </w:r>
      </w:del>
      <w:r w:rsidR="00B868CD">
        <w:t xml:space="preserve"> 0.3</w:t>
      </w:r>
      <w:ins w:id="97" w:author="Bailey, Colin (DFO/MPO)" w:date="2024-10-29T09:54:00Z">
        <w:r w:rsidR="00E70BC3">
          <w:t>6</w:t>
        </w:r>
      </w:ins>
      <w:del w:id="98" w:author="Bailey, Colin (DFO/MPO)" w:date="2024-10-29T09:53:00Z">
        <w:r w:rsidR="00B868CD" w:rsidDel="00E70BC3">
          <w:delText>1</w:delText>
        </w:r>
      </w:del>
      <w:r w:rsidR="00B868CD">
        <w:t xml:space="preserve"> (based on the </w:t>
      </w:r>
      <w:del w:id="99" w:author="Bailey, Colin (DFO/MPO)" w:date="2024-10-29T09:54:00Z">
        <w:r w:rsidR="00B868CD" w:rsidDel="00E70BC3">
          <w:delText>South</w:delText>
        </w:r>
      </w:del>
      <w:ins w:id="100" w:author="Bailey, Colin (DFO/MPO)" w:date="2024-10-29T09:54:00Z">
        <w:r w:rsidR="00E70BC3">
          <w:t>Lower</w:t>
        </w:r>
      </w:ins>
      <w:r w:rsidR="00B868CD">
        <w:t xml:space="preserve"> Thompson CU</w:t>
      </w:r>
      <w:r w:rsidR="00A50BA2">
        <w:t>,</w:t>
      </w:r>
      <w:r w:rsidR="00B868CD">
        <w:t xml:space="preserve"> which has the lowest </w:t>
      </w:r>
      <w:ins w:id="101" w:author="Bailey, Colin (DFO/MPO)" w:date="2024-10-29T09:54:00Z">
        <w:r w:rsidR="00E70BC3">
          <w:t xml:space="preserve">median </w:t>
        </w:r>
      </w:ins>
      <w:r w:rsidR="00B868CD">
        <w:t>U</w:t>
      </w:r>
      <w:r w:rsidR="00B868CD" w:rsidRPr="008D5D34">
        <w:rPr>
          <w:vertAlign w:val="subscript"/>
          <w:rPrChange w:id="102" w:author="Bailey, Colin (DFO/MPO)" w:date="2024-10-29T13:27:00Z">
            <w:rPr/>
          </w:rPrChange>
        </w:rPr>
        <w:t>MSY</w:t>
      </w:r>
      <w:r w:rsidR="00CC16E4">
        <w:t xml:space="preserve">; Tables </w:t>
      </w:r>
      <w:ins w:id="103" w:author="Bailey, Colin (DFO/MPO)" w:date="2024-10-21T08:47:00Z">
        <w:r w:rsidR="001660B7">
          <w:t>2</w:t>
        </w:r>
      </w:ins>
      <w:del w:id="104" w:author="Bailey, Colin (DFO/MPO)" w:date="2024-10-21T08:47:00Z">
        <w:r w:rsidR="00CC16E4" w:rsidDel="001660B7">
          <w:delText>1</w:delText>
        </w:r>
      </w:del>
      <w:r w:rsidR="00CC16E4">
        <w:t xml:space="preserve"> &amp; </w:t>
      </w:r>
      <w:ins w:id="105" w:author="Bailey, Colin (DFO/MPO)" w:date="2024-10-21T08:47:00Z">
        <w:r w:rsidR="001660B7">
          <w:t>3</w:t>
        </w:r>
      </w:ins>
      <w:del w:id="106" w:author="Bailey, Colin (DFO/MPO)" w:date="2024-10-21T08:47:00Z">
        <w:r w:rsidR="00CC16E4" w:rsidDel="001660B7">
          <w:delText>2</w:delText>
        </w:r>
      </w:del>
      <w:r w:rsidR="00B868CD">
        <w:t>)</w:t>
      </w:r>
    </w:p>
    <w:p w14:paraId="48A5873D" w14:textId="1A42838B" w:rsidR="00374C13" w:rsidRDefault="00374C13" w:rsidP="0006288D">
      <w:pPr>
        <w:pStyle w:val="ListBullet"/>
      </w:pPr>
      <w:r>
        <w:t>When aggregate spawner abundance exceeds 33,500 and 65,300 fish</w:t>
      </w:r>
      <w:ins w:id="107" w:author="Bailey, Colin (DFO/MPO)" w:date="2024-10-29T14:08:00Z">
        <w:r w:rsidR="00E54952">
          <w:t xml:space="preserve"> (</w:t>
        </w:r>
        <w:r w:rsidR="008A5854">
          <w:t>Fisheries Reference Points</w:t>
        </w:r>
      </w:ins>
      <w:ins w:id="108" w:author="Bailey, Colin (DFO/MPO)" w:date="2024-10-29T16:34:00Z">
        <w:r w:rsidR="005237B4">
          <w:t>-</w:t>
        </w:r>
      </w:ins>
      <w:ins w:id="109" w:author="Bailey, Colin (DFO/MPO)" w:date="2024-10-29T16:35:00Z">
        <w:r w:rsidR="005237B4">
          <w:t>Lower</w:t>
        </w:r>
      </w:ins>
      <w:ins w:id="110" w:author="Bailey, Colin (DFO/MPO)" w:date="2024-10-29T14:09:00Z">
        <w:r w:rsidR="008A5854">
          <w:t xml:space="preserve"> (FRP-L)</w:t>
        </w:r>
      </w:ins>
      <w:ins w:id="111" w:author="Bailey, Colin (DFO/MPO)" w:date="2024-10-29T14:08:00Z">
        <w:r w:rsidR="008A5854">
          <w:t>)</w:t>
        </w:r>
      </w:ins>
      <w:r w:rsidR="009E415E">
        <w:t xml:space="preserve">, the probability of the </w:t>
      </w:r>
      <w:r w:rsidR="000D259E">
        <w:t xml:space="preserve">IFC </w:t>
      </w:r>
      <w:r w:rsidR="009E415E">
        <w:t xml:space="preserve">SMU </w:t>
      </w:r>
      <w:ins w:id="112" w:author="Bailey, Colin (DFO/MPO)" w:date="2024-10-17T11:24:00Z">
        <w:r w:rsidR="004279F3">
          <w:t>being above the CU-based LRP</w:t>
        </w:r>
      </w:ins>
      <w:del w:id="113" w:author="Bailey, Colin (DFO/MPO)" w:date="2024-10-17T08:09:00Z">
        <w:r w:rsidR="00F418CD" w:rsidDel="00C749AF">
          <w:delText>being</w:delText>
        </w:r>
      </w:del>
      <w:del w:id="114" w:author="Bailey, Colin (DFO/MPO)" w:date="2024-10-17T11:25:00Z">
        <w:r w:rsidR="00F94A99" w:rsidDel="004279F3">
          <w:delText xml:space="preserve"> amber sta</w:delText>
        </w:r>
      </w:del>
      <w:del w:id="115" w:author="Bailey, Colin (DFO/MPO)" w:date="2024-10-17T11:24:00Z">
        <w:r w:rsidR="00F94A99" w:rsidDel="004279F3">
          <w:delText>tus or better</w:delText>
        </w:r>
      </w:del>
      <w:r w:rsidR="00F94A99">
        <w:t xml:space="preserve"> (i.e., no CUs below the</w:t>
      </w:r>
      <w:r w:rsidR="008840AE">
        <w:t>ir</w:t>
      </w:r>
      <w:r w:rsidR="00F94A99">
        <w:t xml:space="preserve"> </w:t>
      </w:r>
      <w:ins w:id="116" w:author="Bailey, Colin (DFO/MPO)" w:date="2024-10-17T11:24:00Z">
        <w:r w:rsidR="0051524E">
          <w:t>lower benchmarks</w:t>
        </w:r>
      </w:ins>
      <w:ins w:id="117" w:author="Bailey, Colin (DFO/MPO)" w:date="2024-10-29T16:39:00Z">
        <w:r w:rsidR="00441291">
          <w:t xml:space="preserve"> (CU-specific </w:t>
        </w:r>
      </w:ins>
      <w:proofErr w:type="spellStart"/>
      <w:ins w:id="118" w:author="Bailey, Colin (DFO/MPO)" w:date="2024-10-29T16:40:00Z">
        <w:r w:rsidR="00441291" w:rsidRPr="00E05164">
          <w:t>S</w:t>
        </w:r>
        <w:r w:rsidR="00E05164">
          <w:rPr>
            <w:vertAlign w:val="subscript"/>
          </w:rPr>
          <w:t>gen</w:t>
        </w:r>
        <w:proofErr w:type="spellEnd"/>
        <w:del w:id="119" w:author="Bailey, Colin (DFO/MPO)" w:date="2024-11-01T08:40:00Z">
          <w:r w:rsidR="00E05164" w:rsidDel="00B010AF">
            <w:delText>s</w:delText>
          </w:r>
        </w:del>
      </w:ins>
      <w:ins w:id="120" w:author="Bailey, Colin (DFO/MPO)" w:date="2024-10-29T16:39:00Z">
        <w:r w:rsidR="00441291">
          <w:t>)</w:t>
        </w:r>
      </w:ins>
      <w:del w:id="121" w:author="Bailey, Colin (DFO/MPO)" w:date="2024-10-17T11:24:00Z">
        <w:r w:rsidR="00F94A99" w:rsidDel="0051524E">
          <w:delText>LRPs</w:delText>
        </w:r>
      </w:del>
      <w:r w:rsidR="00F94A99">
        <w:t xml:space="preserve">), </w:t>
      </w:r>
      <w:r w:rsidR="001B538E">
        <w:t>is 6</w:t>
      </w:r>
      <w:r w:rsidR="000D5A26">
        <w:t>6</w:t>
      </w:r>
      <w:r w:rsidR="001B538E">
        <w:t>% and 90</w:t>
      </w:r>
      <w:r w:rsidR="004F2714">
        <w:t>%</w:t>
      </w:r>
      <w:r w:rsidR="009B0F1B">
        <w:t>, respectively</w:t>
      </w:r>
      <w:r w:rsidR="00CC2679">
        <w:t xml:space="preserve"> </w:t>
      </w:r>
      <w:del w:id="122" w:author="Bailey, Colin (DFO/MPO)" w:date="2024-10-29T13:29:00Z">
        <w:r w:rsidR="00CC2679" w:rsidDel="00C45650">
          <w:delText>(</w:delText>
        </w:r>
      </w:del>
      <w:sdt>
        <w:sdtPr>
          <w:rPr>
            <w:color w:val="000000"/>
          </w:rPr>
          <w:tag w:val="MENDELEY_CITATION_v3_eyJjaXRhdGlvbklEIjoiTUVOREVMRVlfQ0lUQVRJT05fMTNjZmJjZGQtN2Y1YS00MzY1LTgzNGItY2VjYzdhMjhiZDA3IiwicHJvcGVydGllcyI6eyJub3RlSW5kZXgiOjB9LCJpc0VkaXRlZCI6ZmFsc2UsIm1hbnVhbE92ZXJyaWRlIjp7ImlzTWFudWFsbHlPdmVycmlkZGVuIjp0cnVlLCJjaXRlcHJvY1RleHQiOiIoSG9sdCBldCBhbC4gMjAyM2IpIiwibWFudWFsT3ZlcnJpZGVUZXh0IjoiKEsuIEhvbHQgZXQgYWwuLCAyMDIzOyJ9LCJjaXRhdGlvbkl0ZW1zIjpb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1dfQ=="/>
          <w:id w:val="-2136929402"/>
          <w:placeholder>
            <w:docPart w:val="DefaultPlaceholder_-1854013440"/>
          </w:placeholder>
        </w:sdtPr>
        <w:sdtEndPr/>
        <w:sdtContent>
          <w:r w:rsidR="00C13A45" w:rsidRPr="00C13A45">
            <w:rPr>
              <w:color w:val="000000"/>
            </w:rPr>
            <w:t>(K. Holt et al., 2023;</w:t>
          </w:r>
        </w:sdtContent>
      </w:sdt>
      <w:r w:rsidR="000D5A26">
        <w:t xml:space="preserve">Table </w:t>
      </w:r>
      <w:ins w:id="123" w:author="Bailey, Colin (DFO/MPO)" w:date="2024-10-21T10:52:00Z">
        <w:r w:rsidR="0022156F">
          <w:t>2</w:t>
        </w:r>
      </w:ins>
      <w:del w:id="124" w:author="Bailey, Colin (DFO/MPO)" w:date="2024-10-21T10:52:00Z">
        <w:r w:rsidR="000D5A26" w:rsidDel="0022156F">
          <w:delText>1</w:delText>
        </w:r>
      </w:del>
      <w:r w:rsidR="000D5A26">
        <w:t>)</w:t>
      </w:r>
    </w:p>
    <w:p w14:paraId="4D222FA1" w14:textId="0AD69955" w:rsidR="00D04A45" w:rsidDel="00F064DE" w:rsidRDefault="002745BA" w:rsidP="006257C0">
      <w:pPr>
        <w:pStyle w:val="ListBullet"/>
        <w:tabs>
          <w:tab w:val="clear" w:pos="360"/>
          <w:tab w:val="num" w:pos="720"/>
        </w:tabs>
        <w:ind w:left="720"/>
        <w:rPr>
          <w:ins w:id="125" w:author="Bailey, Colin (DFO/MPO)" w:date="2024-10-24T11:19:00Z"/>
          <w:del w:id="126" w:author="Bailey, Colin (DFO/MPO)" w:date="2024-10-29T13:08:00Z"/>
        </w:rPr>
      </w:pPr>
      <w:r>
        <w:t xml:space="preserve">In the last 5 years of </w:t>
      </w:r>
      <w:r w:rsidR="00391912">
        <w:t xml:space="preserve">escapement </w:t>
      </w:r>
      <w:r>
        <w:t>data</w:t>
      </w:r>
      <w:r w:rsidR="00391912">
        <w:t xml:space="preserve"> (2017-2022), </w:t>
      </w:r>
      <w:r w:rsidR="005D6488">
        <w:t xml:space="preserve">aggregate spawner abundance has exceeded </w:t>
      </w:r>
      <w:r w:rsidR="005D029D">
        <w:t xml:space="preserve">33,500 fish 4 times, and </w:t>
      </w:r>
      <w:r w:rsidR="009D7A97">
        <w:t xml:space="preserve">65,300 fish </w:t>
      </w:r>
      <w:r w:rsidR="004F2714">
        <w:t>3 times</w:t>
      </w:r>
      <w:ins w:id="127" w:author="Bailey, Colin (DFO/MPO)" w:date="2024-10-29T13:29:00Z">
        <w:r w:rsidR="00C45650">
          <w:t xml:space="preserve"> (Figure </w:t>
        </w:r>
      </w:ins>
      <w:ins w:id="128" w:author="Bailey, Colin (DFO/MPO)" w:date="2024-11-01T00:52:00Z">
        <w:r w:rsidR="009D2FAC">
          <w:t>2</w:t>
        </w:r>
      </w:ins>
      <w:ins w:id="129" w:author="Bailey, Colin (DFO/MPO)" w:date="2024-10-29T13:29:00Z">
        <w:del w:id="130" w:author="Bailey, Colin (DFO/MPO)" w:date="2024-11-01T00:52:00Z">
          <w:r w:rsidR="00C45650" w:rsidDel="00AA5A76">
            <w:delText>_</w:delText>
          </w:r>
        </w:del>
        <w:r w:rsidR="00C45650">
          <w:t>)</w:t>
        </w:r>
      </w:ins>
    </w:p>
    <w:p w14:paraId="78E0EAA9" w14:textId="7FDFDBAE" w:rsidR="006456C1" w:rsidDel="00F064DE" w:rsidRDefault="006456C1">
      <w:pPr>
        <w:pStyle w:val="ListBullet"/>
        <w:tabs>
          <w:tab w:val="clear" w:pos="360"/>
          <w:tab w:val="num" w:pos="720"/>
        </w:tabs>
        <w:ind w:left="720"/>
        <w:rPr>
          <w:ins w:id="131" w:author="Bailey, Colin (DFO/MPO)" w:date="2024-10-24T11:19:00Z"/>
          <w:del w:id="132" w:author="Bailey, Colin (DFO/MPO)" w:date="2024-10-29T13:08:00Z"/>
        </w:rPr>
        <w:pPrChange w:id="133" w:author="Bailey, Colin (DFO/MPO)" w:date="2024-10-29T13:08:00Z">
          <w:pPr>
            <w:pStyle w:val="ListBullet"/>
            <w:numPr>
              <w:numId w:val="0"/>
            </w:numPr>
            <w:tabs>
              <w:tab w:val="clear" w:pos="360"/>
            </w:tabs>
            <w:ind w:left="0" w:firstLine="0"/>
          </w:pPr>
        </w:pPrChange>
      </w:pPr>
    </w:p>
    <w:p w14:paraId="7524D436" w14:textId="56DD1F75" w:rsidR="006456C1" w:rsidDel="00F064DE" w:rsidRDefault="006456C1" w:rsidP="006456C1">
      <w:pPr>
        <w:pStyle w:val="NormalWeb"/>
        <w:rPr>
          <w:ins w:id="134" w:author="Bailey, Colin (DFO/MPO)" w:date="2024-10-24T11:19:00Z"/>
          <w:del w:id="135" w:author="Bailey, Colin (DFO/MPO)" w:date="2024-10-29T13:08:00Z"/>
        </w:rPr>
      </w:pPr>
      <w:commentRangeStart w:id="136"/>
      <w:commentRangeStart w:id="137"/>
      <w:ins w:id="138" w:author="Bailey, Colin (DFO/MPO)" w:date="2024-10-24T11:19:00Z">
        <w:del w:id="139" w:author="Bailey, Colin (DFO/MPO)" w:date="2024-10-29T13:08:00Z">
          <w:r w:rsidDel="00F064DE">
            <w:rPr>
              <w:noProof/>
            </w:rPr>
            <w:drawing>
              <wp:inline distT="0" distB="0" distL="0" distR="0" wp14:anchorId="75DB3247" wp14:editId="1981581E">
                <wp:extent cx="5943600" cy="6835775"/>
                <wp:effectExtent l="0" t="0" r="0" b="3175"/>
                <wp:docPr id="1067197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6835775"/>
                        </a:xfrm>
                        <a:prstGeom prst="rect">
                          <a:avLst/>
                        </a:prstGeom>
                        <a:noFill/>
                        <a:ln>
                          <a:noFill/>
                        </a:ln>
                      </pic:spPr>
                    </pic:pic>
                  </a:graphicData>
                </a:graphic>
              </wp:inline>
            </w:drawing>
          </w:r>
        </w:del>
      </w:ins>
      <w:commentRangeEnd w:id="136"/>
      <w:ins w:id="140" w:author="Bailey, Colin (DFO/MPO)" w:date="2024-10-24T11:26:00Z">
        <w:del w:id="141" w:author="Bailey, Colin (DFO/MPO)" w:date="2024-10-29T13:08:00Z">
          <w:r w:rsidR="002F1BD3" w:rsidDel="00F064DE">
            <w:rPr>
              <w:rStyle w:val="CommentReference"/>
              <w:rFonts w:asciiTheme="minorHAnsi" w:eastAsiaTheme="minorHAnsi" w:hAnsiTheme="minorHAnsi" w:cstheme="minorBidi"/>
            </w:rPr>
            <w:commentReference w:id="136"/>
          </w:r>
        </w:del>
      </w:ins>
      <w:commentRangeEnd w:id="137"/>
      <w:ins w:id="142" w:author="Bailey, Colin (DFO/MPO)" w:date="2024-10-24T11:27:00Z">
        <w:del w:id="143" w:author="Bailey, Colin (DFO/MPO)" w:date="2024-10-29T13:08:00Z">
          <w:r w:rsidR="00B16852" w:rsidDel="00F064DE">
            <w:rPr>
              <w:rStyle w:val="CommentReference"/>
              <w:rFonts w:asciiTheme="minorHAnsi" w:eastAsiaTheme="minorHAnsi" w:hAnsiTheme="minorHAnsi" w:cstheme="minorBidi"/>
            </w:rPr>
            <w:commentReference w:id="137"/>
          </w:r>
        </w:del>
      </w:ins>
    </w:p>
    <w:p w14:paraId="4ADF4B33" w14:textId="7C0CA544" w:rsidR="006456C1" w:rsidDel="00F064DE" w:rsidRDefault="006456C1">
      <w:pPr>
        <w:pStyle w:val="NormalWeb"/>
        <w:rPr>
          <w:del w:id="144" w:author="Bailey, Colin (DFO/MPO)" w:date="2024-10-29T13:08:00Z"/>
        </w:rPr>
        <w:pPrChange w:id="145" w:author="Bailey, Colin (DFO/MPO)" w:date="2024-10-29T13:08:00Z">
          <w:pPr>
            <w:pStyle w:val="ListBullet"/>
            <w:tabs>
              <w:tab w:val="clear" w:pos="360"/>
              <w:tab w:val="num" w:pos="720"/>
            </w:tabs>
            <w:ind w:left="720"/>
          </w:pPr>
        </w:pPrChange>
      </w:pPr>
    </w:p>
    <w:p w14:paraId="181D15C5" w14:textId="77777777" w:rsidR="006257C0" w:rsidRDefault="006257C0">
      <w:pPr>
        <w:pStyle w:val="ListBullet"/>
        <w:tabs>
          <w:tab w:val="clear" w:pos="360"/>
          <w:tab w:val="num" w:pos="720"/>
        </w:tabs>
        <w:ind w:left="720"/>
        <w:pPrChange w:id="146" w:author="Bailey, Colin (DFO/MPO)" w:date="2024-10-29T13:08:00Z">
          <w:pPr>
            <w:pStyle w:val="ListBullet"/>
            <w:numPr>
              <w:numId w:val="0"/>
            </w:numPr>
            <w:tabs>
              <w:tab w:val="clear" w:pos="360"/>
            </w:tabs>
            <w:ind w:left="0" w:firstLine="0"/>
          </w:pPr>
        </w:pPrChange>
      </w:pPr>
    </w:p>
    <w:p w14:paraId="4696CFDB" w14:textId="51D09FFD" w:rsidR="006012C6" w:rsidRPr="001E4A20" w:rsidRDefault="001E4A20" w:rsidP="00A82386">
      <w:pPr>
        <w:pStyle w:val="Heading2"/>
      </w:pPr>
      <w:r>
        <w:t>BASIS FOR ASSESSMENT</w:t>
      </w:r>
    </w:p>
    <w:p w14:paraId="19485314" w14:textId="6AB6CA77" w:rsidR="0024465B" w:rsidRPr="0024465B" w:rsidRDefault="0024465B" w:rsidP="00F7012F">
      <w:pPr>
        <w:pStyle w:val="Heading3"/>
      </w:pPr>
      <w:r w:rsidRPr="0024465B">
        <w:t>Assessment Details</w:t>
      </w:r>
    </w:p>
    <w:p w14:paraId="3E3B7AE8" w14:textId="4CD9AFEF" w:rsidR="0024465B" w:rsidRDefault="00545297" w:rsidP="00C84A9A">
      <w:pPr>
        <w:pStyle w:val="Heading4"/>
      </w:pPr>
      <w:r w:rsidRPr="00FC2F23">
        <w:t xml:space="preserve">Year </w:t>
      </w:r>
      <w:r w:rsidR="0024465B">
        <w:t>A</w:t>
      </w:r>
      <w:r w:rsidRPr="00FC2F23">
        <w:t xml:space="preserve">ssessment </w:t>
      </w:r>
      <w:r w:rsidR="0024465B">
        <w:t>A</w:t>
      </w:r>
      <w:r w:rsidRPr="00FC2F23">
        <w:t xml:space="preserve">pproach was </w:t>
      </w:r>
      <w:r w:rsidR="0024465B">
        <w:t>A</w:t>
      </w:r>
      <w:r w:rsidRPr="00FC2F23">
        <w:t>pproved</w:t>
      </w:r>
      <w:r w:rsidRPr="001E4A20">
        <w:t xml:space="preserve"> </w:t>
      </w:r>
    </w:p>
    <w:p w14:paraId="60F239F3" w14:textId="3211D9FF" w:rsidR="00545297" w:rsidRDefault="00B50643" w:rsidP="00AD28F0">
      <w:pPr>
        <w:pStyle w:val="BodyText"/>
        <w:ind w:left="720"/>
        <w:rPr>
          <w:ins w:id="147" w:author="Bailey, Colin (DFO/MPO)" w:date="2024-10-17T08:14:00Z"/>
        </w:rPr>
      </w:pPr>
      <w:ins w:id="148" w:author="Bailey, Colin (DFO/MPO)" w:date="2024-10-17T08:28:00Z">
        <w:r>
          <w:t xml:space="preserve">DFO </w:t>
        </w:r>
      </w:ins>
      <w:commentRangeStart w:id="149"/>
      <w:commentRangeStart w:id="150"/>
      <w:commentRangeStart w:id="151"/>
      <w:commentRangeStart w:id="152"/>
      <w:del w:id="153" w:author="Bailey, Colin (DFO/MPO)" w:date="2024-10-17T08:28:00Z">
        <w:r w:rsidR="00AD28F0" w:rsidRPr="00AD28F0" w:rsidDel="00B50643">
          <w:delText>M</w:delText>
        </w:r>
      </w:del>
      <w:ins w:id="154" w:author="Bailey, Colin (DFO/MPO)" w:date="2024-10-17T08:28:00Z">
        <w:r>
          <w:t>m</w:t>
        </w:r>
      </w:ins>
      <w:r w:rsidR="00AD28F0" w:rsidRPr="00AD28F0">
        <w:t xml:space="preserve">ethods to assess the status of Pacific Salmon CUs </w:t>
      </w:r>
      <w:ins w:id="155" w:author="Bailey, Colin (DFO/MPO)" w:date="2024-10-17T11:33:00Z">
        <w:r w:rsidR="005D6378" w:rsidRPr="00AD28F0">
          <w:t>were identified</w:t>
        </w:r>
        <w:r w:rsidR="005D6378">
          <w:t xml:space="preserve"> and approved</w:t>
        </w:r>
        <w:r w:rsidR="005D6378" w:rsidRPr="00AD28F0">
          <w:t xml:space="preserve"> </w:t>
        </w:r>
        <w:r w:rsidR="005D6378">
          <w:t xml:space="preserve">in 2009 </w:t>
        </w:r>
      </w:ins>
      <w:r w:rsidR="00AD28F0" w:rsidRPr="00AD28F0">
        <w:t>and</w:t>
      </w:r>
      <w:ins w:id="156" w:author="Bailey, Colin (DFO/MPO)" w:date="2024-10-17T11:33:00Z">
        <w:r w:rsidR="005D6378">
          <w:t xml:space="preserve"> the</w:t>
        </w:r>
      </w:ins>
      <w:r w:rsidR="00AD28F0" w:rsidRPr="00AD28F0">
        <w:t xml:space="preserve"> Pacific Salmon </w:t>
      </w:r>
      <w:ins w:id="157" w:author="Bailey, Colin (DFO/MPO)" w:date="2024-10-17T11:33:00Z">
        <w:r w:rsidR="005D6378">
          <w:t xml:space="preserve">SMU </w:t>
        </w:r>
      </w:ins>
      <w:r w:rsidR="006F0BE8">
        <w:t>LRP</w:t>
      </w:r>
      <w:ins w:id="158" w:author="Bailey, Colin (DFO/MPO)" w:date="2024-10-17T11:34:00Z">
        <w:r w:rsidR="002710AE">
          <w:t xml:space="preserve"> methods</w:t>
        </w:r>
      </w:ins>
      <w:del w:id="159" w:author="Bailey, Colin (DFO/MPO)" w:date="2024-10-17T11:34:00Z">
        <w:r w:rsidR="006F0BE8" w:rsidDel="002710AE">
          <w:delText>s</w:delText>
        </w:r>
      </w:del>
      <w:del w:id="160" w:author="Bailey, Colin (DFO/MPO)" w:date="2024-10-17T11:33:00Z">
        <w:r w:rsidR="00AD28F0" w:rsidRPr="00AD28F0" w:rsidDel="005D6378">
          <w:delText xml:space="preserve"> were identified</w:delText>
        </w:r>
      </w:del>
      <w:ins w:id="161" w:author="Agbayani, Selina (she, they / elle, iel) (DFO/MPO)" w:date="2024-09-18T16:36:00Z">
        <w:del w:id="162" w:author="Bailey, Colin (DFO/MPO)" w:date="2024-10-17T11:33:00Z">
          <w:r w:rsidR="00A7633C" w:rsidDel="005D6378">
            <w:delText xml:space="preserve"> and approved</w:delText>
          </w:r>
        </w:del>
      </w:ins>
      <w:del w:id="163" w:author="Bailey, Colin (DFO/MPO)" w:date="2024-10-17T11:33:00Z">
        <w:r w:rsidR="00AD28F0" w:rsidRPr="00AD28F0" w:rsidDel="005D6378">
          <w:delText xml:space="preserve"> </w:delText>
        </w:r>
        <w:r w:rsidR="004274DC" w:rsidDel="005D6378">
          <w:delText>in</w:delText>
        </w:r>
      </w:del>
      <w:ins w:id="164" w:author="Agbayani, Selina (she, they / elle, iel) (DFO/MPO)" w:date="2024-09-18T16:37:00Z">
        <w:del w:id="165" w:author="Bailey, Colin (DFO/MPO)" w:date="2024-10-17T11:33:00Z">
          <w:r w:rsidR="003C7523" w:rsidDel="005D6378">
            <w:delText xml:space="preserve"> 2009</w:delText>
          </w:r>
        </w:del>
      </w:ins>
      <w:ins w:id="166" w:author="Bailey, Colin (DFO/MPO)" w:date="2024-10-17T11:33:00Z">
        <w:r w:rsidR="002710AE">
          <w:t xml:space="preserve"> were approved in</w:t>
        </w:r>
      </w:ins>
      <w:ins w:id="167" w:author="Agbayani, Selina (she, they / elle, iel) (DFO/MPO)" w:date="2024-09-18T16:37:00Z">
        <w:del w:id="168" w:author="Bailey, Colin (DFO/MPO)" w:date="2024-10-17T08:11:00Z">
          <w:r w:rsidR="003C7523" w:rsidDel="00F912E2">
            <w:delText>,</w:delText>
          </w:r>
        </w:del>
        <w:r w:rsidR="003C7523">
          <w:t xml:space="preserve"> 2022</w:t>
        </w:r>
      </w:ins>
      <w:ins w:id="169" w:author="Bailey, Colin (DFO/MPO)" w:date="2024-10-17T11:34:00Z">
        <w:r w:rsidR="002710AE">
          <w:t>/</w:t>
        </w:r>
      </w:ins>
      <w:ins w:id="170" w:author="Agbayani, Selina (she, they / elle, iel) (DFO/MPO)" w:date="2024-09-18T16:38:00Z">
        <w:del w:id="171" w:author="Bailey, Colin (DFO/MPO)" w:date="2024-10-17T08:11:00Z">
          <w:r w:rsidR="003C7523" w:rsidDel="00F912E2">
            <w:delText>,</w:delText>
          </w:r>
        </w:del>
        <w:del w:id="172" w:author="Bailey, Colin (DFO/MPO)" w:date="2024-10-17T11:34:00Z">
          <w:r w:rsidR="003C7523" w:rsidDel="002710AE">
            <w:delText xml:space="preserve"> and </w:delText>
          </w:r>
        </w:del>
        <w:r w:rsidR="003C7523">
          <w:t>2023</w:t>
        </w:r>
      </w:ins>
      <w:r w:rsidR="004274DC" w:rsidRPr="00AD28F0">
        <w:t xml:space="preserve"> </w:t>
      </w:r>
      <w:sdt>
        <w:sdtPr>
          <w:rPr>
            <w:color w:val="000000"/>
          </w:rPr>
          <w:tag w:val="MENDELEY_CITATION_v3_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"/>
          <w:id w:val="1700192247"/>
          <w:placeholder>
            <w:docPart w:val="DefaultPlaceholder_-1854013440"/>
          </w:placeholder>
        </w:sdtPr>
        <w:sdtEndPr/>
        <w:sdtContent>
          <w:r w:rsidR="00C13A45" w:rsidRPr="00C13A45">
            <w:rPr>
              <w:color w:val="000000"/>
            </w:rPr>
            <w:t>(Holt 2009; DFO 2022; Holt et al. 2023b, 2023a)</w:t>
          </w:r>
        </w:sdtContent>
      </w:sdt>
      <w:ins w:id="173" w:author="Agbayani, Selina (she, they / elle, iel) (DFO/MPO)" w:date="2024-09-18T16:38:00Z">
        <w:del w:id="174" w:author="Bailey, Colin (DFO/MPO)" w:date="2024-10-29T13:35:00Z">
          <w:r w:rsidR="003C7523" w:rsidDel="00724BAE">
            <w:delText>(</w:delText>
          </w:r>
        </w:del>
      </w:ins>
      <w:del w:id="175" w:author="Bailey, Colin (DFO/MPO)" w:date="2024-10-29T13:35:00Z">
        <w:r w:rsidR="00AD28F0" w:rsidRPr="00AD28F0" w:rsidDel="00724BAE">
          <w:delText>Holt et al. (2009; 2023</w:delText>
        </w:r>
        <w:r w:rsidR="00E84A96" w:rsidDel="00724BAE">
          <w:delText>a;b</w:delText>
        </w:r>
        <w:r w:rsidR="00AD28F0" w:rsidRPr="00AD28F0" w:rsidDel="00724BAE">
          <w:delText>)</w:delText>
        </w:r>
      </w:del>
      <w:ins w:id="176" w:author="Agbayani, Selina (she, they / elle, iel) (DFO/MPO)" w:date="2024-09-18T16:38:00Z">
        <w:del w:id="177" w:author="Bailey, Colin (DFO/MPO)" w:date="2024-10-29T13:35:00Z">
          <w:r w:rsidR="008F4627" w:rsidDel="00724BAE">
            <w:delText>;</w:delText>
          </w:r>
        </w:del>
      </w:ins>
      <w:del w:id="178" w:author="Bailey, Colin (DFO/MPO)" w:date="2024-10-29T13:35:00Z">
        <w:r w:rsidR="00AD28F0" w:rsidRPr="00AD28F0" w:rsidDel="00724BAE">
          <w:delText xml:space="preserve"> and DFO (2022).</w:delText>
        </w:r>
        <w:commentRangeEnd w:id="149"/>
        <w:r w:rsidR="00A714A9" w:rsidDel="00724BAE">
          <w:rPr>
            <w:rStyle w:val="CommentReference"/>
            <w:rFonts w:asciiTheme="minorHAnsi" w:eastAsiaTheme="minorHAnsi" w:hAnsiTheme="minorHAnsi" w:cstheme="minorBidi"/>
          </w:rPr>
          <w:commentReference w:id="149"/>
        </w:r>
        <w:commentRangeEnd w:id="150"/>
        <w:r w:rsidR="00460211" w:rsidDel="00724BAE">
          <w:rPr>
            <w:rStyle w:val="CommentReference"/>
            <w:rFonts w:asciiTheme="minorHAnsi" w:eastAsiaTheme="minorHAnsi" w:hAnsiTheme="minorHAnsi" w:cstheme="minorBidi"/>
          </w:rPr>
          <w:commentReference w:id="150"/>
        </w:r>
        <w:commentRangeEnd w:id="151"/>
        <w:r w:rsidR="005074CE" w:rsidDel="00724BAE">
          <w:rPr>
            <w:rStyle w:val="CommentReference"/>
            <w:rFonts w:asciiTheme="minorHAnsi" w:eastAsiaTheme="minorHAnsi" w:hAnsiTheme="minorHAnsi" w:cstheme="minorBidi"/>
          </w:rPr>
          <w:commentReference w:id="151"/>
        </w:r>
        <w:commentRangeEnd w:id="152"/>
        <w:r w:rsidR="0041501A" w:rsidDel="00724BAE">
          <w:rPr>
            <w:rStyle w:val="CommentReference"/>
            <w:rFonts w:asciiTheme="minorHAnsi" w:eastAsiaTheme="minorHAnsi" w:hAnsiTheme="minorHAnsi" w:cstheme="minorBidi"/>
          </w:rPr>
          <w:commentReference w:id="152"/>
        </w:r>
      </w:del>
    </w:p>
    <w:p w14:paraId="6D944ACF" w14:textId="1702D5E4" w:rsidR="00716577" w:rsidDel="009E40CD" w:rsidRDefault="00716577" w:rsidP="00AD28F0">
      <w:pPr>
        <w:pStyle w:val="BodyText"/>
        <w:ind w:left="720"/>
        <w:rPr>
          <w:ins w:id="179" w:author="Bailey, Colin (DFO/MPO)" w:date="2024-10-17T08:14:00Z"/>
          <w:del w:id="180" w:author="Bailey, Colin (DFO/MPO)" w:date="2024-10-29T14:31:00Z"/>
        </w:rPr>
      </w:pPr>
    </w:p>
    <w:p w14:paraId="7EB99185" w14:textId="5F96751A" w:rsidR="00716577" w:rsidRPr="00716577" w:rsidDel="009E40CD" w:rsidRDefault="00716577" w:rsidP="00716577">
      <w:pPr>
        <w:textAlignment w:val="baseline"/>
        <w:rPr>
          <w:ins w:id="181" w:author="Bailey, Colin (DFO/MPO)" w:date="2024-10-17T08:14:00Z"/>
          <w:del w:id="182" w:author="Bailey, Colin (DFO/MPO)" w:date="2024-10-29T14:31:00Z"/>
          <w:rFonts w:ascii="Segoe UI" w:hAnsi="Segoe UI" w:cs="Segoe UI"/>
          <w:i/>
          <w:iCs/>
          <w:sz w:val="18"/>
          <w:szCs w:val="18"/>
          <w:lang w:val="en-US"/>
        </w:rPr>
      </w:pPr>
      <w:ins w:id="183" w:author="Bailey, Colin (DFO/MPO)" w:date="2024-10-17T08:14:00Z">
        <w:del w:id="184" w:author="Bailey, Colin (DFO/MPO)" w:date="2024-10-29T14:31:00Z">
          <w:r w:rsidRPr="00716577" w:rsidDel="009E40CD">
            <w:rPr>
              <w:rFonts w:cs="Arial"/>
              <w:i/>
              <w:iCs/>
              <w:sz w:val="20"/>
              <w:lang w:val="en-US"/>
            </w:rPr>
            <w:delText xml:space="preserve">Table 1. List of Conservation Units (CUs) within the </w:delText>
          </w:r>
          <w:r w:rsidDel="009E40CD">
            <w:rPr>
              <w:rFonts w:cs="Arial"/>
              <w:i/>
              <w:iCs/>
              <w:sz w:val="20"/>
              <w:lang w:val="en-US"/>
            </w:rPr>
            <w:delText>Interior Fraser Coho</w:delText>
          </w:r>
          <w:r w:rsidRPr="00716577" w:rsidDel="009E40CD">
            <w:rPr>
              <w:rFonts w:cs="Arial"/>
              <w:i/>
              <w:iCs/>
              <w:sz w:val="20"/>
              <w:lang w:val="en-US"/>
            </w:rPr>
            <w:delText xml:space="preserve"> Stock Management Unit with corresponding Designatable Units (DUs) and provisional statuses from initial Rapid Status assessment process. </w:delText>
          </w:r>
        </w:del>
      </w:ins>
    </w:p>
    <w:tbl>
      <w:tblPr>
        <w:tblW w:w="927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Change w:id="185" w:author="Bailey, Colin (DFO/MPO)" w:date="2024-10-21T14:25:00Z">
          <w:tblPr>
            <w:tblW w:w="927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PrChange>
      </w:tblPr>
      <w:tblGrid>
        <w:gridCol w:w="1620"/>
        <w:gridCol w:w="1350"/>
        <w:gridCol w:w="810"/>
        <w:gridCol w:w="1350"/>
        <w:gridCol w:w="1530"/>
        <w:gridCol w:w="1170"/>
        <w:gridCol w:w="1440"/>
        <w:tblGridChange w:id="186">
          <w:tblGrid>
            <w:gridCol w:w="1440"/>
            <w:gridCol w:w="1530"/>
            <w:gridCol w:w="720"/>
            <w:gridCol w:w="810"/>
            <w:gridCol w:w="630"/>
            <w:gridCol w:w="1530"/>
            <w:gridCol w:w="1170"/>
            <w:gridCol w:w="1440"/>
          </w:tblGrid>
        </w:tblGridChange>
      </w:tblGrid>
      <w:tr w:rsidR="00A50CBF" w:rsidRPr="00716577" w:rsidDel="009E40CD" w14:paraId="7B9B0A22" w14:textId="306FD0F4" w:rsidTr="00196FD3">
        <w:trPr>
          <w:trHeight w:val="300"/>
          <w:ins w:id="187" w:author="Bailey, Colin (DFO/MPO)" w:date="2024-10-17T08:14:00Z"/>
          <w:del w:id="188" w:author="Bailey, Colin (DFO/MPO)" w:date="2024-10-29T14:31:00Z"/>
          <w:trPrChange w:id="189" w:author="Bailey, Colin (DFO/MPO)" w:date="2024-10-21T14:25:00Z">
            <w:trPr>
              <w:trHeight w:val="300"/>
            </w:trPr>
          </w:trPrChange>
        </w:trPr>
        <w:tc>
          <w:tcPr>
            <w:tcW w:w="1620" w:type="dxa"/>
            <w:tcBorders>
              <w:top w:val="single" w:sz="12" w:space="0" w:color="000000"/>
              <w:left w:val="nil"/>
              <w:bottom w:val="single" w:sz="12" w:space="0" w:color="000000"/>
              <w:right w:val="nil"/>
            </w:tcBorders>
            <w:shd w:val="clear" w:color="auto" w:fill="auto"/>
            <w:vAlign w:val="bottom"/>
            <w:hideMark/>
            <w:tcPrChange w:id="190" w:author="Bailey, Colin (DFO/MPO)" w:date="2024-10-21T14:25:00Z">
              <w:tcPr>
                <w:tcW w:w="1440" w:type="dxa"/>
                <w:tcBorders>
                  <w:top w:val="single" w:sz="12" w:space="0" w:color="000000"/>
                  <w:left w:val="nil"/>
                  <w:bottom w:val="single" w:sz="12" w:space="0" w:color="000000"/>
                  <w:right w:val="nil"/>
                </w:tcBorders>
                <w:shd w:val="clear" w:color="auto" w:fill="auto"/>
                <w:vAlign w:val="bottom"/>
                <w:hideMark/>
              </w:tcPr>
            </w:tcPrChange>
          </w:tcPr>
          <w:p w14:paraId="30108A49" w14:textId="52638845" w:rsidR="003E4B95" w:rsidRPr="00716577" w:rsidDel="009E40CD" w:rsidRDefault="003E4B95" w:rsidP="00716577">
            <w:pPr>
              <w:textAlignment w:val="baseline"/>
              <w:rPr>
                <w:ins w:id="191" w:author="Bailey, Colin (DFO/MPO)" w:date="2024-10-17T08:14:00Z"/>
                <w:del w:id="192" w:author="Bailey, Colin (DFO/MPO)" w:date="2024-10-29T14:31:00Z"/>
                <w:rFonts w:ascii="Times New Roman" w:hAnsi="Times New Roman"/>
                <w:sz w:val="24"/>
                <w:szCs w:val="24"/>
                <w:lang w:val="en-US"/>
              </w:rPr>
            </w:pPr>
            <w:ins w:id="193" w:author="Bailey, Colin (DFO/MPO)" w:date="2024-10-17T08:14:00Z">
              <w:del w:id="194" w:author="Bailey, Colin (DFO/MPO)" w:date="2024-10-29T14:31:00Z">
                <w:r w:rsidRPr="00716577" w:rsidDel="009E40CD">
                  <w:rPr>
                    <w:rFonts w:cs="Arial"/>
                    <w:b/>
                    <w:bCs/>
                    <w:sz w:val="20"/>
                  </w:rPr>
                  <w:delText>CU name</w:delText>
                </w:r>
                <w:r w:rsidRPr="00716577" w:rsidDel="009E40CD">
                  <w:rPr>
                    <w:rFonts w:cs="Arial"/>
                    <w:sz w:val="20"/>
                    <w:lang w:val="en-US"/>
                  </w:rPr>
                  <w:delText> </w:delText>
                </w:r>
              </w:del>
            </w:ins>
          </w:p>
        </w:tc>
        <w:tc>
          <w:tcPr>
            <w:tcW w:w="1350" w:type="dxa"/>
            <w:tcBorders>
              <w:top w:val="single" w:sz="12" w:space="0" w:color="000000"/>
              <w:left w:val="nil"/>
              <w:bottom w:val="single" w:sz="12" w:space="0" w:color="000000"/>
              <w:right w:val="nil"/>
            </w:tcBorders>
            <w:shd w:val="clear" w:color="auto" w:fill="auto"/>
            <w:vAlign w:val="bottom"/>
            <w:hideMark/>
            <w:tcPrChange w:id="195" w:author="Bailey, Colin (DFO/MPO)" w:date="2024-10-21T14:25:00Z">
              <w:tcPr>
                <w:tcW w:w="1530" w:type="dxa"/>
                <w:tcBorders>
                  <w:top w:val="single" w:sz="12" w:space="0" w:color="000000"/>
                  <w:left w:val="nil"/>
                  <w:bottom w:val="single" w:sz="12" w:space="0" w:color="000000"/>
                  <w:right w:val="nil"/>
                </w:tcBorders>
                <w:shd w:val="clear" w:color="auto" w:fill="auto"/>
                <w:vAlign w:val="bottom"/>
                <w:hideMark/>
              </w:tcPr>
            </w:tcPrChange>
          </w:tcPr>
          <w:p w14:paraId="0595ECD0" w14:textId="5CAFD760" w:rsidR="003E4B95" w:rsidRPr="00716577" w:rsidDel="009E40CD" w:rsidRDefault="003E4B95" w:rsidP="00716577">
            <w:pPr>
              <w:textAlignment w:val="baseline"/>
              <w:rPr>
                <w:ins w:id="196" w:author="Bailey, Colin (DFO/MPO)" w:date="2024-10-17T08:14:00Z"/>
                <w:del w:id="197" w:author="Bailey, Colin (DFO/MPO)" w:date="2024-10-29T14:31:00Z"/>
                <w:rFonts w:ascii="Times New Roman" w:hAnsi="Times New Roman"/>
                <w:sz w:val="24"/>
                <w:szCs w:val="24"/>
                <w:lang w:val="en-US"/>
              </w:rPr>
            </w:pPr>
            <w:ins w:id="198" w:author="Bailey, Colin (DFO/MPO)" w:date="2024-10-17T08:14:00Z">
              <w:del w:id="199" w:author="Bailey, Colin (DFO/MPO)" w:date="2024-10-29T14:31:00Z">
                <w:r w:rsidRPr="00716577" w:rsidDel="009E40CD">
                  <w:rPr>
                    <w:rFonts w:cs="Arial"/>
                    <w:b/>
                    <w:bCs/>
                    <w:sz w:val="20"/>
                  </w:rPr>
                  <w:delText>CTC indicator</w:delText>
                </w:r>
                <w:r w:rsidRPr="00716577" w:rsidDel="009E40CD">
                  <w:rPr>
                    <w:rFonts w:cs="Arial"/>
                    <w:sz w:val="20"/>
                    <w:lang w:val="en-US"/>
                  </w:rPr>
                  <w:delText> </w:delText>
                </w:r>
              </w:del>
            </w:ins>
          </w:p>
        </w:tc>
        <w:tc>
          <w:tcPr>
            <w:tcW w:w="810" w:type="dxa"/>
            <w:tcBorders>
              <w:top w:val="single" w:sz="12" w:space="0" w:color="000000"/>
              <w:left w:val="nil"/>
              <w:bottom w:val="single" w:sz="12" w:space="0" w:color="000000"/>
              <w:right w:val="nil"/>
            </w:tcBorders>
            <w:vAlign w:val="bottom"/>
            <w:tcPrChange w:id="200" w:author="Bailey, Colin (DFO/MPO)" w:date="2024-10-21T14:25:00Z">
              <w:tcPr>
                <w:tcW w:w="720" w:type="dxa"/>
                <w:tcBorders>
                  <w:top w:val="single" w:sz="12" w:space="0" w:color="000000"/>
                  <w:left w:val="nil"/>
                  <w:bottom w:val="single" w:sz="12" w:space="0" w:color="000000"/>
                  <w:right w:val="nil"/>
                </w:tcBorders>
                <w:vAlign w:val="bottom"/>
              </w:tcPr>
            </w:tcPrChange>
          </w:tcPr>
          <w:p w14:paraId="73FFE208" w14:textId="01F05FF0" w:rsidR="003E4B95" w:rsidRPr="00716577" w:rsidDel="009E40CD" w:rsidRDefault="003E4B95" w:rsidP="003E4B95">
            <w:pPr>
              <w:textAlignment w:val="baseline"/>
              <w:rPr>
                <w:ins w:id="201" w:author="Bailey, Colin (DFO/MPO)" w:date="2024-10-21T12:56:00Z"/>
                <w:del w:id="202" w:author="Bailey, Colin (DFO/MPO)" w:date="2024-10-29T14:31:00Z"/>
                <w:rFonts w:cs="Arial"/>
                <w:b/>
                <w:bCs/>
                <w:sz w:val="20"/>
              </w:rPr>
            </w:pPr>
            <w:ins w:id="203" w:author="Bailey, Colin (DFO/MPO)" w:date="2024-10-21T12:56:00Z">
              <w:del w:id="204" w:author="Bailey, Colin (DFO/MPO)" w:date="2024-10-29T14:31:00Z">
                <w:r w:rsidDel="009E40CD">
                  <w:rPr>
                    <w:rFonts w:cs="Arial"/>
                    <w:b/>
                    <w:bCs/>
                    <w:sz w:val="20"/>
                  </w:rPr>
                  <w:delText>CU</w:delText>
                </w:r>
              </w:del>
            </w:ins>
          </w:p>
        </w:tc>
        <w:tc>
          <w:tcPr>
            <w:tcW w:w="1350" w:type="dxa"/>
            <w:tcBorders>
              <w:top w:val="single" w:sz="12" w:space="0" w:color="000000"/>
              <w:left w:val="nil"/>
              <w:bottom w:val="single" w:sz="12" w:space="0" w:color="000000"/>
              <w:right w:val="nil"/>
            </w:tcBorders>
            <w:shd w:val="clear" w:color="auto" w:fill="auto"/>
            <w:vAlign w:val="bottom"/>
            <w:hideMark/>
            <w:tcPrChange w:id="205" w:author="Bailey, Colin (DFO/MPO)" w:date="2024-10-21T14:25:00Z">
              <w:tcPr>
                <w:tcW w:w="1440" w:type="dxa"/>
                <w:gridSpan w:val="2"/>
                <w:tcBorders>
                  <w:top w:val="single" w:sz="12" w:space="0" w:color="000000"/>
                  <w:left w:val="nil"/>
                  <w:bottom w:val="single" w:sz="12" w:space="0" w:color="000000"/>
                  <w:right w:val="nil"/>
                </w:tcBorders>
                <w:shd w:val="clear" w:color="auto" w:fill="auto"/>
                <w:vAlign w:val="bottom"/>
                <w:hideMark/>
              </w:tcPr>
            </w:tcPrChange>
          </w:tcPr>
          <w:p w14:paraId="22558874" w14:textId="7090B00E" w:rsidR="003E4B95" w:rsidRPr="00716577" w:rsidDel="009E40CD" w:rsidRDefault="003E4B95" w:rsidP="00716577">
            <w:pPr>
              <w:textAlignment w:val="baseline"/>
              <w:rPr>
                <w:ins w:id="206" w:author="Bailey, Colin (DFO/MPO)" w:date="2024-10-17T08:14:00Z"/>
                <w:del w:id="207" w:author="Bailey, Colin (DFO/MPO)" w:date="2024-10-29T14:31:00Z"/>
                <w:rFonts w:ascii="Times New Roman" w:hAnsi="Times New Roman"/>
                <w:sz w:val="24"/>
                <w:szCs w:val="24"/>
                <w:lang w:val="en-US"/>
              </w:rPr>
            </w:pPr>
            <w:ins w:id="208" w:author="Bailey, Colin (DFO/MPO)" w:date="2024-10-17T08:14:00Z">
              <w:del w:id="209" w:author="Bailey, Colin (DFO/MPO)" w:date="2024-10-29T14:31:00Z">
                <w:r w:rsidRPr="00716577" w:rsidDel="009E40CD">
                  <w:rPr>
                    <w:rFonts w:cs="Arial"/>
                    <w:b/>
                    <w:bCs/>
                    <w:sz w:val="20"/>
                  </w:rPr>
                  <w:delText>DU</w:delText>
                </w:r>
                <w:r w:rsidRPr="00716577" w:rsidDel="009E40CD">
                  <w:rPr>
                    <w:rFonts w:cs="Arial"/>
                    <w:sz w:val="20"/>
                    <w:lang w:val="en-US"/>
                  </w:rPr>
                  <w:delText> </w:delText>
                </w:r>
              </w:del>
            </w:ins>
          </w:p>
        </w:tc>
        <w:tc>
          <w:tcPr>
            <w:tcW w:w="1530" w:type="dxa"/>
            <w:tcBorders>
              <w:top w:val="single" w:sz="12" w:space="0" w:color="000000"/>
              <w:left w:val="nil"/>
              <w:bottom w:val="single" w:sz="12" w:space="0" w:color="000000"/>
              <w:right w:val="nil"/>
            </w:tcBorders>
            <w:shd w:val="clear" w:color="auto" w:fill="auto"/>
            <w:vAlign w:val="bottom"/>
            <w:hideMark/>
            <w:tcPrChange w:id="210" w:author="Bailey, Colin (DFO/MPO)" w:date="2024-10-21T14:25:00Z">
              <w:tcPr>
                <w:tcW w:w="1530" w:type="dxa"/>
                <w:tcBorders>
                  <w:top w:val="single" w:sz="12" w:space="0" w:color="000000"/>
                  <w:left w:val="nil"/>
                  <w:bottom w:val="single" w:sz="12" w:space="0" w:color="000000"/>
                  <w:right w:val="nil"/>
                </w:tcBorders>
                <w:shd w:val="clear" w:color="auto" w:fill="auto"/>
                <w:vAlign w:val="bottom"/>
                <w:hideMark/>
              </w:tcPr>
            </w:tcPrChange>
          </w:tcPr>
          <w:p w14:paraId="46609A9D" w14:textId="623D8D6D" w:rsidR="003E4B95" w:rsidRPr="00716577" w:rsidDel="009E40CD" w:rsidRDefault="003E4B95" w:rsidP="00716577">
            <w:pPr>
              <w:textAlignment w:val="baseline"/>
              <w:rPr>
                <w:ins w:id="211" w:author="Bailey, Colin (DFO/MPO)" w:date="2024-10-17T08:14:00Z"/>
                <w:del w:id="212" w:author="Bailey, Colin (DFO/MPO)" w:date="2024-10-29T14:31:00Z"/>
                <w:rFonts w:ascii="Times New Roman" w:hAnsi="Times New Roman"/>
                <w:sz w:val="24"/>
                <w:szCs w:val="24"/>
                <w:lang w:val="en-US"/>
              </w:rPr>
            </w:pPr>
            <w:ins w:id="213" w:author="Bailey, Colin (DFO/MPO)" w:date="2024-10-17T08:14:00Z">
              <w:del w:id="214" w:author="Bailey, Colin (DFO/MPO)" w:date="2024-10-29T14:31:00Z">
                <w:r w:rsidRPr="00716577" w:rsidDel="009E40CD">
                  <w:rPr>
                    <w:rFonts w:cs="Arial"/>
                    <w:b/>
                    <w:bCs/>
                    <w:sz w:val="20"/>
                  </w:rPr>
                  <w:delText>WSP Integrated Status (201</w:delText>
                </w:r>
              </w:del>
            </w:ins>
            <w:ins w:id="215" w:author="Bailey, Colin (DFO/MPO)" w:date="2024-10-21T12:41:00Z">
              <w:del w:id="216" w:author="Bailey, Colin (DFO/MPO)" w:date="2024-10-29T14:31:00Z">
                <w:r w:rsidDel="009E40CD">
                  <w:rPr>
                    <w:rFonts w:cs="Arial"/>
                    <w:b/>
                    <w:bCs/>
                    <w:sz w:val="20"/>
                  </w:rPr>
                  <w:delText>5</w:delText>
                </w:r>
              </w:del>
            </w:ins>
            <w:ins w:id="217" w:author="Bailey, Colin (DFO/MPO)" w:date="2024-10-17T08:14:00Z">
              <w:del w:id="218" w:author="Bailey, Colin (DFO/MPO)" w:date="2024-10-29T14:31:00Z">
                <w:r w:rsidRPr="00716577" w:rsidDel="009E40CD">
                  <w:rPr>
                    <w:rFonts w:cs="Arial"/>
                    <w:b/>
                    <w:bCs/>
                    <w:sz w:val="20"/>
                  </w:rPr>
                  <w:delText>6)</w:delText>
                </w:r>
                <w:r w:rsidRPr="00716577" w:rsidDel="009E40CD">
                  <w:rPr>
                    <w:rFonts w:cs="Arial"/>
                    <w:sz w:val="20"/>
                    <w:lang w:val="en-US"/>
                  </w:rPr>
                  <w:delText> </w:delText>
                </w:r>
              </w:del>
            </w:ins>
          </w:p>
        </w:tc>
        <w:tc>
          <w:tcPr>
            <w:tcW w:w="1170" w:type="dxa"/>
            <w:tcBorders>
              <w:top w:val="single" w:sz="12" w:space="0" w:color="000000"/>
              <w:left w:val="nil"/>
              <w:bottom w:val="single" w:sz="12" w:space="0" w:color="000000"/>
              <w:right w:val="nil"/>
            </w:tcBorders>
            <w:shd w:val="clear" w:color="auto" w:fill="auto"/>
            <w:vAlign w:val="bottom"/>
            <w:hideMark/>
            <w:tcPrChange w:id="219" w:author="Bailey, Colin (DFO/MPO)" w:date="2024-10-21T14:25:00Z">
              <w:tcPr>
                <w:tcW w:w="1170" w:type="dxa"/>
                <w:tcBorders>
                  <w:top w:val="single" w:sz="12" w:space="0" w:color="000000"/>
                  <w:left w:val="nil"/>
                  <w:bottom w:val="single" w:sz="12" w:space="0" w:color="000000"/>
                  <w:right w:val="nil"/>
                </w:tcBorders>
                <w:shd w:val="clear" w:color="auto" w:fill="auto"/>
                <w:vAlign w:val="bottom"/>
                <w:hideMark/>
              </w:tcPr>
            </w:tcPrChange>
          </w:tcPr>
          <w:p w14:paraId="03185606" w14:textId="50FCAB24" w:rsidR="003E4B95" w:rsidRPr="00716577" w:rsidDel="009E40CD" w:rsidRDefault="003E4B95" w:rsidP="00716577">
            <w:pPr>
              <w:textAlignment w:val="baseline"/>
              <w:rPr>
                <w:ins w:id="220" w:author="Bailey, Colin (DFO/MPO)" w:date="2024-10-17T08:14:00Z"/>
                <w:del w:id="221" w:author="Bailey, Colin (DFO/MPO)" w:date="2024-10-29T14:31:00Z"/>
                <w:rFonts w:ascii="Times New Roman" w:hAnsi="Times New Roman"/>
                <w:sz w:val="24"/>
                <w:szCs w:val="24"/>
                <w:lang w:val="en-US"/>
              </w:rPr>
            </w:pPr>
            <w:ins w:id="222" w:author="Bailey, Colin (DFO/MPO)" w:date="2024-10-17T08:14:00Z">
              <w:del w:id="223" w:author="Bailey, Colin (DFO/MPO)" w:date="2024-10-29T14:31:00Z">
                <w:r w:rsidRPr="00716577" w:rsidDel="009E40CD">
                  <w:rPr>
                    <w:rFonts w:cs="Arial"/>
                    <w:b/>
                    <w:bCs/>
                    <w:sz w:val="20"/>
                  </w:rPr>
                  <w:delText>COSEWIC (201</w:delText>
                </w:r>
              </w:del>
            </w:ins>
            <w:ins w:id="224" w:author="Bailey, Colin (DFO/MPO)" w:date="2024-10-21T11:08:00Z">
              <w:del w:id="225" w:author="Bailey, Colin (DFO/MPO)" w:date="2024-10-29T14:31:00Z">
                <w:r w:rsidDel="009E40CD">
                  <w:rPr>
                    <w:rFonts w:cs="Arial"/>
                    <w:b/>
                    <w:bCs/>
                    <w:sz w:val="20"/>
                  </w:rPr>
                  <w:delText>6</w:delText>
                </w:r>
              </w:del>
            </w:ins>
            <w:ins w:id="226" w:author="Bailey, Colin (DFO/MPO)" w:date="2024-10-17T08:14:00Z">
              <w:del w:id="227" w:author="Bailey, Colin (DFO/MPO)" w:date="2024-10-29T14:31:00Z">
                <w:r w:rsidRPr="00716577" w:rsidDel="009E40CD">
                  <w:rPr>
                    <w:rFonts w:cs="Arial"/>
                    <w:b/>
                    <w:bCs/>
                    <w:sz w:val="20"/>
                  </w:rPr>
                  <w:delText>8/2020)</w:delText>
                </w:r>
                <w:r w:rsidRPr="00716577" w:rsidDel="009E40CD">
                  <w:rPr>
                    <w:rFonts w:cs="Arial"/>
                    <w:sz w:val="20"/>
                    <w:lang w:val="en-US"/>
                  </w:rPr>
                  <w:delText> </w:delText>
                </w:r>
              </w:del>
            </w:ins>
          </w:p>
        </w:tc>
        <w:tc>
          <w:tcPr>
            <w:tcW w:w="1440" w:type="dxa"/>
            <w:tcBorders>
              <w:top w:val="single" w:sz="12" w:space="0" w:color="000000"/>
              <w:left w:val="nil"/>
              <w:bottom w:val="single" w:sz="12" w:space="0" w:color="000000"/>
              <w:right w:val="nil"/>
            </w:tcBorders>
            <w:shd w:val="clear" w:color="auto" w:fill="auto"/>
            <w:vAlign w:val="bottom"/>
            <w:hideMark/>
            <w:tcPrChange w:id="228" w:author="Bailey, Colin (DFO/MPO)" w:date="2024-10-21T14:25:00Z">
              <w:tcPr>
                <w:tcW w:w="1440" w:type="dxa"/>
                <w:tcBorders>
                  <w:top w:val="single" w:sz="12" w:space="0" w:color="000000"/>
                  <w:left w:val="nil"/>
                  <w:bottom w:val="single" w:sz="12" w:space="0" w:color="000000"/>
                  <w:right w:val="nil"/>
                </w:tcBorders>
                <w:shd w:val="clear" w:color="auto" w:fill="auto"/>
                <w:vAlign w:val="bottom"/>
                <w:hideMark/>
              </w:tcPr>
            </w:tcPrChange>
          </w:tcPr>
          <w:p w14:paraId="57A8E79D" w14:textId="791B8951" w:rsidR="003E4B95" w:rsidRPr="00716577" w:rsidDel="009E40CD" w:rsidRDefault="003E4B95" w:rsidP="00716577">
            <w:pPr>
              <w:textAlignment w:val="baseline"/>
              <w:rPr>
                <w:ins w:id="229" w:author="Bailey, Colin (DFO/MPO)" w:date="2024-10-17T08:14:00Z"/>
                <w:del w:id="230" w:author="Bailey, Colin (DFO/MPO)" w:date="2024-10-29T14:31:00Z"/>
                <w:rFonts w:ascii="Times New Roman" w:hAnsi="Times New Roman"/>
                <w:sz w:val="24"/>
                <w:szCs w:val="24"/>
                <w:lang w:val="en-US"/>
              </w:rPr>
            </w:pPr>
            <w:ins w:id="231" w:author="Bailey, Colin (DFO/MPO)" w:date="2024-10-17T08:14:00Z">
              <w:del w:id="232" w:author="Bailey, Colin (DFO/MPO)" w:date="2024-10-29T14:31:00Z">
                <w:r w:rsidRPr="00716577" w:rsidDel="009E40CD">
                  <w:rPr>
                    <w:rFonts w:cs="Arial"/>
                    <w:b/>
                    <w:bCs/>
                    <w:sz w:val="20"/>
                  </w:rPr>
                  <w:delText>WSP Rapid Status (2024)</w:delText>
                </w:r>
                <w:r w:rsidRPr="00716577" w:rsidDel="009E40CD">
                  <w:rPr>
                    <w:rFonts w:cs="Arial"/>
                    <w:sz w:val="20"/>
                    <w:lang w:val="en-US"/>
                  </w:rPr>
                  <w:delText> </w:delText>
                </w:r>
              </w:del>
            </w:ins>
          </w:p>
        </w:tc>
      </w:tr>
      <w:tr w:rsidR="00A50CBF" w:rsidRPr="002B5F3E" w:rsidDel="009E40CD" w14:paraId="75E19CF1" w14:textId="29683389" w:rsidTr="00196FD3">
        <w:trPr>
          <w:trHeight w:val="300"/>
          <w:ins w:id="233" w:author="Bailey, Colin (DFO/MPO)" w:date="2024-10-17T08:14:00Z"/>
          <w:del w:id="234" w:author="Bailey, Colin (DFO/MPO)" w:date="2024-10-29T14:31:00Z"/>
          <w:trPrChange w:id="235" w:author="Bailey, Colin (DFO/MPO)" w:date="2024-10-21T14:25:00Z">
            <w:trPr>
              <w:trHeight w:val="300"/>
            </w:trPr>
          </w:trPrChange>
        </w:trPr>
        <w:tc>
          <w:tcPr>
            <w:tcW w:w="1620" w:type="dxa"/>
            <w:tcBorders>
              <w:top w:val="single" w:sz="12" w:space="0" w:color="000000"/>
              <w:left w:val="nil"/>
              <w:bottom w:val="nil"/>
              <w:right w:val="nil"/>
            </w:tcBorders>
            <w:shd w:val="clear" w:color="auto" w:fill="auto"/>
            <w:tcPrChange w:id="236" w:author="Bailey, Colin (DFO/MPO)" w:date="2024-10-21T14:25:00Z">
              <w:tcPr>
                <w:tcW w:w="1440" w:type="dxa"/>
                <w:tcBorders>
                  <w:top w:val="single" w:sz="12" w:space="0" w:color="000000"/>
                  <w:left w:val="nil"/>
                  <w:bottom w:val="nil"/>
                  <w:right w:val="nil"/>
                </w:tcBorders>
                <w:shd w:val="clear" w:color="auto" w:fill="auto"/>
              </w:tcPr>
            </w:tcPrChange>
          </w:tcPr>
          <w:p w14:paraId="3F8B197F" w14:textId="03AC78BE" w:rsidR="003E4B95" w:rsidRPr="002B5F3E" w:rsidDel="009E40CD" w:rsidRDefault="003E4B95" w:rsidP="00716577">
            <w:pPr>
              <w:textAlignment w:val="baseline"/>
              <w:rPr>
                <w:ins w:id="237" w:author="Bailey, Colin (DFO/MPO)" w:date="2024-10-17T08:14:00Z"/>
                <w:del w:id="238" w:author="Bailey, Colin (DFO/MPO)" w:date="2024-10-29T14:31:00Z"/>
                <w:rFonts w:cs="Arial"/>
                <w:sz w:val="24"/>
                <w:szCs w:val="24"/>
                <w:lang w:val="en-US"/>
                <w:rPrChange w:id="239" w:author="Bailey, Colin (DFO/MPO)" w:date="2024-10-21T11:15:00Z">
                  <w:rPr>
                    <w:ins w:id="240" w:author="Bailey, Colin (DFO/MPO)" w:date="2024-10-17T08:14:00Z"/>
                    <w:del w:id="241" w:author="Bailey, Colin (DFO/MPO)" w:date="2024-10-29T14:31:00Z"/>
                    <w:rFonts w:ascii="Times New Roman" w:hAnsi="Times New Roman"/>
                    <w:sz w:val="24"/>
                    <w:szCs w:val="24"/>
                    <w:lang w:val="en-US"/>
                  </w:rPr>
                </w:rPrChange>
              </w:rPr>
            </w:pPr>
            <w:ins w:id="242" w:author="Bailey, Colin (DFO/MPO)" w:date="2024-10-21T10:57:00Z">
              <w:del w:id="243" w:author="Bailey, Colin (DFO/MPO)" w:date="2024-10-29T14:31:00Z">
                <w:r w:rsidRPr="002B5F3E" w:rsidDel="009E40CD">
                  <w:rPr>
                    <w:rFonts w:cs="Arial"/>
                    <w:sz w:val="20"/>
                  </w:rPr>
                  <w:delText>Fraser Canyon</w:delText>
                </w:r>
              </w:del>
            </w:ins>
            <w:ins w:id="244" w:author="Bailey, Colin (DFO/MPO)" w:date="2024-10-17T08:14:00Z">
              <w:del w:id="245" w:author="Bailey, Colin (DFO/MPO)" w:date="2024-10-29T14:31:00Z">
                <w:r w:rsidRPr="002B5F3E" w:rsidDel="009E40CD">
                  <w:rPr>
                    <w:rFonts w:cs="Arial"/>
                    <w:sz w:val="20"/>
                  </w:rPr>
                  <w:delText>South Thompson – Bessette Creek SU 1.2</w:delText>
                </w:r>
                <w:r w:rsidRPr="002B5F3E" w:rsidDel="009E40CD">
                  <w:rPr>
                    <w:rFonts w:cs="Arial"/>
                    <w:sz w:val="20"/>
                    <w:lang w:val="en-US"/>
                  </w:rPr>
                  <w:delText> </w:delText>
                </w:r>
              </w:del>
            </w:ins>
          </w:p>
        </w:tc>
        <w:tc>
          <w:tcPr>
            <w:tcW w:w="1350" w:type="dxa"/>
            <w:tcBorders>
              <w:top w:val="single" w:sz="12" w:space="0" w:color="000000"/>
              <w:left w:val="nil"/>
              <w:bottom w:val="nil"/>
              <w:right w:val="nil"/>
            </w:tcBorders>
            <w:shd w:val="clear" w:color="auto" w:fill="auto"/>
            <w:hideMark/>
            <w:tcPrChange w:id="246" w:author="Bailey, Colin (DFO/MPO)" w:date="2024-10-21T14:25:00Z">
              <w:tcPr>
                <w:tcW w:w="1530" w:type="dxa"/>
                <w:tcBorders>
                  <w:top w:val="single" w:sz="12" w:space="0" w:color="000000"/>
                  <w:left w:val="nil"/>
                  <w:bottom w:val="nil"/>
                  <w:right w:val="nil"/>
                </w:tcBorders>
                <w:shd w:val="clear" w:color="auto" w:fill="auto"/>
                <w:hideMark/>
              </w:tcPr>
            </w:tcPrChange>
          </w:tcPr>
          <w:p w14:paraId="565DE55E" w14:textId="6810EE7C" w:rsidR="003E4B95" w:rsidRPr="002B5F3E" w:rsidDel="009E40CD" w:rsidRDefault="003E4B95" w:rsidP="00716577">
            <w:pPr>
              <w:textAlignment w:val="baseline"/>
              <w:rPr>
                <w:ins w:id="247" w:author="Bailey, Colin (DFO/MPO)" w:date="2024-10-17T08:14:00Z"/>
                <w:del w:id="248" w:author="Bailey, Colin (DFO/MPO)" w:date="2024-10-29T14:31:00Z"/>
                <w:rFonts w:cs="Arial"/>
                <w:sz w:val="24"/>
                <w:szCs w:val="24"/>
                <w:lang w:val="en-US"/>
                <w:rPrChange w:id="249" w:author="Bailey, Colin (DFO/MPO)" w:date="2024-10-21T11:15:00Z">
                  <w:rPr>
                    <w:ins w:id="250" w:author="Bailey, Colin (DFO/MPO)" w:date="2024-10-17T08:14:00Z"/>
                    <w:del w:id="251" w:author="Bailey, Colin (DFO/MPO)" w:date="2024-10-29T14:31:00Z"/>
                    <w:rFonts w:ascii="Times New Roman" w:hAnsi="Times New Roman"/>
                    <w:sz w:val="24"/>
                    <w:szCs w:val="24"/>
                    <w:lang w:val="en-US"/>
                  </w:rPr>
                </w:rPrChange>
              </w:rPr>
            </w:pPr>
            <w:ins w:id="252" w:author="Bailey, Colin (DFO/MPO)" w:date="2024-10-21T11:14:00Z">
              <w:del w:id="253" w:author="Bailey, Colin (DFO/MPO)" w:date="2024-10-29T14:31:00Z">
                <w:r w:rsidRPr="002B5F3E" w:rsidDel="009E40CD">
                  <w:rPr>
                    <w:rFonts w:cs="Arial"/>
                    <w:sz w:val="20"/>
                  </w:rPr>
                  <w:delText>none</w:delText>
                </w:r>
              </w:del>
            </w:ins>
            <w:ins w:id="254" w:author="Bailey, Colin (DFO/MPO)" w:date="2024-10-17T08:14:00Z">
              <w:del w:id="255" w:author="Bailey, Colin (DFO/MPO)" w:date="2024-10-29T14:31:00Z">
                <w:r w:rsidRPr="002B5F3E" w:rsidDel="009E40CD">
                  <w:rPr>
                    <w:rFonts w:cs="Arial"/>
                    <w:sz w:val="20"/>
                  </w:rPr>
                  <w:delText>none</w:delText>
                </w:r>
                <w:r w:rsidRPr="002B5F3E" w:rsidDel="009E40CD">
                  <w:rPr>
                    <w:rFonts w:cs="Arial"/>
                    <w:sz w:val="20"/>
                    <w:lang w:val="en-US"/>
                  </w:rPr>
                  <w:delText> </w:delText>
                </w:r>
              </w:del>
            </w:ins>
          </w:p>
        </w:tc>
        <w:tc>
          <w:tcPr>
            <w:tcW w:w="810" w:type="dxa"/>
            <w:tcBorders>
              <w:top w:val="single" w:sz="12" w:space="0" w:color="000000"/>
              <w:left w:val="nil"/>
              <w:bottom w:val="nil"/>
              <w:right w:val="nil"/>
            </w:tcBorders>
            <w:tcPrChange w:id="256" w:author="Bailey, Colin (DFO/MPO)" w:date="2024-10-21T14:25:00Z">
              <w:tcPr>
                <w:tcW w:w="720" w:type="dxa"/>
                <w:tcBorders>
                  <w:top w:val="single" w:sz="12" w:space="0" w:color="000000"/>
                  <w:left w:val="nil"/>
                  <w:bottom w:val="nil"/>
                  <w:right w:val="nil"/>
                </w:tcBorders>
              </w:tcPr>
            </w:tcPrChange>
          </w:tcPr>
          <w:p w14:paraId="1402AF54" w14:textId="6B6C7667" w:rsidR="003E4B95" w:rsidRPr="002B5F3E" w:rsidDel="009E40CD" w:rsidRDefault="003E4B95" w:rsidP="003E4B95">
            <w:pPr>
              <w:textAlignment w:val="baseline"/>
              <w:rPr>
                <w:ins w:id="257" w:author="Bailey, Colin (DFO/MPO)" w:date="2024-10-21T12:56:00Z"/>
                <w:del w:id="258" w:author="Bailey, Colin (DFO/MPO)" w:date="2024-10-29T14:31:00Z"/>
                <w:rFonts w:cs="Arial"/>
                <w:sz w:val="20"/>
              </w:rPr>
            </w:pPr>
            <w:ins w:id="259" w:author="Bailey, Colin (DFO/MPO)" w:date="2024-10-21T12:56:00Z">
              <w:del w:id="260" w:author="Bailey, Colin (DFO/MPO)" w:date="2024-10-29T14:31:00Z">
                <w:r w:rsidDel="009E40CD">
                  <w:rPr>
                    <w:rFonts w:cs="Arial"/>
                    <w:sz w:val="20"/>
                  </w:rPr>
                  <w:delText>CO-5</w:delText>
                </w:r>
              </w:del>
            </w:ins>
          </w:p>
        </w:tc>
        <w:tc>
          <w:tcPr>
            <w:tcW w:w="1350" w:type="dxa"/>
            <w:tcBorders>
              <w:top w:val="single" w:sz="12" w:space="0" w:color="000000"/>
              <w:left w:val="nil"/>
              <w:bottom w:val="nil"/>
              <w:right w:val="nil"/>
            </w:tcBorders>
            <w:shd w:val="clear" w:color="auto" w:fill="auto"/>
            <w:hideMark/>
            <w:tcPrChange w:id="261" w:author="Bailey, Colin (DFO/MPO)" w:date="2024-10-21T14:25:00Z">
              <w:tcPr>
                <w:tcW w:w="810" w:type="dxa"/>
                <w:tcBorders>
                  <w:top w:val="single" w:sz="12" w:space="0" w:color="000000"/>
                  <w:left w:val="nil"/>
                  <w:bottom w:val="nil"/>
                  <w:right w:val="nil"/>
                </w:tcBorders>
                <w:shd w:val="clear" w:color="auto" w:fill="auto"/>
                <w:hideMark/>
              </w:tcPr>
            </w:tcPrChange>
          </w:tcPr>
          <w:p w14:paraId="70D4D4DB" w14:textId="7FBC0F22" w:rsidR="003E4B95" w:rsidRPr="002B5F3E" w:rsidDel="009E40CD" w:rsidRDefault="003E4B95" w:rsidP="00716577">
            <w:pPr>
              <w:textAlignment w:val="baseline"/>
              <w:rPr>
                <w:ins w:id="262" w:author="Bailey, Colin (DFO/MPO)" w:date="2024-10-17T08:14:00Z"/>
                <w:del w:id="263" w:author="Bailey, Colin (DFO/MPO)" w:date="2024-10-29T14:31:00Z"/>
                <w:rFonts w:cs="Arial"/>
                <w:sz w:val="24"/>
                <w:szCs w:val="24"/>
                <w:lang w:val="en-US"/>
                <w:rPrChange w:id="264" w:author="Bailey, Colin (DFO/MPO)" w:date="2024-10-21T11:15:00Z">
                  <w:rPr>
                    <w:ins w:id="265" w:author="Bailey, Colin (DFO/MPO)" w:date="2024-10-17T08:14:00Z"/>
                    <w:del w:id="266" w:author="Bailey, Colin (DFO/MPO)" w:date="2024-10-29T14:31:00Z"/>
                    <w:rFonts w:ascii="Times New Roman" w:hAnsi="Times New Roman"/>
                    <w:sz w:val="24"/>
                    <w:szCs w:val="24"/>
                    <w:lang w:val="en-US"/>
                  </w:rPr>
                </w:rPrChange>
              </w:rPr>
            </w:pPr>
            <w:ins w:id="267" w:author="Bailey, Colin (DFO/MPO)" w:date="2024-10-21T11:06:00Z">
              <w:del w:id="268" w:author="Bailey, Colin (DFO/MPO)" w:date="2024-10-29T14:31:00Z">
                <w:r w:rsidRPr="002B5F3E" w:rsidDel="009E40CD">
                  <w:rPr>
                    <w:rFonts w:cs="Arial"/>
                    <w:sz w:val="20"/>
                  </w:rPr>
                  <w:delText xml:space="preserve">Interior Fraser </w:delText>
                </w:r>
              </w:del>
            </w:ins>
            <w:ins w:id="269" w:author="Bailey, Colin (DFO/MPO)" w:date="2024-10-17T08:14:00Z">
              <w:del w:id="270" w:author="Bailey, Colin (DFO/MPO)" w:date="2024-10-29T14:31:00Z">
                <w:r w:rsidRPr="002B5F3E" w:rsidDel="009E40CD">
                  <w:rPr>
                    <w:rFonts w:cs="Arial"/>
                    <w:sz w:val="20"/>
                  </w:rPr>
                  <w:delText>DU14</w:delText>
                </w:r>
                <w:r w:rsidRPr="002B5F3E" w:rsidDel="009E40CD">
                  <w:rPr>
                    <w:rFonts w:cs="Arial"/>
                    <w:sz w:val="20"/>
                    <w:lang w:val="en-US"/>
                  </w:rPr>
                  <w:delText> </w:delText>
                </w:r>
              </w:del>
            </w:ins>
          </w:p>
        </w:tc>
        <w:tc>
          <w:tcPr>
            <w:tcW w:w="1530" w:type="dxa"/>
            <w:tcBorders>
              <w:top w:val="single" w:sz="12" w:space="0" w:color="000000"/>
              <w:left w:val="nil"/>
              <w:bottom w:val="nil"/>
              <w:right w:val="nil"/>
            </w:tcBorders>
            <w:shd w:val="clear" w:color="auto" w:fill="auto"/>
            <w:hideMark/>
            <w:tcPrChange w:id="271" w:author="Bailey, Colin (DFO/MPO)" w:date="2024-10-21T14:25:00Z">
              <w:tcPr>
                <w:tcW w:w="2160" w:type="dxa"/>
                <w:gridSpan w:val="2"/>
                <w:tcBorders>
                  <w:top w:val="single" w:sz="12" w:space="0" w:color="000000"/>
                  <w:left w:val="nil"/>
                  <w:bottom w:val="nil"/>
                  <w:right w:val="nil"/>
                </w:tcBorders>
                <w:shd w:val="clear" w:color="auto" w:fill="auto"/>
                <w:hideMark/>
              </w:tcPr>
            </w:tcPrChange>
          </w:tcPr>
          <w:p w14:paraId="2FF6BEFC" w14:textId="031AB8C9" w:rsidR="003E4B95" w:rsidRPr="002B5F3E" w:rsidDel="009E40CD" w:rsidRDefault="003E4B95" w:rsidP="00716577">
            <w:pPr>
              <w:textAlignment w:val="baseline"/>
              <w:rPr>
                <w:ins w:id="272" w:author="Bailey, Colin (DFO/MPO)" w:date="2024-10-17T08:14:00Z"/>
                <w:del w:id="273" w:author="Bailey, Colin (DFO/MPO)" w:date="2024-10-29T14:31:00Z"/>
                <w:rFonts w:cs="Arial"/>
                <w:sz w:val="24"/>
                <w:szCs w:val="24"/>
                <w:lang w:val="en-US"/>
                <w:rPrChange w:id="274" w:author="Bailey, Colin (DFO/MPO)" w:date="2024-10-21T11:15:00Z">
                  <w:rPr>
                    <w:ins w:id="275" w:author="Bailey, Colin (DFO/MPO)" w:date="2024-10-17T08:14:00Z"/>
                    <w:del w:id="276" w:author="Bailey, Colin (DFO/MPO)" w:date="2024-10-29T14:31:00Z"/>
                    <w:rFonts w:ascii="Times New Roman" w:hAnsi="Times New Roman"/>
                    <w:sz w:val="24"/>
                    <w:szCs w:val="24"/>
                    <w:lang w:val="en-US"/>
                  </w:rPr>
                </w:rPrChange>
              </w:rPr>
            </w:pPr>
            <w:ins w:id="277" w:author="Bailey, Colin (DFO/MPO)" w:date="2024-10-21T12:49:00Z">
              <w:del w:id="278" w:author="Bailey, Colin (DFO/MPO)" w:date="2024-10-29T14:31:00Z">
                <w:r w:rsidDel="009E40CD">
                  <w:rPr>
                    <w:rFonts w:cs="Arial"/>
                    <w:sz w:val="20"/>
                  </w:rPr>
                  <w:delText>A</w:delText>
                </w:r>
              </w:del>
            </w:ins>
            <w:ins w:id="279" w:author="Bailey, Colin (DFO/MPO)" w:date="2024-10-21T12:41:00Z">
              <w:del w:id="280" w:author="Bailey, Colin (DFO/MPO)" w:date="2024-10-29T14:31:00Z">
                <w:r w:rsidDel="009E40CD">
                  <w:rPr>
                    <w:rFonts w:cs="Arial"/>
                    <w:sz w:val="20"/>
                  </w:rPr>
                  <w:delText>mber</w:delText>
                </w:r>
              </w:del>
            </w:ins>
            <w:ins w:id="281" w:author="Bailey, Colin (DFO/MPO)" w:date="2024-10-17T08:14:00Z">
              <w:del w:id="282" w:author="Bailey, Colin (DFO/MPO)" w:date="2024-10-29T14:31:00Z">
                <w:r w:rsidRPr="002B5F3E" w:rsidDel="009E40CD">
                  <w:rPr>
                    <w:rFonts w:cs="Arial"/>
                    <w:sz w:val="20"/>
                  </w:rPr>
                  <w:delText>RED</w:delText>
                </w:r>
                <w:r w:rsidRPr="002B5F3E" w:rsidDel="009E40CD">
                  <w:rPr>
                    <w:rFonts w:cs="Arial"/>
                    <w:sz w:val="20"/>
                    <w:lang w:val="en-US"/>
                  </w:rPr>
                  <w:delText> </w:delText>
                </w:r>
              </w:del>
            </w:ins>
          </w:p>
        </w:tc>
        <w:tc>
          <w:tcPr>
            <w:tcW w:w="1170" w:type="dxa"/>
            <w:tcBorders>
              <w:top w:val="single" w:sz="12" w:space="0" w:color="000000"/>
              <w:left w:val="nil"/>
              <w:bottom w:val="nil"/>
              <w:right w:val="nil"/>
            </w:tcBorders>
            <w:shd w:val="clear" w:color="auto" w:fill="auto"/>
            <w:hideMark/>
            <w:tcPrChange w:id="283" w:author="Bailey, Colin (DFO/MPO)" w:date="2024-10-21T14:25:00Z">
              <w:tcPr>
                <w:tcW w:w="1170" w:type="dxa"/>
                <w:tcBorders>
                  <w:top w:val="single" w:sz="12" w:space="0" w:color="000000"/>
                  <w:left w:val="nil"/>
                  <w:bottom w:val="nil"/>
                  <w:right w:val="nil"/>
                </w:tcBorders>
                <w:shd w:val="clear" w:color="auto" w:fill="auto"/>
                <w:hideMark/>
              </w:tcPr>
            </w:tcPrChange>
          </w:tcPr>
          <w:p w14:paraId="280992E7" w14:textId="66192E7F" w:rsidR="003E4B95" w:rsidRPr="002B5F3E" w:rsidDel="009E40CD" w:rsidRDefault="003E4B95" w:rsidP="00716577">
            <w:pPr>
              <w:textAlignment w:val="baseline"/>
              <w:rPr>
                <w:ins w:id="284" w:author="Bailey, Colin (DFO/MPO)" w:date="2024-10-17T08:14:00Z"/>
                <w:del w:id="285" w:author="Bailey, Colin (DFO/MPO)" w:date="2024-10-29T14:31:00Z"/>
                <w:rFonts w:cs="Arial"/>
                <w:sz w:val="24"/>
                <w:szCs w:val="24"/>
                <w:lang w:val="en-US"/>
                <w:rPrChange w:id="286" w:author="Bailey, Colin (DFO/MPO)" w:date="2024-10-21T11:15:00Z">
                  <w:rPr>
                    <w:ins w:id="287" w:author="Bailey, Colin (DFO/MPO)" w:date="2024-10-17T08:14:00Z"/>
                    <w:del w:id="288" w:author="Bailey, Colin (DFO/MPO)" w:date="2024-10-29T14:31:00Z"/>
                    <w:rFonts w:ascii="Times New Roman" w:hAnsi="Times New Roman"/>
                    <w:sz w:val="24"/>
                    <w:szCs w:val="24"/>
                    <w:lang w:val="en-US"/>
                  </w:rPr>
                </w:rPrChange>
              </w:rPr>
            </w:pPr>
            <w:ins w:id="289" w:author="Bailey, Colin (DFO/MPO)" w:date="2024-10-17T08:14:00Z">
              <w:del w:id="290" w:author="Bailey, Colin (DFO/MPO)" w:date="2024-10-29T14:31:00Z">
                <w:r w:rsidRPr="002B5F3E" w:rsidDel="009E40CD">
                  <w:rPr>
                    <w:rFonts w:cs="Arial"/>
                    <w:sz w:val="20"/>
                  </w:rPr>
                  <w:delText>Endangered</w:delText>
                </w:r>
                <w:r w:rsidRPr="002B5F3E" w:rsidDel="009E40CD">
                  <w:rPr>
                    <w:rFonts w:cs="Arial"/>
                    <w:sz w:val="20"/>
                    <w:lang w:val="en-US"/>
                  </w:rPr>
                  <w:delText> </w:delText>
                </w:r>
              </w:del>
            </w:ins>
            <w:ins w:id="291" w:author="Bailey, Colin (DFO/MPO)" w:date="2024-10-21T11:08:00Z">
              <w:del w:id="292" w:author="Bailey, Colin (DFO/MPO)" w:date="2024-10-29T14:31:00Z">
                <w:r w:rsidRPr="002B5F3E" w:rsidDel="009E40CD">
                  <w:rPr>
                    <w:rFonts w:cs="Arial"/>
                    <w:sz w:val="20"/>
                    <w:lang w:val="en-US"/>
                  </w:rPr>
                  <w:delText>Threatened</w:delText>
                </w:r>
              </w:del>
            </w:ins>
          </w:p>
        </w:tc>
        <w:tc>
          <w:tcPr>
            <w:tcW w:w="1440" w:type="dxa"/>
            <w:tcBorders>
              <w:top w:val="single" w:sz="12" w:space="0" w:color="000000"/>
              <w:left w:val="nil"/>
              <w:bottom w:val="nil"/>
              <w:right w:val="nil"/>
            </w:tcBorders>
            <w:shd w:val="clear" w:color="auto" w:fill="auto"/>
            <w:tcPrChange w:id="293" w:author="Bailey, Colin (DFO/MPO)" w:date="2024-10-21T14:25:00Z">
              <w:tcPr>
                <w:tcW w:w="1440" w:type="dxa"/>
                <w:tcBorders>
                  <w:top w:val="single" w:sz="12" w:space="0" w:color="000000"/>
                  <w:left w:val="nil"/>
                  <w:bottom w:val="nil"/>
                  <w:right w:val="nil"/>
                </w:tcBorders>
                <w:shd w:val="clear" w:color="auto" w:fill="auto"/>
              </w:tcPr>
            </w:tcPrChange>
          </w:tcPr>
          <w:p w14:paraId="12557B17" w14:textId="25939281" w:rsidR="003E4B95" w:rsidRPr="002B5F3E" w:rsidDel="009E40CD" w:rsidRDefault="003E4B95" w:rsidP="00716577">
            <w:pPr>
              <w:textAlignment w:val="baseline"/>
              <w:rPr>
                <w:ins w:id="294" w:author="Bailey, Colin (DFO/MPO)" w:date="2024-10-17T08:14:00Z"/>
                <w:del w:id="295" w:author="Bailey, Colin (DFO/MPO)" w:date="2024-10-29T14:31:00Z"/>
                <w:rFonts w:cs="Arial"/>
                <w:sz w:val="24"/>
                <w:szCs w:val="24"/>
                <w:lang w:val="en-US"/>
                <w:rPrChange w:id="296" w:author="Bailey, Colin (DFO/MPO)" w:date="2024-10-21T11:15:00Z">
                  <w:rPr>
                    <w:ins w:id="297" w:author="Bailey, Colin (DFO/MPO)" w:date="2024-10-17T08:14:00Z"/>
                    <w:del w:id="298" w:author="Bailey, Colin (DFO/MPO)" w:date="2024-10-29T14:31:00Z"/>
                    <w:rFonts w:ascii="Times New Roman" w:hAnsi="Times New Roman"/>
                    <w:sz w:val="24"/>
                    <w:szCs w:val="24"/>
                    <w:lang w:val="en-US"/>
                  </w:rPr>
                </w:rPrChange>
              </w:rPr>
            </w:pPr>
            <w:ins w:id="299" w:author="Bailey, Colin (DFO/MPO)" w:date="2024-10-21T12:49:00Z">
              <w:del w:id="300" w:author="Bailey, Colin (DFO/MPO)" w:date="2024-10-29T14:31:00Z">
                <w:r w:rsidDel="009E40CD">
                  <w:rPr>
                    <w:rFonts w:cs="Arial"/>
                    <w:sz w:val="20"/>
                  </w:rPr>
                  <w:delText>A</w:delText>
                </w:r>
              </w:del>
            </w:ins>
            <w:ins w:id="301" w:author="Bailey, Colin (DFO/MPO)" w:date="2024-10-21T11:17:00Z">
              <w:del w:id="302" w:author="Bailey, Colin (DFO/MPO)" w:date="2024-10-29T14:31:00Z">
                <w:r w:rsidDel="009E40CD">
                  <w:rPr>
                    <w:rFonts w:cs="Arial"/>
                    <w:sz w:val="20"/>
                  </w:rPr>
                  <w:delText>mber</w:delText>
                </w:r>
              </w:del>
            </w:ins>
            <w:ins w:id="303" w:author="Bailey, Colin (DFO/MPO)" w:date="2024-10-21T11:18:00Z">
              <w:del w:id="304" w:author="Bailey, Colin (DFO/MPO)" w:date="2024-10-29T14:31:00Z">
                <w:r w:rsidDel="009E40CD">
                  <w:rPr>
                    <w:rFonts w:cs="Arial"/>
                    <w:sz w:val="20"/>
                  </w:rPr>
                  <w:delText>, medium con</w:delText>
                </w:r>
              </w:del>
            </w:ins>
            <w:ins w:id="305" w:author="Bailey, Colin (DFO/MPO)" w:date="2024-10-21T11:19:00Z">
              <w:del w:id="306" w:author="Bailey, Colin (DFO/MPO)" w:date="2024-10-29T14:31:00Z">
                <w:r w:rsidDel="009E40CD">
                  <w:rPr>
                    <w:rFonts w:cs="Arial"/>
                    <w:sz w:val="20"/>
                  </w:rPr>
                  <w:delText>fidence</w:delText>
                </w:r>
              </w:del>
            </w:ins>
            <w:ins w:id="307" w:author="Bailey, Colin (DFO/MPO)" w:date="2024-10-17T08:14:00Z">
              <w:del w:id="308" w:author="Bailey, Colin (DFO/MPO)" w:date="2024-10-29T14:31:00Z">
                <w:r w:rsidRPr="002B5F3E" w:rsidDel="009E40CD">
                  <w:rPr>
                    <w:rFonts w:cs="Arial"/>
                    <w:sz w:val="20"/>
                  </w:rPr>
                  <w:delText>RED, Medium Confidence*</w:delText>
                </w:r>
                <w:r w:rsidRPr="002B5F3E" w:rsidDel="009E40CD">
                  <w:rPr>
                    <w:rFonts w:cs="Arial"/>
                    <w:sz w:val="20"/>
                    <w:lang w:val="en-US"/>
                  </w:rPr>
                  <w:delText> </w:delText>
                </w:r>
              </w:del>
            </w:ins>
          </w:p>
        </w:tc>
      </w:tr>
      <w:tr w:rsidR="00A50CBF" w:rsidRPr="002B5F3E" w:rsidDel="009E40CD" w14:paraId="1840BD12" w14:textId="38E99216" w:rsidTr="00196FD3">
        <w:trPr>
          <w:trHeight w:val="300"/>
          <w:ins w:id="309" w:author="Bailey, Colin (DFO/MPO)" w:date="2024-10-17T08:14:00Z"/>
          <w:del w:id="310" w:author="Bailey, Colin (DFO/MPO)" w:date="2024-10-29T14:31:00Z"/>
          <w:trPrChange w:id="311" w:author="Bailey, Colin (DFO/MPO)" w:date="2024-10-21T14:25:00Z">
            <w:trPr>
              <w:trHeight w:val="300"/>
            </w:trPr>
          </w:trPrChange>
        </w:trPr>
        <w:tc>
          <w:tcPr>
            <w:tcW w:w="1620" w:type="dxa"/>
            <w:tcBorders>
              <w:top w:val="nil"/>
              <w:left w:val="nil"/>
              <w:bottom w:val="nil"/>
              <w:right w:val="nil"/>
            </w:tcBorders>
            <w:shd w:val="clear" w:color="auto" w:fill="auto"/>
            <w:tcPrChange w:id="312" w:author="Bailey, Colin (DFO/MPO)" w:date="2024-10-21T14:25:00Z">
              <w:tcPr>
                <w:tcW w:w="1440" w:type="dxa"/>
                <w:tcBorders>
                  <w:top w:val="nil"/>
                  <w:left w:val="nil"/>
                  <w:bottom w:val="nil"/>
                  <w:right w:val="nil"/>
                </w:tcBorders>
                <w:shd w:val="clear" w:color="auto" w:fill="auto"/>
              </w:tcPr>
            </w:tcPrChange>
          </w:tcPr>
          <w:p w14:paraId="1F06D7ED" w14:textId="6460F930" w:rsidR="003E4B95" w:rsidRPr="002B5F3E" w:rsidDel="009E40CD" w:rsidRDefault="003E4B95" w:rsidP="00716577">
            <w:pPr>
              <w:textAlignment w:val="baseline"/>
              <w:rPr>
                <w:ins w:id="313" w:author="Bailey, Colin (DFO/MPO)" w:date="2024-10-17T08:14:00Z"/>
                <w:del w:id="314" w:author="Bailey, Colin (DFO/MPO)" w:date="2024-10-29T14:31:00Z"/>
                <w:rFonts w:cs="Arial"/>
                <w:sz w:val="24"/>
                <w:szCs w:val="24"/>
                <w:lang w:val="en-US"/>
                <w:rPrChange w:id="315" w:author="Bailey, Colin (DFO/MPO)" w:date="2024-10-21T11:15:00Z">
                  <w:rPr>
                    <w:ins w:id="316" w:author="Bailey, Colin (DFO/MPO)" w:date="2024-10-17T08:14:00Z"/>
                    <w:del w:id="317" w:author="Bailey, Colin (DFO/MPO)" w:date="2024-10-29T14:31:00Z"/>
                    <w:rFonts w:ascii="Times New Roman" w:hAnsi="Times New Roman"/>
                    <w:sz w:val="24"/>
                    <w:szCs w:val="24"/>
                    <w:lang w:val="en-US"/>
                  </w:rPr>
                </w:rPrChange>
              </w:rPr>
            </w:pPr>
            <w:ins w:id="318" w:author="Bailey, Colin (DFO/MPO)" w:date="2024-10-21T10:57:00Z">
              <w:del w:id="319" w:author="Bailey, Colin (DFO/MPO)" w:date="2024-10-29T14:31:00Z">
                <w:r w:rsidRPr="002B5F3E" w:rsidDel="009E40CD">
                  <w:rPr>
                    <w:rFonts w:cs="Arial"/>
                    <w:sz w:val="20"/>
                  </w:rPr>
                  <w:delText>Middle Fraser</w:delText>
                </w:r>
              </w:del>
            </w:ins>
            <w:ins w:id="320" w:author="Bailey, Colin (DFO/MPO)" w:date="2024-10-17T08:14:00Z">
              <w:del w:id="321" w:author="Bailey, Colin (DFO/MPO)" w:date="2024-10-29T14:31:00Z">
                <w:r w:rsidRPr="002B5F3E" w:rsidDel="009E40CD">
                  <w:rPr>
                    <w:rFonts w:cs="Arial"/>
                    <w:sz w:val="20"/>
                  </w:rPr>
                  <w:delText>Lower Thompson SP 1.2</w:delText>
                </w:r>
                <w:r w:rsidRPr="002B5F3E" w:rsidDel="009E40CD">
                  <w:rPr>
                    <w:rFonts w:cs="Arial"/>
                    <w:sz w:val="20"/>
                    <w:lang w:val="en-US"/>
                  </w:rPr>
                  <w:delText> </w:delText>
                </w:r>
              </w:del>
            </w:ins>
          </w:p>
        </w:tc>
        <w:tc>
          <w:tcPr>
            <w:tcW w:w="1350" w:type="dxa"/>
            <w:tcBorders>
              <w:top w:val="nil"/>
              <w:left w:val="nil"/>
              <w:bottom w:val="nil"/>
              <w:right w:val="nil"/>
            </w:tcBorders>
            <w:shd w:val="clear" w:color="auto" w:fill="auto"/>
            <w:hideMark/>
            <w:tcPrChange w:id="322" w:author="Bailey, Colin (DFO/MPO)" w:date="2024-10-21T14:25:00Z">
              <w:tcPr>
                <w:tcW w:w="1530" w:type="dxa"/>
                <w:tcBorders>
                  <w:top w:val="nil"/>
                  <w:left w:val="nil"/>
                  <w:bottom w:val="nil"/>
                  <w:right w:val="nil"/>
                </w:tcBorders>
                <w:shd w:val="clear" w:color="auto" w:fill="auto"/>
                <w:hideMark/>
              </w:tcPr>
            </w:tcPrChange>
          </w:tcPr>
          <w:p w14:paraId="64967257" w14:textId="59F85D93" w:rsidR="003E4B95" w:rsidRPr="002B5F3E" w:rsidDel="009E40CD" w:rsidRDefault="003E4B95" w:rsidP="00716577">
            <w:pPr>
              <w:textAlignment w:val="baseline"/>
              <w:rPr>
                <w:ins w:id="323" w:author="Bailey, Colin (DFO/MPO)" w:date="2024-10-17T08:14:00Z"/>
                <w:del w:id="324" w:author="Bailey, Colin (DFO/MPO)" w:date="2024-10-29T14:31:00Z"/>
                <w:rFonts w:cs="Arial"/>
                <w:sz w:val="24"/>
                <w:szCs w:val="24"/>
                <w:lang w:val="en-US"/>
                <w:rPrChange w:id="325" w:author="Bailey, Colin (DFO/MPO)" w:date="2024-10-21T11:15:00Z">
                  <w:rPr>
                    <w:ins w:id="326" w:author="Bailey, Colin (DFO/MPO)" w:date="2024-10-17T08:14:00Z"/>
                    <w:del w:id="327" w:author="Bailey, Colin (DFO/MPO)" w:date="2024-10-29T14:31:00Z"/>
                    <w:rFonts w:ascii="Times New Roman" w:hAnsi="Times New Roman"/>
                    <w:sz w:val="24"/>
                    <w:szCs w:val="24"/>
                    <w:lang w:val="en-US"/>
                  </w:rPr>
                </w:rPrChange>
              </w:rPr>
            </w:pPr>
            <w:ins w:id="328" w:author="Bailey, Colin (DFO/MPO)" w:date="2024-10-21T11:14:00Z">
              <w:del w:id="329" w:author="Bailey, Colin (DFO/MPO)" w:date="2024-10-29T14:31:00Z">
                <w:r w:rsidRPr="002B5F3E" w:rsidDel="009E40CD">
                  <w:rPr>
                    <w:rFonts w:cs="Arial"/>
                    <w:sz w:val="20"/>
                  </w:rPr>
                  <w:delText>none</w:delText>
                </w:r>
              </w:del>
            </w:ins>
            <w:ins w:id="330" w:author="Bailey, Colin (DFO/MPO)" w:date="2024-10-17T08:14:00Z">
              <w:del w:id="331" w:author="Bailey, Colin (DFO/MPO)" w:date="2024-10-29T14:31:00Z">
                <w:r w:rsidRPr="002B5F3E" w:rsidDel="009E40CD">
                  <w:rPr>
                    <w:rFonts w:cs="Arial"/>
                    <w:sz w:val="20"/>
                  </w:rPr>
                  <w:delText>Nicola River</w:delText>
                </w:r>
                <w:r w:rsidRPr="002B5F3E" w:rsidDel="009E40CD">
                  <w:rPr>
                    <w:rFonts w:cs="Arial"/>
                    <w:sz w:val="20"/>
                    <w:lang w:val="en-US"/>
                  </w:rPr>
                  <w:delText> </w:delText>
                </w:r>
              </w:del>
            </w:ins>
          </w:p>
        </w:tc>
        <w:tc>
          <w:tcPr>
            <w:tcW w:w="810" w:type="dxa"/>
            <w:tcBorders>
              <w:top w:val="nil"/>
              <w:left w:val="nil"/>
              <w:bottom w:val="nil"/>
              <w:right w:val="nil"/>
            </w:tcBorders>
            <w:tcPrChange w:id="332" w:author="Bailey, Colin (DFO/MPO)" w:date="2024-10-21T14:25:00Z">
              <w:tcPr>
                <w:tcW w:w="720" w:type="dxa"/>
                <w:tcBorders>
                  <w:top w:val="nil"/>
                  <w:left w:val="nil"/>
                  <w:bottom w:val="nil"/>
                  <w:right w:val="nil"/>
                </w:tcBorders>
              </w:tcPr>
            </w:tcPrChange>
          </w:tcPr>
          <w:p w14:paraId="31FF9AB4" w14:textId="51A4F679" w:rsidR="003E4B95" w:rsidRPr="002B5F3E" w:rsidDel="009E40CD" w:rsidRDefault="003E4B95" w:rsidP="003E4B95">
            <w:pPr>
              <w:textAlignment w:val="baseline"/>
              <w:rPr>
                <w:ins w:id="333" w:author="Bailey, Colin (DFO/MPO)" w:date="2024-10-21T12:56:00Z"/>
                <w:del w:id="334" w:author="Bailey, Colin (DFO/MPO)" w:date="2024-10-29T14:31:00Z"/>
                <w:rFonts w:cs="Arial"/>
                <w:sz w:val="20"/>
              </w:rPr>
            </w:pPr>
            <w:ins w:id="335" w:author="Bailey, Colin (DFO/MPO)" w:date="2024-10-21T12:56:00Z">
              <w:del w:id="336" w:author="Bailey, Colin (DFO/MPO)" w:date="2024-10-29T14:31:00Z">
                <w:r w:rsidDel="009E40CD">
                  <w:rPr>
                    <w:rFonts w:cs="Arial"/>
                    <w:sz w:val="20"/>
                  </w:rPr>
                  <w:delText>CO-</w:delText>
                </w:r>
              </w:del>
            </w:ins>
            <w:ins w:id="337" w:author="Bailey, Colin (DFO/MPO)" w:date="2024-10-21T12:57:00Z">
              <w:del w:id="338" w:author="Bailey, Colin (DFO/MPO)" w:date="2024-10-29T14:31:00Z">
                <w:r w:rsidR="00A50CBF" w:rsidDel="009E40CD">
                  <w:rPr>
                    <w:rFonts w:cs="Arial"/>
                    <w:sz w:val="20"/>
                  </w:rPr>
                  <w:delText>45</w:delText>
                </w:r>
              </w:del>
            </w:ins>
          </w:p>
        </w:tc>
        <w:tc>
          <w:tcPr>
            <w:tcW w:w="1350" w:type="dxa"/>
            <w:tcBorders>
              <w:top w:val="nil"/>
              <w:left w:val="nil"/>
              <w:bottom w:val="nil"/>
              <w:right w:val="nil"/>
            </w:tcBorders>
            <w:shd w:val="clear" w:color="auto" w:fill="auto"/>
            <w:hideMark/>
            <w:tcPrChange w:id="339" w:author="Bailey, Colin (DFO/MPO)" w:date="2024-10-21T14:25:00Z">
              <w:tcPr>
                <w:tcW w:w="810" w:type="dxa"/>
                <w:tcBorders>
                  <w:top w:val="nil"/>
                  <w:left w:val="nil"/>
                  <w:bottom w:val="nil"/>
                  <w:right w:val="nil"/>
                </w:tcBorders>
                <w:shd w:val="clear" w:color="auto" w:fill="auto"/>
                <w:hideMark/>
              </w:tcPr>
            </w:tcPrChange>
          </w:tcPr>
          <w:p w14:paraId="6A1E4AEE" w14:textId="0A75C529" w:rsidR="003E4B95" w:rsidRPr="002B5F3E" w:rsidDel="009E40CD" w:rsidRDefault="003E4B95" w:rsidP="00716577">
            <w:pPr>
              <w:textAlignment w:val="baseline"/>
              <w:rPr>
                <w:ins w:id="340" w:author="Bailey, Colin (DFO/MPO)" w:date="2024-10-17T08:14:00Z"/>
                <w:del w:id="341" w:author="Bailey, Colin (DFO/MPO)" w:date="2024-10-29T14:31:00Z"/>
                <w:rFonts w:cs="Arial"/>
                <w:sz w:val="24"/>
                <w:szCs w:val="24"/>
                <w:lang w:val="en-US"/>
                <w:rPrChange w:id="342" w:author="Bailey, Colin (DFO/MPO)" w:date="2024-10-21T11:15:00Z">
                  <w:rPr>
                    <w:ins w:id="343" w:author="Bailey, Colin (DFO/MPO)" w:date="2024-10-17T08:14:00Z"/>
                    <w:del w:id="344" w:author="Bailey, Colin (DFO/MPO)" w:date="2024-10-29T14:31:00Z"/>
                    <w:rFonts w:ascii="Times New Roman" w:hAnsi="Times New Roman"/>
                    <w:sz w:val="24"/>
                    <w:szCs w:val="24"/>
                    <w:lang w:val="en-US"/>
                  </w:rPr>
                </w:rPrChange>
              </w:rPr>
            </w:pPr>
            <w:ins w:id="345" w:author="Bailey, Colin (DFO/MPO)" w:date="2024-10-21T11:06:00Z">
              <w:del w:id="346" w:author="Bailey, Colin (DFO/MPO)" w:date="2024-10-29T14:31:00Z">
                <w:r w:rsidRPr="002B5F3E" w:rsidDel="009E40CD">
                  <w:rPr>
                    <w:rFonts w:cs="Arial"/>
                    <w:sz w:val="20"/>
                  </w:rPr>
                  <w:delText xml:space="preserve">Interior Fraser </w:delText>
                </w:r>
              </w:del>
            </w:ins>
            <w:ins w:id="347" w:author="Bailey, Colin (DFO/MPO)" w:date="2024-10-17T08:14:00Z">
              <w:del w:id="348" w:author="Bailey, Colin (DFO/MPO)" w:date="2024-10-29T14:31:00Z">
                <w:r w:rsidRPr="002B5F3E" w:rsidDel="009E40CD">
                  <w:rPr>
                    <w:rFonts w:cs="Arial"/>
                    <w:sz w:val="20"/>
                  </w:rPr>
                  <w:delText>DU15</w:delText>
                </w:r>
                <w:r w:rsidRPr="002B5F3E" w:rsidDel="009E40CD">
                  <w:rPr>
                    <w:rFonts w:cs="Arial"/>
                    <w:sz w:val="20"/>
                    <w:lang w:val="en-US"/>
                  </w:rPr>
                  <w:delText> </w:delText>
                </w:r>
              </w:del>
            </w:ins>
          </w:p>
        </w:tc>
        <w:tc>
          <w:tcPr>
            <w:tcW w:w="1530" w:type="dxa"/>
            <w:tcBorders>
              <w:top w:val="nil"/>
              <w:left w:val="nil"/>
              <w:bottom w:val="nil"/>
              <w:right w:val="nil"/>
            </w:tcBorders>
            <w:shd w:val="clear" w:color="auto" w:fill="auto"/>
            <w:hideMark/>
            <w:tcPrChange w:id="349" w:author="Bailey, Colin (DFO/MPO)" w:date="2024-10-21T14:25:00Z">
              <w:tcPr>
                <w:tcW w:w="2160" w:type="dxa"/>
                <w:gridSpan w:val="2"/>
                <w:tcBorders>
                  <w:top w:val="nil"/>
                  <w:left w:val="nil"/>
                  <w:bottom w:val="nil"/>
                  <w:right w:val="nil"/>
                </w:tcBorders>
                <w:shd w:val="clear" w:color="auto" w:fill="auto"/>
                <w:hideMark/>
              </w:tcPr>
            </w:tcPrChange>
          </w:tcPr>
          <w:p w14:paraId="272D8685" w14:textId="4DC1CF51" w:rsidR="003E4B95" w:rsidRPr="002B5F3E" w:rsidDel="009E40CD" w:rsidRDefault="003E4B95" w:rsidP="00716577">
            <w:pPr>
              <w:textAlignment w:val="baseline"/>
              <w:rPr>
                <w:ins w:id="350" w:author="Bailey, Colin (DFO/MPO)" w:date="2024-10-17T08:14:00Z"/>
                <w:del w:id="351" w:author="Bailey, Colin (DFO/MPO)" w:date="2024-10-29T14:31:00Z"/>
                <w:rFonts w:cs="Arial"/>
                <w:sz w:val="24"/>
                <w:szCs w:val="24"/>
                <w:lang w:val="en-US"/>
                <w:rPrChange w:id="352" w:author="Bailey, Colin (DFO/MPO)" w:date="2024-10-21T11:15:00Z">
                  <w:rPr>
                    <w:ins w:id="353" w:author="Bailey, Colin (DFO/MPO)" w:date="2024-10-17T08:14:00Z"/>
                    <w:del w:id="354" w:author="Bailey, Colin (DFO/MPO)" w:date="2024-10-29T14:31:00Z"/>
                    <w:rFonts w:ascii="Times New Roman" w:hAnsi="Times New Roman"/>
                    <w:sz w:val="24"/>
                    <w:szCs w:val="24"/>
                    <w:lang w:val="en-US"/>
                  </w:rPr>
                </w:rPrChange>
              </w:rPr>
            </w:pPr>
            <w:ins w:id="355" w:author="Bailey, Colin (DFO/MPO)" w:date="2024-10-21T12:49:00Z">
              <w:del w:id="356" w:author="Bailey, Colin (DFO/MPO)" w:date="2024-10-29T14:31:00Z">
                <w:r w:rsidDel="009E40CD">
                  <w:rPr>
                    <w:rFonts w:cs="Arial"/>
                    <w:sz w:val="20"/>
                  </w:rPr>
                  <w:delText>A</w:delText>
                </w:r>
              </w:del>
            </w:ins>
            <w:ins w:id="357" w:author="Bailey, Colin (DFO/MPO)" w:date="2024-10-21T12:41:00Z">
              <w:del w:id="358" w:author="Bailey, Colin (DFO/MPO)" w:date="2024-10-29T14:31:00Z">
                <w:r w:rsidDel="009E40CD">
                  <w:rPr>
                    <w:rFonts w:cs="Arial"/>
                    <w:sz w:val="20"/>
                  </w:rPr>
                  <w:delText>mber</w:delText>
                </w:r>
              </w:del>
            </w:ins>
            <w:ins w:id="359" w:author="Bailey, Colin (DFO/MPO)" w:date="2024-10-17T08:14:00Z">
              <w:del w:id="360" w:author="Bailey, Colin (DFO/MPO)" w:date="2024-10-29T14:31:00Z">
                <w:r w:rsidRPr="002B5F3E" w:rsidDel="009E40CD">
                  <w:rPr>
                    <w:rFonts w:cs="Arial"/>
                    <w:sz w:val="20"/>
                  </w:rPr>
                  <w:delText>RED</w:delText>
                </w:r>
                <w:r w:rsidRPr="002B5F3E" w:rsidDel="009E40CD">
                  <w:rPr>
                    <w:rFonts w:cs="Arial"/>
                    <w:sz w:val="20"/>
                    <w:lang w:val="en-US"/>
                  </w:rPr>
                  <w:delText> </w:delText>
                </w:r>
              </w:del>
            </w:ins>
          </w:p>
        </w:tc>
        <w:tc>
          <w:tcPr>
            <w:tcW w:w="1170" w:type="dxa"/>
            <w:tcBorders>
              <w:top w:val="nil"/>
              <w:left w:val="nil"/>
              <w:bottom w:val="nil"/>
              <w:right w:val="nil"/>
            </w:tcBorders>
            <w:shd w:val="clear" w:color="auto" w:fill="auto"/>
            <w:hideMark/>
            <w:tcPrChange w:id="361" w:author="Bailey, Colin (DFO/MPO)" w:date="2024-10-21T14:25:00Z">
              <w:tcPr>
                <w:tcW w:w="1170" w:type="dxa"/>
                <w:tcBorders>
                  <w:top w:val="nil"/>
                  <w:left w:val="nil"/>
                  <w:bottom w:val="nil"/>
                  <w:right w:val="nil"/>
                </w:tcBorders>
                <w:shd w:val="clear" w:color="auto" w:fill="auto"/>
                <w:hideMark/>
              </w:tcPr>
            </w:tcPrChange>
          </w:tcPr>
          <w:p w14:paraId="188E7209" w14:textId="60F310F2" w:rsidR="003E4B95" w:rsidRPr="002B5F3E" w:rsidDel="009E40CD" w:rsidRDefault="003E4B95" w:rsidP="00716577">
            <w:pPr>
              <w:textAlignment w:val="baseline"/>
              <w:rPr>
                <w:ins w:id="362" w:author="Bailey, Colin (DFO/MPO)" w:date="2024-10-17T08:14:00Z"/>
                <w:del w:id="363" w:author="Bailey, Colin (DFO/MPO)" w:date="2024-10-29T14:31:00Z"/>
                <w:rFonts w:cs="Arial"/>
                <w:sz w:val="24"/>
                <w:szCs w:val="24"/>
                <w:lang w:val="en-US"/>
                <w:rPrChange w:id="364" w:author="Bailey, Colin (DFO/MPO)" w:date="2024-10-21T11:15:00Z">
                  <w:rPr>
                    <w:ins w:id="365" w:author="Bailey, Colin (DFO/MPO)" w:date="2024-10-17T08:14:00Z"/>
                    <w:del w:id="366" w:author="Bailey, Colin (DFO/MPO)" w:date="2024-10-29T14:31:00Z"/>
                    <w:rFonts w:ascii="Times New Roman" w:hAnsi="Times New Roman"/>
                    <w:sz w:val="24"/>
                    <w:szCs w:val="24"/>
                    <w:lang w:val="en-US"/>
                  </w:rPr>
                </w:rPrChange>
              </w:rPr>
            </w:pPr>
            <w:ins w:id="367" w:author="Bailey, Colin (DFO/MPO)" w:date="2024-10-21T11:08:00Z">
              <w:del w:id="368" w:author="Bailey, Colin (DFO/MPO)" w:date="2024-10-29T14:31:00Z">
                <w:r w:rsidRPr="002B5F3E" w:rsidDel="009E40CD">
                  <w:rPr>
                    <w:rFonts w:cs="Arial"/>
                    <w:sz w:val="20"/>
                    <w:lang w:val="en-US"/>
                  </w:rPr>
                  <w:delText>Threatened</w:delText>
                </w:r>
              </w:del>
            </w:ins>
            <w:ins w:id="369" w:author="Bailey, Colin (DFO/MPO)" w:date="2024-10-17T08:14:00Z">
              <w:del w:id="370" w:author="Bailey, Colin (DFO/MPO)" w:date="2024-10-29T14:31:00Z">
                <w:r w:rsidRPr="002B5F3E" w:rsidDel="009E40CD">
                  <w:rPr>
                    <w:rFonts w:cs="Arial"/>
                    <w:sz w:val="20"/>
                  </w:rPr>
                  <w:delText>Endangered</w:delText>
                </w:r>
                <w:r w:rsidRPr="002B5F3E" w:rsidDel="009E40CD">
                  <w:rPr>
                    <w:rFonts w:cs="Arial"/>
                    <w:sz w:val="20"/>
                    <w:lang w:val="en-US"/>
                  </w:rPr>
                  <w:delText> </w:delText>
                </w:r>
              </w:del>
            </w:ins>
          </w:p>
        </w:tc>
        <w:tc>
          <w:tcPr>
            <w:tcW w:w="1440" w:type="dxa"/>
            <w:tcBorders>
              <w:top w:val="nil"/>
              <w:left w:val="nil"/>
              <w:bottom w:val="nil"/>
              <w:right w:val="nil"/>
            </w:tcBorders>
            <w:shd w:val="clear" w:color="auto" w:fill="auto"/>
            <w:tcPrChange w:id="371" w:author="Bailey, Colin (DFO/MPO)" w:date="2024-10-21T14:25:00Z">
              <w:tcPr>
                <w:tcW w:w="1440" w:type="dxa"/>
                <w:tcBorders>
                  <w:top w:val="nil"/>
                  <w:left w:val="nil"/>
                  <w:bottom w:val="nil"/>
                  <w:right w:val="nil"/>
                </w:tcBorders>
                <w:shd w:val="clear" w:color="auto" w:fill="auto"/>
              </w:tcPr>
            </w:tcPrChange>
          </w:tcPr>
          <w:p w14:paraId="2BB99551" w14:textId="71CF4DD3" w:rsidR="003E4B95" w:rsidRPr="00962E86" w:rsidDel="009E40CD" w:rsidRDefault="003E4B95" w:rsidP="00716577">
            <w:pPr>
              <w:textAlignment w:val="baseline"/>
              <w:rPr>
                <w:ins w:id="372" w:author="Bailey, Colin (DFO/MPO)" w:date="2024-10-17T08:14:00Z"/>
                <w:del w:id="373" w:author="Bailey, Colin (DFO/MPO)" w:date="2024-10-29T14:31:00Z"/>
                <w:rFonts w:cs="Arial"/>
                <w:sz w:val="20"/>
                <w:rPrChange w:id="374" w:author="Bailey, Colin (DFO/MPO)" w:date="2024-10-21T11:17:00Z">
                  <w:rPr>
                    <w:ins w:id="375" w:author="Bailey, Colin (DFO/MPO)" w:date="2024-10-17T08:14:00Z"/>
                    <w:del w:id="376" w:author="Bailey, Colin (DFO/MPO)" w:date="2024-10-29T14:31:00Z"/>
                    <w:rFonts w:ascii="Times New Roman" w:hAnsi="Times New Roman"/>
                    <w:sz w:val="24"/>
                    <w:szCs w:val="24"/>
                    <w:lang w:val="en-US"/>
                  </w:rPr>
                </w:rPrChange>
              </w:rPr>
            </w:pPr>
            <w:ins w:id="377" w:author="Bailey, Colin (DFO/MPO)" w:date="2024-10-21T11:17:00Z">
              <w:del w:id="378" w:author="Bailey, Colin (DFO/MPO)" w:date="2024-10-29T14:31:00Z">
                <w:r w:rsidDel="009E40CD">
                  <w:rPr>
                    <w:rFonts w:cs="Arial"/>
                    <w:sz w:val="20"/>
                  </w:rPr>
                  <w:delText>Green</w:delText>
                </w:r>
              </w:del>
            </w:ins>
            <w:ins w:id="379" w:author="Bailey, Colin (DFO/MPO)" w:date="2024-10-21T11:19:00Z">
              <w:del w:id="380" w:author="Bailey, Colin (DFO/MPO)" w:date="2024-10-29T14:31:00Z">
                <w:r w:rsidDel="009E40CD">
                  <w:rPr>
                    <w:rFonts w:cs="Arial"/>
                    <w:sz w:val="20"/>
                  </w:rPr>
                  <w:delText>, high confidence</w:delText>
                </w:r>
              </w:del>
            </w:ins>
            <w:ins w:id="381" w:author="Bailey, Colin (DFO/MPO)" w:date="2024-10-17T08:14:00Z">
              <w:del w:id="382" w:author="Bailey, Colin (DFO/MPO)" w:date="2024-10-29T14:31:00Z">
                <w:r w:rsidRPr="002B5F3E" w:rsidDel="009E40CD">
                  <w:rPr>
                    <w:rFonts w:cs="Arial"/>
                    <w:sz w:val="20"/>
                  </w:rPr>
                  <w:delText>AMBER, Medium Confidence</w:delText>
                </w:r>
                <w:r w:rsidRPr="002B5F3E" w:rsidDel="009E40CD">
                  <w:rPr>
                    <w:rFonts w:cs="Arial"/>
                    <w:sz w:val="20"/>
                    <w:lang w:val="en-US"/>
                  </w:rPr>
                  <w:delText> </w:delText>
                </w:r>
              </w:del>
            </w:ins>
          </w:p>
        </w:tc>
      </w:tr>
      <w:tr w:rsidR="00A50CBF" w:rsidRPr="002B5F3E" w:rsidDel="009E40CD" w14:paraId="1CE620C8" w14:textId="5F30D08F" w:rsidTr="00196FD3">
        <w:trPr>
          <w:trHeight w:val="300"/>
          <w:ins w:id="383" w:author="Bailey, Colin (DFO/MPO)" w:date="2024-10-21T11:09:00Z"/>
          <w:del w:id="384" w:author="Bailey, Colin (DFO/MPO)" w:date="2024-10-29T14:31:00Z"/>
          <w:trPrChange w:id="385" w:author="Bailey, Colin (DFO/MPO)" w:date="2024-10-21T14:25:00Z">
            <w:trPr>
              <w:trHeight w:val="300"/>
            </w:trPr>
          </w:trPrChange>
        </w:trPr>
        <w:tc>
          <w:tcPr>
            <w:tcW w:w="1620" w:type="dxa"/>
            <w:tcBorders>
              <w:top w:val="nil"/>
              <w:left w:val="nil"/>
              <w:bottom w:val="nil"/>
              <w:right w:val="nil"/>
            </w:tcBorders>
            <w:shd w:val="clear" w:color="auto" w:fill="auto"/>
            <w:tcPrChange w:id="386" w:author="Bailey, Colin (DFO/MPO)" w:date="2024-10-21T14:25:00Z">
              <w:tcPr>
                <w:tcW w:w="1440" w:type="dxa"/>
                <w:tcBorders>
                  <w:top w:val="nil"/>
                  <w:left w:val="nil"/>
                  <w:bottom w:val="nil"/>
                  <w:right w:val="nil"/>
                </w:tcBorders>
                <w:shd w:val="clear" w:color="auto" w:fill="auto"/>
              </w:tcPr>
            </w:tcPrChange>
          </w:tcPr>
          <w:p w14:paraId="4A43795B" w14:textId="62965CFB" w:rsidR="003E4B95" w:rsidRPr="002B5F3E" w:rsidDel="009E40CD" w:rsidRDefault="003E4B95" w:rsidP="00716577">
            <w:pPr>
              <w:textAlignment w:val="baseline"/>
              <w:rPr>
                <w:ins w:id="387" w:author="Bailey, Colin (DFO/MPO)" w:date="2024-10-21T11:09:00Z"/>
                <w:del w:id="388" w:author="Bailey, Colin (DFO/MPO)" w:date="2024-10-29T14:31:00Z"/>
                <w:rFonts w:cs="Arial"/>
                <w:sz w:val="20"/>
              </w:rPr>
            </w:pPr>
            <w:ins w:id="389" w:author="Bailey, Colin (DFO/MPO)" w:date="2024-10-21T11:10:00Z">
              <w:del w:id="390" w:author="Bailey, Colin (DFO/MPO)" w:date="2024-10-29T14:31:00Z">
                <w:r w:rsidRPr="002B5F3E" w:rsidDel="009E40CD">
                  <w:rPr>
                    <w:rFonts w:cs="Arial"/>
                    <w:sz w:val="20"/>
                  </w:rPr>
                  <w:delText>Lower Thompson</w:delText>
                </w:r>
              </w:del>
            </w:ins>
          </w:p>
        </w:tc>
        <w:tc>
          <w:tcPr>
            <w:tcW w:w="1350" w:type="dxa"/>
            <w:tcBorders>
              <w:top w:val="nil"/>
              <w:left w:val="nil"/>
              <w:bottom w:val="nil"/>
              <w:right w:val="nil"/>
            </w:tcBorders>
            <w:shd w:val="clear" w:color="auto" w:fill="auto"/>
            <w:tcPrChange w:id="391" w:author="Bailey, Colin (DFO/MPO)" w:date="2024-10-21T14:25:00Z">
              <w:tcPr>
                <w:tcW w:w="1530" w:type="dxa"/>
                <w:tcBorders>
                  <w:top w:val="nil"/>
                  <w:left w:val="nil"/>
                  <w:bottom w:val="nil"/>
                  <w:right w:val="nil"/>
                </w:tcBorders>
                <w:shd w:val="clear" w:color="auto" w:fill="auto"/>
              </w:tcPr>
            </w:tcPrChange>
          </w:tcPr>
          <w:p w14:paraId="199385FB" w14:textId="00F326F6" w:rsidR="003E4B95" w:rsidRPr="002B5F3E" w:rsidDel="009E40CD" w:rsidRDefault="003E4B95" w:rsidP="00716577">
            <w:pPr>
              <w:textAlignment w:val="baseline"/>
              <w:rPr>
                <w:ins w:id="392" w:author="Bailey, Colin (DFO/MPO)" w:date="2024-10-21T11:09:00Z"/>
                <w:del w:id="393" w:author="Bailey, Colin (DFO/MPO)" w:date="2024-10-29T14:31:00Z"/>
                <w:rFonts w:cs="Arial"/>
                <w:sz w:val="20"/>
              </w:rPr>
            </w:pPr>
            <w:ins w:id="394" w:author="Bailey, Colin (DFO/MPO)" w:date="2024-10-21T11:11:00Z">
              <w:del w:id="395" w:author="Bailey, Colin (DFO/MPO)" w:date="2024-10-29T14:31:00Z">
                <w:r w:rsidRPr="002B5F3E" w:rsidDel="009E40CD">
                  <w:rPr>
                    <w:rFonts w:cs="Arial"/>
                    <w:sz w:val="20"/>
                  </w:rPr>
                  <w:delText>Coldwater</w:delText>
                </w:r>
              </w:del>
            </w:ins>
            <w:ins w:id="396" w:author="Bailey, Colin (DFO/MPO)" w:date="2024-10-21T12:42:00Z">
              <w:del w:id="397" w:author="Bailey, Colin (DFO/MPO)" w:date="2024-10-29T14:31:00Z">
                <w:r w:rsidDel="009E40CD">
                  <w:rPr>
                    <w:rFonts w:cs="Arial"/>
                    <w:sz w:val="20"/>
                  </w:rPr>
                  <w:delText xml:space="preserve"> </w:delText>
                </w:r>
              </w:del>
            </w:ins>
            <w:ins w:id="398" w:author="Bailey, Colin (DFO/MPO)" w:date="2024-10-21T11:11:00Z">
              <w:del w:id="399" w:author="Bailey, Colin (DFO/MPO)" w:date="2024-10-29T14:31:00Z">
                <w:r w:rsidRPr="002B5F3E" w:rsidDel="009E40CD">
                  <w:rPr>
                    <w:rFonts w:cs="Arial"/>
                    <w:sz w:val="20"/>
                  </w:rPr>
                  <w:delText>River</w:delText>
                </w:r>
              </w:del>
            </w:ins>
          </w:p>
        </w:tc>
        <w:tc>
          <w:tcPr>
            <w:tcW w:w="810" w:type="dxa"/>
            <w:tcBorders>
              <w:top w:val="nil"/>
              <w:left w:val="nil"/>
              <w:bottom w:val="nil"/>
              <w:right w:val="nil"/>
            </w:tcBorders>
            <w:tcPrChange w:id="400" w:author="Bailey, Colin (DFO/MPO)" w:date="2024-10-21T14:25:00Z">
              <w:tcPr>
                <w:tcW w:w="720" w:type="dxa"/>
                <w:tcBorders>
                  <w:top w:val="nil"/>
                  <w:left w:val="nil"/>
                  <w:bottom w:val="nil"/>
                  <w:right w:val="nil"/>
                </w:tcBorders>
              </w:tcPr>
            </w:tcPrChange>
          </w:tcPr>
          <w:p w14:paraId="06ABFAAD" w14:textId="35C75969" w:rsidR="003E4B95" w:rsidRPr="002B5F3E" w:rsidDel="009E40CD" w:rsidRDefault="003E4B95" w:rsidP="003E4B95">
            <w:pPr>
              <w:textAlignment w:val="baseline"/>
              <w:rPr>
                <w:ins w:id="401" w:author="Bailey, Colin (DFO/MPO)" w:date="2024-10-21T12:56:00Z"/>
                <w:del w:id="402" w:author="Bailey, Colin (DFO/MPO)" w:date="2024-10-29T14:31:00Z"/>
                <w:rFonts w:cs="Arial"/>
                <w:sz w:val="20"/>
              </w:rPr>
            </w:pPr>
            <w:ins w:id="403" w:author="Bailey, Colin (DFO/MPO)" w:date="2024-10-21T12:56:00Z">
              <w:del w:id="404" w:author="Bailey, Colin (DFO/MPO)" w:date="2024-10-29T14:31:00Z">
                <w:r w:rsidDel="009E40CD">
                  <w:rPr>
                    <w:rFonts w:cs="Arial"/>
                    <w:sz w:val="20"/>
                  </w:rPr>
                  <w:delText>CO-</w:delText>
                </w:r>
              </w:del>
            </w:ins>
            <w:ins w:id="405" w:author="Bailey, Colin (DFO/MPO)" w:date="2024-10-21T12:57:00Z">
              <w:del w:id="406" w:author="Bailey, Colin (DFO/MPO)" w:date="2024-10-29T14:31:00Z">
                <w:r w:rsidDel="009E40CD">
                  <w:rPr>
                    <w:rFonts w:cs="Arial"/>
                    <w:sz w:val="20"/>
                  </w:rPr>
                  <w:delText>7</w:delText>
                </w:r>
              </w:del>
            </w:ins>
          </w:p>
        </w:tc>
        <w:tc>
          <w:tcPr>
            <w:tcW w:w="1350" w:type="dxa"/>
            <w:tcBorders>
              <w:top w:val="nil"/>
              <w:left w:val="nil"/>
              <w:bottom w:val="nil"/>
              <w:right w:val="nil"/>
            </w:tcBorders>
            <w:shd w:val="clear" w:color="auto" w:fill="auto"/>
            <w:tcPrChange w:id="407" w:author="Bailey, Colin (DFO/MPO)" w:date="2024-10-21T14:25:00Z">
              <w:tcPr>
                <w:tcW w:w="810" w:type="dxa"/>
                <w:tcBorders>
                  <w:top w:val="nil"/>
                  <w:left w:val="nil"/>
                  <w:bottom w:val="nil"/>
                  <w:right w:val="nil"/>
                </w:tcBorders>
                <w:shd w:val="clear" w:color="auto" w:fill="auto"/>
              </w:tcPr>
            </w:tcPrChange>
          </w:tcPr>
          <w:p w14:paraId="3000A329" w14:textId="7E03ED33" w:rsidR="003E4B95" w:rsidRPr="002B5F3E" w:rsidDel="009E40CD" w:rsidRDefault="003E4B95" w:rsidP="00716577">
            <w:pPr>
              <w:textAlignment w:val="baseline"/>
              <w:rPr>
                <w:ins w:id="408" w:author="Bailey, Colin (DFO/MPO)" w:date="2024-10-21T11:09:00Z"/>
                <w:del w:id="409" w:author="Bailey, Colin (DFO/MPO)" w:date="2024-10-29T14:31:00Z"/>
                <w:rFonts w:cs="Arial"/>
                <w:sz w:val="20"/>
              </w:rPr>
            </w:pPr>
            <w:ins w:id="410" w:author="Bailey, Colin (DFO/MPO)" w:date="2024-10-21T11:19:00Z">
              <w:del w:id="411" w:author="Bailey, Colin (DFO/MPO)" w:date="2024-10-29T14:31:00Z">
                <w:r w:rsidRPr="002B5F3E" w:rsidDel="009E40CD">
                  <w:rPr>
                    <w:rFonts w:cs="Arial"/>
                    <w:sz w:val="20"/>
                  </w:rPr>
                  <w:delText xml:space="preserve">Interior Fraser </w:delText>
                </w:r>
              </w:del>
            </w:ins>
          </w:p>
        </w:tc>
        <w:tc>
          <w:tcPr>
            <w:tcW w:w="1530" w:type="dxa"/>
            <w:tcBorders>
              <w:top w:val="nil"/>
              <w:left w:val="nil"/>
              <w:bottom w:val="nil"/>
              <w:right w:val="nil"/>
            </w:tcBorders>
            <w:shd w:val="clear" w:color="auto" w:fill="auto"/>
            <w:tcPrChange w:id="412" w:author="Bailey, Colin (DFO/MPO)" w:date="2024-10-21T14:25:00Z">
              <w:tcPr>
                <w:tcW w:w="2160" w:type="dxa"/>
                <w:gridSpan w:val="2"/>
                <w:tcBorders>
                  <w:top w:val="nil"/>
                  <w:left w:val="nil"/>
                  <w:bottom w:val="nil"/>
                  <w:right w:val="nil"/>
                </w:tcBorders>
                <w:shd w:val="clear" w:color="auto" w:fill="auto"/>
              </w:tcPr>
            </w:tcPrChange>
          </w:tcPr>
          <w:p w14:paraId="23801B70" w14:textId="66A065A6" w:rsidR="003E4B95" w:rsidRPr="002B5F3E" w:rsidDel="009E40CD" w:rsidRDefault="003E4B95" w:rsidP="00716577">
            <w:pPr>
              <w:textAlignment w:val="baseline"/>
              <w:rPr>
                <w:ins w:id="413" w:author="Bailey, Colin (DFO/MPO)" w:date="2024-10-21T11:09:00Z"/>
                <w:del w:id="414" w:author="Bailey, Colin (DFO/MPO)" w:date="2024-10-29T14:31:00Z"/>
                <w:rFonts w:cs="Arial"/>
                <w:sz w:val="20"/>
              </w:rPr>
            </w:pPr>
            <w:ins w:id="415" w:author="Bailey, Colin (DFO/MPO)" w:date="2024-10-21T12:49:00Z">
              <w:del w:id="416" w:author="Bailey, Colin (DFO/MPO)" w:date="2024-10-29T14:31:00Z">
                <w:r w:rsidDel="009E40CD">
                  <w:rPr>
                    <w:rFonts w:cs="Arial"/>
                    <w:sz w:val="20"/>
                  </w:rPr>
                  <w:delText>A</w:delText>
                </w:r>
              </w:del>
            </w:ins>
            <w:ins w:id="417" w:author="Bailey, Colin (DFO/MPO)" w:date="2024-10-21T12:46:00Z">
              <w:del w:id="418" w:author="Bailey, Colin (DFO/MPO)" w:date="2024-10-29T14:31:00Z">
                <w:r w:rsidDel="009E40CD">
                  <w:rPr>
                    <w:rFonts w:cs="Arial"/>
                    <w:sz w:val="20"/>
                  </w:rPr>
                  <w:delText>mber/green</w:delText>
                </w:r>
              </w:del>
            </w:ins>
          </w:p>
        </w:tc>
        <w:tc>
          <w:tcPr>
            <w:tcW w:w="1170" w:type="dxa"/>
            <w:tcBorders>
              <w:top w:val="nil"/>
              <w:left w:val="nil"/>
              <w:bottom w:val="nil"/>
              <w:right w:val="nil"/>
            </w:tcBorders>
            <w:shd w:val="clear" w:color="auto" w:fill="auto"/>
            <w:tcPrChange w:id="419" w:author="Bailey, Colin (DFO/MPO)" w:date="2024-10-21T14:25:00Z">
              <w:tcPr>
                <w:tcW w:w="1170" w:type="dxa"/>
                <w:tcBorders>
                  <w:top w:val="nil"/>
                  <w:left w:val="nil"/>
                  <w:bottom w:val="nil"/>
                  <w:right w:val="nil"/>
                </w:tcBorders>
                <w:shd w:val="clear" w:color="auto" w:fill="auto"/>
              </w:tcPr>
            </w:tcPrChange>
          </w:tcPr>
          <w:p w14:paraId="04A94C5E" w14:textId="6B02DAB0" w:rsidR="003E4B95" w:rsidRPr="002B5F3E" w:rsidDel="009E40CD" w:rsidRDefault="003E4B95" w:rsidP="00716577">
            <w:pPr>
              <w:textAlignment w:val="baseline"/>
              <w:rPr>
                <w:ins w:id="420" w:author="Bailey, Colin (DFO/MPO)" w:date="2024-10-21T11:09:00Z"/>
                <w:del w:id="421" w:author="Bailey, Colin (DFO/MPO)" w:date="2024-10-29T14:31:00Z"/>
                <w:rFonts w:cs="Arial"/>
                <w:sz w:val="20"/>
                <w:lang w:val="en-US"/>
              </w:rPr>
            </w:pPr>
            <w:ins w:id="422" w:author="Bailey, Colin (DFO/MPO)" w:date="2024-10-21T12:44:00Z">
              <w:del w:id="423" w:author="Bailey, Colin (DFO/MPO)" w:date="2024-10-29T14:31:00Z">
                <w:r w:rsidDel="009E40CD">
                  <w:rPr>
                    <w:rFonts w:cs="Arial"/>
                    <w:sz w:val="20"/>
                    <w:lang w:val="en-US"/>
                  </w:rPr>
                  <w:delText>Threatened</w:delText>
                </w:r>
              </w:del>
            </w:ins>
          </w:p>
        </w:tc>
        <w:tc>
          <w:tcPr>
            <w:tcW w:w="1440" w:type="dxa"/>
            <w:tcBorders>
              <w:top w:val="nil"/>
              <w:left w:val="nil"/>
              <w:bottom w:val="nil"/>
              <w:right w:val="nil"/>
            </w:tcBorders>
            <w:shd w:val="clear" w:color="auto" w:fill="auto"/>
            <w:tcPrChange w:id="424" w:author="Bailey, Colin (DFO/MPO)" w:date="2024-10-21T14:25:00Z">
              <w:tcPr>
                <w:tcW w:w="1440" w:type="dxa"/>
                <w:tcBorders>
                  <w:top w:val="nil"/>
                  <w:left w:val="nil"/>
                  <w:bottom w:val="nil"/>
                  <w:right w:val="nil"/>
                </w:tcBorders>
                <w:shd w:val="clear" w:color="auto" w:fill="auto"/>
              </w:tcPr>
            </w:tcPrChange>
          </w:tcPr>
          <w:p w14:paraId="6DE359DC" w14:textId="0B41323C" w:rsidR="003E4B95" w:rsidRPr="002B5F3E" w:rsidDel="009E40CD" w:rsidRDefault="003E4B95" w:rsidP="00716577">
            <w:pPr>
              <w:textAlignment w:val="baseline"/>
              <w:rPr>
                <w:ins w:id="425" w:author="Bailey, Colin (DFO/MPO)" w:date="2024-10-21T11:09:00Z"/>
                <w:del w:id="426" w:author="Bailey, Colin (DFO/MPO)" w:date="2024-10-29T14:31:00Z"/>
                <w:rFonts w:cs="Arial"/>
                <w:sz w:val="20"/>
              </w:rPr>
            </w:pPr>
            <w:ins w:id="427" w:author="Bailey, Colin (DFO/MPO)" w:date="2024-10-21T11:17:00Z">
              <w:del w:id="428" w:author="Bailey, Colin (DFO/MPO)" w:date="2024-10-29T14:31:00Z">
                <w:r w:rsidDel="009E40CD">
                  <w:rPr>
                    <w:rFonts w:cs="Arial"/>
                    <w:sz w:val="20"/>
                  </w:rPr>
                  <w:delText>Green</w:delText>
                </w:r>
              </w:del>
            </w:ins>
            <w:ins w:id="429" w:author="Bailey, Colin (DFO/MPO)" w:date="2024-10-21T11:19:00Z">
              <w:del w:id="430" w:author="Bailey, Colin (DFO/MPO)" w:date="2024-10-29T14:31:00Z">
                <w:r w:rsidDel="009E40CD">
                  <w:rPr>
                    <w:rFonts w:cs="Arial"/>
                    <w:sz w:val="20"/>
                  </w:rPr>
                  <w:delText>, high confidence</w:delText>
                </w:r>
              </w:del>
            </w:ins>
          </w:p>
        </w:tc>
      </w:tr>
      <w:tr w:rsidR="00A50CBF" w:rsidRPr="002B5F3E" w:rsidDel="009E40CD" w14:paraId="545DC859" w14:textId="546E1E22" w:rsidTr="00196FD3">
        <w:trPr>
          <w:trHeight w:val="300"/>
          <w:ins w:id="431" w:author="Bailey, Colin (DFO/MPO)" w:date="2024-10-21T11:09:00Z"/>
          <w:del w:id="432" w:author="Bailey, Colin (DFO/MPO)" w:date="2024-10-29T14:31:00Z"/>
          <w:trPrChange w:id="433" w:author="Bailey, Colin (DFO/MPO)" w:date="2024-10-21T14:25:00Z">
            <w:trPr>
              <w:trHeight w:val="300"/>
            </w:trPr>
          </w:trPrChange>
        </w:trPr>
        <w:tc>
          <w:tcPr>
            <w:tcW w:w="1620" w:type="dxa"/>
            <w:tcBorders>
              <w:top w:val="nil"/>
              <w:left w:val="nil"/>
              <w:bottom w:val="nil"/>
              <w:right w:val="nil"/>
            </w:tcBorders>
            <w:shd w:val="clear" w:color="auto" w:fill="auto"/>
            <w:tcPrChange w:id="434" w:author="Bailey, Colin (DFO/MPO)" w:date="2024-10-21T14:25:00Z">
              <w:tcPr>
                <w:tcW w:w="1440" w:type="dxa"/>
                <w:tcBorders>
                  <w:top w:val="nil"/>
                  <w:left w:val="nil"/>
                  <w:bottom w:val="nil"/>
                  <w:right w:val="nil"/>
                </w:tcBorders>
                <w:shd w:val="clear" w:color="auto" w:fill="auto"/>
              </w:tcPr>
            </w:tcPrChange>
          </w:tcPr>
          <w:p w14:paraId="00041D7A" w14:textId="066A5AC2" w:rsidR="003E4B95" w:rsidRPr="002B5F3E" w:rsidDel="009E40CD" w:rsidRDefault="003E4B95" w:rsidP="00716577">
            <w:pPr>
              <w:textAlignment w:val="baseline"/>
              <w:rPr>
                <w:ins w:id="435" w:author="Bailey, Colin (DFO/MPO)" w:date="2024-10-21T11:09:00Z"/>
                <w:del w:id="436" w:author="Bailey, Colin (DFO/MPO)" w:date="2024-10-29T14:31:00Z"/>
                <w:rFonts w:cs="Arial"/>
                <w:sz w:val="20"/>
              </w:rPr>
            </w:pPr>
            <w:ins w:id="437" w:author="Bailey, Colin (DFO/MPO)" w:date="2024-10-21T11:10:00Z">
              <w:del w:id="438" w:author="Bailey, Colin (DFO/MPO)" w:date="2024-10-29T14:31:00Z">
                <w:r w:rsidRPr="002B5F3E" w:rsidDel="009E40CD">
                  <w:rPr>
                    <w:rFonts w:cs="Arial"/>
                    <w:sz w:val="20"/>
                  </w:rPr>
                  <w:delText>North Thompson</w:delText>
                </w:r>
              </w:del>
            </w:ins>
          </w:p>
        </w:tc>
        <w:tc>
          <w:tcPr>
            <w:tcW w:w="1350" w:type="dxa"/>
            <w:tcBorders>
              <w:top w:val="nil"/>
              <w:left w:val="nil"/>
              <w:bottom w:val="nil"/>
              <w:right w:val="nil"/>
            </w:tcBorders>
            <w:shd w:val="clear" w:color="auto" w:fill="auto"/>
            <w:tcPrChange w:id="439" w:author="Bailey, Colin (DFO/MPO)" w:date="2024-10-21T14:25:00Z">
              <w:tcPr>
                <w:tcW w:w="1530" w:type="dxa"/>
                <w:tcBorders>
                  <w:top w:val="nil"/>
                  <w:left w:val="nil"/>
                  <w:bottom w:val="nil"/>
                  <w:right w:val="nil"/>
                </w:tcBorders>
                <w:shd w:val="clear" w:color="auto" w:fill="auto"/>
              </w:tcPr>
            </w:tcPrChange>
          </w:tcPr>
          <w:p w14:paraId="38EB74D6" w14:textId="4C2AF45D" w:rsidR="003E4B95" w:rsidRPr="002B5F3E" w:rsidDel="009E40CD" w:rsidRDefault="003E4B95" w:rsidP="00716577">
            <w:pPr>
              <w:textAlignment w:val="baseline"/>
              <w:rPr>
                <w:ins w:id="440" w:author="Bailey, Colin (DFO/MPO)" w:date="2024-10-21T11:09:00Z"/>
                <w:del w:id="441" w:author="Bailey, Colin (DFO/MPO)" w:date="2024-10-29T14:31:00Z"/>
                <w:rFonts w:cs="Arial"/>
                <w:sz w:val="20"/>
              </w:rPr>
            </w:pPr>
            <w:ins w:id="442" w:author="Bailey, Colin (DFO/MPO)" w:date="2024-10-21T12:42:00Z">
              <w:del w:id="443" w:author="Bailey, Colin (DFO/MPO)" w:date="2024-10-29T14:31:00Z">
                <w:r w:rsidDel="009E40CD">
                  <w:rPr>
                    <w:rFonts w:cs="Arial"/>
                    <w:sz w:val="20"/>
                  </w:rPr>
                  <w:delText>n</w:delText>
                </w:r>
              </w:del>
            </w:ins>
            <w:ins w:id="444" w:author="Bailey, Colin (DFO/MPO)" w:date="2024-10-21T11:15:00Z">
              <w:del w:id="445" w:author="Bailey, Colin (DFO/MPO)" w:date="2024-10-29T14:31:00Z">
                <w:r w:rsidRPr="002B5F3E" w:rsidDel="009E40CD">
                  <w:rPr>
                    <w:rFonts w:cs="Arial"/>
                    <w:sz w:val="20"/>
                  </w:rPr>
                  <w:delText>one</w:delText>
                </w:r>
              </w:del>
            </w:ins>
          </w:p>
        </w:tc>
        <w:tc>
          <w:tcPr>
            <w:tcW w:w="810" w:type="dxa"/>
            <w:tcBorders>
              <w:top w:val="nil"/>
              <w:left w:val="nil"/>
              <w:bottom w:val="nil"/>
              <w:right w:val="nil"/>
            </w:tcBorders>
            <w:tcPrChange w:id="446" w:author="Bailey, Colin (DFO/MPO)" w:date="2024-10-21T14:25:00Z">
              <w:tcPr>
                <w:tcW w:w="720" w:type="dxa"/>
                <w:tcBorders>
                  <w:top w:val="nil"/>
                  <w:left w:val="nil"/>
                  <w:bottom w:val="nil"/>
                  <w:right w:val="nil"/>
                </w:tcBorders>
              </w:tcPr>
            </w:tcPrChange>
          </w:tcPr>
          <w:p w14:paraId="5AFBB48C" w14:textId="02E242FD" w:rsidR="003E4B95" w:rsidRPr="002B5F3E" w:rsidDel="009E40CD" w:rsidRDefault="003E4B95" w:rsidP="003E4B95">
            <w:pPr>
              <w:textAlignment w:val="baseline"/>
              <w:rPr>
                <w:ins w:id="447" w:author="Bailey, Colin (DFO/MPO)" w:date="2024-10-21T12:56:00Z"/>
                <w:del w:id="448" w:author="Bailey, Colin (DFO/MPO)" w:date="2024-10-29T14:31:00Z"/>
                <w:rFonts w:cs="Arial"/>
                <w:sz w:val="20"/>
              </w:rPr>
            </w:pPr>
            <w:ins w:id="449" w:author="Bailey, Colin (DFO/MPO)" w:date="2024-10-21T12:56:00Z">
              <w:del w:id="450" w:author="Bailey, Colin (DFO/MPO)" w:date="2024-10-29T14:31:00Z">
                <w:r w:rsidDel="009E40CD">
                  <w:rPr>
                    <w:rFonts w:cs="Arial"/>
                    <w:sz w:val="20"/>
                  </w:rPr>
                  <w:delText>CO-</w:delText>
                </w:r>
              </w:del>
            </w:ins>
            <w:ins w:id="451" w:author="Bailey, Colin (DFO/MPO)" w:date="2024-10-21T12:57:00Z">
              <w:del w:id="452" w:author="Bailey, Colin (DFO/MPO)" w:date="2024-10-29T14:31:00Z">
                <w:r w:rsidR="00A50CBF" w:rsidDel="009E40CD">
                  <w:rPr>
                    <w:rFonts w:cs="Arial"/>
                    <w:sz w:val="20"/>
                  </w:rPr>
                  <w:delText>9</w:delText>
                </w:r>
              </w:del>
            </w:ins>
          </w:p>
        </w:tc>
        <w:tc>
          <w:tcPr>
            <w:tcW w:w="1350" w:type="dxa"/>
            <w:tcBorders>
              <w:top w:val="nil"/>
              <w:left w:val="nil"/>
              <w:bottom w:val="nil"/>
              <w:right w:val="nil"/>
            </w:tcBorders>
            <w:shd w:val="clear" w:color="auto" w:fill="auto"/>
            <w:tcPrChange w:id="453" w:author="Bailey, Colin (DFO/MPO)" w:date="2024-10-21T14:25:00Z">
              <w:tcPr>
                <w:tcW w:w="810" w:type="dxa"/>
                <w:tcBorders>
                  <w:top w:val="nil"/>
                  <w:left w:val="nil"/>
                  <w:bottom w:val="nil"/>
                  <w:right w:val="nil"/>
                </w:tcBorders>
                <w:shd w:val="clear" w:color="auto" w:fill="auto"/>
              </w:tcPr>
            </w:tcPrChange>
          </w:tcPr>
          <w:p w14:paraId="37686032" w14:textId="0BB987D1" w:rsidR="003E4B95" w:rsidRPr="002B5F3E" w:rsidDel="009E40CD" w:rsidRDefault="003E4B95" w:rsidP="00716577">
            <w:pPr>
              <w:textAlignment w:val="baseline"/>
              <w:rPr>
                <w:ins w:id="454" w:author="Bailey, Colin (DFO/MPO)" w:date="2024-10-21T11:09:00Z"/>
                <w:del w:id="455" w:author="Bailey, Colin (DFO/MPO)" w:date="2024-10-29T14:31:00Z"/>
                <w:rFonts w:cs="Arial"/>
                <w:sz w:val="20"/>
              </w:rPr>
            </w:pPr>
            <w:ins w:id="456" w:author="Bailey, Colin (DFO/MPO)" w:date="2024-10-21T11:19:00Z">
              <w:del w:id="457" w:author="Bailey, Colin (DFO/MPO)" w:date="2024-10-29T14:31:00Z">
                <w:r w:rsidRPr="002B5F3E" w:rsidDel="009E40CD">
                  <w:rPr>
                    <w:rFonts w:cs="Arial"/>
                    <w:sz w:val="20"/>
                  </w:rPr>
                  <w:delText xml:space="preserve">Interior Fraser </w:delText>
                </w:r>
              </w:del>
            </w:ins>
          </w:p>
        </w:tc>
        <w:tc>
          <w:tcPr>
            <w:tcW w:w="1530" w:type="dxa"/>
            <w:tcBorders>
              <w:top w:val="nil"/>
              <w:left w:val="nil"/>
              <w:bottom w:val="nil"/>
              <w:right w:val="nil"/>
            </w:tcBorders>
            <w:shd w:val="clear" w:color="auto" w:fill="auto"/>
            <w:tcPrChange w:id="458" w:author="Bailey, Colin (DFO/MPO)" w:date="2024-10-21T14:25:00Z">
              <w:tcPr>
                <w:tcW w:w="2160" w:type="dxa"/>
                <w:gridSpan w:val="2"/>
                <w:tcBorders>
                  <w:top w:val="nil"/>
                  <w:left w:val="nil"/>
                  <w:bottom w:val="nil"/>
                  <w:right w:val="nil"/>
                </w:tcBorders>
                <w:shd w:val="clear" w:color="auto" w:fill="auto"/>
              </w:tcPr>
            </w:tcPrChange>
          </w:tcPr>
          <w:p w14:paraId="3A3F4078" w14:textId="3D181132" w:rsidR="003E4B95" w:rsidRPr="002B5F3E" w:rsidDel="009E40CD" w:rsidRDefault="003E4B95" w:rsidP="00716577">
            <w:pPr>
              <w:textAlignment w:val="baseline"/>
              <w:rPr>
                <w:ins w:id="459" w:author="Bailey, Colin (DFO/MPO)" w:date="2024-10-21T11:09:00Z"/>
                <w:del w:id="460" w:author="Bailey, Colin (DFO/MPO)" w:date="2024-10-29T14:31:00Z"/>
                <w:rFonts w:cs="Arial"/>
                <w:sz w:val="20"/>
              </w:rPr>
            </w:pPr>
            <w:ins w:id="461" w:author="Bailey, Colin (DFO/MPO)" w:date="2024-10-21T12:49:00Z">
              <w:del w:id="462" w:author="Bailey, Colin (DFO/MPO)" w:date="2024-10-29T14:31:00Z">
                <w:r w:rsidDel="009E40CD">
                  <w:rPr>
                    <w:rFonts w:cs="Arial"/>
                    <w:sz w:val="20"/>
                  </w:rPr>
                  <w:delText>A</w:delText>
                </w:r>
              </w:del>
            </w:ins>
            <w:ins w:id="463" w:author="Bailey, Colin (DFO/MPO)" w:date="2024-10-21T12:47:00Z">
              <w:del w:id="464" w:author="Bailey, Colin (DFO/MPO)" w:date="2024-10-29T14:31:00Z">
                <w:r w:rsidDel="009E40CD">
                  <w:rPr>
                    <w:rFonts w:cs="Arial"/>
                    <w:sz w:val="20"/>
                  </w:rPr>
                  <w:delText>mber/green</w:delText>
                </w:r>
              </w:del>
            </w:ins>
          </w:p>
        </w:tc>
        <w:tc>
          <w:tcPr>
            <w:tcW w:w="1170" w:type="dxa"/>
            <w:tcBorders>
              <w:top w:val="nil"/>
              <w:left w:val="nil"/>
              <w:bottom w:val="nil"/>
              <w:right w:val="nil"/>
            </w:tcBorders>
            <w:shd w:val="clear" w:color="auto" w:fill="auto"/>
            <w:tcPrChange w:id="465" w:author="Bailey, Colin (DFO/MPO)" w:date="2024-10-21T14:25:00Z">
              <w:tcPr>
                <w:tcW w:w="1170" w:type="dxa"/>
                <w:tcBorders>
                  <w:top w:val="nil"/>
                  <w:left w:val="nil"/>
                  <w:bottom w:val="nil"/>
                  <w:right w:val="nil"/>
                </w:tcBorders>
                <w:shd w:val="clear" w:color="auto" w:fill="auto"/>
              </w:tcPr>
            </w:tcPrChange>
          </w:tcPr>
          <w:p w14:paraId="2799216C" w14:textId="62A58104" w:rsidR="003E4B95" w:rsidRPr="002B5F3E" w:rsidDel="009E40CD" w:rsidRDefault="003E4B95" w:rsidP="00716577">
            <w:pPr>
              <w:textAlignment w:val="baseline"/>
              <w:rPr>
                <w:ins w:id="466" w:author="Bailey, Colin (DFO/MPO)" w:date="2024-10-21T11:09:00Z"/>
                <w:del w:id="467" w:author="Bailey, Colin (DFO/MPO)" w:date="2024-10-29T14:31:00Z"/>
                <w:rFonts w:cs="Arial"/>
                <w:sz w:val="20"/>
                <w:lang w:val="en-US"/>
              </w:rPr>
            </w:pPr>
            <w:ins w:id="468" w:author="Bailey, Colin (DFO/MPO)" w:date="2024-10-21T12:44:00Z">
              <w:del w:id="469" w:author="Bailey, Colin (DFO/MPO)" w:date="2024-10-29T14:31:00Z">
                <w:r w:rsidDel="009E40CD">
                  <w:rPr>
                    <w:rFonts w:cs="Arial"/>
                    <w:sz w:val="20"/>
                    <w:lang w:val="en-US"/>
                  </w:rPr>
                  <w:delText>Threatened</w:delText>
                </w:r>
              </w:del>
            </w:ins>
          </w:p>
        </w:tc>
        <w:tc>
          <w:tcPr>
            <w:tcW w:w="1440" w:type="dxa"/>
            <w:tcBorders>
              <w:top w:val="nil"/>
              <w:left w:val="nil"/>
              <w:bottom w:val="nil"/>
              <w:right w:val="nil"/>
            </w:tcBorders>
            <w:shd w:val="clear" w:color="auto" w:fill="auto"/>
            <w:tcPrChange w:id="470" w:author="Bailey, Colin (DFO/MPO)" w:date="2024-10-21T14:25:00Z">
              <w:tcPr>
                <w:tcW w:w="1440" w:type="dxa"/>
                <w:tcBorders>
                  <w:top w:val="nil"/>
                  <w:left w:val="nil"/>
                  <w:bottom w:val="nil"/>
                  <w:right w:val="nil"/>
                </w:tcBorders>
                <w:shd w:val="clear" w:color="auto" w:fill="auto"/>
              </w:tcPr>
            </w:tcPrChange>
          </w:tcPr>
          <w:p w14:paraId="38A4004E" w14:textId="68B07464" w:rsidR="003E4B95" w:rsidRPr="002B5F3E" w:rsidDel="009E40CD" w:rsidRDefault="003E4B95" w:rsidP="00716577">
            <w:pPr>
              <w:textAlignment w:val="baseline"/>
              <w:rPr>
                <w:ins w:id="471" w:author="Bailey, Colin (DFO/MPO)" w:date="2024-10-21T11:09:00Z"/>
                <w:del w:id="472" w:author="Bailey, Colin (DFO/MPO)" w:date="2024-10-29T14:31:00Z"/>
                <w:rFonts w:cs="Arial"/>
                <w:sz w:val="20"/>
              </w:rPr>
            </w:pPr>
            <w:ins w:id="473" w:author="Bailey, Colin (DFO/MPO)" w:date="2024-10-21T11:17:00Z">
              <w:del w:id="474" w:author="Bailey, Colin (DFO/MPO)" w:date="2024-10-29T14:31:00Z">
                <w:r w:rsidDel="009E40CD">
                  <w:rPr>
                    <w:rFonts w:cs="Arial"/>
                    <w:sz w:val="20"/>
                  </w:rPr>
                  <w:delText>Green</w:delText>
                </w:r>
              </w:del>
            </w:ins>
            <w:ins w:id="475" w:author="Bailey, Colin (DFO/MPO)" w:date="2024-10-21T11:19:00Z">
              <w:del w:id="476" w:author="Bailey, Colin (DFO/MPO)" w:date="2024-10-29T14:31:00Z">
                <w:r w:rsidDel="009E40CD">
                  <w:rPr>
                    <w:rFonts w:cs="Arial"/>
                    <w:sz w:val="20"/>
                  </w:rPr>
                  <w:delText>, high confidence</w:delText>
                </w:r>
              </w:del>
            </w:ins>
          </w:p>
        </w:tc>
      </w:tr>
      <w:tr w:rsidR="00A50CBF" w:rsidRPr="002B5F3E" w:rsidDel="009E40CD" w14:paraId="1A219B2D" w14:textId="4C470949" w:rsidTr="00196FD3">
        <w:trPr>
          <w:trHeight w:val="300"/>
          <w:ins w:id="477" w:author="Bailey, Colin (DFO/MPO)" w:date="2024-10-21T12:42:00Z"/>
          <w:del w:id="478" w:author="Bailey, Colin (DFO/MPO)" w:date="2024-10-29T14:31:00Z"/>
          <w:trPrChange w:id="479" w:author="Bailey, Colin (DFO/MPO)" w:date="2024-10-21T14:25:00Z">
            <w:trPr>
              <w:trHeight w:val="300"/>
            </w:trPr>
          </w:trPrChange>
        </w:trPr>
        <w:tc>
          <w:tcPr>
            <w:tcW w:w="1620" w:type="dxa"/>
            <w:tcBorders>
              <w:top w:val="nil"/>
              <w:left w:val="nil"/>
              <w:bottom w:val="single" w:sz="12" w:space="0" w:color="000000"/>
              <w:right w:val="nil"/>
            </w:tcBorders>
            <w:shd w:val="clear" w:color="auto" w:fill="auto"/>
            <w:tcPrChange w:id="480" w:author="Bailey, Colin (DFO/MPO)" w:date="2024-10-21T14:25:00Z">
              <w:tcPr>
                <w:tcW w:w="1440" w:type="dxa"/>
                <w:tcBorders>
                  <w:top w:val="nil"/>
                  <w:left w:val="nil"/>
                  <w:bottom w:val="single" w:sz="12" w:space="0" w:color="000000"/>
                  <w:right w:val="nil"/>
                </w:tcBorders>
                <w:shd w:val="clear" w:color="auto" w:fill="auto"/>
              </w:tcPr>
            </w:tcPrChange>
          </w:tcPr>
          <w:p w14:paraId="416E0116" w14:textId="12FB4328" w:rsidR="003E4B95" w:rsidRPr="002B5F3E" w:rsidDel="009E40CD" w:rsidRDefault="003E4B95" w:rsidP="00716577">
            <w:pPr>
              <w:textAlignment w:val="baseline"/>
              <w:rPr>
                <w:ins w:id="481" w:author="Bailey, Colin (DFO/MPO)" w:date="2024-10-21T12:42:00Z"/>
                <w:del w:id="482" w:author="Bailey, Colin (DFO/MPO)" w:date="2024-10-29T14:31:00Z"/>
                <w:rFonts w:cs="Arial"/>
                <w:sz w:val="20"/>
              </w:rPr>
            </w:pPr>
            <w:ins w:id="483" w:author="Bailey, Colin (DFO/MPO)" w:date="2024-10-21T12:42:00Z">
              <w:del w:id="484" w:author="Bailey, Colin (DFO/MPO)" w:date="2024-10-29T14:31:00Z">
                <w:r w:rsidDel="009E40CD">
                  <w:rPr>
                    <w:rFonts w:cs="Arial"/>
                    <w:sz w:val="20"/>
                  </w:rPr>
                  <w:delText>South Thompson</w:delText>
                </w:r>
              </w:del>
            </w:ins>
          </w:p>
        </w:tc>
        <w:tc>
          <w:tcPr>
            <w:tcW w:w="1350" w:type="dxa"/>
            <w:tcBorders>
              <w:top w:val="nil"/>
              <w:left w:val="nil"/>
              <w:bottom w:val="single" w:sz="12" w:space="0" w:color="000000"/>
              <w:right w:val="nil"/>
            </w:tcBorders>
            <w:shd w:val="clear" w:color="auto" w:fill="auto"/>
            <w:tcPrChange w:id="485" w:author="Bailey, Colin (DFO/MPO)" w:date="2024-10-21T14:25:00Z">
              <w:tcPr>
                <w:tcW w:w="1530" w:type="dxa"/>
                <w:tcBorders>
                  <w:top w:val="nil"/>
                  <w:left w:val="nil"/>
                  <w:bottom w:val="single" w:sz="12" w:space="0" w:color="000000"/>
                  <w:right w:val="nil"/>
                </w:tcBorders>
                <w:shd w:val="clear" w:color="auto" w:fill="auto"/>
              </w:tcPr>
            </w:tcPrChange>
          </w:tcPr>
          <w:p w14:paraId="342C8BAC" w14:textId="1E38A9EC" w:rsidR="003E4B95" w:rsidRPr="002B5F3E" w:rsidDel="009E40CD" w:rsidRDefault="003E4B95" w:rsidP="00716577">
            <w:pPr>
              <w:textAlignment w:val="baseline"/>
              <w:rPr>
                <w:ins w:id="486" w:author="Bailey, Colin (DFO/MPO)" w:date="2024-10-21T12:42:00Z"/>
                <w:del w:id="487" w:author="Bailey, Colin (DFO/MPO)" w:date="2024-10-29T14:31:00Z"/>
                <w:rFonts w:cs="Arial"/>
                <w:sz w:val="20"/>
              </w:rPr>
            </w:pPr>
            <w:ins w:id="488" w:author="Bailey, Colin (DFO/MPO)" w:date="2024-10-21T12:42:00Z">
              <w:del w:id="489" w:author="Bailey, Colin (DFO/MPO)" w:date="2024-10-29T14:31:00Z">
                <w:r w:rsidDel="009E40CD">
                  <w:rPr>
                    <w:rFonts w:cs="Arial"/>
                    <w:sz w:val="20"/>
                  </w:rPr>
                  <w:delText>Salmon, Eagle Rivers</w:delText>
                </w:r>
              </w:del>
            </w:ins>
          </w:p>
        </w:tc>
        <w:tc>
          <w:tcPr>
            <w:tcW w:w="810" w:type="dxa"/>
            <w:tcBorders>
              <w:top w:val="nil"/>
              <w:left w:val="nil"/>
              <w:bottom w:val="single" w:sz="12" w:space="0" w:color="000000"/>
              <w:right w:val="nil"/>
            </w:tcBorders>
            <w:tcPrChange w:id="490" w:author="Bailey, Colin (DFO/MPO)" w:date="2024-10-21T14:25:00Z">
              <w:tcPr>
                <w:tcW w:w="720" w:type="dxa"/>
                <w:tcBorders>
                  <w:top w:val="nil"/>
                  <w:left w:val="nil"/>
                  <w:bottom w:val="single" w:sz="12" w:space="0" w:color="000000"/>
                  <w:right w:val="nil"/>
                </w:tcBorders>
              </w:tcPr>
            </w:tcPrChange>
          </w:tcPr>
          <w:p w14:paraId="4847D1FE" w14:textId="6D0D3318" w:rsidR="003E4B95" w:rsidDel="009E40CD" w:rsidRDefault="003E4B95" w:rsidP="003E4B95">
            <w:pPr>
              <w:textAlignment w:val="baseline"/>
              <w:rPr>
                <w:ins w:id="491" w:author="Bailey, Colin (DFO/MPO)" w:date="2024-10-21T12:56:00Z"/>
                <w:del w:id="492" w:author="Bailey, Colin (DFO/MPO)" w:date="2024-10-29T14:31:00Z"/>
                <w:rFonts w:cs="Arial"/>
                <w:sz w:val="20"/>
              </w:rPr>
            </w:pPr>
            <w:ins w:id="493" w:author="Bailey, Colin (DFO/MPO)" w:date="2024-10-21T12:56:00Z">
              <w:del w:id="494" w:author="Bailey, Colin (DFO/MPO)" w:date="2024-10-29T14:31:00Z">
                <w:r w:rsidDel="009E40CD">
                  <w:rPr>
                    <w:rFonts w:cs="Arial"/>
                    <w:sz w:val="20"/>
                  </w:rPr>
                  <w:delText>CO-</w:delText>
                </w:r>
              </w:del>
            </w:ins>
            <w:ins w:id="495" w:author="Bailey, Colin (DFO/MPO)" w:date="2024-10-21T12:57:00Z">
              <w:del w:id="496" w:author="Bailey, Colin (DFO/MPO)" w:date="2024-10-29T14:31:00Z">
                <w:r w:rsidR="00A50CBF" w:rsidDel="009E40CD">
                  <w:rPr>
                    <w:rFonts w:cs="Arial"/>
                    <w:sz w:val="20"/>
                  </w:rPr>
                  <w:delText>8</w:delText>
                </w:r>
              </w:del>
            </w:ins>
          </w:p>
        </w:tc>
        <w:tc>
          <w:tcPr>
            <w:tcW w:w="1350" w:type="dxa"/>
            <w:tcBorders>
              <w:top w:val="nil"/>
              <w:left w:val="nil"/>
              <w:bottom w:val="single" w:sz="12" w:space="0" w:color="000000"/>
              <w:right w:val="nil"/>
            </w:tcBorders>
            <w:shd w:val="clear" w:color="auto" w:fill="auto"/>
            <w:tcPrChange w:id="497" w:author="Bailey, Colin (DFO/MPO)" w:date="2024-10-21T14:25:00Z">
              <w:tcPr>
                <w:tcW w:w="810" w:type="dxa"/>
                <w:tcBorders>
                  <w:top w:val="nil"/>
                  <w:left w:val="nil"/>
                  <w:bottom w:val="single" w:sz="12" w:space="0" w:color="000000"/>
                  <w:right w:val="nil"/>
                </w:tcBorders>
                <w:shd w:val="clear" w:color="auto" w:fill="auto"/>
              </w:tcPr>
            </w:tcPrChange>
          </w:tcPr>
          <w:p w14:paraId="43BE5636" w14:textId="51D9D1C2" w:rsidR="003E4B95" w:rsidRPr="002B5F3E" w:rsidDel="009E40CD" w:rsidRDefault="003E4B95" w:rsidP="00716577">
            <w:pPr>
              <w:textAlignment w:val="baseline"/>
              <w:rPr>
                <w:ins w:id="498" w:author="Bailey, Colin (DFO/MPO)" w:date="2024-10-21T12:42:00Z"/>
                <w:del w:id="499" w:author="Bailey, Colin (DFO/MPO)" w:date="2024-10-29T14:31:00Z"/>
                <w:rFonts w:cs="Arial"/>
                <w:sz w:val="20"/>
              </w:rPr>
            </w:pPr>
            <w:ins w:id="500" w:author="Bailey, Colin (DFO/MPO)" w:date="2024-10-21T12:43:00Z">
              <w:del w:id="501" w:author="Bailey, Colin (DFO/MPO)" w:date="2024-10-29T14:31:00Z">
                <w:r w:rsidDel="009E40CD">
                  <w:rPr>
                    <w:rFonts w:cs="Arial"/>
                    <w:sz w:val="20"/>
                  </w:rPr>
                  <w:delText xml:space="preserve">Interior Fraser </w:delText>
                </w:r>
              </w:del>
            </w:ins>
          </w:p>
        </w:tc>
        <w:tc>
          <w:tcPr>
            <w:tcW w:w="1530" w:type="dxa"/>
            <w:tcBorders>
              <w:top w:val="nil"/>
              <w:left w:val="nil"/>
              <w:bottom w:val="single" w:sz="12" w:space="0" w:color="000000"/>
              <w:right w:val="nil"/>
            </w:tcBorders>
            <w:shd w:val="clear" w:color="auto" w:fill="auto"/>
            <w:tcPrChange w:id="502" w:author="Bailey, Colin (DFO/MPO)" w:date="2024-10-21T14:25:00Z">
              <w:tcPr>
                <w:tcW w:w="2160" w:type="dxa"/>
                <w:gridSpan w:val="2"/>
                <w:tcBorders>
                  <w:top w:val="nil"/>
                  <w:left w:val="nil"/>
                  <w:bottom w:val="single" w:sz="12" w:space="0" w:color="000000"/>
                  <w:right w:val="nil"/>
                </w:tcBorders>
                <w:shd w:val="clear" w:color="auto" w:fill="auto"/>
              </w:tcPr>
            </w:tcPrChange>
          </w:tcPr>
          <w:p w14:paraId="77FE29AF" w14:textId="0BB88738" w:rsidR="003E4B95" w:rsidRPr="002B5F3E" w:rsidDel="009E40CD" w:rsidRDefault="003E4B95" w:rsidP="00716577">
            <w:pPr>
              <w:textAlignment w:val="baseline"/>
              <w:rPr>
                <w:ins w:id="503" w:author="Bailey, Colin (DFO/MPO)" w:date="2024-10-21T12:42:00Z"/>
                <w:del w:id="504" w:author="Bailey, Colin (DFO/MPO)" w:date="2024-10-29T14:31:00Z"/>
                <w:rFonts w:cs="Arial"/>
                <w:sz w:val="20"/>
              </w:rPr>
            </w:pPr>
            <w:ins w:id="505" w:author="Bailey, Colin (DFO/MPO)" w:date="2024-10-21T12:49:00Z">
              <w:del w:id="506" w:author="Bailey, Colin (DFO/MPO)" w:date="2024-10-29T14:31:00Z">
                <w:r w:rsidDel="009E40CD">
                  <w:rPr>
                    <w:rFonts w:cs="Arial"/>
                    <w:sz w:val="20"/>
                  </w:rPr>
                  <w:delText>A</w:delText>
                </w:r>
              </w:del>
            </w:ins>
            <w:ins w:id="507" w:author="Bailey, Colin (DFO/MPO)" w:date="2024-10-21T12:47:00Z">
              <w:del w:id="508" w:author="Bailey, Colin (DFO/MPO)" w:date="2024-10-29T14:31:00Z">
                <w:r w:rsidDel="009E40CD">
                  <w:rPr>
                    <w:rFonts w:cs="Arial"/>
                    <w:sz w:val="20"/>
                  </w:rPr>
                  <w:delText>mber</w:delText>
                </w:r>
              </w:del>
            </w:ins>
          </w:p>
        </w:tc>
        <w:tc>
          <w:tcPr>
            <w:tcW w:w="1170" w:type="dxa"/>
            <w:tcBorders>
              <w:top w:val="nil"/>
              <w:left w:val="nil"/>
              <w:bottom w:val="single" w:sz="12" w:space="0" w:color="000000"/>
              <w:right w:val="nil"/>
            </w:tcBorders>
            <w:shd w:val="clear" w:color="auto" w:fill="auto"/>
            <w:tcPrChange w:id="509" w:author="Bailey, Colin (DFO/MPO)" w:date="2024-10-21T14:25:00Z">
              <w:tcPr>
                <w:tcW w:w="1170" w:type="dxa"/>
                <w:tcBorders>
                  <w:top w:val="nil"/>
                  <w:left w:val="nil"/>
                  <w:bottom w:val="single" w:sz="12" w:space="0" w:color="000000"/>
                  <w:right w:val="nil"/>
                </w:tcBorders>
                <w:shd w:val="clear" w:color="auto" w:fill="auto"/>
              </w:tcPr>
            </w:tcPrChange>
          </w:tcPr>
          <w:p w14:paraId="6C921722" w14:textId="3B87A711" w:rsidR="003E4B95" w:rsidRPr="002B5F3E" w:rsidDel="009E40CD" w:rsidRDefault="003E4B95" w:rsidP="00716577">
            <w:pPr>
              <w:textAlignment w:val="baseline"/>
              <w:rPr>
                <w:ins w:id="510" w:author="Bailey, Colin (DFO/MPO)" w:date="2024-10-21T12:42:00Z"/>
                <w:del w:id="511" w:author="Bailey, Colin (DFO/MPO)" w:date="2024-10-29T14:31:00Z"/>
                <w:rFonts w:cs="Arial"/>
                <w:sz w:val="20"/>
                <w:lang w:val="en-US"/>
              </w:rPr>
            </w:pPr>
            <w:ins w:id="512" w:author="Bailey, Colin (DFO/MPO)" w:date="2024-10-21T12:44:00Z">
              <w:del w:id="513" w:author="Bailey, Colin (DFO/MPO)" w:date="2024-10-29T14:31:00Z">
                <w:r w:rsidDel="009E40CD">
                  <w:rPr>
                    <w:rFonts w:cs="Arial"/>
                    <w:sz w:val="20"/>
                    <w:lang w:val="en-US"/>
                  </w:rPr>
                  <w:delText>Threatened</w:delText>
                </w:r>
              </w:del>
            </w:ins>
          </w:p>
        </w:tc>
        <w:tc>
          <w:tcPr>
            <w:tcW w:w="1440" w:type="dxa"/>
            <w:tcBorders>
              <w:top w:val="nil"/>
              <w:left w:val="nil"/>
              <w:bottom w:val="single" w:sz="12" w:space="0" w:color="000000"/>
              <w:right w:val="nil"/>
            </w:tcBorders>
            <w:shd w:val="clear" w:color="auto" w:fill="auto"/>
            <w:tcPrChange w:id="514" w:author="Bailey, Colin (DFO/MPO)" w:date="2024-10-21T14:25:00Z">
              <w:tcPr>
                <w:tcW w:w="1440" w:type="dxa"/>
                <w:tcBorders>
                  <w:top w:val="nil"/>
                  <w:left w:val="nil"/>
                  <w:bottom w:val="single" w:sz="12" w:space="0" w:color="000000"/>
                  <w:right w:val="nil"/>
                </w:tcBorders>
                <w:shd w:val="clear" w:color="auto" w:fill="auto"/>
              </w:tcPr>
            </w:tcPrChange>
          </w:tcPr>
          <w:p w14:paraId="3B8E573B" w14:textId="331874D6" w:rsidR="003E4B95" w:rsidDel="009E40CD" w:rsidRDefault="003E4B95" w:rsidP="00716577">
            <w:pPr>
              <w:textAlignment w:val="baseline"/>
              <w:rPr>
                <w:ins w:id="515" w:author="Bailey, Colin (DFO/MPO)" w:date="2024-10-21T12:42:00Z"/>
                <w:del w:id="516" w:author="Bailey, Colin (DFO/MPO)" w:date="2024-10-29T14:31:00Z"/>
                <w:rFonts w:cs="Arial"/>
                <w:sz w:val="20"/>
              </w:rPr>
            </w:pPr>
            <w:ins w:id="517" w:author="Bailey, Colin (DFO/MPO)" w:date="2024-10-21T12:43:00Z">
              <w:del w:id="518" w:author="Bailey, Colin (DFO/MPO)" w:date="2024-10-29T14:31:00Z">
                <w:r w:rsidDel="009E40CD">
                  <w:rPr>
                    <w:rFonts w:cs="Arial"/>
                    <w:sz w:val="20"/>
                  </w:rPr>
                  <w:delText>Green, high confidence</w:delText>
                </w:r>
              </w:del>
            </w:ins>
          </w:p>
        </w:tc>
      </w:tr>
    </w:tbl>
    <w:p w14:paraId="5F40DC12" w14:textId="367AE824" w:rsidR="00716577" w:rsidRPr="00AD28F0" w:rsidDel="009E40CD" w:rsidRDefault="00716577">
      <w:pPr>
        <w:pStyle w:val="BodyText"/>
        <w:rPr>
          <w:del w:id="519" w:author="Bailey, Colin (DFO/MPO)" w:date="2024-10-29T14:31:00Z"/>
        </w:rPr>
        <w:pPrChange w:id="520" w:author="Bailey, Colin (DFO/MPO)" w:date="2024-10-29T14:31:00Z">
          <w:pPr>
            <w:pStyle w:val="BodyText"/>
            <w:ind w:left="720"/>
          </w:pPr>
        </w:pPrChange>
      </w:pPr>
    </w:p>
    <w:p w14:paraId="2D078EBC" w14:textId="563F430F" w:rsidR="0024465B" w:rsidRDefault="00262FE7" w:rsidP="00C84A9A">
      <w:pPr>
        <w:pStyle w:val="Heading4"/>
      </w:pPr>
      <w:r w:rsidRPr="00FC2F23">
        <w:t>Assessment Type</w:t>
      </w:r>
      <w:r>
        <w:t xml:space="preserve"> </w:t>
      </w:r>
    </w:p>
    <w:p w14:paraId="77DE1E5B" w14:textId="6703B3F0" w:rsidR="00AD28F0" w:rsidRPr="00AD28F0" w:rsidRDefault="00AD28F0" w:rsidP="004579D2">
      <w:pPr>
        <w:pStyle w:val="BodyText"/>
      </w:pPr>
      <w:r>
        <w:tab/>
        <w:t xml:space="preserve">Full Assessment </w:t>
      </w:r>
    </w:p>
    <w:p w14:paraId="1A38AB1F" w14:textId="68696E34" w:rsidR="00C57857" w:rsidRPr="00C57857" w:rsidRDefault="00262FE7" w:rsidP="00C84A9A">
      <w:pPr>
        <w:pStyle w:val="Heading4"/>
      </w:pPr>
      <w:r w:rsidRPr="00E053C8">
        <w:t xml:space="preserve">Most Recent </w:t>
      </w:r>
      <w:r w:rsidR="00545297" w:rsidRPr="00E053C8">
        <w:t>Assessment Date</w:t>
      </w:r>
    </w:p>
    <w:p w14:paraId="3BF06CBE" w14:textId="6DA0F300" w:rsidR="00C57857" w:rsidRDefault="00100E9D" w:rsidP="002E6CB9">
      <w:pPr>
        <w:pStyle w:val="ListNumber"/>
      </w:pPr>
      <w:r>
        <w:t xml:space="preserve">Last </w:t>
      </w:r>
      <w:r w:rsidR="0056738E">
        <w:t xml:space="preserve">assessment: </w:t>
      </w:r>
      <w:r w:rsidR="00467F39">
        <w:t xml:space="preserve">Interior Fraser Coho Salmon </w:t>
      </w:r>
      <w:r w:rsidR="0056738E">
        <w:t xml:space="preserve">Recovery Potential Assessment </w:t>
      </w:r>
      <w:sdt>
        <w:sdtPr>
          <w:rPr>
            <w:color w:val="000000"/>
          </w:rPr>
          <w:tag w:val="MENDELEY_CITATION_v3_eyJjaXRhdGlvbklEIjoiTUVOREVMRVlfQ0lUQVRJT05fODAwNmZmZGYtMDA5NC00YWU1LTgxZTktZjE3ZTE1YWU3NGZi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
          <w:id w:val="-310794952"/>
          <w:placeholder>
            <w:docPart w:val="DefaultPlaceholder_-1854013440"/>
          </w:placeholder>
        </w:sdtPr>
        <w:sdtEndPr/>
        <w:sdtContent>
          <w:r w:rsidR="00C13A45" w:rsidRPr="00C13A45">
            <w:rPr>
              <w:color w:val="000000"/>
            </w:rPr>
            <w:t>(Arbeider et al. 2020)</w:t>
          </w:r>
        </w:sdtContent>
      </w:sdt>
      <w:del w:id="521" w:author="Bailey, Colin (DFO/MPO)" w:date="2024-10-29T13:36:00Z">
        <w:r w:rsidR="0056738E" w:rsidDel="006F61F7">
          <w:delText>(</w:delText>
        </w:r>
        <w:r w:rsidR="00467F39" w:rsidDel="006F61F7">
          <w:delText>Arbeider et al. 2020)</w:delText>
        </w:r>
      </w:del>
      <w:r w:rsidR="006E1051">
        <w:t>.</w:t>
      </w:r>
    </w:p>
    <w:p w14:paraId="2007F772" w14:textId="25527C68" w:rsidR="00545297" w:rsidRPr="007A445E" w:rsidRDefault="00545297" w:rsidP="002E6CB9">
      <w:pPr>
        <w:pStyle w:val="ListNumber"/>
      </w:pPr>
      <w:r w:rsidRPr="007A445E">
        <w:t xml:space="preserve">Last Full Assessment: </w:t>
      </w:r>
      <w:r w:rsidR="007A445E" w:rsidRPr="007A445E">
        <w:t xml:space="preserve">2014 </w:t>
      </w:r>
      <w:sdt>
        <w:sdtPr>
          <w:rPr>
            <w:color w:val="000000"/>
          </w:rPr>
          <w:tag w:val="MENDELEY_CITATION_v3_eyJjaXRhdGlvbklEIjoiTUVOREVMRVlfQ0lUQVRJT05fZGVmMjQ1MzItNTk0OC00MTMxLTg5NWQtODVhOGIzYjFhODU1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V9XX0="/>
          <w:id w:val="-1464731838"/>
          <w:placeholder>
            <w:docPart w:val="DefaultPlaceholder_-1854013440"/>
          </w:placeholder>
        </w:sdtPr>
        <w:sdtEndPr/>
        <w:sdtContent>
          <w:r w:rsidR="00C13A45" w:rsidRPr="00C13A45">
            <w:rPr>
              <w:color w:val="000000"/>
            </w:rPr>
            <w:t>(DFO 2015a)</w:t>
          </w:r>
        </w:sdtContent>
      </w:sdt>
      <w:del w:id="522" w:author="Bailey, Colin (DFO/MPO)" w:date="2024-10-29T13:36:00Z">
        <w:r w:rsidR="007A445E" w:rsidRPr="007A445E" w:rsidDel="006F61F7">
          <w:delText>(DFO 2015)</w:delText>
        </w:r>
      </w:del>
      <w:r w:rsidR="007A445E" w:rsidRPr="007A445E">
        <w:t xml:space="preserve">. No Full Assessment has been made under the </w:t>
      </w:r>
      <w:r w:rsidR="006F0BE8" w:rsidRPr="006F0BE8">
        <w:rPr>
          <w:i/>
          <w:iCs/>
        </w:rPr>
        <w:t>Precautionary Approach</w:t>
      </w:r>
      <w:r w:rsidR="006F0BE8">
        <w:t xml:space="preserve"> (</w:t>
      </w:r>
      <w:r w:rsidR="007A445E" w:rsidRPr="007A445E">
        <w:t>PA</w:t>
      </w:r>
      <w:r w:rsidR="006F0BE8">
        <w:t>)</w:t>
      </w:r>
      <w:r w:rsidR="007A445E" w:rsidRPr="007A445E">
        <w:t xml:space="preserve"> </w:t>
      </w:r>
      <w:commentRangeStart w:id="523"/>
      <w:commentRangeStart w:id="524"/>
      <w:commentRangeStart w:id="525"/>
      <w:commentRangeStart w:id="526"/>
      <w:r w:rsidR="007A445E" w:rsidRPr="007A445E">
        <w:t>Framework</w:t>
      </w:r>
      <w:commentRangeEnd w:id="523"/>
      <w:r>
        <w:rPr>
          <w:rStyle w:val="CommentReference"/>
        </w:rPr>
        <w:commentReference w:id="523"/>
      </w:r>
      <w:commentRangeEnd w:id="524"/>
      <w:r w:rsidR="00BE2A5A">
        <w:rPr>
          <w:rStyle w:val="CommentReference"/>
          <w:rFonts w:asciiTheme="minorHAnsi" w:eastAsiaTheme="minorHAnsi" w:hAnsiTheme="minorHAnsi" w:cstheme="minorBidi"/>
        </w:rPr>
        <w:commentReference w:id="524"/>
      </w:r>
      <w:commentRangeEnd w:id="525"/>
      <w:r w:rsidR="00573A36">
        <w:rPr>
          <w:rStyle w:val="CommentReference"/>
          <w:rFonts w:asciiTheme="minorHAnsi" w:eastAsiaTheme="minorHAnsi" w:hAnsiTheme="minorHAnsi" w:cstheme="minorBidi"/>
        </w:rPr>
        <w:commentReference w:id="525"/>
      </w:r>
      <w:commentRangeEnd w:id="526"/>
      <w:r w:rsidR="006E1051">
        <w:rPr>
          <w:rStyle w:val="CommentReference"/>
          <w:rFonts w:asciiTheme="minorHAnsi" w:eastAsiaTheme="minorHAnsi" w:hAnsiTheme="minorHAnsi" w:cstheme="minorBidi"/>
        </w:rPr>
        <w:commentReference w:id="526"/>
      </w:r>
      <w:r w:rsidR="007A445E" w:rsidRPr="007A445E">
        <w:t>.</w:t>
      </w:r>
    </w:p>
    <w:p w14:paraId="777313A9" w14:textId="70E296F1" w:rsidR="00157E16" w:rsidRPr="007A445E" w:rsidRDefault="00545297" w:rsidP="002E6CB9">
      <w:pPr>
        <w:pStyle w:val="ListNumber"/>
      </w:pPr>
      <w:r w:rsidRPr="007A445E">
        <w:t xml:space="preserve">Last </w:t>
      </w:r>
      <w:r w:rsidR="00262FE7" w:rsidRPr="007A445E">
        <w:t>I</w:t>
      </w:r>
      <w:r w:rsidRPr="007A445E">
        <w:t xml:space="preserve">nterim </w:t>
      </w:r>
      <w:r w:rsidR="00262FE7" w:rsidRPr="007A445E">
        <w:t>Y</w:t>
      </w:r>
      <w:r w:rsidRPr="007A445E">
        <w:t xml:space="preserve">ear Update: </w:t>
      </w:r>
      <w:r w:rsidR="007A445E" w:rsidRPr="007A445E">
        <w:t xml:space="preserve">Not Applicable. </w:t>
      </w:r>
    </w:p>
    <w:p w14:paraId="35674CC7" w14:textId="51669EC1" w:rsidR="00545297" w:rsidRPr="00FC2F23" w:rsidRDefault="00545297" w:rsidP="00C84A9A">
      <w:pPr>
        <w:pStyle w:val="Heading4"/>
      </w:pPr>
      <w:r w:rsidRPr="00FC2F23">
        <w:lastRenderedPageBreak/>
        <w:t>Assessment Approach</w:t>
      </w:r>
    </w:p>
    <w:p w14:paraId="157605D5" w14:textId="26ADDBE6" w:rsidR="007A445E" w:rsidRDefault="007A445E" w:rsidP="0CE11F81">
      <w:pPr>
        <w:pStyle w:val="ListNumber"/>
        <w:rPr>
          <w:rStyle w:val="Style1Char"/>
          <w:rFonts w:eastAsiaTheme="minorEastAsia"/>
          <w:b w:val="0"/>
        </w:rPr>
      </w:pPr>
      <w:bookmarkStart w:id="527" w:name="_Hlk150252923"/>
      <w:r>
        <w:t xml:space="preserve">Broad category: </w:t>
      </w:r>
      <w:bookmarkStart w:id="528" w:name="_Hlk150251732"/>
      <w:r w:rsidRPr="00D86FF2">
        <w:t>Stock assessment</w:t>
      </w:r>
      <w:commentRangeStart w:id="529"/>
      <w:commentRangeStart w:id="530"/>
      <w:commentRangeStart w:id="531"/>
      <w:commentRangeStart w:id="532"/>
      <w:r w:rsidRPr="00D86FF2">
        <w:t xml:space="preserve"> model</w:t>
      </w:r>
      <w:commentRangeEnd w:id="529"/>
      <w:r>
        <w:rPr>
          <w:rStyle w:val="CommentReference"/>
        </w:rPr>
        <w:commentReference w:id="529"/>
      </w:r>
      <w:commentRangeEnd w:id="530"/>
      <w:r w:rsidR="004B6B06">
        <w:rPr>
          <w:rStyle w:val="CommentReference"/>
          <w:rFonts w:asciiTheme="minorHAnsi" w:eastAsiaTheme="minorHAnsi" w:hAnsiTheme="minorHAnsi" w:cstheme="minorBidi"/>
        </w:rPr>
        <w:commentReference w:id="530"/>
      </w:r>
      <w:commentRangeEnd w:id="531"/>
      <w:r w:rsidR="00F6151C">
        <w:rPr>
          <w:rStyle w:val="CommentReference"/>
          <w:rFonts w:asciiTheme="minorHAnsi" w:eastAsiaTheme="minorHAnsi" w:hAnsiTheme="minorHAnsi" w:cstheme="minorBidi"/>
        </w:rPr>
        <w:commentReference w:id="531"/>
      </w:r>
      <w:commentRangeEnd w:id="532"/>
      <w:r w:rsidR="0091339C">
        <w:rPr>
          <w:rStyle w:val="CommentReference"/>
          <w:rFonts w:asciiTheme="minorHAnsi" w:eastAsiaTheme="minorHAnsi" w:hAnsiTheme="minorHAnsi" w:cstheme="minorBidi"/>
        </w:rPr>
        <w:commentReference w:id="532"/>
      </w:r>
      <w:r w:rsidRPr="00D86FF2">
        <w:t xml:space="preserve">. </w:t>
      </w:r>
      <w:bookmarkEnd w:id="528"/>
    </w:p>
    <w:p w14:paraId="2D57DF51" w14:textId="6412F74C" w:rsidR="00536671" w:rsidRPr="009E40CD" w:rsidRDefault="0FCF6F6D" w:rsidP="2D6FAF62">
      <w:pPr>
        <w:pStyle w:val="ListNumber"/>
        <w:rPr>
          <w:ins w:id="533" w:author="Bailey, Colin (DFO/MPO)" w:date="2024-10-29T14:33:00Z"/>
          <w:rFonts w:eastAsiaTheme="minorEastAsia"/>
          <w:rPrChange w:id="534" w:author="Bailey, Colin (DFO/MPO)" w:date="2024-10-29T14:33:00Z">
            <w:rPr>
              <w:ins w:id="535" w:author="Bailey, Colin (DFO/MPO)" w:date="2024-10-29T14:33:00Z"/>
            </w:rPr>
          </w:rPrChange>
        </w:rPr>
      </w:pPr>
      <w:r>
        <w:t xml:space="preserve">Specific category: </w:t>
      </w:r>
      <w:ins w:id="536" w:author="Bailey, Colin (DFO/MPO)" w:date="2024-10-29T14:43:00Z">
        <w:r w:rsidR="00287F00">
          <w:t xml:space="preserve">Pacific Salmon Status Scanner Rapid Assessment Analysis </w:t>
        </w:r>
      </w:ins>
      <w:customXmlInsRangeStart w:id="537" w:author="Bailey, Colin (DFO/MPO)" w:date="2024-10-29T14:43:00Z"/>
      <w:sdt>
        <w:sdtPr>
          <w:rPr>
            <w:color w:val="000000"/>
          </w:rPr>
          <w:tag w:val="MENDELEY_CITATION_v3_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"/>
          <w:id w:val="219326259"/>
          <w:placeholder>
            <w:docPart w:val="D1E112DDC4A0496FABE90CF9F5576455"/>
          </w:placeholder>
        </w:sdtPr>
        <w:sdtEndPr/>
        <w:sdtContent>
          <w:customXmlInsRangeEnd w:id="537"/>
          <w:r w:rsidR="00C13A45" w:rsidRPr="00C13A45">
            <w:rPr>
              <w:color w:val="000000"/>
            </w:rPr>
            <w:t xml:space="preserve">(DFO, 2024; Grant &amp; </w:t>
          </w:r>
          <w:proofErr w:type="spellStart"/>
          <w:r w:rsidR="00C13A45" w:rsidRPr="00C13A45">
            <w:rPr>
              <w:color w:val="000000"/>
            </w:rPr>
            <w:t>Pestal</w:t>
          </w:r>
          <w:proofErr w:type="spellEnd"/>
          <w:r w:rsidR="00C13A45" w:rsidRPr="00C13A45">
            <w:rPr>
              <w:color w:val="000000"/>
            </w:rPr>
            <w:t>, 2012),</w:t>
          </w:r>
          <w:customXmlInsRangeStart w:id="538" w:author="Bailey, Colin (DFO/MPO)" w:date="2024-10-29T14:43:00Z"/>
        </w:sdtContent>
      </w:sdt>
      <w:customXmlInsRangeEnd w:id="538"/>
      <w:ins w:id="539" w:author="Bailey, Colin (DFO/MPO)" w:date="2024-10-29T14:43:00Z">
        <w:r w:rsidR="00287F00">
          <w:t xml:space="preserve"> </w:t>
        </w:r>
      </w:ins>
      <w:r>
        <w:t>S</w:t>
      </w:r>
      <w:del w:id="540" w:author="Wor, Catarina" w:date="2024-08-23T20:14:00Z">
        <w:r w:rsidR="007A445E" w:rsidDel="0FCF6F6D">
          <w:delText>tock</w:delText>
        </w:r>
      </w:del>
      <w:r w:rsidR="32FD8607">
        <w:t>pawner</w:t>
      </w:r>
      <w:r>
        <w:t xml:space="preserve"> Recruit Analysis (Ricker </w:t>
      </w:r>
      <w:r w:rsidR="3E5A51AD">
        <w:t>Model</w:t>
      </w:r>
      <w:ins w:id="541" w:author="Bailey, Colin (DFO/MPO)" w:date="2024-10-30T11:33:00Z">
        <w:r w:rsidR="00B97B29">
          <w:t xml:space="preserve">; </w:t>
        </w:r>
      </w:ins>
      <w:sdt>
        <w:sdtPr>
          <w:rPr>
            <w:color w:val="000000"/>
          </w:rPr>
          <w:tag w:val="MENDELEY_CITATION_v3_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"/>
          <w:id w:val="-815025955"/>
          <w:placeholder>
            <w:docPart w:val="DefaultPlaceholder_-1854013440"/>
          </w:placeholder>
        </w:sdtPr>
        <w:sdtEndPr/>
        <w:sdtContent>
          <w:r w:rsidR="00C13A45" w:rsidRPr="00C13A45">
            <w:rPr>
              <w:color w:val="000000"/>
            </w:rPr>
            <w:t>Bailey, 2024)</w:t>
          </w:r>
        </w:sdtContent>
      </w:sdt>
      <w:ins w:id="542" w:author="Bailey, Colin (DFO/MPO)" w:date="2024-09-18T15:02:00Z">
        <w:del w:id="543" w:author="Bailey, Colin (DFO/MPO)" w:date="2024-10-30T11:33:00Z">
          <w:r w:rsidR="4B4EA650" w:rsidDel="00B97B29">
            <w:delText>;</w:delText>
          </w:r>
        </w:del>
        <w:del w:id="544" w:author="Bailey, Colin (DFO/MPO)" w:date="2024-10-30T11:32:00Z">
          <w:r w:rsidR="4B4EA650" w:rsidDel="00B97B29">
            <w:delText xml:space="preserve"> </w:delText>
          </w:r>
          <w:commentRangeStart w:id="545"/>
          <w:r w:rsidR="4B4EA650" w:rsidDel="00B97B29">
            <w:delText>Bailey 2024</w:delText>
          </w:r>
        </w:del>
      </w:ins>
      <w:commentRangeEnd w:id="545"/>
      <w:del w:id="546" w:author="Bailey, Colin (DFO/MPO)" w:date="2024-10-30T11:32:00Z">
        <w:r w:rsidR="00043520" w:rsidDel="00B97B29">
          <w:rPr>
            <w:rStyle w:val="CommentReference"/>
            <w:rFonts w:asciiTheme="minorHAnsi" w:eastAsiaTheme="minorHAnsi" w:hAnsiTheme="minorHAnsi" w:cstheme="minorBidi"/>
          </w:rPr>
          <w:commentReference w:id="545"/>
        </w:r>
      </w:del>
      <w:del w:id="547" w:author="Bailey, Colin (DFO/MPO)" w:date="2024-10-30T11:33:00Z">
        <w:r w:rsidDel="008075FA">
          <w:delText>)</w:delText>
        </w:r>
      </w:del>
      <w:r>
        <w:t xml:space="preserve">; </w:t>
      </w:r>
      <w:del w:id="548" w:author="Bailey, Colin (DFO/MPO)" w:date="2024-10-29T16:20:00Z">
        <w:r w:rsidDel="00B422FE">
          <w:delText xml:space="preserve">Spawner Trend </w:delText>
        </w:r>
      </w:del>
      <w:ins w:id="549" w:author="Bailey, Colin (DFO/MPO)" w:date="2024-10-29T16:20:00Z">
        <w:r w:rsidR="00B422FE">
          <w:t xml:space="preserve">Simulation </w:t>
        </w:r>
      </w:ins>
      <w:r>
        <w:t>An</w:t>
      </w:r>
      <w:ins w:id="550" w:author="Bailey, Colin (DFO/MPO)" w:date="2024-10-29T14:44:00Z">
        <w:r w:rsidR="0094182C">
          <w:t>alysis</w:t>
        </w:r>
      </w:ins>
      <w:ins w:id="551" w:author="Bailey, Colin (DFO/MPO)" w:date="2024-11-01T08:41:00Z">
        <w:r w:rsidR="006C40C1">
          <w:t xml:space="preserve"> </w:t>
        </w:r>
      </w:ins>
      <w:del w:id="552" w:author="Bailey, Colin (DFO/MPO)" w:date="2024-10-29T14:44:00Z">
        <w:r w:rsidDel="0094182C">
          <w:delText>alysis</w:delText>
        </w:r>
      </w:del>
      <w:del w:id="553" w:author="Bailey, Colin (DFO/MPO)" w:date="2024-10-29T14:43:00Z">
        <w:r w:rsidDel="00287F00">
          <w:delText xml:space="preserve"> </w:delText>
        </w:r>
        <w:r w:rsidR="08540E90" w:rsidDel="00287F00">
          <w:delText xml:space="preserve">Pacific </w:delText>
        </w:r>
        <w:r w:rsidDel="00287F00">
          <w:delText xml:space="preserve">Salmon </w:delText>
        </w:r>
        <w:r w:rsidR="08540E90" w:rsidDel="00287F00">
          <w:delText xml:space="preserve">Status </w:delText>
        </w:r>
        <w:r w:rsidDel="00287F00">
          <w:delText>Scanner Rapid Assessment Analysis</w:delText>
        </w:r>
      </w:del>
      <w:ins w:id="554" w:author="Bailey, Colin (DFO/MPO)" w:date="2024-09-18T15:03:00Z">
        <w:del w:id="555" w:author="Bailey, Colin (DFO/MPO)" w:date="2024-10-29T14:43:00Z">
          <w:r w:rsidR="4B4EA650" w:rsidDel="00287F00">
            <w:delText xml:space="preserve"> </w:delText>
          </w:r>
        </w:del>
      </w:ins>
      <w:sdt>
        <w:sdtPr>
          <w:rPr>
            <w:color w:val="000000"/>
          </w:rPr>
          <w:tag w:val="MENDELEY_CITATION_v3_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"/>
          <w:id w:val="209160645"/>
          <w:placeholder>
            <w:docPart w:val="DefaultPlaceholder_-1854013440"/>
          </w:placeholder>
        </w:sdtPr>
        <w:sdtContent>
          <w:r w:rsidR="00C13A45" w:rsidRPr="00C13A45">
            <w:rPr>
              <w:color w:val="000000"/>
            </w:rPr>
            <w:t>(Bailey 2024).</w:t>
          </w:r>
        </w:sdtContent>
      </w:sdt>
      <w:ins w:id="556" w:author="Bailey, Colin (DFO/MPO)" w:date="2024-10-29T13:52:00Z">
        <w:del w:id="557" w:author="Bailey, Colin (DFO/MPO)" w:date="2024-11-01T08:40:00Z">
          <w:r w:rsidR="006070D2" w:rsidDel="00B010AF">
            <w:delText>.</w:delText>
          </w:r>
        </w:del>
      </w:ins>
    </w:p>
    <w:p w14:paraId="1509BC26" w14:textId="1B545684" w:rsidR="009E40CD" w:rsidRDefault="00EC3745">
      <w:pPr>
        <w:pStyle w:val="BodyText"/>
        <w:rPr>
          <w:ins w:id="558" w:author="Bailey, Colin (DFO/MPO)" w:date="2024-10-29T15:11:00Z"/>
          <w:color w:val="000000"/>
        </w:rPr>
        <w:pPrChange w:id="559" w:author="Bailey, Colin (DFO/MPO)" w:date="2024-10-30T19:27:00Z">
          <w:pPr>
            <w:pStyle w:val="ListNumber"/>
            <w:numPr>
              <w:numId w:val="0"/>
            </w:numPr>
            <w:tabs>
              <w:tab w:val="clear" w:pos="360"/>
            </w:tabs>
            <w:ind w:left="0" w:firstLine="0"/>
          </w:pPr>
        </w:pPrChange>
      </w:pPr>
      <w:ins w:id="560" w:author="Bailey, Colin (DFO/MPO)" w:date="2024-10-29T14:34:00Z">
        <w:r>
          <w:t xml:space="preserve">This IFC assessment </w:t>
        </w:r>
        <w:r w:rsidR="00573280">
          <w:t xml:space="preserve">used previously established, peer-reviewed methods </w:t>
        </w:r>
      </w:ins>
      <w:ins w:id="561" w:author="Bailey, Colin (DFO/MPO)" w:date="2024-10-29T14:35:00Z">
        <w:r w:rsidR="00573280">
          <w:t xml:space="preserve">to identify stock status, </w:t>
        </w:r>
        <w:r w:rsidR="003C44FE">
          <w:t xml:space="preserve">calculate </w:t>
        </w:r>
        <w:r w:rsidR="00573280">
          <w:t>reference points</w:t>
        </w:r>
      </w:ins>
      <w:ins w:id="562" w:author="Bailey, Colin (DFO/MPO)" w:date="2024-10-29T14:44:00Z">
        <w:r w:rsidR="00287F00">
          <w:t>, and describe spawner trends</w:t>
        </w:r>
      </w:ins>
      <w:ins w:id="563" w:author="Bailey, Colin (DFO/MPO)" w:date="2024-10-29T14:45:00Z">
        <w:r w:rsidR="00AD191F">
          <w:t xml:space="preserve">. </w:t>
        </w:r>
      </w:ins>
      <w:ins w:id="564" w:author="Bailey, Colin (DFO/MPO)" w:date="2024-10-29T14:46:00Z">
        <w:r w:rsidR="00B42E5C">
          <w:t xml:space="preserve">Briefly, the Pacific Salmon Status Scanner </w:t>
        </w:r>
      </w:ins>
      <w:ins w:id="565" w:author="Bailey, Colin (DFO/MPO)" w:date="2024-10-29T14:48:00Z">
        <w:r w:rsidR="00856AA5">
          <w:t>is a tool that approximates</w:t>
        </w:r>
      </w:ins>
      <w:ins w:id="566" w:author="Bailey, Colin (DFO/MPO)" w:date="2024-10-29T14:49:00Z">
        <w:r w:rsidR="00856AA5">
          <w:t xml:space="preserve"> Wild Salmon Policy Integrated Status Assessment</w:t>
        </w:r>
      </w:ins>
      <w:ins w:id="567" w:author="Bailey, Colin (DFO/MPO)" w:date="2024-10-29T14:50:00Z">
        <w:r w:rsidR="00262D00">
          <w:t xml:space="preserve"> outcomes</w:t>
        </w:r>
      </w:ins>
      <w:ins w:id="568" w:author="Bailey, Colin (DFO/MPO)" w:date="2024-10-29T14:49:00Z">
        <w:r w:rsidR="00CC2EF4">
          <w:t xml:space="preserve"> using an algorithm </w:t>
        </w:r>
      </w:ins>
      <w:ins w:id="569" w:author="Bailey, Colin (DFO/MPO)" w:date="2024-10-29T14:51:00Z">
        <w:r w:rsidR="00262D00">
          <w:t xml:space="preserve">trained on </w:t>
        </w:r>
        <w:r w:rsidR="00691D3B">
          <w:t xml:space="preserve">historical status assessments </w:t>
        </w:r>
      </w:ins>
      <w:ins w:id="570" w:author="Bailey, Colin (DFO/MPO)" w:date="2024-10-29T14:52:00Z">
        <w:r w:rsidR="0024447B">
          <w:t>and</w:t>
        </w:r>
      </w:ins>
      <w:ins w:id="571" w:author="Bailey, Colin (DFO/MPO)" w:date="2024-10-29T14:51:00Z">
        <w:r w:rsidR="00691D3B">
          <w:t xml:space="preserve"> standardized data </w:t>
        </w:r>
      </w:ins>
      <w:ins w:id="572" w:author="Bailey, Colin (DFO/MPO)" w:date="2024-10-29T14:52:00Z">
        <w:r w:rsidR="00E137ED">
          <w:t xml:space="preserve">on CU abundances and trends </w:t>
        </w:r>
        <w:r w:rsidR="00691D3B" w:rsidRPr="00287F00">
          <w:rPr>
            <w:color w:val="000000"/>
          </w:rPr>
          <w:t xml:space="preserve">(DFO, 2024; Grant &amp; </w:t>
        </w:r>
        <w:proofErr w:type="spellStart"/>
        <w:r w:rsidR="00691D3B" w:rsidRPr="00287F00">
          <w:rPr>
            <w:color w:val="000000"/>
          </w:rPr>
          <w:t>Pestal</w:t>
        </w:r>
        <w:proofErr w:type="spellEnd"/>
        <w:r w:rsidR="00691D3B" w:rsidRPr="00287F00">
          <w:rPr>
            <w:color w:val="000000"/>
          </w:rPr>
          <w:t>, 2012)</w:t>
        </w:r>
        <w:r w:rsidR="00691D3B">
          <w:rPr>
            <w:color w:val="000000"/>
          </w:rPr>
          <w:t xml:space="preserve">. </w:t>
        </w:r>
      </w:ins>
      <w:ins w:id="573" w:author="Bailey, Colin (DFO/MPO)" w:date="2024-10-29T14:53:00Z">
        <w:r w:rsidR="000540A1">
          <w:rPr>
            <w:color w:val="000000"/>
          </w:rPr>
          <w:t xml:space="preserve">For spawner recruit analysis, the Ricker </w:t>
        </w:r>
        <w:r w:rsidR="000540A1" w:rsidRPr="000540A1">
          <w:rPr>
            <w:color w:val="000000"/>
          </w:rPr>
          <w:t>spawner-recruitment curves fit to brood-ye</w:t>
        </w:r>
        <w:r w:rsidR="000540A1">
          <w:rPr>
            <w:color w:val="000000"/>
          </w:rPr>
          <w:t>ar</w:t>
        </w:r>
        <w:r w:rsidR="000540A1" w:rsidRPr="000540A1">
          <w:rPr>
            <w:color w:val="000000"/>
          </w:rPr>
          <w:t xml:space="preserve"> estimates of spawners and recruits</w:t>
        </w:r>
        <w:r w:rsidR="00F42189">
          <w:rPr>
            <w:color w:val="000000"/>
          </w:rPr>
          <w:t xml:space="preserve"> described in </w:t>
        </w:r>
      </w:ins>
      <w:ins w:id="574" w:author="Bailey, Colin (DFO/MPO)" w:date="2024-10-29T14:54:00Z">
        <w:r w:rsidR="00F42189">
          <w:rPr>
            <w:color w:val="000000"/>
          </w:rPr>
          <w:t xml:space="preserve">K. </w:t>
        </w:r>
      </w:ins>
      <w:ins w:id="575" w:author="Bailey, Colin (DFO/MPO)" w:date="2024-10-29T14:53:00Z">
        <w:r w:rsidR="00F42189">
          <w:rPr>
            <w:color w:val="000000"/>
          </w:rPr>
          <w:t>Holt et al.</w:t>
        </w:r>
      </w:ins>
      <w:ins w:id="576" w:author="Bailey, Colin (DFO/MPO)" w:date="2024-10-29T14:54:00Z">
        <w:r w:rsidR="00F42189">
          <w:rPr>
            <w:color w:val="000000"/>
          </w:rPr>
          <w:t xml:space="preserve"> </w:t>
        </w:r>
      </w:ins>
      <w:sdt>
        <w:sdtPr>
          <w:rPr>
            <w:color w:val="000000"/>
          </w:rPr>
          <w:tag w:val="MENDELEY_CITATION_v3_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"/>
          <w:id w:val="1188482046"/>
          <w:placeholder>
            <w:docPart w:val="DefaultPlaceholder_-1854013440"/>
          </w:placeholder>
        </w:sdtPr>
        <w:sdtEndPr/>
        <w:sdtContent>
          <w:r w:rsidR="00C13A45" w:rsidRPr="00C13A45">
            <w:rPr>
              <w:color w:val="000000"/>
            </w:rPr>
            <w:t>(2023)</w:t>
          </w:r>
        </w:sdtContent>
      </w:sdt>
      <w:ins w:id="577" w:author="Bailey, Colin (DFO/MPO)" w:date="2024-10-29T14:54:00Z">
        <w:r w:rsidR="00F42189">
          <w:rPr>
            <w:color w:val="000000"/>
          </w:rPr>
          <w:t xml:space="preserve"> were reproduced</w:t>
        </w:r>
        <w:r w:rsidR="008B2392">
          <w:rPr>
            <w:color w:val="000000"/>
          </w:rPr>
          <w:t xml:space="preserve"> </w:t>
        </w:r>
      </w:ins>
      <w:ins w:id="578" w:author="Bailey, Colin (DFO/MPO)" w:date="2024-10-29T14:55:00Z">
        <w:r w:rsidR="00BC357F">
          <w:rPr>
            <w:color w:val="000000"/>
          </w:rPr>
          <w:t xml:space="preserve">using </w:t>
        </w:r>
      </w:ins>
      <w:ins w:id="579" w:author="Bailey, Colin (DFO/MPO)" w:date="2024-10-29T17:10:00Z">
        <w:r w:rsidR="00D63C68">
          <w:rPr>
            <w:color w:val="000000"/>
          </w:rPr>
          <w:t xml:space="preserve">the Bayesian </w:t>
        </w:r>
        <w:r w:rsidR="00F814CF">
          <w:rPr>
            <w:color w:val="000000"/>
          </w:rPr>
          <w:t>statistical</w:t>
        </w:r>
        <w:r w:rsidR="00D63C68">
          <w:rPr>
            <w:color w:val="000000"/>
          </w:rPr>
          <w:t xml:space="preserve"> programming </w:t>
        </w:r>
        <w:r w:rsidR="00F814CF">
          <w:rPr>
            <w:color w:val="000000"/>
          </w:rPr>
          <w:t xml:space="preserve">languages R </w:t>
        </w:r>
      </w:ins>
      <w:sdt>
        <w:sdtPr>
          <w:rPr>
            <w:color w:val="000000"/>
          </w:rPr>
          <w:tag w:val="MENDELEY_CITATION_v3_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"/>
          <w:id w:val="-972445404"/>
          <w:placeholder>
            <w:docPart w:val="DefaultPlaceholder_-1854013440"/>
          </w:placeholder>
        </w:sdtPr>
        <w:sdtEndPr/>
        <w:sdtContent>
          <w:r w:rsidR="00C13A45" w:rsidRPr="00C13A45">
            <w:rPr>
              <w:color w:val="000000"/>
            </w:rPr>
            <w:t>(R Core Team and contributors worldwide 2017)</w:t>
          </w:r>
        </w:sdtContent>
      </w:sdt>
      <w:ins w:id="580" w:author="Bailey, Colin (DFO/MPO)" w:date="2024-10-29T17:10:00Z">
        <w:r w:rsidR="00F814CF">
          <w:rPr>
            <w:color w:val="000000"/>
          </w:rPr>
          <w:t xml:space="preserve"> and </w:t>
        </w:r>
      </w:ins>
      <w:ins w:id="581" w:author="Bailey, Colin (DFO/MPO)" w:date="2024-10-29T14:55:00Z">
        <w:r w:rsidR="00BC357F">
          <w:rPr>
            <w:color w:val="000000"/>
          </w:rPr>
          <w:t>Stan</w:t>
        </w:r>
      </w:ins>
      <w:ins w:id="582" w:author="Bailey, Colin (DFO/MPO)" w:date="2024-10-29T15:04:00Z">
        <w:r w:rsidR="009D16E3">
          <w:rPr>
            <w:color w:val="000000"/>
          </w:rPr>
          <w:t xml:space="preserve"> </w:t>
        </w:r>
      </w:ins>
      <w:sdt>
        <w:sdtPr>
          <w:rPr>
            <w:color w:val="000000"/>
          </w:rPr>
          <w:tag w:val="MENDELEY_CITATION_v3_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"/>
          <w:id w:val="1412968775"/>
          <w:placeholder>
            <w:docPart w:val="DefaultPlaceholder_-1854013440"/>
          </w:placeholder>
        </w:sdtPr>
        <w:sdtEndPr/>
        <w:sdtContent>
          <w:r w:rsidR="00C13A45" w:rsidRPr="00C13A45">
            <w:rPr>
              <w:color w:val="000000"/>
            </w:rPr>
            <w:t>(Carpenter et al. 2017)</w:t>
          </w:r>
        </w:sdtContent>
      </w:sdt>
      <w:ins w:id="583" w:author="Bailey, Colin (DFO/MPO)" w:date="2024-10-29T14:55:00Z">
        <w:r w:rsidR="00BC357F">
          <w:rPr>
            <w:color w:val="000000"/>
          </w:rPr>
          <w:t>. Each CU was modeled</w:t>
        </w:r>
      </w:ins>
      <w:ins w:id="584" w:author="Bailey, Colin (DFO/MPO)" w:date="2024-10-30T19:28:00Z">
        <w:r w:rsidR="0084643A">
          <w:rPr>
            <w:color w:val="000000"/>
          </w:rPr>
          <w:t xml:space="preserve"> twice</w:t>
        </w:r>
      </w:ins>
      <w:ins w:id="585" w:author="Bailey, Colin (DFO/MPO)" w:date="2024-10-29T14:55:00Z">
        <w:r w:rsidR="00BC357F">
          <w:rPr>
            <w:color w:val="000000"/>
          </w:rPr>
          <w:t xml:space="preserve"> with the following </w:t>
        </w:r>
      </w:ins>
      <w:ins w:id="586" w:author="Bailey, Colin (DFO/MPO)" w:date="2024-10-29T16:13:00Z">
        <w:r w:rsidR="00324967">
          <w:rPr>
            <w:color w:val="000000"/>
          </w:rPr>
          <w:t xml:space="preserve">linearized </w:t>
        </w:r>
      </w:ins>
      <w:ins w:id="587" w:author="Bailey, Colin (DFO/MPO)" w:date="2024-10-29T14:55:00Z">
        <w:r w:rsidR="00BC357F">
          <w:rPr>
            <w:color w:val="000000"/>
          </w:rPr>
          <w:t>stock-recruit function:</w:t>
        </w:r>
      </w:ins>
    </w:p>
    <w:p w14:paraId="07CE8B19" w14:textId="07FE6BAA" w:rsidR="00A75769" w:rsidRPr="00ED11B2" w:rsidRDefault="0002574E" w:rsidP="00EE5A02">
      <w:pPr>
        <w:pStyle w:val="ListNumber"/>
        <w:numPr>
          <w:ilvl w:val="0"/>
          <w:numId w:val="0"/>
        </w:numPr>
        <w:ind w:left="360"/>
        <w:rPr>
          <w:ins w:id="588" w:author="Bailey, Colin (DFO/MPO)" w:date="2024-10-29T15:15:00Z"/>
          <w:color w:val="000000"/>
        </w:rPr>
      </w:pPr>
      <m:oMathPara>
        <m:oMath>
          <m:func>
            <m:funcPr>
              <m:ctrlPr>
                <w:rPr>
                  <w:rFonts w:ascii="Cambria Math" w:hAnsi="Cambria Math"/>
                  <w:i/>
                  <w:color w:val="000000"/>
                </w:rPr>
              </m:ctrlPr>
            </m:funcPr>
            <m:fName>
              <m:r>
                <m:rPr>
                  <m:sty m:val="p"/>
                </m:rPr>
                <w:rPr>
                  <w:rFonts w:ascii="Cambria Math" w:hAnsi="Cambria Math"/>
                  <w:color w:val="000000"/>
                </w:rPr>
                <m:t>ln</m:t>
              </m:r>
            </m:fName>
            <m:e>
              <m:d>
                <m:dPr>
                  <m:ctrlPr>
                    <w:ins w:id="589" w:author="Bailey, Colin (DFO/MPO)" w:date="2024-10-29T15:11:00Z">
                      <w:rPr>
                        <w:rFonts w:ascii="Cambria Math" w:hAnsi="Cambria Math"/>
                        <w:i/>
                        <w:color w:val="000000"/>
                      </w:rPr>
                    </w:ins>
                  </m:ctrlPr>
                </m:dPr>
                <m:e>
                  <m:f>
                    <m:fPr>
                      <m:ctrlPr>
                        <w:ins w:id="590" w:author="Bailey, Colin (DFO/MPO)" w:date="2024-10-29T15:11:00Z">
                          <w:rPr>
                            <w:rFonts w:ascii="Cambria Math" w:hAnsi="Cambria Math"/>
                            <w:i/>
                            <w:color w:val="000000"/>
                          </w:rPr>
                        </w:ins>
                      </m:ctrlPr>
                    </m:fPr>
                    <m:num>
                      <m:r>
                        <w:ins w:id="591" w:author="Bailey, Colin (DFO/MPO)" w:date="2024-10-29T15:11:00Z">
                          <w:rPr>
                            <w:rFonts w:ascii="Cambria Math" w:hAnsi="Cambria Math"/>
                            <w:color w:val="000000"/>
                          </w:rPr>
                          <m:t>R</m:t>
                        </w:ins>
                      </m:r>
                    </m:num>
                    <m:den>
                      <m:r>
                        <w:ins w:id="592" w:author="Bailey, Colin (DFO/MPO)" w:date="2024-10-29T15:11:00Z">
                          <w:rPr>
                            <w:rFonts w:ascii="Cambria Math" w:hAnsi="Cambria Math"/>
                            <w:color w:val="000000"/>
                          </w:rPr>
                          <m:t>S</m:t>
                        </w:ins>
                      </m:r>
                    </m:den>
                  </m:f>
                </m:e>
              </m:d>
            </m:e>
          </m:func>
          <m:r>
            <w:ins w:id="593" w:author="Bailey, Colin (DFO/MPO)" w:date="2024-10-29T15:11:00Z">
              <w:rPr>
                <w:rFonts w:ascii="Cambria Math" w:hAnsi="Cambria Math"/>
                <w:color w:val="000000"/>
              </w:rPr>
              <m:t>~ normal(</m:t>
            </w:ins>
          </m:r>
          <m:sSub>
            <m:sSubPr>
              <m:ctrlPr>
                <w:ins w:id="594" w:author="Bailey, Colin (DFO/MPO)" w:date="2024-10-29T15:12:00Z">
                  <w:rPr>
                    <w:rFonts w:ascii="Cambria Math" w:hAnsi="Cambria Math"/>
                    <w:i/>
                    <w:color w:val="000000"/>
                  </w:rPr>
                </w:ins>
              </m:ctrlPr>
            </m:sSubPr>
            <m:e>
              <m:r>
                <w:ins w:id="595" w:author="Bailey, Colin (DFO/MPO)" w:date="2024-10-29T15:12:00Z">
                  <w:rPr>
                    <w:rFonts w:ascii="Cambria Math" w:hAnsi="Cambria Math"/>
                    <w:color w:val="000000"/>
                  </w:rPr>
                  <m:t>p</m:t>
                </w:ins>
              </m:r>
            </m:e>
            <m:sub>
              <m:r>
                <w:ins w:id="596" w:author="Bailey, Colin (DFO/MPO)" w:date="2024-10-29T15:12:00Z">
                  <w:rPr>
                    <w:rFonts w:ascii="Cambria Math" w:hAnsi="Cambria Math"/>
                    <w:color w:val="000000"/>
                  </w:rPr>
                  <m:t>3</m:t>
                </w:ins>
              </m:r>
            </m:sub>
          </m:sSub>
          <m:r>
            <w:ins w:id="597" w:author="Bailey, Colin (DFO/MPO)" w:date="2024-10-29T15:11:00Z">
              <w:rPr>
                <w:rFonts w:ascii="Cambria Math" w:hAnsi="Cambria Math"/>
                <w:color w:val="000000"/>
              </w:rPr>
              <m:t>*</m:t>
            </w:ins>
          </m:r>
          <m:d>
            <m:dPr>
              <m:ctrlPr>
                <w:ins w:id="598" w:author="Bailey, Colin (DFO/MPO)" w:date="2024-10-29T15:11:00Z">
                  <w:rPr>
                    <w:rFonts w:ascii="Cambria Math" w:hAnsi="Cambria Math"/>
                    <w:i/>
                    <w:color w:val="000000"/>
                  </w:rPr>
                </w:ins>
              </m:ctrlPr>
            </m:dPr>
            <m:e>
              <m:r>
                <w:ins w:id="599" w:author="Bailey, Colin (DFO/MPO)" w:date="2024-10-29T15:12:00Z">
                  <w:rPr>
                    <w:rFonts w:ascii="Cambria Math" w:hAnsi="Cambria Math"/>
                    <w:color w:val="000000"/>
                  </w:rPr>
                  <m:t>β</m:t>
                </w:ins>
              </m:r>
              <m:r>
                <w:ins w:id="600" w:author="Bailey, Colin (DFO/MPO)" w:date="2024-10-29T15:11:00Z">
                  <w:rPr>
                    <w:rFonts w:ascii="Cambria Math" w:hAnsi="Cambria Math"/>
                    <w:color w:val="000000"/>
                  </w:rPr>
                  <m:t xml:space="preserve">*S+ </m:t>
                </w:ins>
              </m:r>
              <m:r>
                <w:ins w:id="601" w:author="Bailey, Colin (DFO/MPO)" w:date="2024-10-29T15:12:00Z">
                  <w:rPr>
                    <w:rFonts w:ascii="Cambria Math" w:hAnsi="Cambria Math"/>
                    <w:color w:val="000000"/>
                  </w:rPr>
                  <m:t>γ</m:t>
                </w:ins>
              </m:r>
              <m:r>
                <w:ins w:id="602" w:author="Bailey, Colin (DFO/MPO)" w:date="2024-10-29T15:13:00Z">
                  <w:rPr>
                    <w:rFonts w:ascii="Cambria Math" w:hAnsi="Cambria Math"/>
                    <w:color w:val="000000"/>
                  </w:rPr>
                  <m:t>*SA</m:t>
                </w:ins>
              </m:r>
              <m:sSub>
                <m:sSubPr>
                  <m:ctrlPr>
                    <w:ins w:id="603" w:author="Bailey, Colin (DFO/MPO)" w:date="2024-10-29T15:13:00Z">
                      <w:rPr>
                        <w:rFonts w:ascii="Cambria Math" w:hAnsi="Cambria Math"/>
                        <w:i/>
                        <w:color w:val="000000"/>
                      </w:rPr>
                    </w:ins>
                  </m:ctrlPr>
                </m:sSubPr>
                <m:e>
                  <m:r>
                    <w:ins w:id="604" w:author="Bailey, Colin (DFO/MPO)" w:date="2024-10-29T15:13:00Z">
                      <w:rPr>
                        <w:rFonts w:ascii="Cambria Math" w:hAnsi="Cambria Math"/>
                        <w:color w:val="000000"/>
                      </w:rPr>
                      <m:t>S</m:t>
                    </w:ins>
                  </m:r>
                </m:e>
                <m:sub>
                  <m:r>
                    <w:ins w:id="605" w:author="Bailey, Colin (DFO/MPO)" w:date="2024-10-29T15:13:00Z">
                      <w:rPr>
                        <w:rFonts w:ascii="Cambria Math" w:hAnsi="Cambria Math"/>
                        <w:color w:val="000000"/>
                      </w:rPr>
                      <m:t>3</m:t>
                    </w:ins>
                  </m:r>
                </m:sub>
              </m:sSub>
              <m:r>
                <w:ins w:id="606" w:author="Bailey, Colin (DFO/MPO)" w:date="2024-10-29T15:13:00Z">
                  <w:rPr>
                    <w:rFonts w:ascii="Cambria Math" w:hAnsi="Cambria Math"/>
                    <w:color w:val="000000"/>
                  </w:rPr>
                  <m:t>+α</m:t>
                </w:ins>
              </m:r>
            </m:e>
          </m:d>
          <m:r>
            <w:ins w:id="607" w:author="Bailey, Colin (DFO/MPO)" w:date="2024-10-29T15:13:00Z">
              <w:rPr>
                <w:rFonts w:ascii="Cambria Math" w:hAnsi="Cambria Math"/>
                <w:color w:val="000000"/>
              </w:rPr>
              <m:t>+</m:t>
            </w:ins>
          </m:r>
          <m:sSub>
            <m:sSubPr>
              <m:ctrlPr>
                <w:ins w:id="608" w:author="Bailey, Colin (DFO/MPO)" w:date="2024-10-29T15:13:00Z">
                  <w:rPr>
                    <w:rFonts w:ascii="Cambria Math" w:hAnsi="Cambria Math"/>
                    <w:i/>
                    <w:color w:val="000000"/>
                  </w:rPr>
                </w:ins>
              </m:ctrlPr>
            </m:sSubPr>
            <m:e>
              <m:r>
                <w:ins w:id="609" w:author="Bailey, Colin (DFO/MPO)" w:date="2024-10-29T15:13:00Z">
                  <w:rPr>
                    <w:rFonts w:ascii="Cambria Math" w:hAnsi="Cambria Math"/>
                    <w:color w:val="000000"/>
                  </w:rPr>
                  <m:t>p</m:t>
                </w:ins>
              </m:r>
            </m:e>
            <m:sub>
              <m:r>
                <w:ins w:id="610" w:author="Bailey, Colin (DFO/MPO)" w:date="2024-10-29T15:13:00Z">
                  <w:rPr>
                    <w:rFonts w:ascii="Cambria Math" w:hAnsi="Cambria Math"/>
                    <w:color w:val="000000"/>
                  </w:rPr>
                  <m:t>4</m:t>
                </w:ins>
              </m:r>
            </m:sub>
          </m:sSub>
          <m:r>
            <w:ins w:id="611" w:author="Bailey, Colin (DFO/MPO)" w:date="2024-10-29T15:13:00Z">
              <w:rPr>
                <w:rFonts w:ascii="Cambria Math" w:hAnsi="Cambria Math"/>
                <w:color w:val="000000"/>
              </w:rPr>
              <m:t>*</m:t>
            </w:ins>
          </m:r>
          <m:d>
            <m:dPr>
              <m:ctrlPr>
                <w:ins w:id="612" w:author="Bailey, Colin (DFO/MPO)" w:date="2024-10-29T15:13:00Z">
                  <w:rPr>
                    <w:rFonts w:ascii="Cambria Math" w:hAnsi="Cambria Math"/>
                    <w:i/>
                    <w:color w:val="000000"/>
                  </w:rPr>
                </w:ins>
              </m:ctrlPr>
            </m:dPr>
            <m:e>
              <m:r>
                <w:ins w:id="613" w:author="Bailey, Colin (DFO/MPO)" w:date="2024-10-29T15:13:00Z">
                  <w:rPr>
                    <w:rFonts w:ascii="Cambria Math" w:hAnsi="Cambria Math"/>
                    <w:color w:val="000000"/>
                  </w:rPr>
                  <m:t>β*S+ γ*SA</m:t>
                </w:ins>
              </m:r>
              <m:sSub>
                <m:sSubPr>
                  <m:ctrlPr>
                    <w:ins w:id="614" w:author="Bailey, Colin (DFO/MPO)" w:date="2024-10-29T15:13:00Z">
                      <w:rPr>
                        <w:rFonts w:ascii="Cambria Math" w:hAnsi="Cambria Math"/>
                        <w:i/>
                        <w:color w:val="000000"/>
                      </w:rPr>
                    </w:ins>
                  </m:ctrlPr>
                </m:sSubPr>
                <m:e>
                  <m:r>
                    <w:ins w:id="615" w:author="Bailey, Colin (DFO/MPO)" w:date="2024-10-29T15:13:00Z">
                      <w:rPr>
                        <w:rFonts w:ascii="Cambria Math" w:hAnsi="Cambria Math"/>
                        <w:color w:val="000000"/>
                      </w:rPr>
                      <m:t>S</m:t>
                    </w:ins>
                  </m:r>
                </m:e>
                <m:sub>
                  <m:r>
                    <w:ins w:id="616" w:author="Bailey, Colin (DFO/MPO)" w:date="2024-10-29T15:14:00Z">
                      <w:rPr>
                        <w:rFonts w:ascii="Cambria Math" w:hAnsi="Cambria Math"/>
                        <w:color w:val="000000"/>
                      </w:rPr>
                      <m:t>4</m:t>
                    </w:ins>
                  </m:r>
                </m:sub>
              </m:sSub>
              <m:r>
                <w:ins w:id="617" w:author="Bailey, Colin (DFO/MPO)" w:date="2024-10-29T15:13:00Z">
                  <w:rPr>
                    <w:rFonts w:ascii="Cambria Math" w:hAnsi="Cambria Math"/>
                    <w:color w:val="000000"/>
                  </w:rPr>
                  <m:t>+α</m:t>
                </w:ins>
              </m:r>
            </m:e>
          </m:d>
          <m:r>
            <w:ins w:id="618" w:author="Bailey, Colin (DFO/MPO)" w:date="2024-10-29T15:14:00Z">
              <w:rPr>
                <w:rFonts w:ascii="Cambria Math" w:hAnsi="Cambria Math"/>
                <w:color w:val="000000"/>
              </w:rPr>
              <m:t xml:space="preserve">, </m:t>
            </w:ins>
          </m:r>
          <m:r>
            <w:ins w:id="619" w:author="Bailey, Colin (DFO/MPO)" w:date="2024-10-29T15:15:00Z">
              <w:rPr>
                <w:rFonts w:ascii="Cambria Math" w:hAnsi="Cambria Math"/>
                <w:color w:val="000000"/>
              </w:rPr>
              <m:t>σ</m:t>
            </w:ins>
          </m:r>
          <m:r>
            <w:ins w:id="620" w:author="Bailey, Colin (DFO/MPO)" w:date="2024-10-29T15:14:00Z">
              <w:rPr>
                <w:rFonts w:ascii="Cambria Math" w:hAnsi="Cambria Math"/>
                <w:color w:val="000000"/>
              </w:rPr>
              <m:t>)</m:t>
            </w:ins>
          </m:r>
        </m:oMath>
      </m:oMathPara>
    </w:p>
    <w:p w14:paraId="11FFED33" w14:textId="125B4E0D" w:rsidR="00ED11B2" w:rsidRDefault="00B422FE">
      <w:pPr>
        <w:pStyle w:val="BodyText"/>
        <w:rPr>
          <w:ins w:id="621" w:author="Bailey, Colin (DFO/MPO)" w:date="2024-10-29T15:38:00Z"/>
        </w:rPr>
        <w:pPrChange w:id="622" w:author="Bailey, Colin (DFO/MPO)" w:date="2024-10-30T19:27:00Z">
          <w:pPr>
            <w:pStyle w:val="ListNumber"/>
            <w:numPr>
              <w:numId w:val="0"/>
            </w:numPr>
            <w:tabs>
              <w:tab w:val="clear" w:pos="360"/>
            </w:tabs>
            <w:ind w:left="0" w:firstLine="0"/>
          </w:pPr>
        </w:pPrChange>
      </w:pPr>
      <w:ins w:id="623" w:author="Bailey, Colin (DFO/MPO)" w:date="2024-10-29T16:21:00Z">
        <w:r>
          <w:t>w</w:t>
        </w:r>
      </w:ins>
      <w:ins w:id="624" w:author="Bailey, Colin (DFO/MPO)" w:date="2024-10-29T15:15:00Z">
        <w:r w:rsidR="00ED11B2">
          <w:t xml:space="preserve">here R </w:t>
        </w:r>
      </w:ins>
      <w:ins w:id="625" w:author="Bailey, Colin (DFO/MPO)" w:date="2024-10-29T15:16:00Z">
        <w:r w:rsidR="00E52EFD">
          <w:t xml:space="preserve">= recruits, S = spawner abundance, p = proportion of </w:t>
        </w:r>
      </w:ins>
      <w:ins w:id="626" w:author="Bailey, Colin (DFO/MPO)" w:date="2024-10-29T15:37:00Z">
        <w:r w:rsidR="0028037B">
          <w:t>recruits at age</w:t>
        </w:r>
      </w:ins>
      <w:ins w:id="627" w:author="Bailey, Colin (DFO/MPO)" w:date="2024-10-29T15:16:00Z">
        <w:r w:rsidR="00A21F4C">
          <w:t xml:space="preserve">, </w:t>
        </w:r>
      </w:ins>
      <w:ins w:id="628" w:author="Bailey, Colin (DFO/MPO)" w:date="2024-10-29T15:17:00Z">
        <w:r w:rsidR="00A21F4C">
          <w:rPr>
            <w:rFonts w:cs="Arial"/>
          </w:rPr>
          <w:t>β</w:t>
        </w:r>
        <w:r w:rsidR="00A21F4C">
          <w:t xml:space="preserve"> = </w:t>
        </w:r>
        <w:r w:rsidR="004B7BF2">
          <w:t>density</w:t>
        </w:r>
      </w:ins>
      <w:ins w:id="629" w:author="Bailey, Colin (DFO/MPO)" w:date="2024-10-30T19:27:00Z">
        <w:r w:rsidR="0084643A">
          <w:t xml:space="preserve"> </w:t>
        </w:r>
      </w:ins>
      <w:ins w:id="630" w:author="Bailey, Colin (DFO/MPO)" w:date="2024-10-29T15:17:00Z">
        <w:r w:rsidR="004B7BF2">
          <w:t>dependen</w:t>
        </w:r>
      </w:ins>
      <w:ins w:id="631" w:author="Bailey, Colin (DFO/MPO)" w:date="2024-10-29T15:29:00Z">
        <w:r w:rsidR="00065120">
          <w:t>ce</w:t>
        </w:r>
      </w:ins>
      <w:ins w:id="632" w:author="Bailey, Colin (DFO/MPO)" w:date="2024-10-29T15:17:00Z">
        <w:r w:rsidR="004B7BF2">
          <w:t xml:space="preserve"> </w:t>
        </w:r>
      </w:ins>
      <w:ins w:id="633" w:author="Bailey, Colin (DFO/MPO)" w:date="2024-10-29T15:34:00Z">
        <w:r w:rsidR="00E40A46">
          <w:t>coefficient</w:t>
        </w:r>
      </w:ins>
      <w:ins w:id="634" w:author="Bailey, Colin (DFO/MPO)" w:date="2024-10-29T15:28:00Z">
        <w:r w:rsidR="007E2B37">
          <w:t xml:space="preserve">, </w:t>
        </w:r>
      </w:ins>
      <w:ins w:id="635" w:author="Bailey, Colin (DFO/MPO)" w:date="2024-10-29T15:29:00Z">
        <w:r w:rsidR="007E2B37">
          <w:rPr>
            <w:rFonts w:cs="Arial"/>
          </w:rPr>
          <w:t>α</w:t>
        </w:r>
        <w:r w:rsidR="00065120">
          <w:t xml:space="preserve"> = productivity</w:t>
        </w:r>
      </w:ins>
      <w:ins w:id="636" w:author="Bailey, Colin (DFO/MPO)" w:date="2024-10-29T15:34:00Z">
        <w:r w:rsidR="00E40A46">
          <w:t xml:space="preserve"> coefficient</w:t>
        </w:r>
      </w:ins>
      <w:ins w:id="637" w:author="Bailey, Colin (DFO/MPO)" w:date="2024-10-29T15:29:00Z">
        <w:r w:rsidR="00065120">
          <w:t>,</w:t>
        </w:r>
      </w:ins>
      <w:ins w:id="638" w:author="Bailey, Colin (DFO/MPO)" w:date="2024-10-29T15:33:00Z">
        <w:r w:rsidR="00944ADD">
          <w:t xml:space="preserve"> γ = </w:t>
        </w:r>
        <w:r w:rsidR="00E40A46">
          <w:t>smolt-to-adult su</w:t>
        </w:r>
      </w:ins>
      <w:ins w:id="639" w:author="Bailey, Colin (DFO/MPO)" w:date="2024-10-29T15:34:00Z">
        <w:r w:rsidR="00E40A46">
          <w:t xml:space="preserve">rvival </w:t>
        </w:r>
        <w:r w:rsidR="00714E45">
          <w:t xml:space="preserve">(SAS) </w:t>
        </w:r>
        <w:r w:rsidR="00E40A46">
          <w:t xml:space="preserve">coefficient, </w:t>
        </w:r>
        <w:r w:rsidR="00714E45">
          <w:t xml:space="preserve">SAS = SAS of </w:t>
        </w:r>
      </w:ins>
      <w:ins w:id="640" w:author="Bailey, Colin (DFO/MPO)" w:date="2024-10-29T15:38:00Z">
        <w:r w:rsidR="0028037B">
          <w:t>recruits at age</w:t>
        </w:r>
      </w:ins>
      <w:ins w:id="641" w:author="Bailey, Colin (DFO/MPO)" w:date="2024-10-29T15:34:00Z">
        <w:r w:rsidR="00714E45">
          <w:t xml:space="preserve">, </w:t>
        </w:r>
      </w:ins>
      <w:ins w:id="642" w:author="Bailey, Colin (DFO/MPO)" w:date="2024-10-29T15:38:00Z">
        <w:r w:rsidR="003E2B07">
          <w:t xml:space="preserve">and </w:t>
        </w:r>
      </w:ins>
      <w:ins w:id="643" w:author="Bailey, Colin (DFO/MPO)" w:date="2024-10-29T15:36:00Z">
        <w:r w:rsidR="00E03E44">
          <w:t>σ</w:t>
        </w:r>
        <w:r w:rsidR="00833AF5">
          <w:t xml:space="preserve"> = standard </w:t>
        </w:r>
      </w:ins>
      <w:ins w:id="644" w:author="Bailey, Colin (DFO/MPO)" w:date="2024-10-29T15:37:00Z">
        <w:r w:rsidR="00D92F38">
          <w:t>deviation of variation in recruitment</w:t>
        </w:r>
      </w:ins>
      <w:ins w:id="645" w:author="Bailey, Colin (DFO/MPO)" w:date="2024-10-30T19:28:00Z">
        <w:r w:rsidR="00FB1352">
          <w:t xml:space="preserve">. On the first round of modeling, </w:t>
        </w:r>
      </w:ins>
      <w:ins w:id="646" w:author="Bailey, Colin (DFO/MPO)" w:date="2024-10-30T19:33:00Z">
        <w:r w:rsidR="00AB59CD">
          <w:t>stock recruit relati</w:t>
        </w:r>
      </w:ins>
      <w:ins w:id="647" w:author="Bailey, Colin (DFO/MPO)" w:date="2024-10-30T19:34:00Z">
        <w:r w:rsidR="00AB59CD">
          <w:t xml:space="preserve">onships were fit to </w:t>
        </w:r>
      </w:ins>
      <w:ins w:id="648" w:author="Bailey, Colin (DFO/MPO)" w:date="2024-10-30T19:31:00Z">
        <w:r w:rsidR="005848FE">
          <w:t xml:space="preserve">each CU </w:t>
        </w:r>
      </w:ins>
      <w:ins w:id="649" w:author="Bailey, Colin (DFO/MPO)" w:date="2024-10-30T19:28:00Z">
        <w:r w:rsidR="00FB1352">
          <w:t xml:space="preserve">without a cap on </w:t>
        </w:r>
      </w:ins>
      <w:proofErr w:type="spellStart"/>
      <w:ins w:id="650" w:author="Bailey, Colin (DFO/MPO)" w:date="2024-10-30T19:29:00Z">
        <w:r w:rsidR="00555F8E">
          <w:t>S</w:t>
        </w:r>
        <w:r w:rsidR="00555F8E" w:rsidRPr="00555F8E">
          <w:rPr>
            <w:vertAlign w:val="subscript"/>
            <w:rPrChange w:id="651" w:author="Bailey, Colin (DFO/MPO)" w:date="2024-10-30T19:30:00Z">
              <w:rPr/>
            </w:rPrChange>
          </w:rPr>
          <w:t>re</w:t>
        </w:r>
      </w:ins>
      <w:ins w:id="652" w:author="Bailey, Colin (DFO/MPO)" w:date="2024-10-30T19:30:00Z">
        <w:r w:rsidR="00555F8E" w:rsidRPr="00555F8E">
          <w:rPr>
            <w:vertAlign w:val="subscript"/>
            <w:rPrChange w:id="653" w:author="Bailey, Colin (DFO/MPO)" w:date="2024-10-30T19:30:00Z">
              <w:rPr/>
            </w:rPrChange>
          </w:rPr>
          <w:t>p</w:t>
        </w:r>
      </w:ins>
      <w:proofErr w:type="spellEnd"/>
      <w:ins w:id="654" w:author="Bailey, Colin (DFO/MPO)" w:date="2024-10-30T19:31:00Z">
        <w:r w:rsidR="005848FE">
          <w:t xml:space="preserve">, and on the second round, </w:t>
        </w:r>
      </w:ins>
      <w:ins w:id="655" w:author="Bailey, Colin (DFO/MPO)" w:date="2024-10-30T19:34:00Z">
        <w:r w:rsidR="00AB59CD">
          <w:t xml:space="preserve">relationships </w:t>
        </w:r>
      </w:ins>
      <w:ins w:id="656" w:author="Bailey, Colin (DFO/MPO)" w:date="2024-10-30T19:31:00Z">
        <w:r w:rsidR="005848FE">
          <w:t xml:space="preserve">were fit with CU-specific caps on </w:t>
        </w:r>
        <w:proofErr w:type="spellStart"/>
        <w:r w:rsidR="005848FE">
          <w:t>S</w:t>
        </w:r>
        <w:r w:rsidR="005848FE">
          <w:rPr>
            <w:vertAlign w:val="subscript"/>
          </w:rPr>
          <w:t>rep</w:t>
        </w:r>
      </w:ins>
      <w:proofErr w:type="spellEnd"/>
      <w:ins w:id="657" w:author="Bailey, Colin (DFO/MPO)" w:date="2024-11-01T08:42:00Z">
        <w:r w:rsidR="003E45CA">
          <w:t xml:space="preserve"> </w:t>
        </w:r>
      </w:ins>
      <w:sdt>
        <w:sdtPr>
          <w:rPr>
            <w:color w:val="000000"/>
          </w:rPr>
          <w:tag w:val="MENDELEY_CITATION_v3_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1dfQ=="/>
          <w:id w:val="-20628593"/>
          <w:placeholder>
            <w:docPart w:val="DefaultPlaceholder_-1854013440"/>
          </w:placeholder>
        </w:sdtPr>
        <w:sdtContent>
          <w:r w:rsidR="00C13A45" w:rsidRPr="00C13A45">
            <w:rPr>
              <w:color w:val="000000"/>
            </w:rPr>
            <w:t>(Holt et al. 2023b; Bailey 2024)</w:t>
          </w:r>
        </w:sdtContent>
      </w:sdt>
      <w:customXmlDelRangeStart w:id="658" w:author="Bailey, Colin (DFO/MPO)" w:date="2024-11-01T08:42:00Z"/>
      <w:sdt>
        <w:sdtPr>
          <w:rPr>
            <w:color w:val="000000"/>
          </w:rPr>
          <w:tag w:val="MENDELEY_CITATION_v3_eyJjaXRhdGlvbklEIjoiTUVOREVMRVlfQ0lUQVRJT05fMTMxNmMyMmMtZmYzZC00ZWRhLWIwYjctOGVjM2RmMDM2YjgyIiwicHJvcGVydGllcyI6eyJub3RlSW5kZXgiOjB9LCJpc0VkaXRlZCI6ZmFsc2UsIm1hbnVhbE92ZXJyaWRlIjp7ImlzTWFudWFsbHlPdmVycmlkZGVuIjp0cnVlLCJjaXRlcHJvY1RleHQiOiIoSG9sdCBldCBhbC4gMjAyM2I7IEJhaWxleSAyMDI0KSIsIm1hbnVhbE92ZXJyaWRlVGV4dCI6IiJ9LCJjaXRhdGlvbkl0ZW1zIjpb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"/>
          <w:id w:val="-2125906819"/>
        </w:sdtPr>
        <w:sdtEndPr/>
        <w:sdtContent>
          <w:customXmlDelRangeEnd w:id="658"/>
          <w:customXmlDelRangeStart w:id="659" w:author="Bailey, Colin (DFO/MPO)" w:date="2024-11-01T08:42:00Z"/>
        </w:sdtContent>
      </w:sdt>
      <w:customXmlDelRangeEnd w:id="659"/>
      <w:ins w:id="660" w:author="Bailey, Colin (DFO/MPO)" w:date="2024-10-30T19:34:00Z">
        <w:r w:rsidR="00B60562">
          <w:rPr>
            <w:color w:val="000000"/>
          </w:rPr>
          <w:t>. Final stock recruitment parameter means</w:t>
        </w:r>
      </w:ins>
      <w:ins w:id="661" w:author="Bailey, Colin (DFO/MPO)" w:date="2024-10-30T19:35:00Z">
        <w:r w:rsidR="00B60562">
          <w:rPr>
            <w:color w:val="000000"/>
          </w:rPr>
          <w:t>, medians</w:t>
        </w:r>
      </w:ins>
      <w:ins w:id="662" w:author="Bailey, Colin (DFO/MPO)" w:date="2024-10-30T19:34:00Z">
        <w:r w:rsidR="00B60562">
          <w:rPr>
            <w:color w:val="000000"/>
          </w:rPr>
          <w:t xml:space="preserve"> and </w:t>
        </w:r>
      </w:ins>
      <w:ins w:id="663" w:author="Bailey, Colin (DFO/MPO)" w:date="2024-10-30T19:35:00Z">
        <w:r w:rsidR="00B60562">
          <w:rPr>
            <w:color w:val="000000"/>
          </w:rPr>
          <w:t xml:space="preserve">confidence intervals were </w:t>
        </w:r>
        <w:r w:rsidR="006349DB">
          <w:rPr>
            <w:color w:val="000000"/>
          </w:rPr>
          <w:t xml:space="preserve">calculated from the combined posteriors of both model sets </w:t>
        </w:r>
        <w:r w:rsidR="006349DB">
          <w:t xml:space="preserve">(see </w:t>
        </w:r>
      </w:ins>
      <w:customXmlInsRangeStart w:id="664" w:author="Bailey, Colin (DFO/MPO)" w:date="2024-10-30T19:35:00Z"/>
      <w:sdt>
        <w:sdtPr>
          <w:rPr>
            <w:color w:val="000000"/>
          </w:rPr>
          <w:tag w:val="MENDELEY_CITATION_v3_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"/>
          <w:id w:val="1368871650"/>
          <w:placeholder>
            <w:docPart w:val="E3F756E083B34761841B99C908D2EAD1"/>
          </w:placeholder>
        </w:sdtPr>
        <w:sdtEndPr/>
        <w:sdtContent>
          <w:customXmlInsRangeEnd w:id="664"/>
          <w:r w:rsidR="00C13A45" w:rsidRPr="00C13A45">
            <w:rPr>
              <w:color w:val="000000"/>
            </w:rPr>
            <w:t>Bailey, 2024 and K. Holt et al., 2023 for details)</w:t>
          </w:r>
          <w:customXmlInsRangeStart w:id="665" w:author="Bailey, Colin (DFO/MPO)" w:date="2024-10-30T19:35:00Z"/>
        </w:sdtContent>
      </w:sdt>
      <w:customXmlInsRangeEnd w:id="665"/>
      <w:ins w:id="666" w:author="Bailey, Colin (DFO/MPO)" w:date="2024-10-29T15:38:00Z">
        <w:r w:rsidR="003E2B07">
          <w:t xml:space="preserve">. </w:t>
        </w:r>
      </w:ins>
      <w:ins w:id="667" w:author="Bailey, Colin (DFO/MPO)" w:date="2024-10-29T16:14:00Z">
        <w:r w:rsidR="00766731">
          <w:t xml:space="preserve">Finally, </w:t>
        </w:r>
        <w:r w:rsidR="00857D66">
          <w:t xml:space="preserve">using the fitted parameters from the stock-recruit analysis, IFC SMU abundance was simulated into the future </w:t>
        </w:r>
      </w:ins>
      <w:ins w:id="668" w:author="Bailey, Colin (DFO/MPO)" w:date="2024-10-29T16:21:00Z">
        <w:r>
          <w:t xml:space="preserve">using code </w:t>
        </w:r>
        <w:r w:rsidR="00B27FD4">
          <w:t xml:space="preserve">adapted </w:t>
        </w:r>
        <w:r>
          <w:t xml:space="preserve">from Arbeider et al. </w:t>
        </w:r>
      </w:ins>
      <w:sdt>
        <w:sdtPr>
          <w:rPr>
            <w:color w:val="000000"/>
          </w:rPr>
          <w:tag w:val="MENDELEY_CITATION_v3_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"/>
          <w:id w:val="-2068024467"/>
          <w:placeholder>
            <w:docPart w:val="DefaultPlaceholder_-1854013440"/>
          </w:placeholder>
        </w:sdtPr>
        <w:sdtEndPr/>
        <w:sdtContent>
          <w:r w:rsidR="00C13A45" w:rsidRPr="00C13A45">
            <w:rPr>
              <w:color w:val="000000"/>
            </w:rPr>
            <w:t>(2020)</w:t>
          </w:r>
        </w:sdtContent>
      </w:sdt>
      <w:r w:rsidR="00B27FD4">
        <w:t xml:space="preserve"> to </w:t>
      </w:r>
      <w:ins w:id="669" w:author="Bailey, Colin (DFO/MPO)" w:date="2024-10-29T16:24:00Z">
        <w:r w:rsidR="00710E5C">
          <w:t>estimate</w:t>
        </w:r>
      </w:ins>
      <w:ins w:id="670" w:author="Bailey, Colin (DFO/MPO)" w:date="2024-10-29T16:21:00Z">
        <w:r w:rsidR="00896FA0">
          <w:t xml:space="preserve"> the freq</w:t>
        </w:r>
      </w:ins>
      <w:ins w:id="671" w:author="Bailey, Colin (DFO/MPO)" w:date="2024-10-29T16:22:00Z">
        <w:r w:rsidR="00896FA0">
          <w:t xml:space="preserve">uency with which IFC SMU abundance will exceed </w:t>
        </w:r>
        <w:r w:rsidR="00710E5C">
          <w:t>FRP-Ls and achieve positive population growth</w:t>
        </w:r>
      </w:ins>
      <w:ins w:id="672" w:author="Bailey, Colin (DFO/MPO)" w:date="2024-10-29T16:23:00Z">
        <w:r w:rsidR="00710E5C">
          <w:t xml:space="preserve"> (see </w:t>
        </w:r>
      </w:ins>
      <w:sdt>
        <w:sdtPr>
          <w:rPr>
            <w:color w:val="000000"/>
          </w:rPr>
          <w:tag w:val="MENDELEY_CITATION_v3_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"/>
          <w:id w:val="-1935660911"/>
          <w:placeholder>
            <w:docPart w:val="DefaultPlaceholder_-1854013440"/>
          </w:placeholder>
        </w:sdtPr>
        <w:sdtEndPr/>
        <w:sdtContent>
          <w:r w:rsidR="00C13A45" w:rsidRPr="00C13A45">
            <w:rPr>
              <w:color w:val="000000"/>
            </w:rPr>
            <w:t>Bailey, 2024</w:t>
          </w:r>
        </w:sdtContent>
      </w:sdt>
      <w:ins w:id="673" w:author="Bailey, Colin (DFO/MPO)" w:date="2024-10-30T11:34:00Z">
        <w:r w:rsidR="003F3964">
          <w:t xml:space="preserve"> </w:t>
        </w:r>
      </w:ins>
      <w:ins w:id="674" w:author="Bailey, Colin (DFO/MPO)" w:date="2024-10-29T16:23:00Z">
        <w:r w:rsidR="00710E5C">
          <w:t>for simulation code)</w:t>
        </w:r>
      </w:ins>
      <w:ins w:id="675" w:author="Bailey, Colin (DFO/MPO)" w:date="2024-10-29T16:24:00Z">
        <w:r w:rsidR="00710E5C">
          <w:t xml:space="preserve"> under differing SAS and exploitation rates (ER</w:t>
        </w:r>
      </w:ins>
      <w:ins w:id="676" w:author="Bailey, Colin (DFO/MPO)" w:date="2024-10-29T16:35:00Z">
        <w:r w:rsidR="005237B4">
          <w:t>s</w:t>
        </w:r>
      </w:ins>
      <w:ins w:id="677" w:author="Bailey, Colin (DFO/MPO)" w:date="2024-10-31T20:52:00Z">
        <w:r w:rsidR="00A36567">
          <w:t>; Figures</w:t>
        </w:r>
        <w:r w:rsidR="00FF14AF">
          <w:t xml:space="preserve"> </w:t>
        </w:r>
      </w:ins>
      <w:ins w:id="678" w:author="Bailey, Colin (DFO/MPO)" w:date="2024-11-01T01:02:00Z">
        <w:r w:rsidR="00F62C58">
          <w:t>4-</w:t>
        </w:r>
      </w:ins>
      <w:ins w:id="679" w:author="Bailey, Colin (DFO/MPO)" w:date="2024-10-31T21:04:00Z">
        <w:del w:id="680" w:author="Bailey, Colin (DFO/MPO)" w:date="2024-11-01T01:02:00Z">
          <w:r w:rsidR="003F1E70" w:rsidDel="00F62C58">
            <w:delText>2-</w:delText>
          </w:r>
        </w:del>
      </w:ins>
      <w:ins w:id="681" w:author="Bailey, Colin (DFO/MPO)" w:date="2024-11-01T01:02:00Z">
        <w:r w:rsidR="00F62C58">
          <w:t>6</w:t>
        </w:r>
      </w:ins>
      <w:ins w:id="682" w:author="Bailey, Colin (DFO/MPO)" w:date="2024-10-31T21:04:00Z">
        <w:del w:id="683" w:author="Bailey, Colin (DFO/MPO)" w:date="2024-11-01T01:02:00Z">
          <w:r w:rsidR="003F1E70" w:rsidDel="00F62C58">
            <w:delText>4</w:delText>
          </w:r>
        </w:del>
      </w:ins>
      <w:ins w:id="684" w:author="Bailey, Colin (DFO/MPO)" w:date="2024-10-29T16:24:00Z">
        <w:r w:rsidR="00710E5C">
          <w:t>)</w:t>
        </w:r>
      </w:ins>
      <w:ins w:id="685" w:author="Bailey, Colin (DFO/MPO)" w:date="2024-10-29T16:22:00Z">
        <w:r w:rsidR="00710E5C">
          <w:t>.</w:t>
        </w:r>
      </w:ins>
    </w:p>
    <w:p w14:paraId="02846D6B" w14:textId="4681B5A0" w:rsidR="006E4678" w:rsidRPr="00714E45" w:rsidRDefault="006E4678" w:rsidP="009E40CD">
      <w:pPr>
        <w:pStyle w:val="ListNumber"/>
        <w:numPr>
          <w:ilvl w:val="0"/>
          <w:numId w:val="0"/>
        </w:numPr>
        <w:ind w:left="360"/>
        <w:rPr>
          <w:ins w:id="686" w:author="Bailey, Colin (DFO/MPO)" w:date="2024-10-29T14:55:00Z"/>
          <w:color w:val="000000"/>
        </w:rPr>
      </w:pPr>
    </w:p>
    <w:p w14:paraId="6BCA6B35" w14:textId="7874A12B" w:rsidR="007A445E" w:rsidRPr="00E20BFD" w:rsidDel="009E40CD" w:rsidRDefault="4B4EA650">
      <w:pPr>
        <w:pStyle w:val="Heading3"/>
        <w:rPr>
          <w:ins w:id="687" w:author="Bailey, Colin (DFO/MPO)" w:date="2024-10-17T11:44:00Z"/>
          <w:del w:id="688" w:author="Bailey, Colin (DFO/MPO)" w:date="2024-10-29T14:32:00Z"/>
          <w:rFonts w:eastAsiaTheme="minorEastAsia"/>
          <w:rPrChange w:id="689" w:author="Bailey, Colin (DFO/MPO)" w:date="2024-10-17T11:44:00Z">
            <w:rPr>
              <w:ins w:id="690" w:author="Bailey, Colin (DFO/MPO)" w:date="2024-10-17T11:44:00Z"/>
              <w:del w:id="691" w:author="Bailey, Colin (DFO/MPO)" w:date="2024-10-29T14:32:00Z"/>
            </w:rPr>
          </w:rPrChange>
        </w:rPr>
        <w:pPrChange w:id="692" w:author="Bailey, Colin (DFO/MPO)" w:date="2024-10-29T14:33:00Z">
          <w:pPr>
            <w:pStyle w:val="ListNumber"/>
          </w:pPr>
        </w:pPrChange>
      </w:pPr>
      <w:ins w:id="693" w:author="Bailey, Colin (DFO/MPO)" w:date="2024-09-18T15:03:00Z">
        <w:del w:id="694" w:author="Bailey, Colin (DFO/MPO)" w:date="2024-10-29T13:52:00Z">
          <w:r w:rsidDel="006070D2">
            <w:delText>(</w:delText>
          </w:r>
        </w:del>
      </w:ins>
      <w:commentRangeStart w:id="695"/>
      <w:commentRangeStart w:id="696"/>
      <w:ins w:id="697" w:author="Bailey, Colin (DFO/MPO)" w:date="2024-09-18T15:52:00Z">
        <w:del w:id="698" w:author="Bailey, Colin (DFO/MPO)" w:date="2024-10-29T13:52:00Z">
          <w:r w:rsidR="154DF903" w:rsidDel="006070D2">
            <w:delText>Grant and Pestal</w:delText>
          </w:r>
        </w:del>
        <w:del w:id="699" w:author="Bailey, Colin (DFO/MPO)" w:date="2024-10-29T13:51:00Z">
          <w:r w:rsidR="154DF903" w:rsidDel="006070D2">
            <w:delText xml:space="preserve"> </w:delText>
          </w:r>
          <w:commentRangeStart w:id="700"/>
          <w:r w:rsidR="154DF903" w:rsidDel="006070D2">
            <w:delText>2012</w:delText>
          </w:r>
        </w:del>
      </w:ins>
      <w:commentRangeEnd w:id="700"/>
      <w:del w:id="701" w:author="Bailey, Colin (DFO/MPO)" w:date="2024-10-29T13:51:00Z">
        <w:r w:rsidR="00E20BFD" w:rsidDel="006070D2">
          <w:rPr>
            <w:rStyle w:val="CommentReference"/>
            <w:rFonts w:asciiTheme="minorHAnsi" w:hAnsiTheme="minorHAnsi" w:cstheme="minorBidi"/>
          </w:rPr>
          <w:commentReference w:id="700"/>
        </w:r>
      </w:del>
      <w:ins w:id="702" w:author="Bailey, Colin (DFO/MPO)" w:date="2024-09-18T15:52:00Z">
        <w:del w:id="703" w:author="Bailey, Colin (DFO/MPO)" w:date="2024-10-29T13:51:00Z">
          <w:r w:rsidR="154DF903" w:rsidDel="006070D2">
            <w:delText>)</w:delText>
          </w:r>
        </w:del>
      </w:ins>
      <w:del w:id="704" w:author="Bailey, Colin (DFO/MPO)" w:date="2024-10-29T13:51:00Z">
        <w:r w:rsidR="0FCF6F6D" w:rsidDel="006070D2">
          <w:delText>.</w:delText>
        </w:r>
      </w:del>
      <w:commentRangeEnd w:id="695"/>
      <w:r w:rsidR="007A445E">
        <w:rPr>
          <w:rStyle w:val="CommentReference"/>
        </w:rPr>
        <w:commentReference w:id="695"/>
      </w:r>
      <w:commentRangeEnd w:id="696"/>
      <w:r w:rsidR="00757DE9">
        <w:rPr>
          <w:rStyle w:val="CommentReference"/>
          <w:rFonts w:asciiTheme="minorHAnsi" w:hAnsiTheme="minorHAnsi" w:cstheme="minorBidi"/>
        </w:rPr>
        <w:commentReference w:id="696"/>
      </w:r>
    </w:p>
    <w:p w14:paraId="390C164D" w14:textId="77777777" w:rsidR="00E20BFD" w:rsidRPr="00D86FF2" w:rsidDel="009E40CD" w:rsidRDefault="00E20BFD">
      <w:pPr>
        <w:pStyle w:val="Heading3"/>
        <w:rPr>
          <w:del w:id="705" w:author="Bailey, Colin (DFO/MPO)" w:date="2024-10-29T14:32:00Z"/>
          <w:rFonts w:eastAsiaTheme="minorEastAsia"/>
        </w:rPr>
        <w:pPrChange w:id="706" w:author="Bailey, Colin (DFO/MPO)" w:date="2024-10-29T14:33:00Z">
          <w:pPr>
            <w:pStyle w:val="ListNumber"/>
          </w:pPr>
        </w:pPrChange>
      </w:pPr>
    </w:p>
    <w:bookmarkEnd w:id="527"/>
    <w:p w14:paraId="291FA559" w14:textId="18529483" w:rsidR="00545297" w:rsidRDefault="00545297" w:rsidP="009E40CD">
      <w:pPr>
        <w:pStyle w:val="Heading3"/>
      </w:pPr>
      <w:commentRangeStart w:id="707"/>
      <w:commentRangeStart w:id="708"/>
      <w:commentRangeStart w:id="709"/>
      <w:commentRangeStart w:id="710"/>
      <w:r w:rsidRPr="00543275">
        <w:t>Stock Structure Assumption</w:t>
      </w:r>
      <w:commentRangeEnd w:id="707"/>
      <w:r w:rsidR="00364902">
        <w:rPr>
          <w:rStyle w:val="CommentReference"/>
          <w:rFonts w:asciiTheme="minorHAnsi" w:hAnsiTheme="minorHAnsi" w:cstheme="minorBidi"/>
          <w:b w:val="0"/>
        </w:rPr>
        <w:commentReference w:id="707"/>
      </w:r>
      <w:commentRangeEnd w:id="708"/>
      <w:r w:rsidR="00C210D2">
        <w:rPr>
          <w:rStyle w:val="CommentReference"/>
          <w:rFonts w:asciiTheme="minorHAnsi" w:hAnsiTheme="minorHAnsi" w:cstheme="minorBidi"/>
          <w:b w:val="0"/>
        </w:rPr>
        <w:commentReference w:id="708"/>
      </w:r>
      <w:commentRangeEnd w:id="709"/>
      <w:r w:rsidR="00C94412">
        <w:rPr>
          <w:rStyle w:val="CommentReference"/>
          <w:rFonts w:asciiTheme="minorHAnsi" w:hAnsiTheme="minorHAnsi" w:cstheme="minorBidi"/>
          <w:b w:val="0"/>
        </w:rPr>
        <w:commentReference w:id="709"/>
      </w:r>
      <w:commentRangeEnd w:id="710"/>
      <w:r w:rsidR="004048F4">
        <w:rPr>
          <w:rStyle w:val="CommentReference"/>
          <w:rFonts w:asciiTheme="minorHAnsi" w:hAnsiTheme="minorHAnsi" w:cstheme="minorBidi"/>
          <w:b w:val="0"/>
        </w:rPr>
        <w:commentReference w:id="710"/>
      </w:r>
    </w:p>
    <w:p w14:paraId="51878B61" w14:textId="515DF3E2" w:rsidR="00F61BA4" w:rsidRPr="009C53B3" w:rsidRDefault="00F61BA4" w:rsidP="00F61BA4">
      <w:pPr>
        <w:pStyle w:val="BodyText"/>
        <w:rPr>
          <w:rFonts w:cs="Arial"/>
        </w:rPr>
      </w:pPr>
      <w:bookmarkStart w:id="711" w:name="_Hlk153311139"/>
      <w:r w:rsidRPr="009C53B3">
        <w:rPr>
          <w:rFonts w:cs="Arial"/>
        </w:rPr>
        <w:t>Stock overview information</w:t>
      </w:r>
      <w:ins w:id="712" w:author="Bailey, Colin (DFO/MPO)" w:date="2024-10-29T13:53:00Z">
        <w:r w:rsidR="00621B0A">
          <w:rPr>
            <w:rFonts w:cs="Arial"/>
          </w:rPr>
          <w:t xml:space="preserve">: </w:t>
        </w:r>
      </w:ins>
      <w:sdt>
        <w:sdtPr>
          <w:rPr>
            <w:rFonts w:cs="Arial"/>
            <w:color w:val="000000"/>
          </w:rPr>
          <w:tag w:val="MENDELEY_CITATION_v3_eyJjaXRhdGlvbklEIjoiTUVOREVMRVlfQ0lUQVRJT05fOWVmYzg4YWItZDAyOC00ODE4LTgwMDMtNDA2YWZhMzA2YjA4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
          <w:id w:val="-1029182170"/>
          <w:placeholder>
            <w:docPart w:val="DefaultPlaceholder_-1854013440"/>
          </w:placeholder>
        </w:sdtPr>
        <w:sdtEndPr/>
        <w:sdtContent>
          <w:r w:rsidR="00C13A45" w:rsidRPr="00C13A45">
            <w:rPr>
              <w:rFonts w:cs="Arial"/>
              <w:color w:val="000000"/>
            </w:rPr>
            <w:t>(Arbeider et al. 2020)</w:t>
          </w:r>
        </w:sdtContent>
      </w:sdt>
      <w:del w:id="713" w:author="Bailey, Colin (DFO/MPO)" w:date="2024-10-29T13:53:00Z">
        <w:r w:rsidRPr="009C53B3" w:rsidDel="00621B0A">
          <w:rPr>
            <w:rFonts w:cs="Arial"/>
          </w:rPr>
          <w:delText>:</w:delText>
        </w:r>
        <w:bookmarkEnd w:id="711"/>
        <w:r w:rsidRPr="009C53B3" w:rsidDel="00621B0A">
          <w:rPr>
            <w:rFonts w:cs="Arial"/>
          </w:rPr>
          <w:delText xml:space="preserve"> (DFO 2019)</w:delText>
        </w:r>
      </w:del>
    </w:p>
    <w:p w14:paraId="57FAF362" w14:textId="1DC43245" w:rsidR="00F61BA4" w:rsidRDefault="00F61BA4" w:rsidP="00F61BA4">
      <w:pPr>
        <w:pStyle w:val="BodyText"/>
        <w:rPr>
          <w:ins w:id="714" w:author="Bailey, Colin (DFO/MPO)" w:date="2024-10-29T14:32:00Z"/>
          <w:rFonts w:cs="Arial"/>
        </w:rPr>
      </w:pPr>
      <w:r w:rsidRPr="009C53B3">
        <w:rPr>
          <w:rFonts w:cs="Arial"/>
        </w:rPr>
        <w:t xml:space="preserve">The IFC SMU includes all Coho Salmon that spawn in the Fraser River Watershed </w:t>
      </w:r>
      <w:r>
        <w:rPr>
          <w:rFonts w:cs="Arial"/>
        </w:rPr>
        <w:t>upstream</w:t>
      </w:r>
      <w:r w:rsidRPr="009C53B3">
        <w:rPr>
          <w:rFonts w:cs="Arial"/>
        </w:rPr>
        <w:t xml:space="preserve"> of Hells Gate in British Columbia and </w:t>
      </w:r>
      <w:r>
        <w:rPr>
          <w:rFonts w:cs="Arial"/>
        </w:rPr>
        <w:t>consists</w:t>
      </w:r>
      <w:r w:rsidRPr="009C53B3">
        <w:rPr>
          <w:rFonts w:cs="Arial"/>
        </w:rPr>
        <w:t xml:space="preserve"> of five CUs: Fraser Canyon, </w:t>
      </w:r>
      <w:del w:id="715" w:author="Bailey, Colin (DFO/MPO)" w:date="2024-10-29T16:32:00Z">
        <w:r w:rsidRPr="009C53B3" w:rsidDel="00CB5633">
          <w:rPr>
            <w:rFonts w:cs="Arial"/>
          </w:rPr>
          <w:delText>Interior/</w:delText>
        </w:r>
      </w:del>
      <w:r w:rsidRPr="009C53B3">
        <w:rPr>
          <w:rFonts w:cs="Arial"/>
        </w:rPr>
        <w:t>Middle Fraser, Lower Thompson, South Thompson, and North Thompson</w:t>
      </w:r>
      <w:r w:rsidR="00B21F42">
        <w:rPr>
          <w:rFonts w:cs="Arial"/>
        </w:rPr>
        <w:t xml:space="preserve"> (</w:t>
      </w:r>
      <w:ins w:id="716" w:author="Bailey, Colin (DFO/MPO)" w:date="2024-10-29T14:32:00Z">
        <w:r w:rsidR="009E40CD">
          <w:rPr>
            <w:rFonts w:cs="Arial"/>
          </w:rPr>
          <w:t xml:space="preserve">Table 1; </w:t>
        </w:r>
      </w:ins>
      <w:r w:rsidR="00B21F42">
        <w:rPr>
          <w:rFonts w:cs="Arial"/>
        </w:rPr>
        <w:t>Fi</w:t>
      </w:r>
      <w:r w:rsidR="00487B05">
        <w:rPr>
          <w:rFonts w:cs="Arial"/>
        </w:rPr>
        <w:t>g</w:t>
      </w:r>
      <w:ins w:id="717" w:author="Bailey, Colin (DFO/MPO)" w:date="2024-10-29T13:54:00Z">
        <w:r w:rsidR="00782B50">
          <w:rPr>
            <w:rFonts w:cs="Arial"/>
          </w:rPr>
          <w:t>ure</w:t>
        </w:r>
      </w:ins>
      <w:r w:rsidR="00B21F42">
        <w:rPr>
          <w:rFonts w:cs="Arial"/>
        </w:rPr>
        <w:t xml:space="preserve"> 1)</w:t>
      </w:r>
      <w:r w:rsidR="003F67B0">
        <w:rPr>
          <w:rFonts w:cs="Arial"/>
        </w:rPr>
        <w:t xml:space="preserve">. </w:t>
      </w:r>
      <w:r w:rsidRPr="009C53B3">
        <w:rPr>
          <w:rFonts w:cs="Arial"/>
        </w:rPr>
        <w:t xml:space="preserve">The CUs are further delineated into </w:t>
      </w:r>
      <w:r>
        <w:rPr>
          <w:rFonts w:cs="Arial"/>
        </w:rPr>
        <w:t>11</w:t>
      </w:r>
      <w:r w:rsidRPr="009C53B3">
        <w:rPr>
          <w:rFonts w:cs="Arial"/>
        </w:rPr>
        <w:t xml:space="preserve"> subpopulations. The Fraser Canyon has one, the </w:t>
      </w:r>
      <w:del w:id="718" w:author="Bailey, Colin (DFO/MPO)" w:date="2024-10-29T16:32:00Z">
        <w:r w:rsidRPr="009C53B3" w:rsidDel="00CB5633">
          <w:rPr>
            <w:rFonts w:cs="Arial"/>
          </w:rPr>
          <w:delText>Interior/</w:delText>
        </w:r>
      </w:del>
      <w:r w:rsidRPr="009C53B3">
        <w:rPr>
          <w:rFonts w:cs="Arial"/>
        </w:rPr>
        <w:t>Middle Fraser has two, the Lower Thompson has two, the South Thompson has three, and the North Thompson ha</w:t>
      </w:r>
      <w:r>
        <w:rPr>
          <w:rFonts w:cs="Arial"/>
        </w:rPr>
        <w:t>s</w:t>
      </w:r>
      <w:r w:rsidRPr="009C53B3">
        <w:rPr>
          <w:rFonts w:cs="Arial"/>
        </w:rPr>
        <w:t xml:space="preserve"> three subpopulations</w:t>
      </w:r>
      <w:r>
        <w:rPr>
          <w:rFonts w:cs="Arial"/>
        </w:rPr>
        <w:t xml:space="preserve"> (Interior Fraser Coho Recovery Team 2006)</w:t>
      </w:r>
      <w:r w:rsidR="001D36BC">
        <w:rPr>
          <w:rFonts w:cs="Arial"/>
        </w:rPr>
        <w:t>. IFC are genetically distinct from Lower Fraser Coho, and the current assignment of spawning populations to CUs generally agree</w:t>
      </w:r>
      <w:r w:rsidR="008306FA">
        <w:rPr>
          <w:rFonts w:cs="Arial"/>
        </w:rPr>
        <w:t>s</w:t>
      </w:r>
      <w:r w:rsidR="001D36BC">
        <w:rPr>
          <w:rFonts w:cs="Arial"/>
        </w:rPr>
        <w:t xml:space="preserve"> with the most recent genetic evidence </w:t>
      </w:r>
      <w:sdt>
        <w:sdtPr>
          <w:rPr>
            <w:rFonts w:cs="Arial"/>
            <w:color w:val="000000"/>
          </w:rPr>
          <w:tag w:val="MENDELEY_CITATION_v3_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"/>
          <w:id w:val="-1389333357"/>
          <w:placeholder>
            <w:docPart w:val="DefaultPlaceholder_-1854013440"/>
          </w:placeholder>
        </w:sdtPr>
        <w:sdtEndPr/>
        <w:sdtContent>
          <w:r w:rsidR="00C13A45" w:rsidRPr="00C13A45">
            <w:rPr>
              <w:rFonts w:cs="Arial"/>
              <w:color w:val="000000"/>
            </w:rPr>
            <w:t>(</w:t>
          </w:r>
          <w:proofErr w:type="spellStart"/>
          <w:r w:rsidR="00C13A45" w:rsidRPr="00C13A45">
            <w:rPr>
              <w:rFonts w:cs="Arial"/>
              <w:color w:val="000000"/>
            </w:rPr>
            <w:t>Xuereb</w:t>
          </w:r>
          <w:proofErr w:type="spellEnd"/>
          <w:r w:rsidR="00C13A45" w:rsidRPr="00C13A45">
            <w:rPr>
              <w:rFonts w:cs="Arial"/>
              <w:color w:val="000000"/>
            </w:rPr>
            <w:t xml:space="preserve"> et al. 2022)</w:t>
          </w:r>
        </w:sdtContent>
      </w:sdt>
      <w:del w:id="719" w:author="Bailey, Colin (DFO/MPO)" w:date="2024-10-29T13:54:00Z">
        <w:r w:rsidR="001D36BC" w:rsidDel="00166F3B">
          <w:rPr>
            <w:rFonts w:cs="Arial"/>
          </w:rPr>
          <w:delText>uereb et al. 2022)</w:delText>
        </w:r>
      </w:del>
      <w:r w:rsidRPr="009C53B3">
        <w:rPr>
          <w:rFonts w:cs="Arial"/>
        </w:rPr>
        <w:t xml:space="preserve">. </w:t>
      </w:r>
      <w:r>
        <w:rPr>
          <w:rFonts w:cs="Arial"/>
        </w:rPr>
        <w:t>On av</w:t>
      </w:r>
      <w:r w:rsidRPr="009C53B3">
        <w:rPr>
          <w:rFonts w:cs="Arial"/>
        </w:rPr>
        <w:t>erage 88% of IFC have a three year life-cycle and 12% have a four year life-cycle</w:t>
      </w:r>
      <w:r>
        <w:rPr>
          <w:rFonts w:cs="Arial"/>
        </w:rPr>
        <w:t xml:space="preserve">, with both spending one </w:t>
      </w:r>
      <w:r w:rsidR="009A273B">
        <w:rPr>
          <w:rFonts w:cs="Arial"/>
        </w:rPr>
        <w:t>winter</w:t>
      </w:r>
      <w:r>
        <w:rPr>
          <w:rFonts w:cs="Arial"/>
        </w:rPr>
        <w:t xml:space="preserve"> in </w:t>
      </w:r>
      <w:r w:rsidR="00127384">
        <w:rPr>
          <w:rFonts w:cs="Arial"/>
        </w:rPr>
        <w:t>salt</w:t>
      </w:r>
      <w:r>
        <w:rPr>
          <w:rFonts w:cs="Arial"/>
        </w:rPr>
        <w:t>water</w:t>
      </w:r>
      <w:r w:rsidRPr="009C53B3">
        <w:rPr>
          <w:rFonts w:cs="Arial"/>
        </w:rPr>
        <w:t xml:space="preserve">. </w:t>
      </w:r>
      <w:r>
        <w:rPr>
          <w:rFonts w:cs="Arial"/>
        </w:rPr>
        <w:t>Rarely do IFC</w:t>
      </w:r>
      <w:r w:rsidRPr="009C53B3">
        <w:rPr>
          <w:rFonts w:cs="Arial"/>
        </w:rPr>
        <w:t xml:space="preserve"> return at ages older than four or less than </w:t>
      </w:r>
      <w:r>
        <w:rPr>
          <w:rFonts w:cs="Arial"/>
        </w:rPr>
        <w:t xml:space="preserve">three </w:t>
      </w:r>
      <w:r w:rsidRPr="009C53B3">
        <w:rPr>
          <w:rFonts w:cs="Arial"/>
        </w:rPr>
        <w:t xml:space="preserve">years </w:t>
      </w:r>
      <w:r>
        <w:rPr>
          <w:rFonts w:cs="Arial"/>
        </w:rPr>
        <w:t xml:space="preserve">of </w:t>
      </w:r>
      <w:commentRangeStart w:id="720"/>
      <w:r>
        <w:rPr>
          <w:rFonts w:cs="Arial"/>
        </w:rPr>
        <w:t>age</w:t>
      </w:r>
      <w:commentRangeEnd w:id="720"/>
      <w:r w:rsidR="000A3E07">
        <w:rPr>
          <w:rStyle w:val="CommentReference"/>
          <w:rFonts w:asciiTheme="minorHAnsi" w:eastAsiaTheme="minorHAnsi" w:hAnsiTheme="minorHAnsi" w:cstheme="minorBidi"/>
        </w:rPr>
        <w:commentReference w:id="720"/>
      </w:r>
      <w:r w:rsidRPr="009C53B3">
        <w:rPr>
          <w:rFonts w:cs="Arial"/>
        </w:rPr>
        <w:t>.</w:t>
      </w:r>
    </w:p>
    <w:p w14:paraId="16A4B47C" w14:textId="4A6DCFD4" w:rsidR="009E40CD" w:rsidRPr="00716577" w:rsidRDefault="009E40CD" w:rsidP="009E40CD">
      <w:pPr>
        <w:textAlignment w:val="baseline"/>
        <w:rPr>
          <w:ins w:id="721" w:author="Bailey, Colin (DFO/MPO)" w:date="2024-10-29T14:32:00Z"/>
          <w:rFonts w:ascii="Segoe UI" w:hAnsi="Segoe UI" w:cs="Segoe UI"/>
          <w:i/>
          <w:iCs/>
          <w:sz w:val="18"/>
          <w:szCs w:val="18"/>
          <w:lang w:val="en-US"/>
        </w:rPr>
      </w:pPr>
      <w:ins w:id="722" w:author="Bailey, Colin (DFO/MPO)" w:date="2024-10-29T14:32:00Z">
        <w:r w:rsidRPr="00716577">
          <w:rPr>
            <w:rFonts w:cs="Arial"/>
            <w:i/>
            <w:iCs/>
            <w:sz w:val="20"/>
            <w:lang w:val="en-US"/>
          </w:rPr>
          <w:t xml:space="preserve">Table 1. List of Conservation Units (CUs) within the </w:t>
        </w:r>
        <w:r>
          <w:rPr>
            <w:rFonts w:cs="Arial"/>
            <w:i/>
            <w:iCs/>
            <w:sz w:val="20"/>
            <w:lang w:val="en-US"/>
          </w:rPr>
          <w:t>Interior Fraser Coho</w:t>
        </w:r>
        <w:r w:rsidRPr="00716577">
          <w:rPr>
            <w:rFonts w:cs="Arial"/>
            <w:i/>
            <w:iCs/>
            <w:sz w:val="20"/>
            <w:lang w:val="en-US"/>
          </w:rPr>
          <w:t xml:space="preserve"> Stock Management Unit with corresponding Designatable Units (DUs)</w:t>
        </w:r>
      </w:ins>
      <w:ins w:id="723" w:author="Bailey, Colin (DFO/MPO)" w:date="2024-10-29T17:18:00Z">
        <w:r w:rsidR="008F1493">
          <w:rPr>
            <w:rFonts w:cs="Arial"/>
            <w:i/>
            <w:iCs/>
            <w:sz w:val="20"/>
            <w:lang w:val="en-US"/>
          </w:rPr>
          <w:t>, WSP Integrated Statuses</w:t>
        </w:r>
        <w:r w:rsidR="00FD7CD8">
          <w:rPr>
            <w:rFonts w:cs="Arial"/>
            <w:i/>
            <w:iCs/>
            <w:sz w:val="20"/>
            <w:lang w:val="en-US"/>
          </w:rPr>
          <w:t>, COSEWIC status, and</w:t>
        </w:r>
      </w:ins>
      <w:ins w:id="724" w:author="Bailey, Colin (DFO/MPO)" w:date="2024-10-29T14:32:00Z">
        <w:r w:rsidRPr="00716577">
          <w:rPr>
            <w:rFonts w:cs="Arial"/>
            <w:i/>
            <w:iCs/>
            <w:sz w:val="20"/>
            <w:lang w:val="en-US"/>
          </w:rPr>
          <w:t xml:space="preserve"> </w:t>
        </w:r>
      </w:ins>
      <w:ins w:id="725" w:author="Bailey, Colin (DFO/MPO)" w:date="2024-10-29T17:18:00Z">
        <w:r w:rsidR="00FD7CD8">
          <w:rPr>
            <w:rFonts w:cs="Arial"/>
            <w:i/>
            <w:iCs/>
            <w:sz w:val="20"/>
            <w:lang w:val="en-US"/>
          </w:rPr>
          <w:t>WSP Rapid Statuses.</w:t>
        </w:r>
      </w:ins>
    </w:p>
    <w:tbl>
      <w:tblPr>
        <w:tblW w:w="927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620"/>
        <w:gridCol w:w="1350"/>
        <w:gridCol w:w="810"/>
        <w:gridCol w:w="1350"/>
        <w:gridCol w:w="1530"/>
        <w:gridCol w:w="1170"/>
        <w:gridCol w:w="1440"/>
      </w:tblGrid>
      <w:tr w:rsidR="009E40CD" w:rsidRPr="00716577" w14:paraId="3ADAC52D" w14:textId="77777777" w:rsidTr="00A7396A">
        <w:trPr>
          <w:trHeight w:val="300"/>
          <w:ins w:id="726" w:author="Bailey, Colin (DFO/MPO)" w:date="2024-10-29T14:32:00Z"/>
        </w:trPr>
        <w:tc>
          <w:tcPr>
            <w:tcW w:w="1620" w:type="dxa"/>
            <w:tcBorders>
              <w:top w:val="single" w:sz="12" w:space="0" w:color="000000"/>
              <w:left w:val="nil"/>
              <w:bottom w:val="single" w:sz="12" w:space="0" w:color="000000"/>
              <w:right w:val="nil"/>
            </w:tcBorders>
            <w:shd w:val="clear" w:color="auto" w:fill="auto"/>
            <w:vAlign w:val="bottom"/>
            <w:hideMark/>
          </w:tcPr>
          <w:p w14:paraId="47ACBE48" w14:textId="77777777" w:rsidR="009E40CD" w:rsidRPr="00716577" w:rsidRDefault="009E40CD" w:rsidP="00A7396A">
            <w:pPr>
              <w:textAlignment w:val="baseline"/>
              <w:rPr>
                <w:ins w:id="727" w:author="Bailey, Colin (DFO/MPO)" w:date="2024-10-29T14:32:00Z"/>
                <w:rFonts w:ascii="Times New Roman" w:hAnsi="Times New Roman"/>
                <w:sz w:val="24"/>
                <w:szCs w:val="24"/>
                <w:lang w:val="en-US"/>
              </w:rPr>
            </w:pPr>
            <w:ins w:id="728" w:author="Bailey, Colin (DFO/MPO)" w:date="2024-10-29T14:32:00Z">
              <w:r w:rsidRPr="00716577">
                <w:rPr>
                  <w:rFonts w:cs="Arial"/>
                  <w:b/>
                  <w:bCs/>
                  <w:sz w:val="20"/>
                </w:rPr>
                <w:t>CU name</w:t>
              </w:r>
              <w:r w:rsidRPr="00716577">
                <w:rPr>
                  <w:rFonts w:cs="Arial"/>
                  <w:sz w:val="20"/>
                  <w:lang w:val="en-US"/>
                </w:rPr>
                <w:t> </w:t>
              </w:r>
            </w:ins>
          </w:p>
        </w:tc>
        <w:tc>
          <w:tcPr>
            <w:tcW w:w="1350" w:type="dxa"/>
            <w:tcBorders>
              <w:top w:val="single" w:sz="12" w:space="0" w:color="000000"/>
              <w:left w:val="nil"/>
              <w:bottom w:val="single" w:sz="12" w:space="0" w:color="000000"/>
              <w:right w:val="nil"/>
            </w:tcBorders>
            <w:shd w:val="clear" w:color="auto" w:fill="auto"/>
            <w:vAlign w:val="bottom"/>
            <w:hideMark/>
          </w:tcPr>
          <w:p w14:paraId="490CA3B3" w14:textId="77777777" w:rsidR="009E40CD" w:rsidRPr="00716577" w:rsidRDefault="009E40CD" w:rsidP="00A7396A">
            <w:pPr>
              <w:textAlignment w:val="baseline"/>
              <w:rPr>
                <w:ins w:id="729" w:author="Bailey, Colin (DFO/MPO)" w:date="2024-10-29T14:32:00Z"/>
                <w:rFonts w:ascii="Times New Roman" w:hAnsi="Times New Roman"/>
                <w:sz w:val="24"/>
                <w:szCs w:val="24"/>
                <w:lang w:val="en-US"/>
              </w:rPr>
            </w:pPr>
            <w:ins w:id="730" w:author="Bailey, Colin (DFO/MPO)" w:date="2024-10-29T14:32:00Z">
              <w:r w:rsidRPr="00716577">
                <w:rPr>
                  <w:rFonts w:cs="Arial"/>
                  <w:b/>
                  <w:bCs/>
                  <w:sz w:val="20"/>
                </w:rPr>
                <w:t>CTC indicator</w:t>
              </w:r>
              <w:r w:rsidRPr="00716577">
                <w:rPr>
                  <w:rFonts w:cs="Arial"/>
                  <w:sz w:val="20"/>
                  <w:lang w:val="en-US"/>
                </w:rPr>
                <w:t> </w:t>
              </w:r>
            </w:ins>
          </w:p>
        </w:tc>
        <w:tc>
          <w:tcPr>
            <w:tcW w:w="810" w:type="dxa"/>
            <w:tcBorders>
              <w:top w:val="single" w:sz="12" w:space="0" w:color="000000"/>
              <w:left w:val="nil"/>
              <w:bottom w:val="single" w:sz="12" w:space="0" w:color="000000"/>
              <w:right w:val="nil"/>
            </w:tcBorders>
            <w:vAlign w:val="bottom"/>
          </w:tcPr>
          <w:p w14:paraId="04F0F82D" w14:textId="77777777" w:rsidR="009E40CD" w:rsidRPr="00716577" w:rsidRDefault="009E40CD" w:rsidP="00A7396A">
            <w:pPr>
              <w:textAlignment w:val="baseline"/>
              <w:rPr>
                <w:ins w:id="731" w:author="Bailey, Colin (DFO/MPO)" w:date="2024-10-29T14:32:00Z"/>
                <w:rFonts w:cs="Arial"/>
                <w:b/>
                <w:bCs/>
                <w:sz w:val="20"/>
              </w:rPr>
            </w:pPr>
            <w:ins w:id="732" w:author="Bailey, Colin (DFO/MPO)" w:date="2024-10-29T14:32:00Z">
              <w:r>
                <w:rPr>
                  <w:rFonts w:cs="Arial"/>
                  <w:b/>
                  <w:bCs/>
                  <w:sz w:val="20"/>
                </w:rPr>
                <w:t>CU</w:t>
              </w:r>
            </w:ins>
          </w:p>
        </w:tc>
        <w:tc>
          <w:tcPr>
            <w:tcW w:w="1350" w:type="dxa"/>
            <w:tcBorders>
              <w:top w:val="single" w:sz="12" w:space="0" w:color="000000"/>
              <w:left w:val="nil"/>
              <w:bottom w:val="single" w:sz="12" w:space="0" w:color="000000"/>
              <w:right w:val="nil"/>
            </w:tcBorders>
            <w:shd w:val="clear" w:color="auto" w:fill="auto"/>
            <w:vAlign w:val="bottom"/>
            <w:hideMark/>
          </w:tcPr>
          <w:p w14:paraId="2B6D8A46" w14:textId="77777777" w:rsidR="009E40CD" w:rsidRPr="00716577" w:rsidRDefault="009E40CD" w:rsidP="00A7396A">
            <w:pPr>
              <w:textAlignment w:val="baseline"/>
              <w:rPr>
                <w:ins w:id="733" w:author="Bailey, Colin (DFO/MPO)" w:date="2024-10-29T14:32:00Z"/>
                <w:rFonts w:ascii="Times New Roman" w:hAnsi="Times New Roman"/>
                <w:sz w:val="24"/>
                <w:szCs w:val="24"/>
                <w:lang w:val="en-US"/>
              </w:rPr>
            </w:pPr>
            <w:ins w:id="734" w:author="Bailey, Colin (DFO/MPO)" w:date="2024-10-29T14:32:00Z">
              <w:r w:rsidRPr="00716577">
                <w:rPr>
                  <w:rFonts w:cs="Arial"/>
                  <w:b/>
                  <w:bCs/>
                  <w:sz w:val="20"/>
                </w:rPr>
                <w:t>DU</w:t>
              </w:r>
              <w:r w:rsidRPr="00716577">
                <w:rPr>
                  <w:rFonts w:cs="Arial"/>
                  <w:sz w:val="20"/>
                  <w:lang w:val="en-US"/>
                </w:rPr>
                <w:t> </w:t>
              </w:r>
            </w:ins>
          </w:p>
        </w:tc>
        <w:tc>
          <w:tcPr>
            <w:tcW w:w="1530" w:type="dxa"/>
            <w:tcBorders>
              <w:top w:val="single" w:sz="12" w:space="0" w:color="000000"/>
              <w:left w:val="nil"/>
              <w:bottom w:val="single" w:sz="12" w:space="0" w:color="000000"/>
              <w:right w:val="nil"/>
            </w:tcBorders>
            <w:shd w:val="clear" w:color="auto" w:fill="auto"/>
            <w:vAlign w:val="bottom"/>
            <w:hideMark/>
          </w:tcPr>
          <w:p w14:paraId="245E748D" w14:textId="77777777" w:rsidR="009E40CD" w:rsidRPr="00716577" w:rsidRDefault="009E40CD" w:rsidP="00A7396A">
            <w:pPr>
              <w:textAlignment w:val="baseline"/>
              <w:rPr>
                <w:ins w:id="735" w:author="Bailey, Colin (DFO/MPO)" w:date="2024-10-29T14:32:00Z"/>
                <w:rFonts w:ascii="Times New Roman" w:hAnsi="Times New Roman"/>
                <w:sz w:val="24"/>
                <w:szCs w:val="24"/>
                <w:lang w:val="en-US"/>
              </w:rPr>
            </w:pPr>
            <w:ins w:id="736" w:author="Bailey, Colin (DFO/MPO)" w:date="2024-10-29T14:32:00Z">
              <w:r w:rsidRPr="00716577">
                <w:rPr>
                  <w:rFonts w:cs="Arial"/>
                  <w:b/>
                  <w:bCs/>
                  <w:sz w:val="20"/>
                </w:rPr>
                <w:t>WSP Integrated Status (201</w:t>
              </w:r>
              <w:r>
                <w:rPr>
                  <w:rFonts w:cs="Arial"/>
                  <w:b/>
                  <w:bCs/>
                  <w:sz w:val="20"/>
                </w:rPr>
                <w:t>5</w:t>
              </w:r>
              <w:r w:rsidRPr="00716577">
                <w:rPr>
                  <w:rFonts w:cs="Arial"/>
                  <w:b/>
                  <w:bCs/>
                  <w:sz w:val="20"/>
                </w:rPr>
                <w:t>)</w:t>
              </w:r>
              <w:r w:rsidRPr="00716577">
                <w:rPr>
                  <w:rFonts w:cs="Arial"/>
                  <w:sz w:val="20"/>
                  <w:lang w:val="en-US"/>
                </w:rPr>
                <w:t> </w:t>
              </w:r>
            </w:ins>
          </w:p>
        </w:tc>
        <w:tc>
          <w:tcPr>
            <w:tcW w:w="1170" w:type="dxa"/>
            <w:tcBorders>
              <w:top w:val="single" w:sz="12" w:space="0" w:color="000000"/>
              <w:left w:val="nil"/>
              <w:bottom w:val="single" w:sz="12" w:space="0" w:color="000000"/>
              <w:right w:val="nil"/>
            </w:tcBorders>
            <w:shd w:val="clear" w:color="auto" w:fill="auto"/>
            <w:vAlign w:val="bottom"/>
            <w:hideMark/>
          </w:tcPr>
          <w:p w14:paraId="56AA05E2" w14:textId="77777777" w:rsidR="009E40CD" w:rsidRPr="00716577" w:rsidRDefault="009E40CD" w:rsidP="00A7396A">
            <w:pPr>
              <w:textAlignment w:val="baseline"/>
              <w:rPr>
                <w:ins w:id="737" w:author="Bailey, Colin (DFO/MPO)" w:date="2024-10-29T14:32:00Z"/>
                <w:rFonts w:ascii="Times New Roman" w:hAnsi="Times New Roman"/>
                <w:sz w:val="24"/>
                <w:szCs w:val="24"/>
                <w:lang w:val="en-US"/>
              </w:rPr>
            </w:pPr>
            <w:ins w:id="738" w:author="Bailey, Colin (DFO/MPO)" w:date="2024-10-29T14:32:00Z">
              <w:r w:rsidRPr="00716577">
                <w:rPr>
                  <w:rFonts w:cs="Arial"/>
                  <w:b/>
                  <w:bCs/>
                  <w:sz w:val="20"/>
                </w:rPr>
                <w:t>COSEWIC (201</w:t>
              </w:r>
              <w:r>
                <w:rPr>
                  <w:rFonts w:cs="Arial"/>
                  <w:b/>
                  <w:bCs/>
                  <w:sz w:val="20"/>
                </w:rPr>
                <w:t>6</w:t>
              </w:r>
              <w:r w:rsidRPr="00716577">
                <w:rPr>
                  <w:rFonts w:cs="Arial"/>
                  <w:b/>
                  <w:bCs/>
                  <w:sz w:val="20"/>
                </w:rPr>
                <w:t>)</w:t>
              </w:r>
              <w:r w:rsidRPr="00716577">
                <w:rPr>
                  <w:rFonts w:cs="Arial"/>
                  <w:sz w:val="20"/>
                  <w:lang w:val="en-US"/>
                </w:rPr>
                <w:t> </w:t>
              </w:r>
            </w:ins>
          </w:p>
        </w:tc>
        <w:tc>
          <w:tcPr>
            <w:tcW w:w="1440" w:type="dxa"/>
            <w:tcBorders>
              <w:top w:val="single" w:sz="12" w:space="0" w:color="000000"/>
              <w:left w:val="nil"/>
              <w:bottom w:val="single" w:sz="12" w:space="0" w:color="000000"/>
              <w:right w:val="nil"/>
            </w:tcBorders>
            <w:shd w:val="clear" w:color="auto" w:fill="auto"/>
            <w:vAlign w:val="bottom"/>
            <w:hideMark/>
          </w:tcPr>
          <w:p w14:paraId="53B0A5F0" w14:textId="77777777" w:rsidR="009E40CD" w:rsidRPr="00716577" w:rsidRDefault="009E40CD" w:rsidP="00A7396A">
            <w:pPr>
              <w:textAlignment w:val="baseline"/>
              <w:rPr>
                <w:ins w:id="739" w:author="Bailey, Colin (DFO/MPO)" w:date="2024-10-29T14:32:00Z"/>
                <w:rFonts w:ascii="Times New Roman" w:hAnsi="Times New Roman"/>
                <w:sz w:val="24"/>
                <w:szCs w:val="24"/>
                <w:lang w:val="en-US"/>
              </w:rPr>
            </w:pPr>
            <w:ins w:id="740" w:author="Bailey, Colin (DFO/MPO)" w:date="2024-10-29T14:32:00Z">
              <w:r w:rsidRPr="00716577">
                <w:rPr>
                  <w:rFonts w:cs="Arial"/>
                  <w:b/>
                  <w:bCs/>
                  <w:sz w:val="20"/>
                </w:rPr>
                <w:t>WSP Rapid Status (2024)</w:t>
              </w:r>
              <w:r w:rsidRPr="00716577">
                <w:rPr>
                  <w:rFonts w:cs="Arial"/>
                  <w:sz w:val="20"/>
                  <w:lang w:val="en-US"/>
                </w:rPr>
                <w:t> </w:t>
              </w:r>
            </w:ins>
          </w:p>
        </w:tc>
      </w:tr>
      <w:tr w:rsidR="009E40CD" w:rsidRPr="002B5F3E" w14:paraId="1A67A93F" w14:textId="77777777" w:rsidTr="00A7396A">
        <w:trPr>
          <w:trHeight w:val="300"/>
          <w:ins w:id="741" w:author="Bailey, Colin (DFO/MPO)" w:date="2024-10-29T14:32:00Z"/>
        </w:trPr>
        <w:tc>
          <w:tcPr>
            <w:tcW w:w="1620" w:type="dxa"/>
            <w:tcBorders>
              <w:top w:val="single" w:sz="12" w:space="0" w:color="000000"/>
              <w:left w:val="nil"/>
              <w:bottom w:val="nil"/>
              <w:right w:val="nil"/>
            </w:tcBorders>
            <w:shd w:val="clear" w:color="auto" w:fill="auto"/>
          </w:tcPr>
          <w:p w14:paraId="75CB12C8" w14:textId="77777777" w:rsidR="009E40CD" w:rsidRPr="0066303D" w:rsidRDefault="009E40CD" w:rsidP="00A7396A">
            <w:pPr>
              <w:textAlignment w:val="baseline"/>
              <w:rPr>
                <w:ins w:id="742" w:author="Bailey, Colin (DFO/MPO)" w:date="2024-10-29T14:32:00Z"/>
                <w:rFonts w:cs="Arial"/>
                <w:sz w:val="24"/>
                <w:szCs w:val="24"/>
                <w:lang w:val="en-US"/>
              </w:rPr>
            </w:pPr>
            <w:ins w:id="743" w:author="Bailey, Colin (DFO/MPO)" w:date="2024-10-29T14:32:00Z">
              <w:r w:rsidRPr="002B5F3E">
                <w:rPr>
                  <w:rFonts w:cs="Arial"/>
                  <w:sz w:val="20"/>
                </w:rPr>
                <w:lastRenderedPageBreak/>
                <w:t>Fraser Canyon</w:t>
              </w:r>
            </w:ins>
          </w:p>
        </w:tc>
        <w:tc>
          <w:tcPr>
            <w:tcW w:w="1350" w:type="dxa"/>
            <w:tcBorders>
              <w:top w:val="single" w:sz="12" w:space="0" w:color="000000"/>
              <w:left w:val="nil"/>
              <w:bottom w:val="nil"/>
              <w:right w:val="nil"/>
            </w:tcBorders>
            <w:shd w:val="clear" w:color="auto" w:fill="auto"/>
            <w:hideMark/>
          </w:tcPr>
          <w:p w14:paraId="0A9C6EC8" w14:textId="77777777" w:rsidR="009E40CD" w:rsidRPr="0066303D" w:rsidRDefault="009E40CD" w:rsidP="00A7396A">
            <w:pPr>
              <w:textAlignment w:val="baseline"/>
              <w:rPr>
                <w:ins w:id="744" w:author="Bailey, Colin (DFO/MPO)" w:date="2024-10-29T14:32:00Z"/>
                <w:rFonts w:cs="Arial"/>
                <w:sz w:val="24"/>
                <w:szCs w:val="24"/>
                <w:lang w:val="en-US"/>
              </w:rPr>
            </w:pPr>
            <w:ins w:id="745" w:author="Bailey, Colin (DFO/MPO)" w:date="2024-10-29T14:32:00Z">
              <w:r w:rsidRPr="002B5F3E">
                <w:rPr>
                  <w:rFonts w:cs="Arial"/>
                  <w:sz w:val="20"/>
                </w:rPr>
                <w:t>none</w:t>
              </w:r>
            </w:ins>
          </w:p>
        </w:tc>
        <w:tc>
          <w:tcPr>
            <w:tcW w:w="810" w:type="dxa"/>
            <w:tcBorders>
              <w:top w:val="single" w:sz="12" w:space="0" w:color="000000"/>
              <w:left w:val="nil"/>
              <w:bottom w:val="nil"/>
              <w:right w:val="nil"/>
            </w:tcBorders>
          </w:tcPr>
          <w:p w14:paraId="2E52A654" w14:textId="77777777" w:rsidR="009E40CD" w:rsidRPr="002B5F3E" w:rsidRDefault="009E40CD" w:rsidP="00A7396A">
            <w:pPr>
              <w:textAlignment w:val="baseline"/>
              <w:rPr>
                <w:ins w:id="746" w:author="Bailey, Colin (DFO/MPO)" w:date="2024-10-29T14:32:00Z"/>
                <w:rFonts w:cs="Arial"/>
                <w:sz w:val="20"/>
              </w:rPr>
            </w:pPr>
            <w:ins w:id="747" w:author="Bailey, Colin (DFO/MPO)" w:date="2024-10-29T14:32:00Z">
              <w:r>
                <w:rPr>
                  <w:rFonts w:cs="Arial"/>
                  <w:sz w:val="20"/>
                </w:rPr>
                <w:t>CO-5</w:t>
              </w:r>
            </w:ins>
          </w:p>
        </w:tc>
        <w:tc>
          <w:tcPr>
            <w:tcW w:w="1350" w:type="dxa"/>
            <w:tcBorders>
              <w:top w:val="single" w:sz="12" w:space="0" w:color="000000"/>
              <w:left w:val="nil"/>
              <w:bottom w:val="nil"/>
              <w:right w:val="nil"/>
            </w:tcBorders>
            <w:shd w:val="clear" w:color="auto" w:fill="auto"/>
            <w:hideMark/>
          </w:tcPr>
          <w:p w14:paraId="33C3BCC8" w14:textId="77777777" w:rsidR="009E40CD" w:rsidRPr="0066303D" w:rsidRDefault="009E40CD" w:rsidP="00A7396A">
            <w:pPr>
              <w:textAlignment w:val="baseline"/>
              <w:rPr>
                <w:ins w:id="748" w:author="Bailey, Colin (DFO/MPO)" w:date="2024-10-29T14:32:00Z"/>
                <w:rFonts w:cs="Arial"/>
                <w:sz w:val="24"/>
                <w:szCs w:val="24"/>
                <w:lang w:val="en-US"/>
              </w:rPr>
            </w:pPr>
            <w:ins w:id="749" w:author="Bailey, Colin (DFO/MPO)" w:date="2024-10-29T14:32:00Z">
              <w:r w:rsidRPr="002B5F3E">
                <w:rPr>
                  <w:rFonts w:cs="Arial"/>
                  <w:sz w:val="20"/>
                </w:rPr>
                <w:t xml:space="preserve">Interior Fraser </w:t>
              </w:r>
            </w:ins>
          </w:p>
        </w:tc>
        <w:tc>
          <w:tcPr>
            <w:tcW w:w="1530" w:type="dxa"/>
            <w:tcBorders>
              <w:top w:val="single" w:sz="12" w:space="0" w:color="000000"/>
              <w:left w:val="nil"/>
              <w:bottom w:val="nil"/>
              <w:right w:val="nil"/>
            </w:tcBorders>
            <w:shd w:val="clear" w:color="auto" w:fill="auto"/>
            <w:hideMark/>
          </w:tcPr>
          <w:p w14:paraId="772E1D71" w14:textId="77777777" w:rsidR="009E40CD" w:rsidRPr="0066303D" w:rsidRDefault="009E40CD" w:rsidP="00A7396A">
            <w:pPr>
              <w:textAlignment w:val="baseline"/>
              <w:rPr>
                <w:ins w:id="750" w:author="Bailey, Colin (DFO/MPO)" w:date="2024-10-29T14:32:00Z"/>
                <w:rFonts w:cs="Arial"/>
                <w:sz w:val="24"/>
                <w:szCs w:val="24"/>
                <w:lang w:val="en-US"/>
              </w:rPr>
            </w:pPr>
            <w:ins w:id="751" w:author="Bailey, Colin (DFO/MPO)" w:date="2024-10-29T14:32:00Z">
              <w:r>
                <w:rPr>
                  <w:rFonts w:cs="Arial"/>
                  <w:sz w:val="20"/>
                </w:rPr>
                <w:t>Amber</w:t>
              </w:r>
              <w:r w:rsidRPr="002B5F3E">
                <w:rPr>
                  <w:rFonts w:cs="Arial"/>
                  <w:sz w:val="20"/>
                  <w:lang w:val="en-US"/>
                </w:rPr>
                <w:t> </w:t>
              </w:r>
            </w:ins>
          </w:p>
        </w:tc>
        <w:tc>
          <w:tcPr>
            <w:tcW w:w="1170" w:type="dxa"/>
            <w:tcBorders>
              <w:top w:val="single" w:sz="12" w:space="0" w:color="000000"/>
              <w:left w:val="nil"/>
              <w:bottom w:val="nil"/>
              <w:right w:val="nil"/>
            </w:tcBorders>
            <w:shd w:val="clear" w:color="auto" w:fill="auto"/>
            <w:hideMark/>
          </w:tcPr>
          <w:p w14:paraId="3F2C819F" w14:textId="77777777" w:rsidR="009E40CD" w:rsidRPr="0066303D" w:rsidRDefault="009E40CD" w:rsidP="00A7396A">
            <w:pPr>
              <w:textAlignment w:val="baseline"/>
              <w:rPr>
                <w:ins w:id="752" w:author="Bailey, Colin (DFO/MPO)" w:date="2024-10-29T14:32:00Z"/>
                <w:rFonts w:cs="Arial"/>
                <w:sz w:val="24"/>
                <w:szCs w:val="24"/>
                <w:lang w:val="en-US"/>
              </w:rPr>
            </w:pPr>
            <w:ins w:id="753" w:author="Bailey, Colin (DFO/MPO)" w:date="2024-10-29T14:32:00Z">
              <w:r w:rsidRPr="002B5F3E">
                <w:rPr>
                  <w:rFonts w:cs="Arial"/>
                  <w:sz w:val="20"/>
                  <w:lang w:val="en-US"/>
                </w:rPr>
                <w:t>Threatened</w:t>
              </w:r>
            </w:ins>
          </w:p>
        </w:tc>
        <w:tc>
          <w:tcPr>
            <w:tcW w:w="1440" w:type="dxa"/>
            <w:tcBorders>
              <w:top w:val="single" w:sz="12" w:space="0" w:color="000000"/>
              <w:left w:val="nil"/>
              <w:bottom w:val="nil"/>
              <w:right w:val="nil"/>
            </w:tcBorders>
            <w:shd w:val="clear" w:color="auto" w:fill="auto"/>
          </w:tcPr>
          <w:p w14:paraId="2975771F" w14:textId="77777777" w:rsidR="009E40CD" w:rsidRPr="0066303D" w:rsidRDefault="009E40CD" w:rsidP="00A7396A">
            <w:pPr>
              <w:textAlignment w:val="baseline"/>
              <w:rPr>
                <w:ins w:id="754" w:author="Bailey, Colin (DFO/MPO)" w:date="2024-10-29T14:32:00Z"/>
                <w:rFonts w:cs="Arial"/>
                <w:sz w:val="24"/>
                <w:szCs w:val="24"/>
                <w:lang w:val="en-US"/>
              </w:rPr>
            </w:pPr>
            <w:ins w:id="755" w:author="Bailey, Colin (DFO/MPO)" w:date="2024-10-29T14:32:00Z">
              <w:r>
                <w:rPr>
                  <w:rFonts w:cs="Arial"/>
                  <w:sz w:val="20"/>
                </w:rPr>
                <w:t>Amber, medium confidence</w:t>
              </w:r>
            </w:ins>
          </w:p>
        </w:tc>
      </w:tr>
      <w:tr w:rsidR="009E40CD" w:rsidRPr="002B5F3E" w14:paraId="7DB0C643" w14:textId="77777777" w:rsidTr="00A7396A">
        <w:trPr>
          <w:trHeight w:val="300"/>
          <w:ins w:id="756" w:author="Bailey, Colin (DFO/MPO)" w:date="2024-10-29T14:32:00Z"/>
        </w:trPr>
        <w:tc>
          <w:tcPr>
            <w:tcW w:w="1620" w:type="dxa"/>
            <w:tcBorders>
              <w:top w:val="nil"/>
              <w:left w:val="nil"/>
              <w:bottom w:val="nil"/>
              <w:right w:val="nil"/>
            </w:tcBorders>
            <w:shd w:val="clear" w:color="auto" w:fill="auto"/>
          </w:tcPr>
          <w:p w14:paraId="15D48638" w14:textId="77777777" w:rsidR="009E40CD" w:rsidRPr="0066303D" w:rsidRDefault="009E40CD" w:rsidP="00A7396A">
            <w:pPr>
              <w:textAlignment w:val="baseline"/>
              <w:rPr>
                <w:ins w:id="757" w:author="Bailey, Colin (DFO/MPO)" w:date="2024-10-29T14:32:00Z"/>
                <w:rFonts w:cs="Arial"/>
                <w:sz w:val="24"/>
                <w:szCs w:val="24"/>
                <w:lang w:val="en-US"/>
              </w:rPr>
            </w:pPr>
            <w:ins w:id="758" w:author="Bailey, Colin (DFO/MPO)" w:date="2024-10-29T14:32:00Z">
              <w:r w:rsidRPr="002B5F3E">
                <w:rPr>
                  <w:rFonts w:cs="Arial"/>
                  <w:sz w:val="20"/>
                </w:rPr>
                <w:t>Middle Fraser</w:t>
              </w:r>
            </w:ins>
          </w:p>
        </w:tc>
        <w:tc>
          <w:tcPr>
            <w:tcW w:w="1350" w:type="dxa"/>
            <w:tcBorders>
              <w:top w:val="nil"/>
              <w:left w:val="nil"/>
              <w:bottom w:val="nil"/>
              <w:right w:val="nil"/>
            </w:tcBorders>
            <w:shd w:val="clear" w:color="auto" w:fill="auto"/>
            <w:hideMark/>
          </w:tcPr>
          <w:p w14:paraId="152DCBE4" w14:textId="77777777" w:rsidR="009E40CD" w:rsidRPr="0066303D" w:rsidRDefault="009E40CD" w:rsidP="00A7396A">
            <w:pPr>
              <w:textAlignment w:val="baseline"/>
              <w:rPr>
                <w:ins w:id="759" w:author="Bailey, Colin (DFO/MPO)" w:date="2024-10-29T14:32:00Z"/>
                <w:rFonts w:cs="Arial"/>
                <w:sz w:val="24"/>
                <w:szCs w:val="24"/>
                <w:lang w:val="en-US"/>
              </w:rPr>
            </w:pPr>
            <w:ins w:id="760" w:author="Bailey, Colin (DFO/MPO)" w:date="2024-10-29T14:32:00Z">
              <w:r w:rsidRPr="002B5F3E">
                <w:rPr>
                  <w:rFonts w:cs="Arial"/>
                  <w:sz w:val="20"/>
                </w:rPr>
                <w:t>none</w:t>
              </w:r>
            </w:ins>
          </w:p>
        </w:tc>
        <w:tc>
          <w:tcPr>
            <w:tcW w:w="810" w:type="dxa"/>
            <w:tcBorders>
              <w:top w:val="nil"/>
              <w:left w:val="nil"/>
              <w:bottom w:val="nil"/>
              <w:right w:val="nil"/>
            </w:tcBorders>
          </w:tcPr>
          <w:p w14:paraId="18F3B07D" w14:textId="77777777" w:rsidR="009E40CD" w:rsidRPr="002B5F3E" w:rsidRDefault="009E40CD" w:rsidP="00A7396A">
            <w:pPr>
              <w:textAlignment w:val="baseline"/>
              <w:rPr>
                <w:ins w:id="761" w:author="Bailey, Colin (DFO/MPO)" w:date="2024-10-29T14:32:00Z"/>
                <w:rFonts w:cs="Arial"/>
                <w:sz w:val="20"/>
              </w:rPr>
            </w:pPr>
            <w:ins w:id="762" w:author="Bailey, Colin (DFO/MPO)" w:date="2024-10-29T14:32:00Z">
              <w:r>
                <w:rPr>
                  <w:rFonts w:cs="Arial"/>
                  <w:sz w:val="20"/>
                </w:rPr>
                <w:t>CO-45</w:t>
              </w:r>
            </w:ins>
          </w:p>
        </w:tc>
        <w:tc>
          <w:tcPr>
            <w:tcW w:w="1350" w:type="dxa"/>
            <w:tcBorders>
              <w:top w:val="nil"/>
              <w:left w:val="nil"/>
              <w:bottom w:val="nil"/>
              <w:right w:val="nil"/>
            </w:tcBorders>
            <w:shd w:val="clear" w:color="auto" w:fill="auto"/>
            <w:hideMark/>
          </w:tcPr>
          <w:p w14:paraId="57C669E6" w14:textId="77777777" w:rsidR="009E40CD" w:rsidRPr="0066303D" w:rsidRDefault="009E40CD" w:rsidP="00A7396A">
            <w:pPr>
              <w:textAlignment w:val="baseline"/>
              <w:rPr>
                <w:ins w:id="763" w:author="Bailey, Colin (DFO/MPO)" w:date="2024-10-29T14:32:00Z"/>
                <w:rFonts w:cs="Arial"/>
                <w:sz w:val="24"/>
                <w:szCs w:val="24"/>
                <w:lang w:val="en-US"/>
              </w:rPr>
            </w:pPr>
            <w:ins w:id="764" w:author="Bailey, Colin (DFO/MPO)" w:date="2024-10-29T14:32:00Z">
              <w:r w:rsidRPr="002B5F3E">
                <w:rPr>
                  <w:rFonts w:cs="Arial"/>
                  <w:sz w:val="20"/>
                </w:rPr>
                <w:t xml:space="preserve">Interior Fraser </w:t>
              </w:r>
            </w:ins>
          </w:p>
        </w:tc>
        <w:tc>
          <w:tcPr>
            <w:tcW w:w="1530" w:type="dxa"/>
            <w:tcBorders>
              <w:top w:val="nil"/>
              <w:left w:val="nil"/>
              <w:bottom w:val="nil"/>
              <w:right w:val="nil"/>
            </w:tcBorders>
            <w:shd w:val="clear" w:color="auto" w:fill="auto"/>
            <w:hideMark/>
          </w:tcPr>
          <w:p w14:paraId="71D98920" w14:textId="77777777" w:rsidR="009E40CD" w:rsidRPr="0066303D" w:rsidRDefault="009E40CD" w:rsidP="00A7396A">
            <w:pPr>
              <w:textAlignment w:val="baseline"/>
              <w:rPr>
                <w:ins w:id="765" w:author="Bailey, Colin (DFO/MPO)" w:date="2024-10-29T14:32:00Z"/>
                <w:rFonts w:cs="Arial"/>
                <w:sz w:val="24"/>
                <w:szCs w:val="24"/>
                <w:lang w:val="en-US"/>
              </w:rPr>
            </w:pPr>
            <w:ins w:id="766" w:author="Bailey, Colin (DFO/MPO)" w:date="2024-10-29T14:32:00Z">
              <w:r>
                <w:rPr>
                  <w:rFonts w:cs="Arial"/>
                  <w:sz w:val="20"/>
                </w:rPr>
                <w:t>Amber</w:t>
              </w:r>
              <w:r w:rsidRPr="002B5F3E">
                <w:rPr>
                  <w:rFonts w:cs="Arial"/>
                  <w:sz w:val="20"/>
                  <w:lang w:val="en-US"/>
                </w:rPr>
                <w:t> </w:t>
              </w:r>
            </w:ins>
          </w:p>
        </w:tc>
        <w:tc>
          <w:tcPr>
            <w:tcW w:w="1170" w:type="dxa"/>
            <w:tcBorders>
              <w:top w:val="nil"/>
              <w:left w:val="nil"/>
              <w:bottom w:val="nil"/>
              <w:right w:val="nil"/>
            </w:tcBorders>
            <w:shd w:val="clear" w:color="auto" w:fill="auto"/>
            <w:hideMark/>
          </w:tcPr>
          <w:p w14:paraId="416E7208" w14:textId="77777777" w:rsidR="009E40CD" w:rsidRPr="0066303D" w:rsidRDefault="009E40CD" w:rsidP="00A7396A">
            <w:pPr>
              <w:textAlignment w:val="baseline"/>
              <w:rPr>
                <w:ins w:id="767" w:author="Bailey, Colin (DFO/MPO)" w:date="2024-10-29T14:32:00Z"/>
                <w:rFonts w:cs="Arial"/>
                <w:sz w:val="24"/>
                <w:szCs w:val="24"/>
                <w:lang w:val="en-US"/>
              </w:rPr>
            </w:pPr>
            <w:ins w:id="768" w:author="Bailey, Colin (DFO/MPO)" w:date="2024-10-29T14:32:00Z">
              <w:r w:rsidRPr="002B5F3E">
                <w:rPr>
                  <w:rFonts w:cs="Arial"/>
                  <w:sz w:val="20"/>
                  <w:lang w:val="en-US"/>
                </w:rPr>
                <w:t>Threatened</w:t>
              </w:r>
            </w:ins>
          </w:p>
        </w:tc>
        <w:tc>
          <w:tcPr>
            <w:tcW w:w="1440" w:type="dxa"/>
            <w:tcBorders>
              <w:top w:val="nil"/>
              <w:left w:val="nil"/>
              <w:bottom w:val="nil"/>
              <w:right w:val="nil"/>
            </w:tcBorders>
            <w:shd w:val="clear" w:color="auto" w:fill="auto"/>
          </w:tcPr>
          <w:p w14:paraId="45197BD7" w14:textId="77777777" w:rsidR="009E40CD" w:rsidRPr="0066303D" w:rsidRDefault="009E40CD" w:rsidP="00A7396A">
            <w:pPr>
              <w:textAlignment w:val="baseline"/>
              <w:rPr>
                <w:ins w:id="769" w:author="Bailey, Colin (DFO/MPO)" w:date="2024-10-29T14:32:00Z"/>
                <w:rFonts w:cs="Arial"/>
                <w:sz w:val="20"/>
              </w:rPr>
            </w:pPr>
            <w:ins w:id="770" w:author="Bailey, Colin (DFO/MPO)" w:date="2024-10-29T14:32:00Z">
              <w:r>
                <w:rPr>
                  <w:rFonts w:cs="Arial"/>
                  <w:sz w:val="20"/>
                </w:rPr>
                <w:t>Green, high confidence</w:t>
              </w:r>
            </w:ins>
          </w:p>
        </w:tc>
      </w:tr>
      <w:tr w:rsidR="009E40CD" w:rsidRPr="002B5F3E" w14:paraId="2EDD0EB4" w14:textId="77777777" w:rsidTr="00A7396A">
        <w:trPr>
          <w:trHeight w:val="300"/>
          <w:ins w:id="771" w:author="Bailey, Colin (DFO/MPO)" w:date="2024-10-29T14:32:00Z"/>
        </w:trPr>
        <w:tc>
          <w:tcPr>
            <w:tcW w:w="1620" w:type="dxa"/>
            <w:tcBorders>
              <w:top w:val="nil"/>
              <w:left w:val="nil"/>
              <w:bottom w:val="nil"/>
              <w:right w:val="nil"/>
            </w:tcBorders>
            <w:shd w:val="clear" w:color="auto" w:fill="auto"/>
          </w:tcPr>
          <w:p w14:paraId="01B2EC68" w14:textId="77777777" w:rsidR="009E40CD" w:rsidRPr="002B5F3E" w:rsidRDefault="009E40CD" w:rsidP="00A7396A">
            <w:pPr>
              <w:textAlignment w:val="baseline"/>
              <w:rPr>
                <w:ins w:id="772" w:author="Bailey, Colin (DFO/MPO)" w:date="2024-10-29T14:32:00Z"/>
                <w:rFonts w:cs="Arial"/>
                <w:sz w:val="20"/>
              </w:rPr>
            </w:pPr>
            <w:ins w:id="773" w:author="Bailey, Colin (DFO/MPO)" w:date="2024-10-29T14:32:00Z">
              <w:r w:rsidRPr="002B5F3E">
                <w:rPr>
                  <w:rFonts w:cs="Arial"/>
                  <w:sz w:val="20"/>
                </w:rPr>
                <w:t>Lower Thompson</w:t>
              </w:r>
            </w:ins>
          </w:p>
        </w:tc>
        <w:tc>
          <w:tcPr>
            <w:tcW w:w="1350" w:type="dxa"/>
            <w:tcBorders>
              <w:top w:val="nil"/>
              <w:left w:val="nil"/>
              <w:bottom w:val="nil"/>
              <w:right w:val="nil"/>
            </w:tcBorders>
            <w:shd w:val="clear" w:color="auto" w:fill="auto"/>
          </w:tcPr>
          <w:p w14:paraId="48241332" w14:textId="77777777" w:rsidR="009E40CD" w:rsidRPr="002B5F3E" w:rsidRDefault="009E40CD" w:rsidP="00A7396A">
            <w:pPr>
              <w:textAlignment w:val="baseline"/>
              <w:rPr>
                <w:ins w:id="774" w:author="Bailey, Colin (DFO/MPO)" w:date="2024-10-29T14:32:00Z"/>
                <w:rFonts w:cs="Arial"/>
                <w:sz w:val="20"/>
              </w:rPr>
            </w:pPr>
            <w:ins w:id="775" w:author="Bailey, Colin (DFO/MPO)" w:date="2024-10-29T14:32:00Z">
              <w:r w:rsidRPr="002B5F3E">
                <w:rPr>
                  <w:rFonts w:cs="Arial"/>
                  <w:sz w:val="20"/>
                </w:rPr>
                <w:t>Coldwater</w:t>
              </w:r>
              <w:r>
                <w:rPr>
                  <w:rFonts w:cs="Arial"/>
                  <w:sz w:val="20"/>
                </w:rPr>
                <w:t xml:space="preserve"> </w:t>
              </w:r>
              <w:r w:rsidRPr="002B5F3E">
                <w:rPr>
                  <w:rFonts w:cs="Arial"/>
                  <w:sz w:val="20"/>
                </w:rPr>
                <w:t>River</w:t>
              </w:r>
            </w:ins>
          </w:p>
        </w:tc>
        <w:tc>
          <w:tcPr>
            <w:tcW w:w="810" w:type="dxa"/>
            <w:tcBorders>
              <w:top w:val="nil"/>
              <w:left w:val="nil"/>
              <w:bottom w:val="nil"/>
              <w:right w:val="nil"/>
            </w:tcBorders>
          </w:tcPr>
          <w:p w14:paraId="2B012E99" w14:textId="77777777" w:rsidR="009E40CD" w:rsidRPr="002B5F3E" w:rsidRDefault="009E40CD" w:rsidP="00A7396A">
            <w:pPr>
              <w:textAlignment w:val="baseline"/>
              <w:rPr>
                <w:ins w:id="776" w:author="Bailey, Colin (DFO/MPO)" w:date="2024-10-29T14:32:00Z"/>
                <w:rFonts w:cs="Arial"/>
                <w:sz w:val="20"/>
              </w:rPr>
            </w:pPr>
            <w:ins w:id="777" w:author="Bailey, Colin (DFO/MPO)" w:date="2024-10-29T14:32:00Z">
              <w:r>
                <w:rPr>
                  <w:rFonts w:cs="Arial"/>
                  <w:sz w:val="20"/>
                </w:rPr>
                <w:t>CO-7</w:t>
              </w:r>
            </w:ins>
          </w:p>
        </w:tc>
        <w:tc>
          <w:tcPr>
            <w:tcW w:w="1350" w:type="dxa"/>
            <w:tcBorders>
              <w:top w:val="nil"/>
              <w:left w:val="nil"/>
              <w:bottom w:val="nil"/>
              <w:right w:val="nil"/>
            </w:tcBorders>
            <w:shd w:val="clear" w:color="auto" w:fill="auto"/>
          </w:tcPr>
          <w:p w14:paraId="67656E5C" w14:textId="77777777" w:rsidR="009E40CD" w:rsidRPr="002B5F3E" w:rsidRDefault="009E40CD" w:rsidP="00A7396A">
            <w:pPr>
              <w:textAlignment w:val="baseline"/>
              <w:rPr>
                <w:ins w:id="778" w:author="Bailey, Colin (DFO/MPO)" w:date="2024-10-29T14:32:00Z"/>
                <w:rFonts w:cs="Arial"/>
                <w:sz w:val="20"/>
              </w:rPr>
            </w:pPr>
            <w:ins w:id="779" w:author="Bailey, Colin (DFO/MPO)" w:date="2024-10-29T14:32:00Z">
              <w:r w:rsidRPr="002B5F3E">
                <w:rPr>
                  <w:rFonts w:cs="Arial"/>
                  <w:sz w:val="20"/>
                </w:rPr>
                <w:t xml:space="preserve">Interior Fraser </w:t>
              </w:r>
            </w:ins>
          </w:p>
        </w:tc>
        <w:tc>
          <w:tcPr>
            <w:tcW w:w="1530" w:type="dxa"/>
            <w:tcBorders>
              <w:top w:val="nil"/>
              <w:left w:val="nil"/>
              <w:bottom w:val="nil"/>
              <w:right w:val="nil"/>
            </w:tcBorders>
            <w:shd w:val="clear" w:color="auto" w:fill="auto"/>
          </w:tcPr>
          <w:p w14:paraId="3947A3E7" w14:textId="77777777" w:rsidR="009E40CD" w:rsidRPr="002B5F3E" w:rsidRDefault="009E40CD" w:rsidP="00A7396A">
            <w:pPr>
              <w:textAlignment w:val="baseline"/>
              <w:rPr>
                <w:ins w:id="780" w:author="Bailey, Colin (DFO/MPO)" w:date="2024-10-29T14:32:00Z"/>
                <w:rFonts w:cs="Arial"/>
                <w:sz w:val="20"/>
              </w:rPr>
            </w:pPr>
            <w:ins w:id="781" w:author="Bailey, Colin (DFO/MPO)" w:date="2024-10-29T14:32:00Z">
              <w:r>
                <w:rPr>
                  <w:rFonts w:cs="Arial"/>
                  <w:sz w:val="20"/>
                </w:rPr>
                <w:t>Amber/green</w:t>
              </w:r>
            </w:ins>
          </w:p>
        </w:tc>
        <w:tc>
          <w:tcPr>
            <w:tcW w:w="1170" w:type="dxa"/>
            <w:tcBorders>
              <w:top w:val="nil"/>
              <w:left w:val="nil"/>
              <w:bottom w:val="nil"/>
              <w:right w:val="nil"/>
            </w:tcBorders>
            <w:shd w:val="clear" w:color="auto" w:fill="auto"/>
          </w:tcPr>
          <w:p w14:paraId="0C679EA7" w14:textId="77777777" w:rsidR="009E40CD" w:rsidRPr="002B5F3E" w:rsidRDefault="009E40CD" w:rsidP="00A7396A">
            <w:pPr>
              <w:textAlignment w:val="baseline"/>
              <w:rPr>
                <w:ins w:id="782" w:author="Bailey, Colin (DFO/MPO)" w:date="2024-10-29T14:32:00Z"/>
                <w:rFonts w:cs="Arial"/>
                <w:sz w:val="20"/>
                <w:lang w:val="en-US"/>
              </w:rPr>
            </w:pPr>
            <w:ins w:id="783" w:author="Bailey, Colin (DFO/MPO)" w:date="2024-10-29T14:32:00Z">
              <w:r>
                <w:rPr>
                  <w:rFonts w:cs="Arial"/>
                  <w:sz w:val="20"/>
                  <w:lang w:val="en-US"/>
                </w:rPr>
                <w:t>Threatened</w:t>
              </w:r>
            </w:ins>
          </w:p>
        </w:tc>
        <w:tc>
          <w:tcPr>
            <w:tcW w:w="1440" w:type="dxa"/>
            <w:tcBorders>
              <w:top w:val="nil"/>
              <w:left w:val="nil"/>
              <w:bottom w:val="nil"/>
              <w:right w:val="nil"/>
            </w:tcBorders>
            <w:shd w:val="clear" w:color="auto" w:fill="auto"/>
          </w:tcPr>
          <w:p w14:paraId="7E3E15F3" w14:textId="77777777" w:rsidR="009E40CD" w:rsidRPr="002B5F3E" w:rsidRDefault="009E40CD" w:rsidP="00A7396A">
            <w:pPr>
              <w:textAlignment w:val="baseline"/>
              <w:rPr>
                <w:ins w:id="784" w:author="Bailey, Colin (DFO/MPO)" w:date="2024-10-29T14:32:00Z"/>
                <w:rFonts w:cs="Arial"/>
                <w:sz w:val="20"/>
              </w:rPr>
            </w:pPr>
            <w:ins w:id="785" w:author="Bailey, Colin (DFO/MPO)" w:date="2024-10-29T14:32:00Z">
              <w:r>
                <w:rPr>
                  <w:rFonts w:cs="Arial"/>
                  <w:sz w:val="20"/>
                </w:rPr>
                <w:t>Green, high confidence</w:t>
              </w:r>
            </w:ins>
          </w:p>
        </w:tc>
      </w:tr>
      <w:tr w:rsidR="009E40CD" w:rsidRPr="002B5F3E" w14:paraId="0A083DC0" w14:textId="77777777" w:rsidTr="00A7396A">
        <w:trPr>
          <w:trHeight w:val="300"/>
          <w:ins w:id="786" w:author="Bailey, Colin (DFO/MPO)" w:date="2024-10-29T14:32:00Z"/>
        </w:trPr>
        <w:tc>
          <w:tcPr>
            <w:tcW w:w="1620" w:type="dxa"/>
            <w:tcBorders>
              <w:top w:val="nil"/>
              <w:left w:val="nil"/>
              <w:bottom w:val="nil"/>
              <w:right w:val="nil"/>
            </w:tcBorders>
            <w:shd w:val="clear" w:color="auto" w:fill="auto"/>
          </w:tcPr>
          <w:p w14:paraId="7189D9F1" w14:textId="77777777" w:rsidR="009E40CD" w:rsidRPr="002B5F3E" w:rsidRDefault="009E40CD" w:rsidP="00A7396A">
            <w:pPr>
              <w:textAlignment w:val="baseline"/>
              <w:rPr>
                <w:ins w:id="787" w:author="Bailey, Colin (DFO/MPO)" w:date="2024-10-29T14:32:00Z"/>
                <w:rFonts w:cs="Arial"/>
                <w:sz w:val="20"/>
              </w:rPr>
            </w:pPr>
            <w:ins w:id="788" w:author="Bailey, Colin (DFO/MPO)" w:date="2024-10-29T14:32:00Z">
              <w:r w:rsidRPr="002B5F3E">
                <w:rPr>
                  <w:rFonts w:cs="Arial"/>
                  <w:sz w:val="20"/>
                </w:rPr>
                <w:t>North Thompson</w:t>
              </w:r>
            </w:ins>
          </w:p>
        </w:tc>
        <w:tc>
          <w:tcPr>
            <w:tcW w:w="1350" w:type="dxa"/>
            <w:tcBorders>
              <w:top w:val="nil"/>
              <w:left w:val="nil"/>
              <w:bottom w:val="nil"/>
              <w:right w:val="nil"/>
            </w:tcBorders>
            <w:shd w:val="clear" w:color="auto" w:fill="auto"/>
          </w:tcPr>
          <w:p w14:paraId="507AE87D" w14:textId="77777777" w:rsidR="009E40CD" w:rsidRPr="002B5F3E" w:rsidRDefault="009E40CD" w:rsidP="00A7396A">
            <w:pPr>
              <w:textAlignment w:val="baseline"/>
              <w:rPr>
                <w:ins w:id="789" w:author="Bailey, Colin (DFO/MPO)" w:date="2024-10-29T14:32:00Z"/>
                <w:rFonts w:cs="Arial"/>
                <w:sz w:val="20"/>
              </w:rPr>
            </w:pPr>
            <w:ins w:id="790" w:author="Bailey, Colin (DFO/MPO)" w:date="2024-10-29T14:32:00Z">
              <w:r>
                <w:rPr>
                  <w:rFonts w:cs="Arial"/>
                  <w:sz w:val="20"/>
                </w:rPr>
                <w:t>n</w:t>
              </w:r>
              <w:r w:rsidRPr="002B5F3E">
                <w:rPr>
                  <w:rFonts w:cs="Arial"/>
                  <w:sz w:val="20"/>
                </w:rPr>
                <w:t>one</w:t>
              </w:r>
            </w:ins>
          </w:p>
        </w:tc>
        <w:tc>
          <w:tcPr>
            <w:tcW w:w="810" w:type="dxa"/>
            <w:tcBorders>
              <w:top w:val="nil"/>
              <w:left w:val="nil"/>
              <w:bottom w:val="nil"/>
              <w:right w:val="nil"/>
            </w:tcBorders>
          </w:tcPr>
          <w:p w14:paraId="1635D9A8" w14:textId="77777777" w:rsidR="009E40CD" w:rsidRPr="002B5F3E" w:rsidRDefault="009E40CD" w:rsidP="00A7396A">
            <w:pPr>
              <w:textAlignment w:val="baseline"/>
              <w:rPr>
                <w:ins w:id="791" w:author="Bailey, Colin (DFO/MPO)" w:date="2024-10-29T14:32:00Z"/>
                <w:rFonts w:cs="Arial"/>
                <w:sz w:val="20"/>
              </w:rPr>
            </w:pPr>
            <w:ins w:id="792" w:author="Bailey, Colin (DFO/MPO)" w:date="2024-10-29T14:32:00Z">
              <w:r>
                <w:rPr>
                  <w:rFonts w:cs="Arial"/>
                  <w:sz w:val="20"/>
                </w:rPr>
                <w:t>CO-9</w:t>
              </w:r>
            </w:ins>
          </w:p>
        </w:tc>
        <w:tc>
          <w:tcPr>
            <w:tcW w:w="1350" w:type="dxa"/>
            <w:tcBorders>
              <w:top w:val="nil"/>
              <w:left w:val="nil"/>
              <w:bottom w:val="nil"/>
              <w:right w:val="nil"/>
            </w:tcBorders>
            <w:shd w:val="clear" w:color="auto" w:fill="auto"/>
          </w:tcPr>
          <w:p w14:paraId="2AEBB822" w14:textId="77777777" w:rsidR="009E40CD" w:rsidRPr="002B5F3E" w:rsidRDefault="009E40CD" w:rsidP="00A7396A">
            <w:pPr>
              <w:textAlignment w:val="baseline"/>
              <w:rPr>
                <w:ins w:id="793" w:author="Bailey, Colin (DFO/MPO)" w:date="2024-10-29T14:32:00Z"/>
                <w:rFonts w:cs="Arial"/>
                <w:sz w:val="20"/>
              </w:rPr>
            </w:pPr>
            <w:ins w:id="794" w:author="Bailey, Colin (DFO/MPO)" w:date="2024-10-29T14:32:00Z">
              <w:r w:rsidRPr="002B5F3E">
                <w:rPr>
                  <w:rFonts w:cs="Arial"/>
                  <w:sz w:val="20"/>
                </w:rPr>
                <w:t xml:space="preserve">Interior Fraser </w:t>
              </w:r>
            </w:ins>
          </w:p>
        </w:tc>
        <w:tc>
          <w:tcPr>
            <w:tcW w:w="1530" w:type="dxa"/>
            <w:tcBorders>
              <w:top w:val="nil"/>
              <w:left w:val="nil"/>
              <w:bottom w:val="nil"/>
              <w:right w:val="nil"/>
            </w:tcBorders>
            <w:shd w:val="clear" w:color="auto" w:fill="auto"/>
          </w:tcPr>
          <w:p w14:paraId="3003A960" w14:textId="77777777" w:rsidR="009E40CD" w:rsidRPr="002B5F3E" w:rsidRDefault="009E40CD" w:rsidP="00A7396A">
            <w:pPr>
              <w:textAlignment w:val="baseline"/>
              <w:rPr>
                <w:ins w:id="795" w:author="Bailey, Colin (DFO/MPO)" w:date="2024-10-29T14:32:00Z"/>
                <w:rFonts w:cs="Arial"/>
                <w:sz w:val="20"/>
              </w:rPr>
            </w:pPr>
            <w:ins w:id="796" w:author="Bailey, Colin (DFO/MPO)" w:date="2024-10-29T14:32:00Z">
              <w:r>
                <w:rPr>
                  <w:rFonts w:cs="Arial"/>
                  <w:sz w:val="20"/>
                </w:rPr>
                <w:t>Amber/green</w:t>
              </w:r>
            </w:ins>
          </w:p>
        </w:tc>
        <w:tc>
          <w:tcPr>
            <w:tcW w:w="1170" w:type="dxa"/>
            <w:tcBorders>
              <w:top w:val="nil"/>
              <w:left w:val="nil"/>
              <w:bottom w:val="nil"/>
              <w:right w:val="nil"/>
            </w:tcBorders>
            <w:shd w:val="clear" w:color="auto" w:fill="auto"/>
          </w:tcPr>
          <w:p w14:paraId="1785841F" w14:textId="77777777" w:rsidR="009E40CD" w:rsidRPr="002B5F3E" w:rsidRDefault="009E40CD" w:rsidP="00A7396A">
            <w:pPr>
              <w:textAlignment w:val="baseline"/>
              <w:rPr>
                <w:ins w:id="797" w:author="Bailey, Colin (DFO/MPO)" w:date="2024-10-29T14:32:00Z"/>
                <w:rFonts w:cs="Arial"/>
                <w:sz w:val="20"/>
                <w:lang w:val="en-US"/>
              </w:rPr>
            </w:pPr>
            <w:ins w:id="798" w:author="Bailey, Colin (DFO/MPO)" w:date="2024-10-29T14:32:00Z">
              <w:r>
                <w:rPr>
                  <w:rFonts w:cs="Arial"/>
                  <w:sz w:val="20"/>
                  <w:lang w:val="en-US"/>
                </w:rPr>
                <w:t>Threatened</w:t>
              </w:r>
            </w:ins>
          </w:p>
        </w:tc>
        <w:tc>
          <w:tcPr>
            <w:tcW w:w="1440" w:type="dxa"/>
            <w:tcBorders>
              <w:top w:val="nil"/>
              <w:left w:val="nil"/>
              <w:bottom w:val="nil"/>
              <w:right w:val="nil"/>
            </w:tcBorders>
            <w:shd w:val="clear" w:color="auto" w:fill="auto"/>
          </w:tcPr>
          <w:p w14:paraId="782A4E3C" w14:textId="77777777" w:rsidR="009E40CD" w:rsidRPr="002B5F3E" w:rsidRDefault="009E40CD" w:rsidP="00A7396A">
            <w:pPr>
              <w:textAlignment w:val="baseline"/>
              <w:rPr>
                <w:ins w:id="799" w:author="Bailey, Colin (DFO/MPO)" w:date="2024-10-29T14:32:00Z"/>
                <w:rFonts w:cs="Arial"/>
                <w:sz w:val="20"/>
              </w:rPr>
            </w:pPr>
            <w:ins w:id="800" w:author="Bailey, Colin (DFO/MPO)" w:date="2024-10-29T14:32:00Z">
              <w:r>
                <w:rPr>
                  <w:rFonts w:cs="Arial"/>
                  <w:sz w:val="20"/>
                </w:rPr>
                <w:t>Green, high confidence</w:t>
              </w:r>
            </w:ins>
          </w:p>
        </w:tc>
      </w:tr>
      <w:tr w:rsidR="009E40CD" w:rsidRPr="002B5F3E" w14:paraId="5D04AA57" w14:textId="77777777" w:rsidTr="00A7396A">
        <w:trPr>
          <w:trHeight w:val="300"/>
          <w:ins w:id="801" w:author="Bailey, Colin (DFO/MPO)" w:date="2024-10-29T14:32:00Z"/>
        </w:trPr>
        <w:tc>
          <w:tcPr>
            <w:tcW w:w="1620" w:type="dxa"/>
            <w:tcBorders>
              <w:top w:val="nil"/>
              <w:left w:val="nil"/>
              <w:bottom w:val="single" w:sz="12" w:space="0" w:color="000000"/>
              <w:right w:val="nil"/>
            </w:tcBorders>
            <w:shd w:val="clear" w:color="auto" w:fill="auto"/>
          </w:tcPr>
          <w:p w14:paraId="79359C3A" w14:textId="77777777" w:rsidR="009E40CD" w:rsidRPr="002B5F3E" w:rsidRDefault="009E40CD" w:rsidP="00A7396A">
            <w:pPr>
              <w:textAlignment w:val="baseline"/>
              <w:rPr>
                <w:ins w:id="802" w:author="Bailey, Colin (DFO/MPO)" w:date="2024-10-29T14:32:00Z"/>
                <w:rFonts w:cs="Arial"/>
                <w:sz w:val="20"/>
              </w:rPr>
            </w:pPr>
            <w:ins w:id="803" w:author="Bailey, Colin (DFO/MPO)" w:date="2024-10-29T14:32:00Z">
              <w:r>
                <w:rPr>
                  <w:rFonts w:cs="Arial"/>
                  <w:sz w:val="20"/>
                </w:rPr>
                <w:t>South Thompson</w:t>
              </w:r>
            </w:ins>
          </w:p>
        </w:tc>
        <w:tc>
          <w:tcPr>
            <w:tcW w:w="1350" w:type="dxa"/>
            <w:tcBorders>
              <w:top w:val="nil"/>
              <w:left w:val="nil"/>
              <w:bottom w:val="single" w:sz="12" w:space="0" w:color="000000"/>
              <w:right w:val="nil"/>
            </w:tcBorders>
            <w:shd w:val="clear" w:color="auto" w:fill="auto"/>
          </w:tcPr>
          <w:p w14:paraId="18B76717" w14:textId="77777777" w:rsidR="009E40CD" w:rsidRPr="002B5F3E" w:rsidRDefault="009E40CD" w:rsidP="00A7396A">
            <w:pPr>
              <w:textAlignment w:val="baseline"/>
              <w:rPr>
                <w:ins w:id="804" w:author="Bailey, Colin (DFO/MPO)" w:date="2024-10-29T14:32:00Z"/>
                <w:rFonts w:cs="Arial"/>
                <w:sz w:val="20"/>
              </w:rPr>
            </w:pPr>
            <w:ins w:id="805" w:author="Bailey, Colin (DFO/MPO)" w:date="2024-10-29T14:32:00Z">
              <w:r>
                <w:rPr>
                  <w:rFonts w:cs="Arial"/>
                  <w:sz w:val="20"/>
                </w:rPr>
                <w:t>Salmon, Eagle Rivers</w:t>
              </w:r>
            </w:ins>
          </w:p>
        </w:tc>
        <w:tc>
          <w:tcPr>
            <w:tcW w:w="810" w:type="dxa"/>
            <w:tcBorders>
              <w:top w:val="nil"/>
              <w:left w:val="nil"/>
              <w:bottom w:val="single" w:sz="12" w:space="0" w:color="000000"/>
              <w:right w:val="nil"/>
            </w:tcBorders>
          </w:tcPr>
          <w:p w14:paraId="4EFAA74F" w14:textId="77777777" w:rsidR="009E40CD" w:rsidRDefault="009E40CD" w:rsidP="00A7396A">
            <w:pPr>
              <w:textAlignment w:val="baseline"/>
              <w:rPr>
                <w:ins w:id="806" w:author="Bailey, Colin (DFO/MPO)" w:date="2024-10-29T14:32:00Z"/>
                <w:rFonts w:cs="Arial"/>
                <w:sz w:val="20"/>
              </w:rPr>
            </w:pPr>
            <w:ins w:id="807" w:author="Bailey, Colin (DFO/MPO)" w:date="2024-10-29T14:32:00Z">
              <w:r>
                <w:rPr>
                  <w:rFonts w:cs="Arial"/>
                  <w:sz w:val="20"/>
                </w:rPr>
                <w:t>CO-8</w:t>
              </w:r>
            </w:ins>
          </w:p>
        </w:tc>
        <w:tc>
          <w:tcPr>
            <w:tcW w:w="1350" w:type="dxa"/>
            <w:tcBorders>
              <w:top w:val="nil"/>
              <w:left w:val="nil"/>
              <w:bottom w:val="single" w:sz="12" w:space="0" w:color="000000"/>
              <w:right w:val="nil"/>
            </w:tcBorders>
            <w:shd w:val="clear" w:color="auto" w:fill="auto"/>
          </w:tcPr>
          <w:p w14:paraId="00F16642" w14:textId="77777777" w:rsidR="009E40CD" w:rsidRPr="002B5F3E" w:rsidRDefault="009E40CD" w:rsidP="00A7396A">
            <w:pPr>
              <w:textAlignment w:val="baseline"/>
              <w:rPr>
                <w:ins w:id="808" w:author="Bailey, Colin (DFO/MPO)" w:date="2024-10-29T14:32:00Z"/>
                <w:rFonts w:cs="Arial"/>
                <w:sz w:val="20"/>
              </w:rPr>
            </w:pPr>
            <w:ins w:id="809" w:author="Bailey, Colin (DFO/MPO)" w:date="2024-10-29T14:32:00Z">
              <w:r>
                <w:rPr>
                  <w:rFonts w:cs="Arial"/>
                  <w:sz w:val="20"/>
                </w:rPr>
                <w:t xml:space="preserve">Interior Fraser </w:t>
              </w:r>
            </w:ins>
          </w:p>
        </w:tc>
        <w:tc>
          <w:tcPr>
            <w:tcW w:w="1530" w:type="dxa"/>
            <w:tcBorders>
              <w:top w:val="nil"/>
              <w:left w:val="nil"/>
              <w:bottom w:val="single" w:sz="12" w:space="0" w:color="000000"/>
              <w:right w:val="nil"/>
            </w:tcBorders>
            <w:shd w:val="clear" w:color="auto" w:fill="auto"/>
          </w:tcPr>
          <w:p w14:paraId="47EC9C50" w14:textId="77777777" w:rsidR="009E40CD" w:rsidRPr="002B5F3E" w:rsidRDefault="009E40CD" w:rsidP="00A7396A">
            <w:pPr>
              <w:textAlignment w:val="baseline"/>
              <w:rPr>
                <w:ins w:id="810" w:author="Bailey, Colin (DFO/MPO)" w:date="2024-10-29T14:32:00Z"/>
                <w:rFonts w:cs="Arial"/>
                <w:sz w:val="20"/>
              </w:rPr>
            </w:pPr>
            <w:ins w:id="811" w:author="Bailey, Colin (DFO/MPO)" w:date="2024-10-29T14:32:00Z">
              <w:r>
                <w:rPr>
                  <w:rFonts w:cs="Arial"/>
                  <w:sz w:val="20"/>
                </w:rPr>
                <w:t>Amber</w:t>
              </w:r>
            </w:ins>
          </w:p>
        </w:tc>
        <w:tc>
          <w:tcPr>
            <w:tcW w:w="1170" w:type="dxa"/>
            <w:tcBorders>
              <w:top w:val="nil"/>
              <w:left w:val="nil"/>
              <w:bottom w:val="single" w:sz="12" w:space="0" w:color="000000"/>
              <w:right w:val="nil"/>
            </w:tcBorders>
            <w:shd w:val="clear" w:color="auto" w:fill="auto"/>
          </w:tcPr>
          <w:p w14:paraId="5B357497" w14:textId="77777777" w:rsidR="009E40CD" w:rsidRPr="002B5F3E" w:rsidRDefault="009E40CD" w:rsidP="00A7396A">
            <w:pPr>
              <w:textAlignment w:val="baseline"/>
              <w:rPr>
                <w:ins w:id="812" w:author="Bailey, Colin (DFO/MPO)" w:date="2024-10-29T14:32:00Z"/>
                <w:rFonts w:cs="Arial"/>
                <w:sz w:val="20"/>
                <w:lang w:val="en-US"/>
              </w:rPr>
            </w:pPr>
            <w:ins w:id="813" w:author="Bailey, Colin (DFO/MPO)" w:date="2024-10-29T14:32:00Z">
              <w:r>
                <w:rPr>
                  <w:rFonts w:cs="Arial"/>
                  <w:sz w:val="20"/>
                  <w:lang w:val="en-US"/>
                </w:rPr>
                <w:t>Threatened</w:t>
              </w:r>
            </w:ins>
          </w:p>
        </w:tc>
        <w:tc>
          <w:tcPr>
            <w:tcW w:w="1440" w:type="dxa"/>
            <w:tcBorders>
              <w:top w:val="nil"/>
              <w:left w:val="nil"/>
              <w:bottom w:val="single" w:sz="12" w:space="0" w:color="000000"/>
              <w:right w:val="nil"/>
            </w:tcBorders>
            <w:shd w:val="clear" w:color="auto" w:fill="auto"/>
          </w:tcPr>
          <w:p w14:paraId="2CC6ADC2" w14:textId="77777777" w:rsidR="009E40CD" w:rsidRDefault="009E40CD" w:rsidP="00A7396A">
            <w:pPr>
              <w:textAlignment w:val="baseline"/>
              <w:rPr>
                <w:ins w:id="814" w:author="Bailey, Colin (DFO/MPO)" w:date="2024-10-29T14:32:00Z"/>
                <w:rFonts w:cs="Arial"/>
                <w:sz w:val="20"/>
              </w:rPr>
            </w:pPr>
            <w:ins w:id="815" w:author="Bailey, Colin (DFO/MPO)" w:date="2024-10-29T14:32:00Z">
              <w:r>
                <w:rPr>
                  <w:rFonts w:cs="Arial"/>
                  <w:sz w:val="20"/>
                </w:rPr>
                <w:t>Green, high confidence</w:t>
              </w:r>
            </w:ins>
          </w:p>
        </w:tc>
      </w:tr>
    </w:tbl>
    <w:p w14:paraId="680682B5" w14:textId="77777777" w:rsidR="009E40CD" w:rsidRPr="009C53B3" w:rsidRDefault="009E40CD" w:rsidP="00F61BA4">
      <w:pPr>
        <w:pStyle w:val="BodyText"/>
        <w:rPr>
          <w:rFonts w:cs="Arial"/>
        </w:rPr>
      </w:pPr>
    </w:p>
    <w:p w14:paraId="36F01570" w14:textId="3288026D" w:rsidR="00AA3B35" w:rsidRDefault="000E76F2" w:rsidP="00AA3B35">
      <w:pPr>
        <w:pStyle w:val="NormalWeb"/>
        <w:rPr>
          <w:ins w:id="816" w:author="Bailey, Colin (DFO/MPO)" w:date="2024-09-18T15:58:00Z"/>
        </w:rPr>
      </w:pPr>
      <w:del w:id="817" w:author="Bailey, Colin (DFO/MPO)" w:date="2024-09-18T15:58:00Z">
        <w:r>
          <w:rPr>
            <w:noProof/>
          </w:rPr>
          <w:drawing>
            <wp:inline distT="0" distB="0" distL="0" distR="0" wp14:anchorId="464DB1DB" wp14:editId="02CEA7FC">
              <wp:extent cx="5943600" cy="60744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943600" cy="6074410"/>
                      </a:xfrm>
                      <a:prstGeom prst="rect">
                        <a:avLst/>
                      </a:prstGeom>
                    </pic:spPr>
                  </pic:pic>
                </a:graphicData>
              </a:graphic>
            </wp:inline>
          </w:drawing>
        </w:r>
      </w:del>
      <w:commentRangeStart w:id="818"/>
      <w:commentRangeStart w:id="819"/>
      <w:ins w:id="820" w:author="Bailey, Colin (DFO/MPO)" w:date="2024-09-18T15:58:00Z">
        <w:r w:rsidR="00AA3B35">
          <w:rPr>
            <w:noProof/>
          </w:rPr>
          <w:drawing>
            <wp:inline distT="0" distB="0" distL="0" distR="0" wp14:anchorId="63B3AB05" wp14:editId="280DAE98">
              <wp:extent cx="5943600" cy="5200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ins>
      <w:commentRangeEnd w:id="818"/>
      <w:r>
        <w:rPr>
          <w:rStyle w:val="CommentReference"/>
        </w:rPr>
        <w:commentReference w:id="818"/>
      </w:r>
      <w:commentRangeEnd w:id="819"/>
      <w:r>
        <w:rPr>
          <w:rStyle w:val="CommentReference"/>
        </w:rPr>
        <w:commentReference w:id="819"/>
      </w:r>
    </w:p>
    <w:p w14:paraId="38A8FB98" w14:textId="5A1770DA" w:rsidR="000E76F2" w:rsidRPr="0022794E" w:rsidDel="00782B50" w:rsidRDefault="000E76F2" w:rsidP="000E76F2">
      <w:pPr>
        <w:pStyle w:val="NormalWeb"/>
        <w:rPr>
          <w:del w:id="822" w:author="Bailey, Colin (DFO/MPO)" w:date="2024-10-29T13:55:00Z"/>
        </w:rPr>
      </w:pPr>
    </w:p>
    <w:p w14:paraId="1BBB20C2" w14:textId="7F2D1AD0" w:rsidR="006C261A" w:rsidRPr="006C261A" w:rsidRDefault="1952E96B" w:rsidP="0022794E">
      <w:pPr>
        <w:pStyle w:val="Caption-Figure"/>
      </w:pPr>
      <w:commentRangeStart w:id="823"/>
      <w:commentRangeStart w:id="824"/>
      <w:commentRangeStart w:id="825"/>
      <w:commentRangeStart w:id="826"/>
      <w:r w:rsidRPr="0022794E">
        <w:rPr>
          <w:rPrChange w:id="827" w:author="Bailey, Colin (DFO/MPO)" w:date="2024-10-29T13:58:00Z">
            <w:rPr>
              <w:b/>
              <w:bCs/>
            </w:rPr>
          </w:rPrChange>
        </w:rPr>
        <w:t>Figure</w:t>
      </w:r>
      <w:r w:rsidRPr="2D6FAF62">
        <w:rPr>
          <w:b/>
          <w:bCs/>
        </w:rPr>
        <w:t xml:space="preserve"> </w:t>
      </w:r>
      <w:commentRangeEnd w:id="823"/>
      <w:r w:rsidR="006C261A">
        <w:rPr>
          <w:rStyle w:val="CommentReference"/>
        </w:rPr>
        <w:commentReference w:id="823"/>
      </w:r>
      <w:commentRangeEnd w:id="824"/>
      <w:r w:rsidR="006C261A">
        <w:rPr>
          <w:rStyle w:val="CommentReference"/>
        </w:rPr>
        <w:commentReference w:id="824"/>
      </w:r>
      <w:commentRangeEnd w:id="825"/>
      <w:r w:rsidR="006C261A">
        <w:rPr>
          <w:rStyle w:val="CommentReference"/>
        </w:rPr>
        <w:commentReference w:id="825"/>
      </w:r>
      <w:commentRangeEnd w:id="826"/>
      <w:r w:rsidR="006C261A">
        <w:rPr>
          <w:rStyle w:val="CommentReference"/>
        </w:rPr>
        <w:commentReference w:id="826"/>
      </w:r>
      <w:r w:rsidRPr="2D6FAF62">
        <w:rPr>
          <w:b/>
          <w:bCs/>
        </w:rPr>
        <w:t>1.</w:t>
      </w:r>
      <w:r>
        <w:t xml:space="preserve"> </w:t>
      </w:r>
      <w:r w:rsidR="0B6BF443">
        <w:t>Delineatio</w:t>
      </w:r>
      <w:r w:rsidR="185AEC06">
        <w:t>n</w:t>
      </w:r>
      <w:r w:rsidR="0B6BF443">
        <w:t xml:space="preserve"> of Interior Fraser Coho conservation units</w:t>
      </w:r>
      <w:r w:rsidR="315B8960">
        <w:t xml:space="preserve"> (CUs)</w:t>
      </w:r>
      <w:r w:rsidR="0B6BF443">
        <w:t xml:space="preserve">. </w:t>
      </w:r>
      <w:r w:rsidR="2FFD5E89">
        <w:t>Interior Fraser Coho spawn in areas upstream of Hell’s Ga</w:t>
      </w:r>
      <w:r w:rsidR="0636A5D7">
        <w:t xml:space="preserve">te </w:t>
      </w:r>
      <w:del w:id="828" w:author="Bailey, Colin (DFO/MPO)" w:date="2024-10-29T13:55:00Z">
        <w:r w:rsidR="1B34F8A0" w:rsidDel="00782B50">
          <w:delText>(</w:delText>
        </w:r>
        <w:commentRangeStart w:id="829"/>
        <w:r w:rsidR="1B34F8A0" w:rsidDel="00782B50">
          <w:delText>marked by a red “X”)</w:delText>
        </w:r>
        <w:commentRangeEnd w:id="829"/>
        <w:r w:rsidR="006C261A" w:rsidDel="00782B50">
          <w:rPr>
            <w:rStyle w:val="CommentReference"/>
          </w:rPr>
          <w:commentReference w:id="829"/>
        </w:r>
        <w:r w:rsidR="1B34F8A0" w:rsidDel="00782B50">
          <w:delText xml:space="preserve"> </w:delText>
        </w:r>
      </w:del>
      <w:r w:rsidR="0636A5D7">
        <w:t xml:space="preserve">and are widely distributed throughout the watershed. </w:t>
      </w:r>
      <w:r w:rsidR="3A162CB3">
        <w:t>Conservation units include</w:t>
      </w:r>
      <w:r w:rsidR="185AEC06">
        <w:t xml:space="preserve"> Fraser Canyon</w:t>
      </w:r>
      <w:del w:id="830" w:author="Bailey, Colin (DFO/MPO)" w:date="2024-10-29T13:55:00Z">
        <w:r w:rsidR="185AEC06" w:rsidDel="00712E22">
          <w:delText xml:space="preserve"> (FC)</w:delText>
        </w:r>
      </w:del>
      <w:r w:rsidR="4FCDC24C">
        <w:t>, Middle Fraser</w:t>
      </w:r>
      <w:del w:id="831" w:author="Bailey, Colin (DFO/MPO)" w:date="2024-10-29T13:55:00Z">
        <w:r w:rsidR="4FCDC24C" w:rsidDel="00712E22">
          <w:delText xml:space="preserve"> (MF)</w:delText>
        </w:r>
      </w:del>
      <w:r w:rsidR="4FCDC24C">
        <w:t>, Lower Thompson</w:t>
      </w:r>
      <w:del w:id="832" w:author="Bailey, Colin (DFO/MPO)" w:date="2024-10-29T13:55:00Z">
        <w:r w:rsidR="4FCDC24C" w:rsidDel="00712E22">
          <w:delText xml:space="preserve"> (LT)</w:delText>
        </w:r>
      </w:del>
      <w:r w:rsidR="4FCDC24C">
        <w:t>, North Thompson</w:t>
      </w:r>
      <w:del w:id="833" w:author="Bailey, Colin (DFO/MPO)" w:date="2024-10-29T13:55:00Z">
        <w:r w:rsidR="4FCDC24C" w:rsidDel="00712E22">
          <w:delText xml:space="preserve"> (NT)</w:delText>
        </w:r>
      </w:del>
      <w:r w:rsidR="4FCDC24C">
        <w:t>, and South Thompson</w:t>
      </w:r>
      <w:del w:id="834" w:author="Bailey, Colin (DFO/MPO)" w:date="2024-10-29T13:55:00Z">
        <w:r w:rsidR="4FCDC24C" w:rsidDel="00712E22">
          <w:delText xml:space="preserve"> (ST)</w:delText>
        </w:r>
      </w:del>
      <w:r w:rsidR="140B453C">
        <w:t>.</w:t>
      </w:r>
      <w:r w:rsidR="4817C083">
        <w:t xml:space="preserve"> There are 1-3 subpopulations within each CU</w:t>
      </w:r>
      <w:ins w:id="835" w:author="Bailey, Colin (DFO/MPO)" w:date="2024-10-29T22:12:00Z">
        <w:r w:rsidR="001D0458">
          <w:t xml:space="preserve"> for a total of 11</w:t>
        </w:r>
      </w:ins>
      <w:ins w:id="836" w:author="Bailey, Colin (DFO/MPO)" w:date="2024-10-29T13:56:00Z">
        <w:r w:rsidR="00794660">
          <w:t xml:space="preserve">: </w:t>
        </w:r>
      </w:ins>
      <w:del w:id="837" w:author="Bailey, Colin (DFO/MPO)" w:date="2024-10-29T13:56:00Z">
        <w:r w:rsidR="4817C083" w:rsidDel="00794660">
          <w:delText xml:space="preserve"> that are denoted by yellow breaks with </w:delText>
        </w:r>
        <w:r w:rsidR="2B7A981B" w:rsidDel="00794660">
          <w:delText>black</w:delText>
        </w:r>
        <w:r w:rsidR="4817C083" w:rsidDel="00794660">
          <w:delText xml:space="preserve"> text. </w:delText>
        </w:r>
      </w:del>
      <w:r w:rsidR="4817C083">
        <w:t>The S</w:t>
      </w:r>
      <w:ins w:id="838" w:author="Bailey, Colin (DFO/MPO)" w:date="2024-10-29T13:56:00Z">
        <w:r w:rsidR="00794660">
          <w:t>outh Thompson CU</w:t>
        </w:r>
      </w:ins>
      <w:del w:id="839" w:author="Bailey, Colin (DFO/MPO)" w:date="2024-10-29T13:56:00Z">
        <w:r w:rsidR="4817C083" w:rsidDel="00794660">
          <w:delText>T CU</w:delText>
        </w:r>
      </w:del>
      <w:r w:rsidR="4817C083">
        <w:t xml:space="preserve"> includes the Adams River</w:t>
      </w:r>
      <w:del w:id="840" w:author="Bailey, Colin (DFO/MPO)" w:date="2024-10-29T13:56:00Z">
        <w:r w:rsidR="4817C083" w:rsidDel="00794660">
          <w:delText xml:space="preserve"> (upstream of ST 1)</w:delText>
        </w:r>
      </w:del>
      <w:r w:rsidR="4817C083">
        <w:t>, Shuswap Lake/Tributaries</w:t>
      </w:r>
      <w:del w:id="841" w:author="Bailey, Colin (DFO/MPO)" w:date="2024-10-29T13:56:00Z">
        <w:r w:rsidR="4817C083" w:rsidDel="00794660">
          <w:delText xml:space="preserve"> (between ST 1 &amp; 2)</w:delText>
        </w:r>
      </w:del>
      <w:r w:rsidR="4817C083">
        <w:t xml:space="preserve">, and Middle/Lower Shuswap </w:t>
      </w:r>
      <w:del w:id="842" w:author="Bailey, Colin (DFO/MPO)" w:date="2024-10-29T13:56:00Z">
        <w:r w:rsidR="4817C083" w:rsidDel="00794660">
          <w:delText xml:space="preserve">(upstream of ST 2) </w:delText>
        </w:r>
      </w:del>
      <w:r w:rsidR="4817C083">
        <w:t>subpopulations. The N</w:t>
      </w:r>
      <w:ins w:id="843" w:author="Bailey, Colin (DFO/MPO)" w:date="2024-10-29T13:56:00Z">
        <w:r w:rsidR="00794660">
          <w:t xml:space="preserve">orth </w:t>
        </w:r>
      </w:ins>
      <w:r w:rsidR="4817C083">
        <w:t>T</w:t>
      </w:r>
      <w:ins w:id="844" w:author="Bailey, Colin (DFO/MPO)" w:date="2024-10-29T13:57:00Z">
        <w:r w:rsidR="00794660">
          <w:t>hompson</w:t>
        </w:r>
      </w:ins>
      <w:r w:rsidR="4817C083">
        <w:t xml:space="preserve"> CU includes the Lower N</w:t>
      </w:r>
      <w:ins w:id="845" w:author="Bailey, Colin (DFO/MPO)" w:date="2024-10-29T13:57:00Z">
        <w:r w:rsidR="000A48EA">
          <w:t>orth Thompson</w:t>
        </w:r>
      </w:ins>
      <w:del w:id="846" w:author="Bailey, Colin (DFO/MPO)" w:date="2024-10-29T13:57:00Z">
        <w:r w:rsidR="4817C083" w:rsidDel="000A48EA">
          <w:delText>T (downstream of NT 1)</w:delText>
        </w:r>
      </w:del>
      <w:r w:rsidR="4817C083">
        <w:t>, Middle N</w:t>
      </w:r>
      <w:ins w:id="847" w:author="Bailey, Colin (DFO/MPO)" w:date="2024-10-29T13:57:00Z">
        <w:r w:rsidR="000A48EA">
          <w:t xml:space="preserve">orth </w:t>
        </w:r>
      </w:ins>
      <w:r w:rsidR="4817C083">
        <w:t>T</w:t>
      </w:r>
      <w:ins w:id="848" w:author="Bailey, Colin (DFO/MPO)" w:date="2024-10-29T13:57:00Z">
        <w:r w:rsidR="000A48EA">
          <w:t>hompson</w:t>
        </w:r>
      </w:ins>
      <w:del w:id="849" w:author="Bailey, Colin (DFO/MPO)" w:date="2024-10-29T13:57:00Z">
        <w:r w:rsidR="4817C083" w:rsidDel="000A48EA">
          <w:delText xml:space="preserve"> (between NT 1 &amp; 2)</w:delText>
        </w:r>
      </w:del>
      <w:r w:rsidR="4817C083">
        <w:t>, and Upper N</w:t>
      </w:r>
      <w:ins w:id="850" w:author="Bailey, Colin (DFO/MPO)" w:date="2024-10-29T13:57:00Z">
        <w:r w:rsidR="000A48EA">
          <w:t xml:space="preserve">orth </w:t>
        </w:r>
      </w:ins>
      <w:r w:rsidR="4817C083">
        <w:t>T</w:t>
      </w:r>
      <w:ins w:id="851" w:author="Bailey, Colin (DFO/MPO)" w:date="2024-10-29T13:57:00Z">
        <w:r w:rsidR="000A48EA">
          <w:t>hompson</w:t>
        </w:r>
      </w:ins>
      <w:del w:id="852" w:author="Bailey, Colin (DFO/MPO)" w:date="2024-10-29T13:57:00Z">
        <w:r w:rsidR="4817C083" w:rsidDel="000A48EA">
          <w:delText xml:space="preserve"> (upstream of NT 2)</w:delText>
        </w:r>
      </w:del>
      <w:r w:rsidR="4817C083">
        <w:t xml:space="preserve"> subpopulations. The L</w:t>
      </w:r>
      <w:ins w:id="853" w:author="Bailey, Colin (DFO/MPO)" w:date="2024-10-29T13:57:00Z">
        <w:r w:rsidR="000A48EA">
          <w:t xml:space="preserve">ower </w:t>
        </w:r>
      </w:ins>
      <w:r w:rsidR="4817C083">
        <w:t>T</w:t>
      </w:r>
      <w:ins w:id="854" w:author="Bailey, Colin (DFO/MPO)" w:date="2024-10-29T13:57:00Z">
        <w:r w:rsidR="000A48EA">
          <w:t>hompson</w:t>
        </w:r>
      </w:ins>
      <w:r w:rsidR="4817C083">
        <w:t xml:space="preserve"> CU includes the Lower Thompson </w:t>
      </w:r>
      <w:del w:id="855" w:author="Bailey, Colin (DFO/MPO)" w:date="2024-10-29T13:57:00Z">
        <w:r w:rsidR="4817C083" w:rsidDel="000A48EA">
          <w:delText xml:space="preserve">(north of LT 1) </w:delText>
        </w:r>
      </w:del>
      <w:r w:rsidR="4817C083">
        <w:t>and Nicola</w:t>
      </w:r>
      <w:del w:id="856" w:author="Bailey, Colin (DFO/MPO)" w:date="2024-10-29T13:57:00Z">
        <w:r w:rsidR="4817C083" w:rsidDel="000A48EA">
          <w:delText xml:space="preserve"> </w:delText>
        </w:r>
      </w:del>
      <w:del w:id="857" w:author="Bailey, Colin (DFO/MPO)" w:date="2024-10-29T13:58:00Z">
        <w:r w:rsidR="4817C083" w:rsidDel="000A48EA">
          <w:delText>(south of LT 1)</w:delText>
        </w:r>
      </w:del>
      <w:r w:rsidR="4817C083">
        <w:t xml:space="preserve"> subpopulations. The F</w:t>
      </w:r>
      <w:ins w:id="858" w:author="Bailey, Colin (DFO/MPO)" w:date="2024-10-29T13:58:00Z">
        <w:r w:rsidR="000A48EA">
          <w:t xml:space="preserve">raser </w:t>
        </w:r>
      </w:ins>
      <w:r w:rsidR="4817C083">
        <w:t>C</w:t>
      </w:r>
      <w:ins w:id="859" w:author="Bailey, Colin (DFO/MPO)" w:date="2024-10-29T13:58:00Z">
        <w:r w:rsidR="000A48EA">
          <w:t>anyon</w:t>
        </w:r>
      </w:ins>
      <w:r w:rsidR="4817C083">
        <w:t xml:space="preserve"> CU is only 1 subpopulation </w:t>
      </w:r>
      <w:r w:rsidR="4437F2C1">
        <w:t>with</w:t>
      </w:r>
      <w:r w:rsidR="4817C083">
        <w:t>in Interior Fraser Coho, which is above Hells Gate. The M</w:t>
      </w:r>
      <w:ins w:id="860" w:author="Bailey, Colin (DFO/MPO)" w:date="2024-10-29T13:58:00Z">
        <w:r w:rsidR="000A48EA">
          <w:t xml:space="preserve">iddle </w:t>
        </w:r>
      </w:ins>
      <w:r w:rsidR="4817C083">
        <w:t>F</w:t>
      </w:r>
      <w:ins w:id="861" w:author="Bailey, Colin (DFO/MPO)" w:date="2024-10-29T13:58:00Z">
        <w:r w:rsidR="000A48EA">
          <w:t>raser</w:t>
        </w:r>
      </w:ins>
      <w:r w:rsidR="4817C083">
        <w:t xml:space="preserve"> CU includes the Lower Middle Fraser</w:t>
      </w:r>
      <w:del w:id="862" w:author="Bailey, Colin (DFO/MPO)" w:date="2024-10-29T13:58:00Z">
        <w:r w:rsidR="4817C083" w:rsidDel="000A48EA">
          <w:delText xml:space="preserve"> (downstream of MF 1)</w:delText>
        </w:r>
      </w:del>
      <w:r w:rsidR="4817C083">
        <w:t xml:space="preserve"> and Upper Middle Fraser</w:t>
      </w:r>
      <w:del w:id="863" w:author="Bailey, Colin (DFO/MPO)" w:date="2024-10-29T13:58:00Z">
        <w:r w:rsidR="4817C083" w:rsidDel="000A48EA">
          <w:delText xml:space="preserve"> (upstream of MF 1)</w:delText>
        </w:r>
      </w:del>
      <w:r w:rsidR="4817C083">
        <w:t xml:space="preserve"> subpopulations.</w:t>
      </w:r>
    </w:p>
    <w:p w14:paraId="6F3E2D5B" w14:textId="5E4F3ADD" w:rsidR="0023121F" w:rsidDel="00BF6354" w:rsidRDefault="0023121F" w:rsidP="0023121F">
      <w:pPr>
        <w:pStyle w:val="Caption"/>
        <w:keepNext/>
        <w:rPr>
          <w:ins w:id="864" w:author="Agbayani, Selina (she, they / elle, iel) (DFO/MPO)" w:date="2024-10-16T12:55:00Z"/>
          <w:del w:id="865" w:author="Bailey, Colin (DFO/MPO)" w:date="2024-10-21T14:28:00Z"/>
        </w:rPr>
      </w:pPr>
      <w:ins w:id="866" w:author="Agbayani, Selina (she, they / elle, iel) (DFO/MPO)" w:date="2024-10-16T12:55:00Z">
        <w:del w:id="867" w:author="Bailey, Colin (DFO/MPO)" w:date="2024-10-21T14:28:00Z">
          <w:r w:rsidDel="00BF6354">
            <w:delText xml:space="preserve">Table </w:delText>
          </w:r>
          <w:r w:rsidDel="00BF6354">
            <w:rPr>
              <w:i w:val="0"/>
            </w:rPr>
            <w:fldChar w:fldCharType="begin"/>
          </w:r>
          <w:r w:rsidDel="00BF6354">
            <w:delInstrText xml:space="preserve"> SEQ Table \* ARABIC </w:delInstrText>
          </w:r>
        </w:del>
      </w:ins>
      <w:del w:id="868" w:author="Bailey, Colin (DFO/MPO)" w:date="2024-10-21T14:28:00Z">
        <w:r w:rsidDel="00BF6354">
          <w:rPr>
            <w:i w:val="0"/>
          </w:rPr>
          <w:fldChar w:fldCharType="separate"/>
        </w:r>
      </w:del>
      <w:ins w:id="869" w:author="Agbayani, Selina (she, they / elle, iel) (DFO/MPO)" w:date="2024-10-16T12:55:00Z">
        <w:del w:id="870" w:author="Bailey, Colin (DFO/MPO)" w:date="2024-10-21T14:28:00Z">
          <w:r w:rsidDel="00BF6354">
            <w:rPr>
              <w:noProof/>
            </w:rPr>
            <w:delText>1</w:delText>
          </w:r>
          <w:r w:rsidDel="00BF6354">
            <w:rPr>
              <w:i w:val="0"/>
            </w:rPr>
            <w:fldChar w:fldCharType="end"/>
          </w:r>
          <w:r w:rsidDel="00BF6354">
            <w:delText xml:space="preserve">. [placeholder text - crosswalk requested by </w:delText>
          </w:r>
          <w:commentRangeStart w:id="871"/>
          <w:commentRangeStart w:id="872"/>
          <w:commentRangeStart w:id="873"/>
          <w:r w:rsidDel="00BF6354">
            <w:delText>SARP</w:delText>
          </w:r>
        </w:del>
      </w:ins>
      <w:commentRangeEnd w:id="871"/>
      <w:ins w:id="874" w:author="Agbayani, Selina (she, they / elle, iel) (DFO/MPO)" w:date="2024-10-16T12:56:00Z">
        <w:del w:id="875" w:author="Bailey, Colin (DFO/MPO)" w:date="2024-10-21T14:28:00Z">
          <w:r w:rsidR="009A5BCE" w:rsidDel="00BF6354">
            <w:rPr>
              <w:rStyle w:val="CommentReference"/>
              <w:rFonts w:asciiTheme="minorHAnsi" w:eastAsiaTheme="minorHAnsi" w:hAnsiTheme="minorHAnsi" w:cstheme="minorBidi"/>
              <w:i w:val="0"/>
              <w:iCs w:val="0"/>
              <w:color w:val="auto"/>
            </w:rPr>
            <w:commentReference w:id="871"/>
          </w:r>
        </w:del>
      </w:ins>
      <w:commentRangeEnd w:id="872"/>
      <w:del w:id="876" w:author="Bailey, Colin (DFO/MPO)" w:date="2024-10-21T14:28:00Z">
        <w:r w:rsidR="00DF6576" w:rsidDel="00BF6354">
          <w:rPr>
            <w:rStyle w:val="CommentReference"/>
            <w:rFonts w:asciiTheme="minorHAnsi" w:eastAsiaTheme="minorHAnsi" w:hAnsiTheme="minorHAnsi" w:cstheme="minorBidi"/>
            <w:i w:val="0"/>
            <w:iCs w:val="0"/>
            <w:color w:val="auto"/>
          </w:rPr>
          <w:commentReference w:id="872"/>
        </w:r>
        <w:commentRangeEnd w:id="873"/>
        <w:r w:rsidR="0087713C" w:rsidDel="00BF6354">
          <w:rPr>
            <w:rStyle w:val="CommentReference"/>
            <w:rFonts w:asciiTheme="minorHAnsi" w:eastAsiaTheme="minorHAnsi" w:hAnsiTheme="minorHAnsi" w:cstheme="minorBidi"/>
            <w:i w:val="0"/>
            <w:iCs w:val="0"/>
            <w:color w:val="auto"/>
          </w:rPr>
          <w:commentReference w:id="873"/>
        </w:r>
      </w:del>
      <w:ins w:id="877" w:author="Agbayani, Selina (she, they / elle, iel) (DFO/MPO)" w:date="2024-10-16T12:55:00Z">
        <w:del w:id="878" w:author="Bailey, Colin (DFO/MPO)" w:date="2024-10-21T14:28:00Z">
          <w:r w:rsidDel="00BF6354">
            <w:delText>]</w:delText>
          </w:r>
        </w:del>
      </w:ins>
    </w:p>
    <w:tbl>
      <w:tblPr>
        <w:tblStyle w:val="TableGrid"/>
        <w:tblW w:w="95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
        <w:gridCol w:w="1062"/>
        <w:gridCol w:w="1465"/>
        <w:gridCol w:w="2172"/>
        <w:gridCol w:w="1201"/>
        <w:gridCol w:w="1497"/>
        <w:gridCol w:w="1070"/>
      </w:tblGrid>
      <w:tr w:rsidR="0023121F" w:rsidRPr="00962F1B" w:rsidDel="00BF6354" w14:paraId="0B883FD3" w14:textId="30759AB3" w:rsidTr="006D6498">
        <w:trPr>
          <w:trHeight w:val="290"/>
          <w:ins w:id="879" w:author="Agbayani, Selina (she, they / elle, iel) (DFO/MPO)" w:date="2024-10-16T12:53:00Z"/>
          <w:del w:id="880" w:author="Bailey, Colin (DFO/MPO)" w:date="2024-10-21T14:28:00Z"/>
        </w:trPr>
        <w:tc>
          <w:tcPr>
            <w:tcW w:w="1068" w:type="dxa"/>
            <w:tcBorders>
              <w:top w:val="single" w:sz="4" w:space="0" w:color="auto"/>
              <w:bottom w:val="single" w:sz="4" w:space="0" w:color="auto"/>
            </w:tcBorders>
            <w:noWrap/>
            <w:hideMark/>
          </w:tcPr>
          <w:p w14:paraId="350B2263" w14:textId="22B164B7" w:rsidR="00962F1B" w:rsidRPr="0023121F" w:rsidDel="00BF6354" w:rsidRDefault="00962F1B" w:rsidP="0023121F">
            <w:pPr>
              <w:pStyle w:val="Table"/>
              <w:rPr>
                <w:ins w:id="881" w:author="Agbayani, Selina (she, they / elle, iel) (DFO/MPO)" w:date="2024-10-16T12:53:00Z"/>
                <w:del w:id="882" w:author="Bailey, Colin (DFO/MPO)" w:date="2024-10-21T14:28:00Z"/>
                <w:rFonts w:eastAsiaTheme="minorHAnsi"/>
              </w:rPr>
            </w:pPr>
            <w:ins w:id="883" w:author="Agbayani, Selina (she, they / elle, iel) (DFO/MPO)" w:date="2024-10-16T12:53:00Z">
              <w:del w:id="884" w:author="Bailey, Colin (DFO/MPO)" w:date="2024-10-21T14:28:00Z">
                <w:r w:rsidRPr="0023121F" w:rsidDel="00BF6354">
                  <w:rPr>
                    <w:rFonts w:eastAsiaTheme="minorHAnsi"/>
                  </w:rPr>
                  <w:delText>Area</w:delText>
                </w:r>
              </w:del>
            </w:ins>
          </w:p>
        </w:tc>
        <w:tc>
          <w:tcPr>
            <w:tcW w:w="1062" w:type="dxa"/>
            <w:tcBorders>
              <w:top w:val="single" w:sz="4" w:space="0" w:color="auto"/>
              <w:bottom w:val="single" w:sz="4" w:space="0" w:color="auto"/>
            </w:tcBorders>
            <w:noWrap/>
            <w:hideMark/>
          </w:tcPr>
          <w:p w14:paraId="0733053D" w14:textId="3F5A5A14" w:rsidR="00962F1B" w:rsidRPr="0023121F" w:rsidDel="00BF6354" w:rsidRDefault="00962F1B" w:rsidP="0023121F">
            <w:pPr>
              <w:pStyle w:val="Table"/>
              <w:rPr>
                <w:ins w:id="885" w:author="Agbayani, Selina (she, they / elle, iel) (DFO/MPO)" w:date="2024-10-16T12:53:00Z"/>
                <w:del w:id="886" w:author="Bailey, Colin (DFO/MPO)" w:date="2024-10-21T14:28:00Z"/>
                <w:rFonts w:eastAsiaTheme="minorHAnsi"/>
              </w:rPr>
            </w:pPr>
            <w:ins w:id="887" w:author="Agbayani, Selina (she, they / elle, iel) (DFO/MPO)" w:date="2024-10-16T12:53:00Z">
              <w:del w:id="888" w:author="Bailey, Colin (DFO/MPO)" w:date="2024-10-21T14:28:00Z">
                <w:r w:rsidRPr="0023121F" w:rsidDel="00BF6354">
                  <w:rPr>
                    <w:rFonts w:eastAsiaTheme="minorHAnsi"/>
                  </w:rPr>
                  <w:delText>Species</w:delText>
                </w:r>
              </w:del>
            </w:ins>
          </w:p>
        </w:tc>
        <w:tc>
          <w:tcPr>
            <w:tcW w:w="1465" w:type="dxa"/>
            <w:tcBorders>
              <w:top w:val="single" w:sz="4" w:space="0" w:color="auto"/>
              <w:bottom w:val="single" w:sz="4" w:space="0" w:color="auto"/>
            </w:tcBorders>
            <w:noWrap/>
            <w:hideMark/>
          </w:tcPr>
          <w:p w14:paraId="4B5C9D65" w14:textId="19C7E033" w:rsidR="00962F1B" w:rsidRPr="0023121F" w:rsidDel="00BF6354" w:rsidRDefault="0023121F" w:rsidP="0023121F">
            <w:pPr>
              <w:pStyle w:val="Table"/>
              <w:rPr>
                <w:ins w:id="889" w:author="Agbayani, Selina (she, they / elle, iel) (DFO/MPO)" w:date="2024-10-16T12:53:00Z"/>
                <w:del w:id="890" w:author="Bailey, Colin (DFO/MPO)" w:date="2024-10-21T14:28:00Z"/>
                <w:rFonts w:eastAsiaTheme="minorHAnsi"/>
              </w:rPr>
            </w:pPr>
            <w:ins w:id="891" w:author="Agbayani, Selina (she, they / elle, iel) (DFO/MPO)" w:date="2024-10-16T12:55:00Z">
              <w:del w:id="892" w:author="Bailey, Colin (DFO/MPO)" w:date="2024-10-21T14:28:00Z">
                <w:r w:rsidDel="00BF6354">
                  <w:rPr>
                    <w:rFonts w:eastAsiaTheme="minorHAnsi"/>
                  </w:rPr>
                  <w:delText>Stock Management Unit (</w:delText>
                </w:r>
              </w:del>
            </w:ins>
            <w:ins w:id="893" w:author="Agbayani, Selina (she, they / elle, iel) (DFO/MPO)" w:date="2024-10-16T12:53:00Z">
              <w:del w:id="894" w:author="Bailey, Colin (DFO/MPO)" w:date="2024-10-21T14:28:00Z">
                <w:r w:rsidR="00962F1B" w:rsidRPr="0023121F" w:rsidDel="00BF6354">
                  <w:rPr>
                    <w:rFonts w:eastAsiaTheme="minorHAnsi"/>
                  </w:rPr>
                  <w:delText>SMU</w:delText>
                </w:r>
              </w:del>
            </w:ins>
            <w:ins w:id="895" w:author="Agbayani, Selina (she, they / elle, iel) (DFO/MPO)" w:date="2024-10-16T12:55:00Z">
              <w:del w:id="896" w:author="Bailey, Colin (DFO/MPO)" w:date="2024-10-21T14:28:00Z">
                <w:r w:rsidDel="00BF6354">
                  <w:rPr>
                    <w:rFonts w:eastAsiaTheme="minorHAnsi"/>
                  </w:rPr>
                  <w:delText>)</w:delText>
                </w:r>
              </w:del>
            </w:ins>
          </w:p>
        </w:tc>
        <w:tc>
          <w:tcPr>
            <w:tcW w:w="2172" w:type="dxa"/>
            <w:tcBorders>
              <w:top w:val="single" w:sz="4" w:space="0" w:color="auto"/>
              <w:bottom w:val="single" w:sz="4" w:space="0" w:color="auto"/>
            </w:tcBorders>
            <w:noWrap/>
            <w:hideMark/>
          </w:tcPr>
          <w:p w14:paraId="3B0F1A49" w14:textId="0906CEB4" w:rsidR="00962F1B" w:rsidRPr="0023121F" w:rsidDel="00BF6354" w:rsidRDefault="0023121F" w:rsidP="0023121F">
            <w:pPr>
              <w:pStyle w:val="Table"/>
              <w:rPr>
                <w:ins w:id="897" w:author="Agbayani, Selina (she, they / elle, iel) (DFO/MPO)" w:date="2024-10-16T12:53:00Z"/>
                <w:del w:id="898" w:author="Bailey, Colin (DFO/MPO)" w:date="2024-10-21T14:28:00Z"/>
                <w:rFonts w:eastAsiaTheme="minorHAnsi"/>
              </w:rPr>
            </w:pPr>
            <w:ins w:id="899" w:author="Agbayani, Selina (she, they / elle, iel) (DFO/MPO)" w:date="2024-10-16T12:55:00Z">
              <w:del w:id="900" w:author="Bailey, Colin (DFO/MPO)" w:date="2024-10-21T14:28:00Z">
                <w:r w:rsidDel="00BF6354">
                  <w:rPr>
                    <w:rFonts w:eastAsiaTheme="minorHAnsi"/>
                  </w:rPr>
                  <w:delText>Conservation Unit (</w:delText>
                </w:r>
              </w:del>
            </w:ins>
            <w:ins w:id="901" w:author="Agbayani, Selina (she, they / elle, iel) (DFO/MPO)" w:date="2024-10-16T12:53:00Z">
              <w:del w:id="902" w:author="Bailey, Colin (DFO/MPO)" w:date="2024-10-21T14:28:00Z">
                <w:r w:rsidR="00962F1B" w:rsidRPr="0023121F" w:rsidDel="00BF6354">
                  <w:rPr>
                    <w:rFonts w:eastAsiaTheme="minorHAnsi"/>
                  </w:rPr>
                  <w:delText>CU</w:delText>
                </w:r>
              </w:del>
            </w:ins>
            <w:ins w:id="903" w:author="Agbayani, Selina (she, they / elle, iel) (DFO/MPO)" w:date="2024-10-16T12:55:00Z">
              <w:del w:id="904" w:author="Bailey, Colin (DFO/MPO)" w:date="2024-10-21T14:28:00Z">
                <w:r w:rsidDel="00BF6354">
                  <w:rPr>
                    <w:rFonts w:eastAsiaTheme="minorHAnsi"/>
                  </w:rPr>
                  <w:delText>)</w:delText>
                </w:r>
              </w:del>
            </w:ins>
          </w:p>
        </w:tc>
        <w:tc>
          <w:tcPr>
            <w:tcW w:w="1201" w:type="dxa"/>
            <w:tcBorders>
              <w:top w:val="single" w:sz="4" w:space="0" w:color="auto"/>
              <w:bottom w:val="single" w:sz="4" w:space="0" w:color="auto"/>
            </w:tcBorders>
            <w:noWrap/>
            <w:hideMark/>
          </w:tcPr>
          <w:p w14:paraId="4D704041" w14:textId="292040BF" w:rsidR="00962F1B" w:rsidRPr="0023121F" w:rsidDel="00BF6354" w:rsidRDefault="0023121F" w:rsidP="0023121F">
            <w:pPr>
              <w:pStyle w:val="Table"/>
              <w:rPr>
                <w:ins w:id="905" w:author="Agbayani, Selina (she, they / elle, iel) (DFO/MPO)" w:date="2024-10-16T12:53:00Z"/>
                <w:del w:id="906" w:author="Bailey, Colin (DFO/MPO)" w:date="2024-10-21T14:28:00Z"/>
                <w:rFonts w:eastAsiaTheme="minorHAnsi"/>
              </w:rPr>
            </w:pPr>
            <w:ins w:id="907" w:author="Agbayani, Selina (she, they / elle, iel) (DFO/MPO)" w:date="2024-10-16T12:54:00Z">
              <w:del w:id="908" w:author="Bailey, Colin (DFO/MPO)" w:date="2024-10-21T14:28:00Z">
                <w:r w:rsidDel="00BF6354">
                  <w:rPr>
                    <w:rFonts w:eastAsiaTheme="minorHAnsi"/>
                  </w:rPr>
                  <w:delText>CU Index</w:delText>
                </w:r>
              </w:del>
            </w:ins>
          </w:p>
        </w:tc>
        <w:tc>
          <w:tcPr>
            <w:tcW w:w="1497" w:type="dxa"/>
            <w:tcBorders>
              <w:top w:val="single" w:sz="4" w:space="0" w:color="auto"/>
              <w:bottom w:val="single" w:sz="4" w:space="0" w:color="auto"/>
            </w:tcBorders>
            <w:noWrap/>
            <w:hideMark/>
          </w:tcPr>
          <w:p w14:paraId="665DE05E" w14:textId="0E52DC50" w:rsidR="00962F1B" w:rsidRPr="0023121F" w:rsidDel="00BF6354" w:rsidRDefault="00962F1B" w:rsidP="0023121F">
            <w:pPr>
              <w:pStyle w:val="Table"/>
              <w:rPr>
                <w:ins w:id="909" w:author="Agbayani, Selina (she, they / elle, iel) (DFO/MPO)" w:date="2024-10-16T12:53:00Z"/>
                <w:del w:id="910" w:author="Bailey, Colin (DFO/MPO)" w:date="2024-10-21T14:28:00Z"/>
                <w:rFonts w:eastAsiaTheme="minorHAnsi"/>
              </w:rPr>
            </w:pPr>
            <w:ins w:id="911" w:author="Agbayani, Selina (she, they / elle, iel) (DFO/MPO)" w:date="2024-10-16T12:53:00Z">
              <w:del w:id="912" w:author="Bailey, Colin (DFO/MPO)" w:date="2024-10-21T14:28:00Z">
                <w:r w:rsidRPr="0023121F" w:rsidDel="00BF6354">
                  <w:rPr>
                    <w:rFonts w:eastAsiaTheme="minorHAnsi"/>
                  </w:rPr>
                  <w:delText>D</w:delText>
                </w:r>
              </w:del>
            </w:ins>
            <w:ins w:id="913" w:author="Agbayani, Selina (she, they / elle, iel) (DFO/MPO)" w:date="2024-10-16T12:54:00Z">
              <w:del w:id="914" w:author="Bailey, Colin (DFO/MPO)" w:date="2024-10-21T14:28:00Z">
                <w:r w:rsidR="0023121F" w:rsidDel="00BF6354">
                  <w:rPr>
                    <w:rFonts w:eastAsiaTheme="minorHAnsi"/>
                  </w:rPr>
                  <w:delText xml:space="preserve">esignatable </w:delText>
                </w:r>
              </w:del>
            </w:ins>
            <w:ins w:id="915" w:author="Agbayani, Selina (she, they / elle, iel) (DFO/MPO)" w:date="2024-10-16T12:53:00Z">
              <w:del w:id="916" w:author="Bailey, Colin (DFO/MPO)" w:date="2024-10-21T14:28:00Z">
                <w:r w:rsidRPr="0023121F" w:rsidDel="00BF6354">
                  <w:rPr>
                    <w:rFonts w:eastAsiaTheme="minorHAnsi"/>
                  </w:rPr>
                  <w:delText>U</w:delText>
                </w:r>
              </w:del>
            </w:ins>
            <w:ins w:id="917" w:author="Agbayani, Selina (she, they / elle, iel) (DFO/MPO)" w:date="2024-10-16T12:54:00Z">
              <w:del w:id="918" w:author="Bailey, Colin (DFO/MPO)" w:date="2024-10-21T14:28:00Z">
                <w:r w:rsidR="0023121F" w:rsidDel="00BF6354">
                  <w:rPr>
                    <w:rFonts w:eastAsiaTheme="minorHAnsi"/>
                  </w:rPr>
                  <w:delText>nit (DU)</w:delText>
                </w:r>
              </w:del>
            </w:ins>
          </w:p>
        </w:tc>
        <w:tc>
          <w:tcPr>
            <w:tcW w:w="1070" w:type="dxa"/>
            <w:tcBorders>
              <w:top w:val="single" w:sz="4" w:space="0" w:color="auto"/>
              <w:bottom w:val="single" w:sz="4" w:space="0" w:color="auto"/>
            </w:tcBorders>
            <w:noWrap/>
            <w:hideMark/>
          </w:tcPr>
          <w:p w14:paraId="3A755F6C" w14:textId="2D9461B8" w:rsidR="00962F1B" w:rsidRPr="0023121F" w:rsidDel="00BF6354" w:rsidRDefault="00962F1B" w:rsidP="0023121F">
            <w:pPr>
              <w:pStyle w:val="Table"/>
              <w:rPr>
                <w:ins w:id="919" w:author="Agbayani, Selina (she, they / elle, iel) (DFO/MPO)" w:date="2024-10-16T12:53:00Z"/>
                <w:del w:id="920" w:author="Bailey, Colin (DFO/MPO)" w:date="2024-10-21T14:28:00Z"/>
                <w:rFonts w:eastAsiaTheme="minorHAnsi"/>
              </w:rPr>
            </w:pPr>
            <w:ins w:id="921" w:author="Agbayani, Selina (she, they / elle, iel) (DFO/MPO)" w:date="2024-10-16T12:53:00Z">
              <w:del w:id="922" w:author="Bailey, Colin (DFO/MPO)" w:date="2024-10-21T14:28:00Z">
                <w:r w:rsidRPr="0023121F" w:rsidDel="00BF6354">
                  <w:rPr>
                    <w:rFonts w:eastAsiaTheme="minorHAnsi"/>
                  </w:rPr>
                  <w:delText>DU number</w:delText>
                </w:r>
              </w:del>
            </w:ins>
          </w:p>
        </w:tc>
      </w:tr>
      <w:tr w:rsidR="0023121F" w:rsidRPr="00962F1B" w:rsidDel="00BF6354" w14:paraId="6CA88F09" w14:textId="7C877CC1" w:rsidTr="006D6498">
        <w:trPr>
          <w:trHeight w:val="290"/>
          <w:ins w:id="923" w:author="Agbayani, Selina (she, they / elle, iel) (DFO/MPO)" w:date="2024-10-16T12:53:00Z"/>
          <w:del w:id="924" w:author="Bailey, Colin (DFO/MPO)" w:date="2024-10-21T14:28:00Z"/>
        </w:trPr>
        <w:tc>
          <w:tcPr>
            <w:tcW w:w="1068" w:type="dxa"/>
            <w:tcBorders>
              <w:top w:val="single" w:sz="4" w:space="0" w:color="auto"/>
            </w:tcBorders>
            <w:noWrap/>
            <w:hideMark/>
          </w:tcPr>
          <w:p w14:paraId="336A58FF" w14:textId="1E0B4025" w:rsidR="00962F1B" w:rsidRPr="00962F1B" w:rsidDel="00BF6354" w:rsidRDefault="00962F1B" w:rsidP="0023121F">
            <w:pPr>
              <w:pStyle w:val="Table"/>
              <w:rPr>
                <w:ins w:id="925" w:author="Agbayani, Selina (she, they / elle, iel) (DFO/MPO)" w:date="2024-10-16T12:53:00Z"/>
                <w:del w:id="926" w:author="Bailey, Colin (DFO/MPO)" w:date="2024-10-21T14:28:00Z"/>
                <w:rFonts w:eastAsiaTheme="minorHAnsi"/>
              </w:rPr>
            </w:pPr>
            <w:ins w:id="927" w:author="Agbayani, Selina (she, they / elle, iel) (DFO/MPO)" w:date="2024-10-16T12:53:00Z">
              <w:del w:id="928" w:author="Bailey, Colin (DFO/MPO)" w:date="2024-10-21T14:28:00Z">
                <w:r w:rsidRPr="00962F1B" w:rsidDel="00BF6354">
                  <w:rPr>
                    <w:rFonts w:eastAsiaTheme="minorHAnsi"/>
                  </w:rPr>
                  <w:delText>FRASER</w:delText>
                </w:r>
              </w:del>
            </w:ins>
          </w:p>
        </w:tc>
        <w:tc>
          <w:tcPr>
            <w:tcW w:w="1062" w:type="dxa"/>
            <w:tcBorders>
              <w:top w:val="single" w:sz="4" w:space="0" w:color="auto"/>
            </w:tcBorders>
            <w:noWrap/>
            <w:hideMark/>
          </w:tcPr>
          <w:p w14:paraId="11E4FD51" w14:textId="4F60FDC5" w:rsidR="00962F1B" w:rsidRPr="00962F1B" w:rsidDel="00BF6354" w:rsidRDefault="00962F1B" w:rsidP="0023121F">
            <w:pPr>
              <w:pStyle w:val="Table"/>
              <w:rPr>
                <w:ins w:id="929" w:author="Agbayani, Selina (she, they / elle, iel) (DFO/MPO)" w:date="2024-10-16T12:53:00Z"/>
                <w:del w:id="930" w:author="Bailey, Colin (DFO/MPO)" w:date="2024-10-21T14:28:00Z"/>
                <w:rFonts w:eastAsiaTheme="minorHAnsi"/>
              </w:rPr>
            </w:pPr>
            <w:ins w:id="931" w:author="Agbayani, Selina (she, they / elle, iel) (DFO/MPO)" w:date="2024-10-16T12:53:00Z">
              <w:del w:id="932" w:author="Bailey, Colin (DFO/MPO)" w:date="2024-10-21T14:28:00Z">
                <w:r w:rsidRPr="00962F1B" w:rsidDel="00BF6354">
                  <w:rPr>
                    <w:rFonts w:eastAsiaTheme="minorHAnsi"/>
                  </w:rPr>
                  <w:delText>Coho</w:delText>
                </w:r>
              </w:del>
            </w:ins>
          </w:p>
        </w:tc>
        <w:tc>
          <w:tcPr>
            <w:tcW w:w="1465" w:type="dxa"/>
            <w:tcBorders>
              <w:top w:val="single" w:sz="4" w:space="0" w:color="auto"/>
            </w:tcBorders>
            <w:noWrap/>
            <w:hideMark/>
          </w:tcPr>
          <w:p w14:paraId="18D6B544" w14:textId="74E3AB71" w:rsidR="00962F1B" w:rsidRPr="00962F1B" w:rsidDel="00BF6354" w:rsidRDefault="00962F1B" w:rsidP="0023121F">
            <w:pPr>
              <w:pStyle w:val="Table"/>
              <w:rPr>
                <w:ins w:id="933" w:author="Agbayani, Selina (she, they / elle, iel) (DFO/MPO)" w:date="2024-10-16T12:53:00Z"/>
                <w:del w:id="934" w:author="Bailey, Colin (DFO/MPO)" w:date="2024-10-21T14:28:00Z"/>
                <w:rFonts w:eastAsiaTheme="minorHAnsi"/>
              </w:rPr>
            </w:pPr>
            <w:ins w:id="935" w:author="Agbayani, Selina (she, they / elle, iel) (DFO/MPO)" w:date="2024-10-16T12:53:00Z">
              <w:del w:id="936" w:author="Bailey, Colin (DFO/MPO)" w:date="2024-10-21T14:28:00Z">
                <w:r w:rsidRPr="00962F1B" w:rsidDel="00BF6354">
                  <w:rPr>
                    <w:rFonts w:eastAsiaTheme="minorHAnsi"/>
                  </w:rPr>
                  <w:delText>INTERIOR FRASER COHO SALMON</w:delText>
                </w:r>
              </w:del>
            </w:ins>
          </w:p>
        </w:tc>
        <w:tc>
          <w:tcPr>
            <w:tcW w:w="2172" w:type="dxa"/>
            <w:tcBorders>
              <w:top w:val="single" w:sz="4" w:space="0" w:color="auto"/>
            </w:tcBorders>
            <w:noWrap/>
            <w:hideMark/>
          </w:tcPr>
          <w:p w14:paraId="7FF4A4F3" w14:textId="55799BEB" w:rsidR="00962F1B" w:rsidRPr="00962F1B" w:rsidDel="00BF6354" w:rsidRDefault="00962F1B" w:rsidP="0023121F">
            <w:pPr>
              <w:pStyle w:val="Table"/>
              <w:rPr>
                <w:ins w:id="937" w:author="Agbayani, Selina (she, they / elle, iel) (DFO/MPO)" w:date="2024-10-16T12:53:00Z"/>
                <w:del w:id="938" w:author="Bailey, Colin (DFO/MPO)" w:date="2024-10-21T14:28:00Z"/>
                <w:rFonts w:eastAsiaTheme="minorHAnsi"/>
              </w:rPr>
            </w:pPr>
            <w:ins w:id="939" w:author="Agbayani, Selina (she, they / elle, iel) (DFO/MPO)" w:date="2024-10-16T12:53:00Z">
              <w:del w:id="940" w:author="Bailey, Colin (DFO/MPO)" w:date="2024-10-21T14:28:00Z">
                <w:r w:rsidRPr="00962F1B" w:rsidDel="00BF6354">
                  <w:rPr>
                    <w:rFonts w:eastAsiaTheme="minorHAnsi"/>
                  </w:rPr>
                  <w:delText>Fraser Canyon</w:delText>
                </w:r>
              </w:del>
            </w:ins>
          </w:p>
        </w:tc>
        <w:tc>
          <w:tcPr>
            <w:tcW w:w="1201" w:type="dxa"/>
            <w:tcBorders>
              <w:top w:val="single" w:sz="4" w:space="0" w:color="auto"/>
            </w:tcBorders>
            <w:noWrap/>
            <w:hideMark/>
          </w:tcPr>
          <w:p w14:paraId="676907C5" w14:textId="25C17763" w:rsidR="00962F1B" w:rsidRPr="00962F1B" w:rsidDel="00BF6354" w:rsidRDefault="00962F1B" w:rsidP="0023121F">
            <w:pPr>
              <w:pStyle w:val="Table"/>
              <w:rPr>
                <w:ins w:id="941" w:author="Agbayani, Selina (she, they / elle, iel) (DFO/MPO)" w:date="2024-10-16T12:53:00Z"/>
                <w:del w:id="942" w:author="Bailey, Colin (DFO/MPO)" w:date="2024-10-21T14:28:00Z"/>
                <w:rFonts w:eastAsiaTheme="minorHAnsi"/>
              </w:rPr>
            </w:pPr>
            <w:ins w:id="943" w:author="Agbayani, Selina (she, they / elle, iel) (DFO/MPO)" w:date="2024-10-16T12:53:00Z">
              <w:del w:id="944" w:author="Bailey, Colin (DFO/MPO)" w:date="2024-10-21T14:28:00Z">
                <w:r w:rsidRPr="00962F1B" w:rsidDel="00BF6354">
                  <w:rPr>
                    <w:rFonts w:eastAsiaTheme="minorHAnsi"/>
                  </w:rPr>
                  <w:delText>CO-5</w:delText>
                </w:r>
              </w:del>
            </w:ins>
          </w:p>
        </w:tc>
        <w:tc>
          <w:tcPr>
            <w:tcW w:w="1497" w:type="dxa"/>
            <w:tcBorders>
              <w:top w:val="single" w:sz="4" w:space="0" w:color="auto"/>
            </w:tcBorders>
            <w:noWrap/>
            <w:hideMark/>
          </w:tcPr>
          <w:p w14:paraId="435BF665" w14:textId="5138268D" w:rsidR="00962F1B" w:rsidRPr="00962F1B" w:rsidDel="00BF6354" w:rsidRDefault="00962F1B" w:rsidP="0023121F">
            <w:pPr>
              <w:pStyle w:val="Table"/>
              <w:rPr>
                <w:ins w:id="945" w:author="Agbayani, Selina (she, they / elle, iel) (DFO/MPO)" w:date="2024-10-16T12:53:00Z"/>
                <w:del w:id="946" w:author="Bailey, Colin (DFO/MPO)" w:date="2024-10-21T14:28:00Z"/>
                <w:rFonts w:eastAsiaTheme="minorHAnsi"/>
              </w:rPr>
            </w:pPr>
            <w:ins w:id="947" w:author="Agbayani, Selina (she, they / elle, iel) (DFO/MPO)" w:date="2024-10-16T12:53:00Z">
              <w:del w:id="948" w:author="Bailey, Colin (DFO/MPO)" w:date="2024-10-21T14:28:00Z">
                <w:r w:rsidRPr="00962F1B" w:rsidDel="00BF6354">
                  <w:rPr>
                    <w:rFonts w:eastAsiaTheme="minorHAnsi"/>
                  </w:rPr>
                  <w:delText>Interior Fraser population</w:delText>
                </w:r>
              </w:del>
            </w:ins>
          </w:p>
        </w:tc>
        <w:tc>
          <w:tcPr>
            <w:tcW w:w="1070" w:type="dxa"/>
            <w:tcBorders>
              <w:top w:val="single" w:sz="4" w:space="0" w:color="auto"/>
            </w:tcBorders>
            <w:noWrap/>
            <w:hideMark/>
          </w:tcPr>
          <w:p w14:paraId="3A0854C3" w14:textId="18793233" w:rsidR="00962F1B" w:rsidRPr="00962F1B" w:rsidDel="00BF6354" w:rsidRDefault="00962F1B" w:rsidP="0023121F">
            <w:pPr>
              <w:pStyle w:val="Table"/>
              <w:rPr>
                <w:ins w:id="949" w:author="Agbayani, Selina (she, they / elle, iel) (DFO/MPO)" w:date="2024-10-16T12:53:00Z"/>
                <w:del w:id="950" w:author="Bailey, Colin (DFO/MPO)" w:date="2024-10-21T14:28:00Z"/>
                <w:rFonts w:eastAsiaTheme="minorHAnsi"/>
              </w:rPr>
            </w:pPr>
            <w:ins w:id="951" w:author="Agbayani, Selina (she, they / elle, iel) (DFO/MPO)" w:date="2024-10-16T12:53:00Z">
              <w:del w:id="952" w:author="Bailey, Colin (DFO/MPO)" w:date="2024-10-21T14:28:00Z">
                <w:r w:rsidRPr="00962F1B" w:rsidDel="00BF6354">
                  <w:rPr>
                    <w:rFonts w:eastAsiaTheme="minorHAnsi"/>
                  </w:rPr>
                  <w:delText>4</w:delText>
                </w:r>
              </w:del>
            </w:ins>
          </w:p>
        </w:tc>
      </w:tr>
      <w:tr w:rsidR="0023121F" w:rsidRPr="00962F1B" w:rsidDel="00BF6354" w14:paraId="53629387" w14:textId="5D7FA27E" w:rsidTr="006D6498">
        <w:trPr>
          <w:trHeight w:val="290"/>
          <w:ins w:id="953" w:author="Agbayani, Selina (she, they / elle, iel) (DFO/MPO)" w:date="2024-10-16T12:53:00Z"/>
          <w:del w:id="954" w:author="Bailey, Colin (DFO/MPO)" w:date="2024-10-21T14:28:00Z"/>
        </w:trPr>
        <w:tc>
          <w:tcPr>
            <w:tcW w:w="1068" w:type="dxa"/>
            <w:noWrap/>
            <w:hideMark/>
          </w:tcPr>
          <w:p w14:paraId="19843014" w14:textId="03B26851" w:rsidR="00962F1B" w:rsidRPr="00962F1B" w:rsidDel="00BF6354" w:rsidRDefault="00962F1B" w:rsidP="0023121F">
            <w:pPr>
              <w:pStyle w:val="Table"/>
              <w:rPr>
                <w:ins w:id="955" w:author="Agbayani, Selina (she, they / elle, iel) (DFO/MPO)" w:date="2024-10-16T12:53:00Z"/>
                <w:del w:id="956" w:author="Bailey, Colin (DFO/MPO)" w:date="2024-10-21T14:28:00Z"/>
                <w:rFonts w:eastAsiaTheme="minorHAnsi"/>
              </w:rPr>
            </w:pPr>
            <w:ins w:id="957" w:author="Agbayani, Selina (she, they / elle, iel) (DFO/MPO)" w:date="2024-10-16T12:53:00Z">
              <w:del w:id="958" w:author="Bailey, Colin (DFO/MPO)" w:date="2024-10-21T14:28:00Z">
                <w:r w:rsidRPr="00962F1B" w:rsidDel="00BF6354">
                  <w:rPr>
                    <w:rFonts w:eastAsiaTheme="minorHAnsi"/>
                  </w:rPr>
                  <w:delText>FRASER</w:delText>
                </w:r>
              </w:del>
            </w:ins>
          </w:p>
        </w:tc>
        <w:tc>
          <w:tcPr>
            <w:tcW w:w="1062" w:type="dxa"/>
            <w:noWrap/>
            <w:hideMark/>
          </w:tcPr>
          <w:p w14:paraId="7F3520A4" w14:textId="58EBD48E" w:rsidR="00962F1B" w:rsidRPr="00962F1B" w:rsidDel="00BF6354" w:rsidRDefault="00962F1B" w:rsidP="0023121F">
            <w:pPr>
              <w:pStyle w:val="Table"/>
              <w:rPr>
                <w:ins w:id="959" w:author="Agbayani, Selina (she, they / elle, iel) (DFO/MPO)" w:date="2024-10-16T12:53:00Z"/>
                <w:del w:id="960" w:author="Bailey, Colin (DFO/MPO)" w:date="2024-10-21T14:28:00Z"/>
                <w:rFonts w:eastAsiaTheme="minorHAnsi"/>
              </w:rPr>
            </w:pPr>
            <w:ins w:id="961" w:author="Agbayani, Selina (she, they / elle, iel) (DFO/MPO)" w:date="2024-10-16T12:53:00Z">
              <w:del w:id="962" w:author="Bailey, Colin (DFO/MPO)" w:date="2024-10-21T14:28:00Z">
                <w:r w:rsidRPr="00962F1B" w:rsidDel="00BF6354">
                  <w:rPr>
                    <w:rFonts w:eastAsiaTheme="minorHAnsi"/>
                  </w:rPr>
                  <w:delText>Coho</w:delText>
                </w:r>
              </w:del>
            </w:ins>
          </w:p>
        </w:tc>
        <w:tc>
          <w:tcPr>
            <w:tcW w:w="1465" w:type="dxa"/>
            <w:noWrap/>
            <w:hideMark/>
          </w:tcPr>
          <w:p w14:paraId="34322851" w14:textId="20DA0F7A" w:rsidR="00962F1B" w:rsidRPr="00962F1B" w:rsidDel="00BF6354" w:rsidRDefault="00962F1B" w:rsidP="0023121F">
            <w:pPr>
              <w:pStyle w:val="Table"/>
              <w:rPr>
                <w:ins w:id="963" w:author="Agbayani, Selina (she, they / elle, iel) (DFO/MPO)" w:date="2024-10-16T12:53:00Z"/>
                <w:del w:id="964" w:author="Bailey, Colin (DFO/MPO)" w:date="2024-10-21T14:28:00Z"/>
                <w:rFonts w:eastAsiaTheme="minorHAnsi"/>
              </w:rPr>
            </w:pPr>
            <w:ins w:id="965" w:author="Agbayani, Selina (she, they / elle, iel) (DFO/MPO)" w:date="2024-10-16T12:53:00Z">
              <w:del w:id="966" w:author="Bailey, Colin (DFO/MPO)" w:date="2024-10-21T14:28:00Z">
                <w:r w:rsidRPr="00962F1B" w:rsidDel="00BF6354">
                  <w:rPr>
                    <w:rFonts w:eastAsiaTheme="minorHAnsi"/>
                  </w:rPr>
                  <w:delText>INTERIOR FRASER COHO SALMON</w:delText>
                </w:r>
              </w:del>
            </w:ins>
          </w:p>
        </w:tc>
        <w:tc>
          <w:tcPr>
            <w:tcW w:w="2172" w:type="dxa"/>
            <w:noWrap/>
            <w:hideMark/>
          </w:tcPr>
          <w:p w14:paraId="03418545" w14:textId="7B80ECC6" w:rsidR="00962F1B" w:rsidRPr="00962F1B" w:rsidDel="00BF6354" w:rsidRDefault="00962F1B" w:rsidP="0023121F">
            <w:pPr>
              <w:pStyle w:val="Table"/>
              <w:rPr>
                <w:ins w:id="967" w:author="Agbayani, Selina (she, they / elle, iel) (DFO/MPO)" w:date="2024-10-16T12:53:00Z"/>
                <w:del w:id="968" w:author="Bailey, Colin (DFO/MPO)" w:date="2024-10-21T14:28:00Z"/>
                <w:rFonts w:eastAsiaTheme="minorHAnsi"/>
              </w:rPr>
            </w:pPr>
            <w:ins w:id="969" w:author="Agbayani, Selina (she, they / elle, iel) (DFO/MPO)" w:date="2024-10-16T12:53:00Z">
              <w:del w:id="970" w:author="Bailey, Colin (DFO/MPO)" w:date="2024-10-21T14:28:00Z">
                <w:r w:rsidRPr="00962F1B" w:rsidDel="00BF6354">
                  <w:rPr>
                    <w:rFonts w:eastAsiaTheme="minorHAnsi"/>
                  </w:rPr>
                  <w:delText>Lower Thompson</w:delText>
                </w:r>
              </w:del>
            </w:ins>
          </w:p>
        </w:tc>
        <w:tc>
          <w:tcPr>
            <w:tcW w:w="1201" w:type="dxa"/>
            <w:noWrap/>
            <w:hideMark/>
          </w:tcPr>
          <w:p w14:paraId="03A25361" w14:textId="0A394A8C" w:rsidR="00962F1B" w:rsidRPr="00962F1B" w:rsidDel="00BF6354" w:rsidRDefault="00962F1B" w:rsidP="0023121F">
            <w:pPr>
              <w:pStyle w:val="Table"/>
              <w:rPr>
                <w:ins w:id="971" w:author="Agbayani, Selina (she, they / elle, iel) (DFO/MPO)" w:date="2024-10-16T12:53:00Z"/>
                <w:del w:id="972" w:author="Bailey, Colin (DFO/MPO)" w:date="2024-10-21T14:28:00Z"/>
                <w:rFonts w:eastAsiaTheme="minorHAnsi"/>
              </w:rPr>
            </w:pPr>
            <w:ins w:id="973" w:author="Agbayani, Selina (she, they / elle, iel) (DFO/MPO)" w:date="2024-10-16T12:53:00Z">
              <w:del w:id="974" w:author="Bailey, Colin (DFO/MPO)" w:date="2024-10-21T14:28:00Z">
                <w:r w:rsidRPr="00962F1B" w:rsidDel="00BF6354">
                  <w:rPr>
                    <w:rFonts w:eastAsiaTheme="minorHAnsi"/>
                  </w:rPr>
                  <w:delText>CO-7</w:delText>
                </w:r>
              </w:del>
            </w:ins>
          </w:p>
        </w:tc>
        <w:tc>
          <w:tcPr>
            <w:tcW w:w="1497" w:type="dxa"/>
            <w:noWrap/>
            <w:hideMark/>
          </w:tcPr>
          <w:p w14:paraId="05656345" w14:textId="7EDB2401" w:rsidR="00962F1B" w:rsidRPr="00962F1B" w:rsidDel="00BF6354" w:rsidRDefault="00962F1B" w:rsidP="0023121F">
            <w:pPr>
              <w:pStyle w:val="Table"/>
              <w:rPr>
                <w:ins w:id="975" w:author="Agbayani, Selina (she, they / elle, iel) (DFO/MPO)" w:date="2024-10-16T12:53:00Z"/>
                <w:del w:id="976" w:author="Bailey, Colin (DFO/MPO)" w:date="2024-10-21T14:28:00Z"/>
                <w:rFonts w:eastAsiaTheme="minorHAnsi"/>
              </w:rPr>
            </w:pPr>
            <w:ins w:id="977" w:author="Agbayani, Selina (she, they / elle, iel) (DFO/MPO)" w:date="2024-10-16T12:53:00Z">
              <w:del w:id="978" w:author="Bailey, Colin (DFO/MPO)" w:date="2024-10-21T14:28:00Z">
                <w:r w:rsidRPr="00962F1B" w:rsidDel="00BF6354">
                  <w:rPr>
                    <w:rFonts w:eastAsiaTheme="minorHAnsi"/>
                  </w:rPr>
                  <w:delText>Interior Fraser population</w:delText>
                </w:r>
              </w:del>
            </w:ins>
          </w:p>
        </w:tc>
        <w:tc>
          <w:tcPr>
            <w:tcW w:w="1070" w:type="dxa"/>
            <w:noWrap/>
            <w:hideMark/>
          </w:tcPr>
          <w:p w14:paraId="1D9E0CED" w14:textId="238C6EB4" w:rsidR="00962F1B" w:rsidRPr="00962F1B" w:rsidDel="00BF6354" w:rsidRDefault="00962F1B" w:rsidP="0023121F">
            <w:pPr>
              <w:pStyle w:val="Table"/>
              <w:rPr>
                <w:ins w:id="979" w:author="Agbayani, Selina (she, they / elle, iel) (DFO/MPO)" w:date="2024-10-16T12:53:00Z"/>
                <w:del w:id="980" w:author="Bailey, Colin (DFO/MPO)" w:date="2024-10-21T14:28:00Z"/>
                <w:rFonts w:eastAsiaTheme="minorHAnsi"/>
              </w:rPr>
            </w:pPr>
            <w:ins w:id="981" w:author="Agbayani, Selina (she, they / elle, iel) (DFO/MPO)" w:date="2024-10-16T12:53:00Z">
              <w:del w:id="982" w:author="Bailey, Colin (DFO/MPO)" w:date="2024-10-21T14:28:00Z">
                <w:r w:rsidRPr="00962F1B" w:rsidDel="00BF6354">
                  <w:rPr>
                    <w:rFonts w:eastAsiaTheme="minorHAnsi"/>
                  </w:rPr>
                  <w:delText>6</w:delText>
                </w:r>
              </w:del>
            </w:ins>
          </w:p>
        </w:tc>
      </w:tr>
      <w:tr w:rsidR="0023121F" w:rsidRPr="00962F1B" w:rsidDel="00BF6354" w14:paraId="741CD211" w14:textId="510EFF6D" w:rsidTr="006D6498">
        <w:trPr>
          <w:trHeight w:val="290"/>
          <w:ins w:id="983" w:author="Agbayani, Selina (she, they / elle, iel) (DFO/MPO)" w:date="2024-10-16T12:53:00Z"/>
          <w:del w:id="984" w:author="Bailey, Colin (DFO/MPO)" w:date="2024-10-21T14:28:00Z"/>
        </w:trPr>
        <w:tc>
          <w:tcPr>
            <w:tcW w:w="1068" w:type="dxa"/>
            <w:noWrap/>
            <w:hideMark/>
          </w:tcPr>
          <w:p w14:paraId="07C2742B" w14:textId="2C8B41BA" w:rsidR="00962F1B" w:rsidRPr="00962F1B" w:rsidDel="00BF6354" w:rsidRDefault="00962F1B" w:rsidP="0023121F">
            <w:pPr>
              <w:pStyle w:val="Table"/>
              <w:rPr>
                <w:ins w:id="985" w:author="Agbayani, Selina (she, they / elle, iel) (DFO/MPO)" w:date="2024-10-16T12:53:00Z"/>
                <w:del w:id="986" w:author="Bailey, Colin (DFO/MPO)" w:date="2024-10-21T14:28:00Z"/>
                <w:rFonts w:eastAsiaTheme="minorHAnsi"/>
              </w:rPr>
            </w:pPr>
            <w:ins w:id="987" w:author="Agbayani, Selina (she, they / elle, iel) (DFO/MPO)" w:date="2024-10-16T12:53:00Z">
              <w:del w:id="988" w:author="Bailey, Colin (DFO/MPO)" w:date="2024-10-21T14:28:00Z">
                <w:r w:rsidRPr="00962F1B" w:rsidDel="00BF6354">
                  <w:rPr>
                    <w:rFonts w:eastAsiaTheme="minorHAnsi"/>
                  </w:rPr>
                  <w:delText>FRASER</w:delText>
                </w:r>
              </w:del>
            </w:ins>
          </w:p>
        </w:tc>
        <w:tc>
          <w:tcPr>
            <w:tcW w:w="1062" w:type="dxa"/>
            <w:noWrap/>
            <w:hideMark/>
          </w:tcPr>
          <w:p w14:paraId="49EF4C18" w14:textId="49AB6318" w:rsidR="00962F1B" w:rsidRPr="00962F1B" w:rsidDel="00BF6354" w:rsidRDefault="00962F1B" w:rsidP="0023121F">
            <w:pPr>
              <w:pStyle w:val="Table"/>
              <w:rPr>
                <w:ins w:id="989" w:author="Agbayani, Selina (she, they / elle, iel) (DFO/MPO)" w:date="2024-10-16T12:53:00Z"/>
                <w:del w:id="990" w:author="Bailey, Colin (DFO/MPO)" w:date="2024-10-21T14:28:00Z"/>
                <w:rFonts w:eastAsiaTheme="minorHAnsi"/>
              </w:rPr>
            </w:pPr>
            <w:ins w:id="991" w:author="Agbayani, Selina (she, they / elle, iel) (DFO/MPO)" w:date="2024-10-16T12:53:00Z">
              <w:del w:id="992" w:author="Bailey, Colin (DFO/MPO)" w:date="2024-10-21T14:28:00Z">
                <w:r w:rsidRPr="00962F1B" w:rsidDel="00BF6354">
                  <w:rPr>
                    <w:rFonts w:eastAsiaTheme="minorHAnsi"/>
                  </w:rPr>
                  <w:delText>Coho</w:delText>
                </w:r>
              </w:del>
            </w:ins>
          </w:p>
        </w:tc>
        <w:tc>
          <w:tcPr>
            <w:tcW w:w="1465" w:type="dxa"/>
            <w:noWrap/>
            <w:hideMark/>
          </w:tcPr>
          <w:p w14:paraId="7C471094" w14:textId="1F924EE6" w:rsidR="00962F1B" w:rsidRPr="00962F1B" w:rsidDel="00BF6354" w:rsidRDefault="00962F1B" w:rsidP="0023121F">
            <w:pPr>
              <w:pStyle w:val="Table"/>
              <w:rPr>
                <w:ins w:id="993" w:author="Agbayani, Selina (she, they / elle, iel) (DFO/MPO)" w:date="2024-10-16T12:53:00Z"/>
                <w:del w:id="994" w:author="Bailey, Colin (DFO/MPO)" w:date="2024-10-21T14:28:00Z"/>
                <w:rFonts w:eastAsiaTheme="minorHAnsi"/>
              </w:rPr>
            </w:pPr>
            <w:ins w:id="995" w:author="Agbayani, Selina (she, they / elle, iel) (DFO/MPO)" w:date="2024-10-16T12:53:00Z">
              <w:del w:id="996" w:author="Bailey, Colin (DFO/MPO)" w:date="2024-10-21T14:28:00Z">
                <w:r w:rsidRPr="00962F1B" w:rsidDel="00BF6354">
                  <w:rPr>
                    <w:rFonts w:eastAsiaTheme="minorHAnsi"/>
                  </w:rPr>
                  <w:delText>INTERIOR FRASER COHO SALMON</w:delText>
                </w:r>
              </w:del>
            </w:ins>
          </w:p>
        </w:tc>
        <w:tc>
          <w:tcPr>
            <w:tcW w:w="2172" w:type="dxa"/>
            <w:noWrap/>
            <w:hideMark/>
          </w:tcPr>
          <w:p w14:paraId="4D53F221" w14:textId="7AB1A574" w:rsidR="00962F1B" w:rsidRPr="00962F1B" w:rsidDel="00BF6354" w:rsidRDefault="00962F1B" w:rsidP="0023121F">
            <w:pPr>
              <w:pStyle w:val="Table"/>
              <w:rPr>
                <w:ins w:id="997" w:author="Agbayani, Selina (she, they / elle, iel) (DFO/MPO)" w:date="2024-10-16T12:53:00Z"/>
                <w:del w:id="998" w:author="Bailey, Colin (DFO/MPO)" w:date="2024-10-21T14:28:00Z"/>
                <w:rFonts w:eastAsiaTheme="minorHAnsi"/>
              </w:rPr>
            </w:pPr>
            <w:ins w:id="999" w:author="Agbayani, Selina (she, they / elle, iel) (DFO/MPO)" w:date="2024-10-16T12:53:00Z">
              <w:del w:id="1000" w:author="Bailey, Colin (DFO/MPO)" w:date="2024-10-21T14:28:00Z">
                <w:r w:rsidRPr="00962F1B" w:rsidDel="00BF6354">
                  <w:rPr>
                    <w:rFonts w:eastAsiaTheme="minorHAnsi"/>
                  </w:rPr>
                  <w:delText>Middle Fraser</w:delText>
                </w:r>
              </w:del>
            </w:ins>
          </w:p>
        </w:tc>
        <w:tc>
          <w:tcPr>
            <w:tcW w:w="1201" w:type="dxa"/>
            <w:noWrap/>
            <w:hideMark/>
          </w:tcPr>
          <w:p w14:paraId="287CB947" w14:textId="10319AC0" w:rsidR="00962F1B" w:rsidRPr="00962F1B" w:rsidDel="00BF6354" w:rsidRDefault="00962F1B" w:rsidP="0023121F">
            <w:pPr>
              <w:pStyle w:val="Table"/>
              <w:rPr>
                <w:ins w:id="1001" w:author="Agbayani, Selina (she, they / elle, iel) (DFO/MPO)" w:date="2024-10-16T12:53:00Z"/>
                <w:del w:id="1002" w:author="Bailey, Colin (DFO/MPO)" w:date="2024-10-21T14:28:00Z"/>
                <w:rFonts w:eastAsiaTheme="minorHAnsi"/>
              </w:rPr>
            </w:pPr>
            <w:ins w:id="1003" w:author="Agbayani, Selina (she, they / elle, iel) (DFO/MPO)" w:date="2024-10-16T12:53:00Z">
              <w:del w:id="1004" w:author="Bailey, Colin (DFO/MPO)" w:date="2024-10-21T14:28:00Z">
                <w:r w:rsidRPr="00962F1B" w:rsidDel="00BF6354">
                  <w:rPr>
                    <w:rFonts w:eastAsiaTheme="minorHAnsi"/>
                  </w:rPr>
                  <w:delText>CO-48</w:delText>
                </w:r>
              </w:del>
            </w:ins>
          </w:p>
        </w:tc>
        <w:tc>
          <w:tcPr>
            <w:tcW w:w="1497" w:type="dxa"/>
            <w:noWrap/>
            <w:hideMark/>
          </w:tcPr>
          <w:p w14:paraId="53DC91BD" w14:textId="6004DC1B" w:rsidR="00962F1B" w:rsidRPr="00962F1B" w:rsidDel="00BF6354" w:rsidRDefault="00962F1B" w:rsidP="0023121F">
            <w:pPr>
              <w:pStyle w:val="Table"/>
              <w:rPr>
                <w:ins w:id="1005" w:author="Agbayani, Selina (she, they / elle, iel) (DFO/MPO)" w:date="2024-10-16T12:53:00Z"/>
                <w:del w:id="1006" w:author="Bailey, Colin (DFO/MPO)" w:date="2024-10-21T14:28:00Z"/>
                <w:rFonts w:eastAsiaTheme="minorHAnsi"/>
              </w:rPr>
            </w:pPr>
            <w:ins w:id="1007" w:author="Agbayani, Selina (she, they / elle, iel) (DFO/MPO)" w:date="2024-10-16T12:53:00Z">
              <w:del w:id="1008" w:author="Bailey, Colin (DFO/MPO)" w:date="2024-10-21T14:28:00Z">
                <w:r w:rsidRPr="00962F1B" w:rsidDel="00BF6354">
                  <w:rPr>
                    <w:rFonts w:eastAsiaTheme="minorHAnsi"/>
                  </w:rPr>
                  <w:delText>Interior Fraser population</w:delText>
                </w:r>
              </w:del>
            </w:ins>
          </w:p>
        </w:tc>
        <w:tc>
          <w:tcPr>
            <w:tcW w:w="1070" w:type="dxa"/>
            <w:noWrap/>
            <w:hideMark/>
          </w:tcPr>
          <w:p w14:paraId="4FCFDB4C" w14:textId="14B3CEBE" w:rsidR="00962F1B" w:rsidRPr="00962F1B" w:rsidDel="00BF6354" w:rsidRDefault="00962F1B" w:rsidP="0023121F">
            <w:pPr>
              <w:pStyle w:val="Table"/>
              <w:rPr>
                <w:ins w:id="1009" w:author="Agbayani, Selina (she, they / elle, iel) (DFO/MPO)" w:date="2024-10-16T12:53:00Z"/>
                <w:del w:id="1010" w:author="Bailey, Colin (DFO/MPO)" w:date="2024-10-21T14:28:00Z"/>
                <w:rFonts w:eastAsiaTheme="minorHAnsi"/>
              </w:rPr>
            </w:pPr>
            <w:ins w:id="1011" w:author="Agbayani, Selina (she, they / elle, iel) (DFO/MPO)" w:date="2024-10-16T12:53:00Z">
              <w:del w:id="1012" w:author="Bailey, Colin (DFO/MPO)" w:date="2024-10-21T14:28:00Z">
                <w:r w:rsidRPr="00962F1B" w:rsidDel="00BF6354">
                  <w:rPr>
                    <w:rFonts w:eastAsiaTheme="minorHAnsi"/>
                  </w:rPr>
                  <w:delText>5</w:delText>
                </w:r>
              </w:del>
            </w:ins>
          </w:p>
        </w:tc>
      </w:tr>
      <w:tr w:rsidR="0023121F" w:rsidRPr="00962F1B" w:rsidDel="00BF6354" w14:paraId="51822DD5" w14:textId="38B7998E" w:rsidTr="006D6498">
        <w:trPr>
          <w:trHeight w:val="290"/>
          <w:ins w:id="1013" w:author="Agbayani, Selina (she, they / elle, iel) (DFO/MPO)" w:date="2024-10-16T12:53:00Z"/>
          <w:del w:id="1014" w:author="Bailey, Colin (DFO/MPO)" w:date="2024-10-21T14:28:00Z"/>
        </w:trPr>
        <w:tc>
          <w:tcPr>
            <w:tcW w:w="1068" w:type="dxa"/>
            <w:noWrap/>
            <w:hideMark/>
          </w:tcPr>
          <w:p w14:paraId="10B3BFC1" w14:textId="43AF0DDB" w:rsidR="00962F1B" w:rsidRPr="00962F1B" w:rsidDel="00BF6354" w:rsidRDefault="00962F1B" w:rsidP="0023121F">
            <w:pPr>
              <w:pStyle w:val="Table"/>
              <w:rPr>
                <w:ins w:id="1015" w:author="Agbayani, Selina (she, they / elle, iel) (DFO/MPO)" w:date="2024-10-16T12:53:00Z"/>
                <w:del w:id="1016" w:author="Bailey, Colin (DFO/MPO)" w:date="2024-10-21T14:28:00Z"/>
                <w:rFonts w:eastAsiaTheme="minorHAnsi"/>
              </w:rPr>
            </w:pPr>
            <w:ins w:id="1017" w:author="Agbayani, Selina (she, they / elle, iel) (DFO/MPO)" w:date="2024-10-16T12:53:00Z">
              <w:del w:id="1018" w:author="Bailey, Colin (DFO/MPO)" w:date="2024-10-21T14:28:00Z">
                <w:r w:rsidRPr="00962F1B" w:rsidDel="00BF6354">
                  <w:rPr>
                    <w:rFonts w:eastAsiaTheme="minorHAnsi"/>
                  </w:rPr>
                  <w:delText>FRASER</w:delText>
                </w:r>
              </w:del>
            </w:ins>
          </w:p>
        </w:tc>
        <w:tc>
          <w:tcPr>
            <w:tcW w:w="1062" w:type="dxa"/>
            <w:noWrap/>
            <w:hideMark/>
          </w:tcPr>
          <w:p w14:paraId="5AD0000A" w14:textId="57D45B11" w:rsidR="00962F1B" w:rsidRPr="00962F1B" w:rsidDel="00BF6354" w:rsidRDefault="00962F1B" w:rsidP="0023121F">
            <w:pPr>
              <w:pStyle w:val="Table"/>
              <w:rPr>
                <w:ins w:id="1019" w:author="Agbayani, Selina (she, they / elle, iel) (DFO/MPO)" w:date="2024-10-16T12:53:00Z"/>
                <w:del w:id="1020" w:author="Bailey, Colin (DFO/MPO)" w:date="2024-10-21T14:28:00Z"/>
                <w:rFonts w:eastAsiaTheme="minorHAnsi"/>
              </w:rPr>
            </w:pPr>
            <w:ins w:id="1021" w:author="Agbayani, Selina (she, they / elle, iel) (DFO/MPO)" w:date="2024-10-16T12:53:00Z">
              <w:del w:id="1022" w:author="Bailey, Colin (DFO/MPO)" w:date="2024-10-21T14:28:00Z">
                <w:r w:rsidRPr="00962F1B" w:rsidDel="00BF6354">
                  <w:rPr>
                    <w:rFonts w:eastAsiaTheme="minorHAnsi"/>
                  </w:rPr>
                  <w:delText>Coho</w:delText>
                </w:r>
              </w:del>
            </w:ins>
          </w:p>
        </w:tc>
        <w:tc>
          <w:tcPr>
            <w:tcW w:w="1465" w:type="dxa"/>
            <w:noWrap/>
            <w:hideMark/>
          </w:tcPr>
          <w:p w14:paraId="789E70EC" w14:textId="5E7F8069" w:rsidR="00962F1B" w:rsidRPr="00962F1B" w:rsidDel="00BF6354" w:rsidRDefault="00962F1B" w:rsidP="0023121F">
            <w:pPr>
              <w:pStyle w:val="Table"/>
              <w:rPr>
                <w:ins w:id="1023" w:author="Agbayani, Selina (she, they / elle, iel) (DFO/MPO)" w:date="2024-10-16T12:53:00Z"/>
                <w:del w:id="1024" w:author="Bailey, Colin (DFO/MPO)" w:date="2024-10-21T14:28:00Z"/>
                <w:rFonts w:eastAsiaTheme="minorHAnsi"/>
              </w:rPr>
            </w:pPr>
            <w:ins w:id="1025" w:author="Agbayani, Selina (she, they / elle, iel) (DFO/MPO)" w:date="2024-10-16T12:53:00Z">
              <w:del w:id="1026" w:author="Bailey, Colin (DFO/MPO)" w:date="2024-10-21T14:28:00Z">
                <w:r w:rsidRPr="00962F1B" w:rsidDel="00BF6354">
                  <w:rPr>
                    <w:rFonts w:eastAsiaTheme="minorHAnsi"/>
                  </w:rPr>
                  <w:delText>INTERIOR FRASER COHO SALMON</w:delText>
                </w:r>
              </w:del>
            </w:ins>
          </w:p>
        </w:tc>
        <w:tc>
          <w:tcPr>
            <w:tcW w:w="2172" w:type="dxa"/>
            <w:noWrap/>
            <w:hideMark/>
          </w:tcPr>
          <w:p w14:paraId="715F0026" w14:textId="0A368938" w:rsidR="00962F1B" w:rsidRPr="00962F1B" w:rsidDel="00BF6354" w:rsidRDefault="00962F1B" w:rsidP="0023121F">
            <w:pPr>
              <w:pStyle w:val="Table"/>
              <w:rPr>
                <w:ins w:id="1027" w:author="Agbayani, Selina (she, they / elle, iel) (DFO/MPO)" w:date="2024-10-16T12:53:00Z"/>
                <w:del w:id="1028" w:author="Bailey, Colin (DFO/MPO)" w:date="2024-10-21T14:28:00Z"/>
                <w:rFonts w:eastAsiaTheme="minorHAnsi"/>
              </w:rPr>
            </w:pPr>
            <w:ins w:id="1029" w:author="Agbayani, Selina (she, they / elle, iel) (DFO/MPO)" w:date="2024-10-16T12:53:00Z">
              <w:del w:id="1030" w:author="Bailey, Colin (DFO/MPO)" w:date="2024-10-21T14:28:00Z">
                <w:r w:rsidRPr="00962F1B" w:rsidDel="00BF6354">
                  <w:rPr>
                    <w:rFonts w:eastAsiaTheme="minorHAnsi"/>
                  </w:rPr>
                  <w:delText>North Thompson</w:delText>
                </w:r>
              </w:del>
            </w:ins>
          </w:p>
        </w:tc>
        <w:tc>
          <w:tcPr>
            <w:tcW w:w="1201" w:type="dxa"/>
            <w:noWrap/>
            <w:hideMark/>
          </w:tcPr>
          <w:p w14:paraId="649599BA" w14:textId="0FF19017" w:rsidR="00962F1B" w:rsidRPr="00962F1B" w:rsidDel="00BF6354" w:rsidRDefault="00962F1B" w:rsidP="0023121F">
            <w:pPr>
              <w:pStyle w:val="Table"/>
              <w:rPr>
                <w:ins w:id="1031" w:author="Agbayani, Selina (she, they / elle, iel) (DFO/MPO)" w:date="2024-10-16T12:53:00Z"/>
                <w:del w:id="1032" w:author="Bailey, Colin (DFO/MPO)" w:date="2024-10-21T14:28:00Z"/>
                <w:rFonts w:eastAsiaTheme="minorHAnsi"/>
              </w:rPr>
            </w:pPr>
            <w:ins w:id="1033" w:author="Agbayani, Selina (she, they / elle, iel) (DFO/MPO)" w:date="2024-10-16T12:53:00Z">
              <w:del w:id="1034" w:author="Bailey, Colin (DFO/MPO)" w:date="2024-10-21T14:28:00Z">
                <w:r w:rsidRPr="00962F1B" w:rsidDel="00BF6354">
                  <w:rPr>
                    <w:rFonts w:eastAsiaTheme="minorHAnsi"/>
                  </w:rPr>
                  <w:delText>CO-9</w:delText>
                </w:r>
              </w:del>
            </w:ins>
          </w:p>
        </w:tc>
        <w:tc>
          <w:tcPr>
            <w:tcW w:w="1497" w:type="dxa"/>
            <w:noWrap/>
            <w:hideMark/>
          </w:tcPr>
          <w:p w14:paraId="5A377260" w14:textId="1FB652BF" w:rsidR="00962F1B" w:rsidRPr="00962F1B" w:rsidDel="00BF6354" w:rsidRDefault="00962F1B" w:rsidP="0023121F">
            <w:pPr>
              <w:pStyle w:val="Table"/>
              <w:rPr>
                <w:ins w:id="1035" w:author="Agbayani, Selina (she, they / elle, iel) (DFO/MPO)" w:date="2024-10-16T12:53:00Z"/>
                <w:del w:id="1036" w:author="Bailey, Colin (DFO/MPO)" w:date="2024-10-21T14:28:00Z"/>
                <w:rFonts w:eastAsiaTheme="minorHAnsi"/>
              </w:rPr>
            </w:pPr>
            <w:ins w:id="1037" w:author="Agbayani, Selina (she, they / elle, iel) (DFO/MPO)" w:date="2024-10-16T12:53:00Z">
              <w:del w:id="1038" w:author="Bailey, Colin (DFO/MPO)" w:date="2024-10-21T14:28:00Z">
                <w:r w:rsidRPr="00962F1B" w:rsidDel="00BF6354">
                  <w:rPr>
                    <w:rFonts w:eastAsiaTheme="minorHAnsi"/>
                  </w:rPr>
                  <w:delText>Interior Fraser population</w:delText>
                </w:r>
              </w:del>
            </w:ins>
          </w:p>
        </w:tc>
        <w:tc>
          <w:tcPr>
            <w:tcW w:w="1070" w:type="dxa"/>
            <w:noWrap/>
            <w:hideMark/>
          </w:tcPr>
          <w:p w14:paraId="1C2BA5BE" w14:textId="4B0FD051" w:rsidR="00962F1B" w:rsidRPr="00962F1B" w:rsidDel="00BF6354" w:rsidRDefault="00962F1B" w:rsidP="0023121F">
            <w:pPr>
              <w:pStyle w:val="Table"/>
              <w:rPr>
                <w:ins w:id="1039" w:author="Agbayani, Selina (she, they / elle, iel) (DFO/MPO)" w:date="2024-10-16T12:53:00Z"/>
                <w:del w:id="1040" w:author="Bailey, Colin (DFO/MPO)" w:date="2024-10-21T14:28:00Z"/>
                <w:rFonts w:eastAsiaTheme="minorHAnsi"/>
              </w:rPr>
            </w:pPr>
            <w:ins w:id="1041" w:author="Agbayani, Selina (she, they / elle, iel) (DFO/MPO)" w:date="2024-10-16T12:53:00Z">
              <w:del w:id="1042" w:author="Bailey, Colin (DFO/MPO)" w:date="2024-10-21T14:28:00Z">
                <w:r w:rsidRPr="00962F1B" w:rsidDel="00BF6354">
                  <w:rPr>
                    <w:rFonts w:eastAsiaTheme="minorHAnsi"/>
                  </w:rPr>
                  <w:delText>8</w:delText>
                </w:r>
              </w:del>
            </w:ins>
          </w:p>
        </w:tc>
      </w:tr>
      <w:tr w:rsidR="0023121F" w:rsidRPr="00962F1B" w:rsidDel="00BF6354" w14:paraId="7A5F01FF" w14:textId="75EE0CDE" w:rsidTr="006D6498">
        <w:trPr>
          <w:trHeight w:val="290"/>
          <w:ins w:id="1043" w:author="Agbayani, Selina (she, they / elle, iel) (DFO/MPO)" w:date="2024-10-16T12:53:00Z"/>
          <w:del w:id="1044" w:author="Bailey, Colin (DFO/MPO)" w:date="2024-10-21T14:28:00Z"/>
        </w:trPr>
        <w:tc>
          <w:tcPr>
            <w:tcW w:w="1068" w:type="dxa"/>
            <w:tcBorders>
              <w:bottom w:val="single" w:sz="4" w:space="0" w:color="auto"/>
            </w:tcBorders>
            <w:noWrap/>
            <w:hideMark/>
          </w:tcPr>
          <w:p w14:paraId="0A252CFB" w14:textId="40158155" w:rsidR="00962F1B" w:rsidRPr="00962F1B" w:rsidDel="00BF6354" w:rsidRDefault="00962F1B" w:rsidP="0023121F">
            <w:pPr>
              <w:pStyle w:val="Table"/>
              <w:rPr>
                <w:ins w:id="1045" w:author="Agbayani, Selina (she, they / elle, iel) (DFO/MPO)" w:date="2024-10-16T12:53:00Z"/>
                <w:del w:id="1046" w:author="Bailey, Colin (DFO/MPO)" w:date="2024-10-21T14:28:00Z"/>
                <w:rFonts w:eastAsiaTheme="minorHAnsi"/>
              </w:rPr>
            </w:pPr>
            <w:ins w:id="1047" w:author="Agbayani, Selina (she, they / elle, iel) (DFO/MPO)" w:date="2024-10-16T12:53:00Z">
              <w:del w:id="1048" w:author="Bailey, Colin (DFO/MPO)" w:date="2024-10-21T14:28:00Z">
                <w:r w:rsidRPr="00962F1B" w:rsidDel="00BF6354">
                  <w:rPr>
                    <w:rFonts w:eastAsiaTheme="minorHAnsi"/>
                  </w:rPr>
                  <w:delText>FRASER</w:delText>
                </w:r>
              </w:del>
            </w:ins>
          </w:p>
        </w:tc>
        <w:tc>
          <w:tcPr>
            <w:tcW w:w="1062" w:type="dxa"/>
            <w:tcBorders>
              <w:bottom w:val="single" w:sz="4" w:space="0" w:color="auto"/>
            </w:tcBorders>
            <w:noWrap/>
            <w:hideMark/>
          </w:tcPr>
          <w:p w14:paraId="4F3B628A" w14:textId="3191D79A" w:rsidR="00962F1B" w:rsidRPr="00962F1B" w:rsidDel="00BF6354" w:rsidRDefault="00962F1B" w:rsidP="0023121F">
            <w:pPr>
              <w:pStyle w:val="Table"/>
              <w:rPr>
                <w:ins w:id="1049" w:author="Agbayani, Selina (she, they / elle, iel) (DFO/MPO)" w:date="2024-10-16T12:53:00Z"/>
                <w:del w:id="1050" w:author="Bailey, Colin (DFO/MPO)" w:date="2024-10-21T14:28:00Z"/>
                <w:rFonts w:eastAsiaTheme="minorHAnsi"/>
              </w:rPr>
            </w:pPr>
            <w:ins w:id="1051" w:author="Agbayani, Selina (she, they / elle, iel) (DFO/MPO)" w:date="2024-10-16T12:53:00Z">
              <w:del w:id="1052" w:author="Bailey, Colin (DFO/MPO)" w:date="2024-10-21T14:28:00Z">
                <w:r w:rsidRPr="00962F1B" w:rsidDel="00BF6354">
                  <w:rPr>
                    <w:rFonts w:eastAsiaTheme="minorHAnsi"/>
                  </w:rPr>
                  <w:delText>Coho</w:delText>
                </w:r>
              </w:del>
            </w:ins>
          </w:p>
        </w:tc>
        <w:tc>
          <w:tcPr>
            <w:tcW w:w="1465" w:type="dxa"/>
            <w:tcBorders>
              <w:bottom w:val="single" w:sz="4" w:space="0" w:color="auto"/>
            </w:tcBorders>
            <w:noWrap/>
            <w:hideMark/>
          </w:tcPr>
          <w:p w14:paraId="34401B4E" w14:textId="48425EBE" w:rsidR="00962F1B" w:rsidRPr="00962F1B" w:rsidDel="00BF6354" w:rsidRDefault="00962F1B" w:rsidP="0023121F">
            <w:pPr>
              <w:pStyle w:val="Table"/>
              <w:rPr>
                <w:ins w:id="1053" w:author="Agbayani, Selina (she, they / elle, iel) (DFO/MPO)" w:date="2024-10-16T12:53:00Z"/>
                <w:del w:id="1054" w:author="Bailey, Colin (DFO/MPO)" w:date="2024-10-21T14:28:00Z"/>
                <w:rFonts w:eastAsiaTheme="minorHAnsi"/>
              </w:rPr>
            </w:pPr>
            <w:ins w:id="1055" w:author="Agbayani, Selina (she, they / elle, iel) (DFO/MPO)" w:date="2024-10-16T12:53:00Z">
              <w:del w:id="1056" w:author="Bailey, Colin (DFO/MPO)" w:date="2024-10-21T14:28:00Z">
                <w:r w:rsidRPr="00962F1B" w:rsidDel="00BF6354">
                  <w:rPr>
                    <w:rFonts w:eastAsiaTheme="minorHAnsi"/>
                  </w:rPr>
                  <w:delText>INTERIOR FRASER COHO SALMON</w:delText>
                </w:r>
              </w:del>
            </w:ins>
          </w:p>
        </w:tc>
        <w:tc>
          <w:tcPr>
            <w:tcW w:w="2172" w:type="dxa"/>
            <w:tcBorders>
              <w:bottom w:val="single" w:sz="4" w:space="0" w:color="auto"/>
            </w:tcBorders>
            <w:noWrap/>
            <w:hideMark/>
          </w:tcPr>
          <w:p w14:paraId="1A644AA4" w14:textId="786E6CFF" w:rsidR="00962F1B" w:rsidRPr="00962F1B" w:rsidDel="00BF6354" w:rsidRDefault="00962F1B" w:rsidP="0023121F">
            <w:pPr>
              <w:pStyle w:val="Table"/>
              <w:rPr>
                <w:ins w:id="1057" w:author="Agbayani, Selina (she, they / elle, iel) (DFO/MPO)" w:date="2024-10-16T12:53:00Z"/>
                <w:del w:id="1058" w:author="Bailey, Colin (DFO/MPO)" w:date="2024-10-21T14:28:00Z"/>
                <w:rFonts w:eastAsiaTheme="minorHAnsi"/>
              </w:rPr>
            </w:pPr>
            <w:ins w:id="1059" w:author="Agbayani, Selina (she, they / elle, iel) (DFO/MPO)" w:date="2024-10-16T12:53:00Z">
              <w:del w:id="1060" w:author="Bailey, Colin (DFO/MPO)" w:date="2024-10-21T14:28:00Z">
                <w:r w:rsidRPr="00962F1B" w:rsidDel="00BF6354">
                  <w:rPr>
                    <w:rFonts w:eastAsiaTheme="minorHAnsi"/>
                  </w:rPr>
                  <w:delText>South Thompson</w:delText>
                </w:r>
              </w:del>
            </w:ins>
          </w:p>
        </w:tc>
        <w:tc>
          <w:tcPr>
            <w:tcW w:w="1201" w:type="dxa"/>
            <w:tcBorders>
              <w:bottom w:val="single" w:sz="4" w:space="0" w:color="auto"/>
            </w:tcBorders>
            <w:noWrap/>
            <w:hideMark/>
          </w:tcPr>
          <w:p w14:paraId="14903E1D" w14:textId="40400829" w:rsidR="00962F1B" w:rsidRPr="00962F1B" w:rsidDel="00BF6354" w:rsidRDefault="00962F1B" w:rsidP="0023121F">
            <w:pPr>
              <w:pStyle w:val="Table"/>
              <w:rPr>
                <w:ins w:id="1061" w:author="Agbayani, Selina (she, they / elle, iel) (DFO/MPO)" w:date="2024-10-16T12:53:00Z"/>
                <w:del w:id="1062" w:author="Bailey, Colin (DFO/MPO)" w:date="2024-10-21T14:28:00Z"/>
                <w:rFonts w:eastAsiaTheme="minorHAnsi"/>
              </w:rPr>
            </w:pPr>
            <w:ins w:id="1063" w:author="Agbayani, Selina (she, they / elle, iel) (DFO/MPO)" w:date="2024-10-16T12:53:00Z">
              <w:del w:id="1064" w:author="Bailey, Colin (DFO/MPO)" w:date="2024-10-21T14:28:00Z">
                <w:r w:rsidRPr="00962F1B" w:rsidDel="00BF6354">
                  <w:rPr>
                    <w:rFonts w:eastAsiaTheme="minorHAnsi"/>
                  </w:rPr>
                  <w:delText>CO-8</w:delText>
                </w:r>
              </w:del>
            </w:ins>
          </w:p>
        </w:tc>
        <w:tc>
          <w:tcPr>
            <w:tcW w:w="1497" w:type="dxa"/>
            <w:tcBorders>
              <w:bottom w:val="single" w:sz="4" w:space="0" w:color="auto"/>
            </w:tcBorders>
            <w:noWrap/>
            <w:hideMark/>
          </w:tcPr>
          <w:p w14:paraId="7CAB8B6A" w14:textId="7081C808" w:rsidR="00962F1B" w:rsidRPr="00962F1B" w:rsidDel="00BF6354" w:rsidRDefault="00962F1B" w:rsidP="0023121F">
            <w:pPr>
              <w:pStyle w:val="Table"/>
              <w:rPr>
                <w:ins w:id="1065" w:author="Agbayani, Selina (she, they / elle, iel) (DFO/MPO)" w:date="2024-10-16T12:53:00Z"/>
                <w:del w:id="1066" w:author="Bailey, Colin (DFO/MPO)" w:date="2024-10-21T14:28:00Z"/>
                <w:rFonts w:eastAsiaTheme="minorHAnsi"/>
              </w:rPr>
            </w:pPr>
            <w:ins w:id="1067" w:author="Agbayani, Selina (she, they / elle, iel) (DFO/MPO)" w:date="2024-10-16T12:53:00Z">
              <w:del w:id="1068" w:author="Bailey, Colin (DFO/MPO)" w:date="2024-10-21T14:28:00Z">
                <w:r w:rsidRPr="00962F1B" w:rsidDel="00BF6354">
                  <w:rPr>
                    <w:rFonts w:eastAsiaTheme="minorHAnsi"/>
                  </w:rPr>
                  <w:delText>Interior Fraser population</w:delText>
                </w:r>
              </w:del>
            </w:ins>
          </w:p>
        </w:tc>
        <w:tc>
          <w:tcPr>
            <w:tcW w:w="1070" w:type="dxa"/>
            <w:tcBorders>
              <w:bottom w:val="single" w:sz="4" w:space="0" w:color="auto"/>
            </w:tcBorders>
            <w:noWrap/>
            <w:hideMark/>
          </w:tcPr>
          <w:p w14:paraId="5C105A24" w14:textId="65548137" w:rsidR="00962F1B" w:rsidRPr="00962F1B" w:rsidDel="00BF6354" w:rsidRDefault="00962F1B" w:rsidP="0023121F">
            <w:pPr>
              <w:pStyle w:val="Table"/>
              <w:rPr>
                <w:ins w:id="1069" w:author="Agbayani, Selina (she, they / elle, iel) (DFO/MPO)" w:date="2024-10-16T12:53:00Z"/>
                <w:del w:id="1070" w:author="Bailey, Colin (DFO/MPO)" w:date="2024-10-21T14:28:00Z"/>
                <w:rFonts w:eastAsiaTheme="minorHAnsi"/>
              </w:rPr>
            </w:pPr>
            <w:ins w:id="1071" w:author="Agbayani, Selina (she, they / elle, iel) (DFO/MPO)" w:date="2024-10-16T12:53:00Z">
              <w:del w:id="1072" w:author="Bailey, Colin (DFO/MPO)" w:date="2024-10-21T14:28:00Z">
                <w:r w:rsidRPr="00962F1B" w:rsidDel="00BF6354">
                  <w:rPr>
                    <w:rFonts w:eastAsiaTheme="minorHAnsi"/>
                  </w:rPr>
                  <w:delText>7</w:delText>
                </w:r>
              </w:del>
            </w:ins>
          </w:p>
        </w:tc>
      </w:tr>
    </w:tbl>
    <w:p w14:paraId="458E56BE" w14:textId="77777777" w:rsidR="00E13982" w:rsidRDefault="00E13982" w:rsidP="00F7012F">
      <w:pPr>
        <w:pStyle w:val="Heading3"/>
        <w:rPr>
          <w:ins w:id="1073" w:author="Agbayani, Selina (she, they / elle, iel) (DFO/MPO)" w:date="2024-10-16T12:48:00Z"/>
        </w:rPr>
      </w:pPr>
    </w:p>
    <w:p w14:paraId="5198E5A1" w14:textId="433AE5CA" w:rsidR="00545297" w:rsidRPr="00543275" w:rsidRDefault="00545297" w:rsidP="00F7012F">
      <w:pPr>
        <w:pStyle w:val="Heading3"/>
      </w:pPr>
      <w:r w:rsidRPr="00543275">
        <w:t>Reference Points</w:t>
      </w:r>
    </w:p>
    <w:p w14:paraId="158787B8" w14:textId="34367A9B" w:rsidR="00AF11EB" w:rsidRDefault="00C30CA9" w:rsidP="00FA5A79">
      <w:pPr>
        <w:pStyle w:val="BodyText"/>
        <w:rPr>
          <w:ins w:id="1074" w:author="Bailey, Colin (DFO/MPO)" w:date="2024-10-29T14:06:00Z"/>
        </w:rPr>
      </w:pPr>
      <w:commentRangeStart w:id="1075"/>
      <w:commentRangeStart w:id="1076"/>
      <w:r>
        <w:t xml:space="preserve">A </w:t>
      </w:r>
      <w:r w:rsidR="003A5E17">
        <w:t>CU status-based</w:t>
      </w:r>
      <w:r w:rsidR="009C53B3">
        <w:t xml:space="preserve"> </w:t>
      </w:r>
      <w:r w:rsidR="00122D7B">
        <w:t xml:space="preserve">LRP </w:t>
      </w:r>
      <w:r w:rsidR="009C53B3">
        <w:t>ha</w:t>
      </w:r>
      <w:r>
        <w:t>s</w:t>
      </w:r>
      <w:r w:rsidR="009C53B3">
        <w:t xml:space="preserve"> been </w:t>
      </w:r>
      <w:r w:rsidR="00DA6B08">
        <w:t>defined</w:t>
      </w:r>
      <w:r w:rsidR="009C53B3">
        <w:t xml:space="preserve"> for IFC</w:t>
      </w:r>
      <w:r w:rsidR="008306FA">
        <w:t xml:space="preserve"> </w:t>
      </w:r>
      <w:ins w:id="1077" w:author="Wor, Catarina (DFO/MPO)" w:date="2024-10-29T18:17:00Z">
        <w:del w:id="1078" w:author="Bailey, Colin (DFO/MPO)" w:date="2024-11-01T00:54:00Z">
          <w:r w:rsidR="79CAFCBB" w:rsidDel="008317FB">
            <w:delText xml:space="preserve"> </w:delText>
          </w:r>
        </w:del>
        <w:r w:rsidR="79CAFCBB">
          <w:t xml:space="preserve">based on the recommendations from </w:t>
        </w:r>
      </w:ins>
      <w:sdt>
        <w:sdtPr>
          <w:rPr>
            <w:color w:val="000000"/>
          </w:rPr>
          <w:tag w:val="MENDELEY_CITATION_v3_eyJjaXRhdGlvbklEIjoiTUVOREVMRVlfQ0lUQVRJT05fMzNlNWJjNTUtOWRkMS00ZDk5LTllZTktOTVjNmIxMDYyM2Y5IiwicHJvcGVydGllcyI6eyJub3RlSW5kZXgiOjB9LCJpc0VkaXRlZCI6ZmFsc2UsIm1hbnVhbE92ZXJyaWRlIjp7ImlzTWFudWFsbHlPdmVycmlkZGVuIjpmYWxzZSwiY2l0ZXByb2NUZXh0IjoiKEhvbHQgZXQgYWwuIDIwMjNiKSIsIm1hbnVhbE92ZXJyaWRlVGV4dCI6IiJ9LCJjaXRhdGlvbkl0ZW1zIjpb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1dfQ=="/>
          <w:id w:val="444665365"/>
          <w:placeholder>
            <w:docPart w:val="DefaultPlaceholder_-1854013440"/>
          </w:placeholder>
        </w:sdtPr>
        <w:sdtEndPr/>
        <w:sdtContent>
          <w:r w:rsidR="00C13A45" w:rsidRPr="00C13A45">
            <w:rPr>
              <w:color w:val="000000"/>
            </w:rPr>
            <w:t>(Holt et al. 2023b)</w:t>
          </w:r>
        </w:sdtContent>
      </w:sdt>
      <w:ins w:id="1079" w:author="Wor, Catarina (DFO/MPO)" w:date="2024-10-29T18:17:00Z">
        <w:del w:id="1080" w:author="Bailey, Colin (DFO/MPO)" w:date="2024-10-29T13:59:00Z">
          <w:r w:rsidR="79CAFCBB" w:rsidDel="0022794E">
            <w:delText>Ho</w:delText>
          </w:r>
        </w:del>
      </w:ins>
      <w:ins w:id="1081" w:author="Wor, Catarina (DFO/MPO)" w:date="2024-10-29T18:18:00Z">
        <w:del w:id="1082" w:author="Bailey, Colin (DFO/MPO)" w:date="2024-10-29T13:59:00Z">
          <w:r w:rsidR="79CAFCBB" w:rsidDel="0022794E">
            <w:delText>lt et al (202</w:delText>
          </w:r>
        </w:del>
      </w:ins>
      <w:ins w:id="1083" w:author="Wor, Catarina (DFO/MPO)" w:date="2024-10-29T18:20:00Z">
        <w:del w:id="1084" w:author="Bailey, Colin (DFO/MPO)" w:date="2024-10-29T13:59:00Z">
          <w:r w:rsidR="1F8116CD" w:rsidDel="0022794E">
            <w:delText>3</w:delText>
          </w:r>
        </w:del>
      </w:ins>
      <w:ins w:id="1085" w:author="Wor, Catarina (DFO/MPO)" w:date="2024-10-29T18:18:00Z">
        <w:del w:id="1086" w:author="Bailey, Colin (DFO/MPO)" w:date="2024-10-29T13:59:00Z">
          <w:r w:rsidR="79CAFCBB" w:rsidDel="0022794E">
            <w:delText>a)</w:delText>
          </w:r>
        </w:del>
        <w:r w:rsidR="79CAFCBB">
          <w:t>. Th</w:t>
        </w:r>
        <w:r w:rsidR="3BBE33BF">
          <w:t>e CU status-based LRP was rec</w:t>
        </w:r>
      </w:ins>
      <w:ins w:id="1087" w:author="Wor, Catarina (DFO/MPO)" w:date="2024-10-29T18:22:00Z">
        <w:r w:rsidR="0190C4CD">
          <w:t>o</w:t>
        </w:r>
      </w:ins>
      <w:ins w:id="1088" w:author="Wor, Catarina (DFO/MPO)" w:date="2024-10-29T18:18:00Z">
        <w:r w:rsidR="3BBE33BF">
          <w:t>mmended to reco</w:t>
        </w:r>
      </w:ins>
      <w:ins w:id="1089" w:author="Wor, Catarina (DFO/MPO)" w:date="2024-10-29T18:19:00Z">
        <w:r w:rsidR="3BBE33BF">
          <w:t xml:space="preserve">ncile the scale mismatch between the major stocks </w:t>
        </w:r>
      </w:ins>
      <w:ins w:id="1090" w:author="Wor, Catarina (DFO/MPO)" w:date="2024-10-29T18:21:00Z">
        <w:r w:rsidR="0991BA98">
          <w:t>(SMUs)</w:t>
        </w:r>
      </w:ins>
      <w:ins w:id="1091" w:author="Wor, Catarina (DFO/MPO)" w:date="2024-10-29T18:19:00Z">
        <w:r w:rsidR="3BBE33BF">
          <w:t xml:space="preserve"> </w:t>
        </w:r>
      </w:ins>
      <w:del w:id="1092" w:author="Wor, Catarina (DFO/MPO)" w:date="2024-10-29T18:19:00Z">
        <w:r w:rsidR="008306FA">
          <w:delText>using</w:delText>
        </w:r>
        <w:r w:rsidR="00DA6B08">
          <w:delText xml:space="preserve"> </w:delText>
        </w:r>
        <w:r w:rsidR="00BF2B17">
          <w:delText>the</w:delText>
        </w:r>
        <w:r w:rsidR="00DA6B08">
          <w:delText xml:space="preserve"> recommended </w:delText>
        </w:r>
        <w:r w:rsidR="00B60180">
          <w:delText>approach</w:delText>
        </w:r>
        <w:r w:rsidR="00DA6B08">
          <w:delText xml:space="preserve"> </w:delText>
        </w:r>
        <w:r w:rsidR="00BF2B17">
          <w:delText>for meeting</w:delText>
        </w:r>
        <w:r w:rsidR="009430D5">
          <w:delText xml:space="preserve"> new</w:delText>
        </w:r>
        <w:r w:rsidR="00BF2B17">
          <w:delText xml:space="preserve"> </w:delText>
        </w:r>
      </w:del>
      <w:ins w:id="1093" w:author="Wor, Catarina (DFO/MPO)" w:date="2024-10-29T18:19:00Z">
        <w:r w:rsidR="5454C4AA">
          <w:t xml:space="preserve">referenced in the </w:t>
        </w:r>
      </w:ins>
      <w:r w:rsidR="00BF2B17" w:rsidRPr="1B5A3C57">
        <w:rPr>
          <w:i/>
          <w:iCs/>
        </w:rPr>
        <w:t>Fish</w:t>
      </w:r>
      <w:r w:rsidR="00BF2B17" w:rsidRPr="006F0BE8">
        <w:rPr>
          <w:i/>
          <w:iCs/>
        </w:rPr>
        <w:t xml:space="preserve"> Stock Provisions</w:t>
      </w:r>
      <w:r w:rsidR="00BF2B17">
        <w:t xml:space="preserve"> </w:t>
      </w:r>
      <w:ins w:id="1094" w:author="Wor, Catarina (DFO/MPO)" w:date="2024-10-29T18:20:00Z">
        <w:r w:rsidR="66973BFB">
          <w:t xml:space="preserve">and the Wild Salmon Policy </w:t>
        </w:r>
      </w:ins>
      <w:sdt>
        <w:sdtPr>
          <w:rPr>
            <w:color w:val="000000"/>
          </w:rPr>
          <w:tag w:val="MENDELEY_CITATION_v3_eyJjaXRhdGlvbklEIjoiTUVOREVMRVlfQ0lUQVRJT05fZTJkMWVmYmQtMzU0NC00YmU1LThmOTQtYWMyN2Q1ZjBjMTQ4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V9XX0="/>
          <w:id w:val="-504594865"/>
          <w:placeholder>
            <w:docPart w:val="DefaultPlaceholder_-1854013440"/>
          </w:placeholder>
        </w:sdtPr>
        <w:sdtEndPr/>
        <w:sdtContent>
          <w:r w:rsidR="00C13A45" w:rsidRPr="00C13A45">
            <w:rPr>
              <w:color w:val="000000"/>
            </w:rPr>
            <w:t>(DFO 2015a)</w:t>
          </w:r>
        </w:sdtContent>
      </w:sdt>
      <w:ins w:id="1095" w:author="Wor, Catarina (DFO/MPO)" w:date="2024-10-29T18:23:00Z">
        <w:del w:id="1096" w:author="Bailey, Colin (DFO/MPO)" w:date="2024-10-29T13:59:00Z">
          <w:r w:rsidR="6A7DB86E" w:rsidDel="00042B9E">
            <w:delText>(DFO 2015)</w:delText>
          </w:r>
        </w:del>
        <w:r w:rsidR="6A7DB86E">
          <w:t xml:space="preserve"> </w:t>
        </w:r>
      </w:ins>
      <w:ins w:id="1097" w:author="Wor, Catarina (DFO/MPO)" w:date="2024-10-29T18:21:00Z">
        <w:r w:rsidR="1620C203">
          <w:t>recommendation to manage</w:t>
        </w:r>
      </w:ins>
      <w:ins w:id="1098" w:author="Wor, Catarina (DFO/MPO)" w:date="2024-10-29T18:22:00Z">
        <w:r w:rsidR="1620C203">
          <w:t xml:space="preserve"> populations</w:t>
        </w:r>
      </w:ins>
      <w:ins w:id="1099" w:author="Wor, Catarina (DFO/MPO)" w:date="2024-10-29T18:21:00Z">
        <w:r w:rsidR="1620C203">
          <w:t xml:space="preserve"> at the CU</w:t>
        </w:r>
      </w:ins>
      <w:ins w:id="1100" w:author="Wor, Catarina (DFO/MPO)" w:date="2024-10-29T18:22:00Z">
        <w:r w:rsidR="1620C203">
          <w:t xml:space="preserve"> scale.</w:t>
        </w:r>
      </w:ins>
      <w:ins w:id="1101" w:author="Bailey, Colin (DFO/MPO)" w:date="2024-10-29T14:00:00Z">
        <w:r w:rsidR="00F12E9F">
          <w:t xml:space="preserve"> </w:t>
        </w:r>
      </w:ins>
    </w:p>
    <w:p w14:paraId="6CF55D56" w14:textId="05664022" w:rsidR="001D6B8C" w:rsidRDefault="00F453AC" w:rsidP="00FA5A79">
      <w:pPr>
        <w:pStyle w:val="BodyText"/>
      </w:pPr>
      <w:ins w:id="1102" w:author="Bailey, Colin (DFO/MPO)" w:date="2024-10-29T14:00:00Z">
        <w:r>
          <w:t xml:space="preserve">To provide </w:t>
        </w:r>
      </w:ins>
      <w:ins w:id="1103" w:author="Bailey, Colin (DFO/MPO)" w:date="2024-10-29T14:06:00Z">
        <w:r w:rsidR="00AF11EB">
          <w:t>information</w:t>
        </w:r>
      </w:ins>
      <w:ins w:id="1104" w:author="Bailey, Colin (DFO/MPO)" w:date="2024-10-29T14:00:00Z">
        <w:r>
          <w:t xml:space="preserve"> relevant to the scale of fisheries management</w:t>
        </w:r>
      </w:ins>
      <w:ins w:id="1105" w:author="Bailey, Colin (DFO/MPO)" w:date="2024-10-29T14:02:00Z">
        <w:r w:rsidR="00FE1169">
          <w:t xml:space="preserve"> (i.e., </w:t>
        </w:r>
      </w:ins>
      <w:ins w:id="1106" w:author="Bailey, Colin (DFO/MPO)" w:date="2024-10-29T14:03:00Z">
        <w:r w:rsidR="00CE2A88">
          <w:t>e</w:t>
        </w:r>
      </w:ins>
      <w:ins w:id="1107" w:author="Bailey, Colin (DFO/MPO)" w:date="2024-10-29T16:47:00Z">
        <w:r w:rsidR="001D5D3B">
          <w:t>scapement targets at</w:t>
        </w:r>
      </w:ins>
      <w:ins w:id="1108" w:author="Bailey, Colin (DFO/MPO)" w:date="2024-10-29T14:03:00Z">
        <w:r w:rsidR="00FE1169">
          <w:t xml:space="preserve"> </w:t>
        </w:r>
      </w:ins>
      <w:ins w:id="1109" w:author="Bailey, Colin (DFO/MPO)" w:date="2024-10-29T17:11:00Z">
        <w:r w:rsidR="00986B55">
          <w:t xml:space="preserve">the </w:t>
        </w:r>
      </w:ins>
      <w:ins w:id="1110" w:author="Bailey, Colin (DFO/MPO)" w:date="2024-10-29T14:03:00Z">
        <w:r w:rsidR="00FE1169">
          <w:t xml:space="preserve">SMU scale), </w:t>
        </w:r>
      </w:ins>
      <w:ins w:id="1111" w:author="Bailey, Colin (DFO/MPO)" w:date="2024-10-29T14:09:00Z">
        <w:r w:rsidR="00472DDE">
          <w:t>aggregate SMU FRP-Ls</w:t>
        </w:r>
      </w:ins>
      <w:ins w:id="1112" w:author="Bailey, Colin (DFO/MPO)" w:date="2024-10-29T14:04:00Z">
        <w:r w:rsidR="0009670C">
          <w:t xml:space="preserve"> </w:t>
        </w:r>
      </w:ins>
      <w:ins w:id="1113" w:author="Bailey, Colin (DFO/MPO)" w:date="2024-11-01T00:54:00Z">
        <w:r w:rsidR="008317FB">
          <w:t>(</w:t>
        </w:r>
      </w:ins>
      <w:ins w:id="1114" w:author="Bailey, Colin (DFO/MPO)" w:date="2024-11-01T00:55:00Z">
        <w:r w:rsidR="008317FB">
          <w:t>Table 2</w:t>
        </w:r>
      </w:ins>
      <w:ins w:id="1115" w:author="Bailey, Colin (DFO/MPO)" w:date="2024-11-01T00:54:00Z">
        <w:r w:rsidR="008317FB">
          <w:t xml:space="preserve">) </w:t>
        </w:r>
      </w:ins>
      <w:ins w:id="1116" w:author="Bailey, Colin (DFO/MPO)" w:date="2024-10-29T16:36:00Z">
        <w:r w:rsidR="00D52F54">
          <w:t xml:space="preserve">representing aggregate abundances with </w:t>
        </w:r>
      </w:ins>
      <w:ins w:id="1117" w:author="Bailey, Colin (DFO/MPO)" w:date="2024-10-29T16:38:00Z">
        <w:r w:rsidR="005F6A15">
          <w:t>66% and 90% probabilities of all CUs being above their lower benchmarks (</w:t>
        </w:r>
      </w:ins>
      <w:proofErr w:type="spellStart"/>
      <w:ins w:id="1118" w:author="Bailey, Colin (DFO/MPO)" w:date="2024-11-01T00:53:00Z">
        <w:r w:rsidR="006D1646">
          <w:t>S</w:t>
        </w:r>
      </w:ins>
      <w:ins w:id="1119" w:author="Bailey, Colin (DFO/MPO)" w:date="2024-10-29T16:38:00Z">
        <w:del w:id="1120" w:author="Bailey, Colin (DFO/MPO)" w:date="2024-11-01T00:53:00Z">
          <w:r w:rsidR="005F6A15" w:rsidRPr="006D1646" w:rsidDel="006D1646">
            <w:rPr>
              <w:vertAlign w:val="subscript"/>
              <w:rPrChange w:id="1121" w:author="Bailey, Colin (DFO/MPO)" w:date="2024-11-01T00:53:00Z">
                <w:rPr/>
              </w:rPrChange>
            </w:rPr>
            <w:delText>s</w:delText>
          </w:r>
        </w:del>
        <w:r w:rsidR="005F6A15" w:rsidRPr="006D1646">
          <w:rPr>
            <w:vertAlign w:val="subscript"/>
            <w:rPrChange w:id="1122" w:author="Bailey, Colin (DFO/MPO)" w:date="2024-11-01T00:53:00Z">
              <w:rPr/>
            </w:rPrChange>
          </w:rPr>
          <w:t>gen</w:t>
        </w:r>
        <w:proofErr w:type="spellEnd"/>
        <w:r w:rsidR="005F6A15">
          <w:t>,</w:t>
        </w:r>
      </w:ins>
      <w:ins w:id="1123" w:author="Bailey, Colin (DFO/MPO)" w:date="2024-10-29T16:39:00Z">
        <w:r w:rsidR="005F6A15">
          <w:t xml:space="preserve"> </w:t>
        </w:r>
      </w:ins>
      <w:ins w:id="1124" w:author="Bailey, Colin (DFO/MPO)" w:date="2024-10-29T16:38:00Z">
        <w:r w:rsidR="005F6A15">
          <w:t xml:space="preserve">Table 3) </w:t>
        </w:r>
      </w:ins>
      <w:ins w:id="1125" w:author="Bailey, Colin (DFO/MPO)" w:date="2024-10-29T17:11:00Z">
        <w:r w:rsidR="00986B55">
          <w:t xml:space="preserve">were adopted from K. Holt et al. </w:t>
        </w:r>
      </w:ins>
      <w:sdt>
        <w:sdtPr>
          <w:rPr>
            <w:color w:val="000000"/>
          </w:rPr>
          <w:tag w:val="MENDELEY_CITATION_v3_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"/>
          <w:id w:val="-121385830"/>
          <w:placeholder>
            <w:docPart w:val="DefaultPlaceholder_-1854013440"/>
          </w:placeholder>
        </w:sdtPr>
        <w:sdtEndPr/>
        <w:sdtContent>
          <w:r w:rsidR="00C13A45" w:rsidRPr="00C13A45">
            <w:rPr>
              <w:color w:val="000000"/>
            </w:rPr>
            <w:t>(2023)</w:t>
          </w:r>
        </w:sdtContent>
      </w:sdt>
      <w:ins w:id="1126" w:author="Bailey, Colin (DFO/MPO)" w:date="2024-10-29T22:16:00Z">
        <w:r w:rsidR="00062131" w:rsidRPr="00B22F66">
          <w:rPr>
            <w:color w:val="000000"/>
          </w:rPr>
          <w:t>. Briefly, these targets are based on</w:t>
        </w:r>
        <w:r w:rsidR="00062131">
          <w:rPr>
            <w:color w:val="000000"/>
          </w:rPr>
          <w:t xml:space="preserve"> logistic regression an</w:t>
        </w:r>
      </w:ins>
      <w:ins w:id="1127" w:author="Bailey, Colin (DFO/MPO)" w:date="2024-10-29T22:17:00Z">
        <w:r w:rsidR="00062131">
          <w:rPr>
            <w:color w:val="000000"/>
          </w:rPr>
          <w:t xml:space="preserve">alysis </w:t>
        </w:r>
        <w:r w:rsidR="006769EF">
          <w:rPr>
            <w:color w:val="000000"/>
          </w:rPr>
          <w:t>where success is defined as all CUs e</w:t>
        </w:r>
      </w:ins>
      <w:ins w:id="1128" w:author="Bailey, Colin (DFO/MPO)" w:date="2024-10-29T22:18:00Z">
        <w:r w:rsidR="006769EF">
          <w:rPr>
            <w:color w:val="000000"/>
          </w:rPr>
          <w:t>scaping spawner abundances greater than or equal to</w:t>
        </w:r>
      </w:ins>
      <w:ins w:id="1129" w:author="Bailey, Colin (DFO/MPO)" w:date="2024-10-29T22:17:00Z">
        <w:r w:rsidR="006769EF">
          <w:rPr>
            <w:color w:val="000000"/>
          </w:rPr>
          <w:t xml:space="preserve"> their lower benchmarks </w:t>
        </w:r>
      </w:ins>
      <w:ins w:id="1130" w:author="Bailey, Colin (DFO/MPO)" w:date="2024-10-29T22:18:00Z">
        <w:r w:rsidR="006769EF">
          <w:rPr>
            <w:color w:val="000000"/>
          </w:rPr>
          <w:t>(</w:t>
        </w:r>
        <w:r w:rsidR="00485A20">
          <w:rPr>
            <w:color w:val="000000"/>
          </w:rPr>
          <w:t xml:space="preserve">CU-specific </w:t>
        </w:r>
        <w:proofErr w:type="spellStart"/>
        <w:r w:rsidR="006769EF">
          <w:rPr>
            <w:color w:val="000000"/>
          </w:rPr>
          <w:t>S</w:t>
        </w:r>
        <w:r w:rsidR="006769EF">
          <w:rPr>
            <w:color w:val="000000"/>
            <w:vertAlign w:val="subscript"/>
          </w:rPr>
          <w:t>gen</w:t>
        </w:r>
        <w:proofErr w:type="spellEnd"/>
        <w:r w:rsidR="006769EF">
          <w:rPr>
            <w:color w:val="000000"/>
          </w:rPr>
          <w:t xml:space="preserve">; </w:t>
        </w:r>
      </w:ins>
      <w:sdt>
        <w:sdtPr>
          <w:rPr>
            <w:color w:val="000000"/>
          </w:rPr>
          <w:tag w:val="MENDELEY_CITATION_v3_eyJjaXRhdGlvbklEIjoiTUVOREVMRVlfQ0lUQVRJT05fZTJlNjRjZDktYjkyZC00ZjdmLTlmNDgtNGQxMGQzYzEzMTY3IiwicHJvcGVydGllcyI6eyJub3RlSW5kZXgiOjB9LCJpc0VkaXRlZCI6ZmFsc2UsIm1hbnVhbE92ZXJyaWRlIjp7ImlzTWFudWFsbHlPdmVycmlkZGVuIjp0cnVlLCJjaXRlcHJvY1RleHQiOiIoSG9sdCBldCBhbC4gMjAyM2IpIiwibWFudWFsT3ZlcnJpZGVUZXh0Ijoic2VlIEsuIEhvbHQgZXQgYWwuLCAyMDIzIGZvciBkZXRhaWxzKSJ9LCJjaXRhdGlvbkl0ZW1zIjpb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1dfQ=="/>
          <w:id w:val="687719714"/>
          <w:placeholder>
            <w:docPart w:val="DefaultPlaceholder_-1854013440"/>
          </w:placeholder>
        </w:sdtPr>
        <w:sdtEndPr/>
        <w:sdtContent>
          <w:r w:rsidR="00C13A45" w:rsidRPr="00C13A45">
            <w:rPr>
              <w:color w:val="000000"/>
            </w:rPr>
            <w:t>see K. Holt et al., 2023 for details)</w:t>
          </w:r>
        </w:sdtContent>
      </w:sdt>
      <w:ins w:id="1131" w:author="Bailey, Colin (DFO/MPO)" w:date="2024-10-29T22:19:00Z">
        <w:r w:rsidR="00485A20">
          <w:rPr>
            <w:color w:val="000000"/>
          </w:rPr>
          <w:t>.</w:t>
        </w:r>
      </w:ins>
      <w:ins w:id="1132" w:author="Wor, Catarina (DFO/MPO)" w:date="2024-10-29T18:22:00Z">
        <w:del w:id="1133" w:author="Bailey, Colin (DFO/MPO)" w:date="2024-10-29T14:00:00Z">
          <w:r w:rsidR="1620C203" w:rsidDel="00F12E9F">
            <w:delText xml:space="preserve"> </w:delText>
          </w:r>
        </w:del>
      </w:ins>
      <w:ins w:id="1134" w:author="Wor, Catarina (DFO/MPO)" w:date="2024-10-29T18:20:00Z">
        <w:del w:id="1135" w:author="Bailey, Colin (DFO/MPO)" w:date="2024-10-29T14:00:00Z">
          <w:r w:rsidR="66973BFB" w:rsidDel="00F12E9F">
            <w:delText xml:space="preserve"> </w:delText>
          </w:r>
        </w:del>
      </w:ins>
      <w:del w:id="1136" w:author="Wor, Catarina (DFO/MPO)" w:date="2024-10-29T18:20:00Z">
        <w:r w:rsidR="00BF2B17">
          <w:delText xml:space="preserve">defined in the </w:delText>
        </w:r>
        <w:r w:rsidR="00BF2B17" w:rsidRPr="006F0BE8">
          <w:rPr>
            <w:i/>
            <w:iCs/>
          </w:rPr>
          <w:delText>Fisheries Act</w:delText>
        </w:r>
        <w:r w:rsidR="00BF2B17">
          <w:delText xml:space="preserve"> </w:delText>
        </w:r>
        <w:r w:rsidR="00DA6B08">
          <w:delText>(</w:delText>
        </w:r>
        <w:r w:rsidR="00BF2B17">
          <w:delText xml:space="preserve">DFO 2022; </w:delText>
        </w:r>
        <w:r w:rsidR="00DA6B08">
          <w:delText>Holt et al. 2023a</w:delText>
        </w:r>
        <w:r w:rsidR="00551866">
          <w:delText>;b</w:delText>
        </w:r>
        <w:r w:rsidR="00DA6B08">
          <w:delText>)</w:delText>
        </w:r>
      </w:del>
      <w:del w:id="1137" w:author="Bailey, Colin (DFO/MPO)" w:date="2024-10-29T13:59:00Z">
        <w:r w:rsidR="00551866" w:rsidDel="00F12E9F">
          <w:delText>.</w:delText>
        </w:r>
      </w:del>
      <w:del w:id="1138" w:author="Bailey, Colin (DFO/MPO)" w:date="2024-10-29T14:00:00Z">
        <w:r w:rsidR="00551866" w:rsidDel="00F12E9F">
          <w:delText xml:space="preserve"> </w:delText>
        </w:r>
      </w:del>
      <w:commentRangeEnd w:id="1075"/>
      <w:r w:rsidR="00FC0CE4">
        <w:rPr>
          <w:rStyle w:val="CommentReference"/>
          <w:rFonts w:eastAsiaTheme="minorHAnsi"/>
        </w:rPr>
        <w:commentReference w:id="1075"/>
      </w:r>
      <w:commentRangeEnd w:id="1076"/>
      <w:r w:rsidR="00BA7FE3">
        <w:rPr>
          <w:rStyle w:val="CommentReference"/>
          <w:rFonts w:eastAsiaTheme="minorHAnsi"/>
        </w:rPr>
        <w:commentReference w:id="1076"/>
      </w:r>
    </w:p>
    <w:p w14:paraId="48FEEE60" w14:textId="1FB1ED2F" w:rsidR="00747FBC" w:rsidDel="00D365B5" w:rsidRDefault="00232EA9" w:rsidP="00FA5A79">
      <w:pPr>
        <w:pStyle w:val="BodyText"/>
        <w:rPr>
          <w:ins w:id="1139" w:author="Bailey, Colin (DFO/MPO)" w:date="2024-10-17T11:52:00Z"/>
          <w:del w:id="1140" w:author="Bailey, Colin (DFO/MPO)" w:date="2024-10-21T14:29:00Z"/>
        </w:rPr>
      </w:pPr>
      <w:ins w:id="1141" w:author="Bailey, Colin (DFO/MPO)" w:date="2024-10-17T11:50:00Z">
        <w:r>
          <w:t>CU</w:t>
        </w:r>
      </w:ins>
      <w:commentRangeStart w:id="1142"/>
      <w:commentRangeStart w:id="1143"/>
      <w:del w:id="1144" w:author="Bailey, Colin (DFO/MPO)" w:date="2024-10-17T11:50:00Z">
        <w:r w:rsidR="00662581" w:rsidDel="00232EA9">
          <w:delText>Stock</w:delText>
        </w:r>
      </w:del>
      <w:r w:rsidR="00662581">
        <w:t xml:space="preserve">-specific </w:t>
      </w:r>
      <w:r w:rsidR="5F480113">
        <w:t>Removal Reference points (RR)</w:t>
      </w:r>
      <w:ins w:id="1145" w:author="Wor, Catarina (DFO/MPO)" w:date="2024-10-29T18:27:00Z">
        <w:r w:rsidR="2B018AC9">
          <w:t xml:space="preserve"> </w:t>
        </w:r>
      </w:ins>
      <w:ins w:id="1146" w:author="Wor, Catarina (DFO/MPO)" w:date="2024-10-29T18:30:00Z">
        <w:r w:rsidR="5BAF3839">
          <w:t>and Upper Benchmarks (80% o</w:t>
        </w:r>
      </w:ins>
      <w:ins w:id="1147" w:author="Wor, Catarina (DFO/MPO)" w:date="2024-10-29T18:31:00Z">
        <w:r w:rsidR="6407BB18">
          <w:t>f</w:t>
        </w:r>
      </w:ins>
      <w:ins w:id="1148" w:author="Wor, Catarina (DFO/MPO)" w:date="2024-10-29T18:30:00Z">
        <w:r w:rsidR="5BAF3839">
          <w:t xml:space="preserve"> </w:t>
        </w:r>
      </w:ins>
      <w:ins w:id="1149" w:author="Wor, Catarina (DFO/MPO)" w:date="2024-10-29T18:31:00Z">
        <w:r w:rsidR="7D647652" w:rsidRPr="6A73FB53">
          <w:rPr>
            <w:rFonts w:cs="Arial"/>
            <w:sz w:val="20"/>
          </w:rPr>
          <w:t>S</w:t>
        </w:r>
        <w:r w:rsidR="7D647652" w:rsidRPr="6A73FB53">
          <w:rPr>
            <w:rFonts w:cs="Arial"/>
            <w:sz w:val="20"/>
            <w:vertAlign w:val="subscript"/>
          </w:rPr>
          <w:t>MSY</w:t>
        </w:r>
        <w:r w:rsidR="40C2EE2B">
          <w:t xml:space="preserve">) </w:t>
        </w:r>
      </w:ins>
      <w:ins w:id="1150" w:author="Wor, Catarina (DFO/MPO)" w:date="2024-10-29T18:27:00Z">
        <w:r w:rsidR="2B018AC9">
          <w:t>are</w:t>
        </w:r>
      </w:ins>
      <w:ins w:id="1151" w:author="Bailey, Colin (DFO/MPO)" w:date="2024-10-29T17:13:00Z">
        <w:r w:rsidR="00620DDF">
          <w:t xml:space="preserve"> described in Table 2</w:t>
        </w:r>
      </w:ins>
      <w:ins w:id="1152" w:author="Wor, Catarina (DFO/MPO)" w:date="2024-10-29T18:27:00Z">
        <w:r w:rsidR="2B018AC9">
          <w:t xml:space="preserve"> </w:t>
        </w:r>
      </w:ins>
      <w:ins w:id="1153" w:author="Bailey, Colin (DFO/MPO)" w:date="2024-10-29T17:13:00Z">
        <w:r w:rsidR="00620DDF">
          <w:t>and provided</w:t>
        </w:r>
      </w:ins>
      <w:ins w:id="1154" w:author="Wor, Catarina (DFO/MPO)" w:date="2024-10-29T18:27:00Z">
        <w:del w:id="1155" w:author="Bailey, Colin (DFO/MPO)" w:date="2024-10-29T17:13:00Z">
          <w:r w:rsidR="2B018AC9" w:rsidDel="00620DDF">
            <w:delText>listed</w:delText>
          </w:r>
        </w:del>
        <w:r w:rsidR="2B018AC9">
          <w:t xml:space="preserve"> in Table </w:t>
        </w:r>
      </w:ins>
      <w:ins w:id="1156" w:author="Bailey, Colin (DFO/MPO)" w:date="2024-10-29T16:48:00Z">
        <w:r w:rsidR="0072797A">
          <w:t>3</w:t>
        </w:r>
      </w:ins>
      <w:ins w:id="1157" w:author="Wor, Catarina (DFO/MPO)" w:date="2024-10-29T18:27:00Z">
        <w:del w:id="1158" w:author="Bailey, Colin (DFO/MPO)" w:date="2024-10-29T16:48:00Z">
          <w:r w:rsidR="2B018AC9" w:rsidDel="0072797A">
            <w:delText>2</w:delText>
          </w:r>
        </w:del>
        <w:r w:rsidR="2B018AC9">
          <w:t>.</w:t>
        </w:r>
        <w:del w:id="1159" w:author="Bailey, Colin (DFO/MPO)" w:date="2024-11-01T00:53:00Z">
          <w:r w:rsidR="2B018AC9" w:rsidDel="00DB00BA">
            <w:delText xml:space="preserve">  </w:delText>
          </w:r>
        </w:del>
      </w:ins>
      <w:del w:id="1160" w:author="Wor, Catarina (DFO/MPO)" w:date="2024-10-29T18:33:00Z">
        <w:r w:rsidR="00662581">
          <w:delText>Upper Stock Reference points (USR</w:delText>
        </w:r>
        <w:r w:rsidDel="651C7B55">
          <w:delText>)</w:delText>
        </w:r>
        <w:r w:rsidDel="00232EA9">
          <w:delText>,</w:delText>
        </w:r>
        <w:r w:rsidR="00662581">
          <w:delText xml:space="preserve"> Target Reference Points (TRP)</w:delText>
        </w:r>
        <w:r w:rsidR="00A34444">
          <w:delText xml:space="preserve">, </w:delText>
        </w:r>
      </w:del>
      <w:del w:id="1161" w:author="Wor, Catarina (DFO/MPO)" w:date="2024-10-29T18:32:00Z">
        <w:r w:rsidR="00A34444">
          <w:delText>and Removal Reference points (RR)</w:delText>
        </w:r>
      </w:del>
      <w:del w:id="1162" w:author="Wor, Catarina (DFO/MPO)" w:date="2024-10-29T18:33:00Z">
        <w:r w:rsidR="00A34444">
          <w:delText xml:space="preserve"> </w:delText>
        </w:r>
      </w:del>
      <w:del w:id="1163" w:author="Bailey, Colin (DFO/MPO)" w:date="2024-10-17T11:50:00Z">
        <w:r w:rsidR="00662581" w:rsidDel="00A64EA0">
          <w:delText xml:space="preserve">have yet to be formally </w:delText>
        </w:r>
        <w:r w:rsidR="006D274C" w:rsidDel="00A64EA0">
          <w:delText>identified</w:delText>
        </w:r>
        <w:r w:rsidR="00662581" w:rsidDel="00A64EA0">
          <w:delText xml:space="preserve"> for</w:delText>
        </w:r>
      </w:del>
      <w:del w:id="1164" w:author="Wor, Catarina (DFO/MPO)" w:date="2024-10-29T18:33:00Z">
        <w:r w:rsidR="00662581">
          <w:delText xml:space="preserve"> </w:delText>
        </w:r>
      </w:del>
      <w:ins w:id="1165" w:author="Bailey, Colin (DFO/MPO)" w:date="2024-10-17T11:51:00Z">
        <w:del w:id="1166" w:author="Wor, Catarina (DFO/MPO)" w:date="2024-10-29T18:33:00Z">
          <w:r>
            <w:delText xml:space="preserve">for the </w:delText>
          </w:r>
        </w:del>
      </w:ins>
      <w:del w:id="1167" w:author="Wor, Catarina (DFO/MPO)" w:date="2024-10-29T18:33:00Z">
        <w:r w:rsidR="00662581">
          <w:delText>IFC</w:delText>
        </w:r>
        <w:r w:rsidR="009F3B78">
          <w:delText xml:space="preserve"> </w:delText>
        </w:r>
      </w:del>
      <w:ins w:id="1168" w:author="Bailey, Colin (DFO/MPO)" w:date="2024-10-17T11:51:00Z">
        <w:del w:id="1169" w:author="Wor, Catarina (DFO/MPO)" w:date="2024-10-29T18:33:00Z">
          <w:r>
            <w:delText xml:space="preserve">SMU </w:delText>
          </w:r>
        </w:del>
      </w:ins>
      <w:del w:id="1170" w:author="Wor, Catarina (DFO/MPO)" w:date="2024-10-29T18:32:00Z">
        <w:r w:rsidR="009F3B78">
          <w:delText xml:space="preserve">(Table </w:delText>
        </w:r>
      </w:del>
      <w:commentRangeStart w:id="1171"/>
      <w:del w:id="1172" w:author="Bailey, Colin (DFO/MPO)" w:date="2024-10-21T14:29:00Z">
        <w:r w:rsidR="00BC68DF" w:rsidDel="00BF6354">
          <w:delText>1</w:delText>
        </w:r>
      </w:del>
      <w:commentRangeEnd w:id="1171"/>
      <w:r w:rsidR="00523141" w:rsidDel="00BF6354">
        <w:rPr>
          <w:rStyle w:val="CommentReference"/>
          <w:rFonts w:eastAsiaTheme="minorHAnsi"/>
        </w:rPr>
        <w:commentReference w:id="1171"/>
      </w:r>
      <w:del w:id="1174" w:author="Wor, Catarina (DFO/MPO)" w:date="2024-10-29T18:32:00Z">
        <w:r w:rsidR="00582D86" w:rsidDel="00BF6354">
          <w:delText>)</w:delText>
        </w:r>
        <w:r w:rsidR="00BF6354">
          <w:delText>2</w:delText>
        </w:r>
      </w:del>
      <w:ins w:id="1175" w:author="Bailey, Colin (DFO/MPO)" w:date="2024-10-21T14:29:00Z">
        <w:del w:id="1176" w:author="Wor, Catarina (DFO/MPO)" w:date="2024-10-29T18:33:00Z">
          <w:r w:rsidR="00D365B5">
            <w:delText>)</w:delText>
          </w:r>
        </w:del>
      </w:ins>
      <w:del w:id="1177" w:author="Wor, Catarina (DFO/MPO)" w:date="2024-10-29T18:33:00Z">
        <w:r w:rsidR="00A34444">
          <w:delText xml:space="preserve">. </w:delText>
        </w:r>
      </w:del>
      <w:commentRangeEnd w:id="1142"/>
      <w:r w:rsidR="00486CBC">
        <w:rPr>
          <w:rStyle w:val="CommentReference"/>
          <w:rFonts w:eastAsiaTheme="minorHAnsi"/>
        </w:rPr>
        <w:commentReference w:id="1142"/>
      </w:r>
      <w:commentRangeEnd w:id="1143"/>
      <w:r w:rsidR="00653AAE">
        <w:rPr>
          <w:rStyle w:val="CommentReference"/>
          <w:rFonts w:eastAsiaTheme="minorHAnsi"/>
        </w:rPr>
        <w:commentReference w:id="1143"/>
      </w:r>
    </w:p>
    <w:p w14:paraId="6E12AF67" w14:textId="77777777" w:rsidR="007D45F5" w:rsidRDefault="007D45F5" w:rsidP="00FA5A79">
      <w:pPr>
        <w:pStyle w:val="BodyText"/>
      </w:pPr>
    </w:p>
    <w:p w14:paraId="456EEE18" w14:textId="27930DB3" w:rsidR="009C53B3" w:rsidRPr="003145C2" w:rsidRDefault="009C53B3" w:rsidP="00886B8A">
      <w:pPr>
        <w:pStyle w:val="Caption-Table"/>
      </w:pPr>
      <w:r w:rsidRPr="003145C2">
        <w:rPr>
          <w:b/>
          <w:bCs/>
        </w:rPr>
        <w:t xml:space="preserve">Table </w:t>
      </w:r>
      <w:ins w:id="1178" w:author="Bailey, Colin (DFO/MPO)" w:date="2024-10-21T14:29:00Z">
        <w:r w:rsidR="00BF6354">
          <w:rPr>
            <w:b/>
            <w:bCs/>
          </w:rPr>
          <w:t>2</w:t>
        </w:r>
      </w:ins>
      <w:del w:id="1179" w:author="Bailey, Colin (DFO/MPO)" w:date="2024-10-21T14:29:00Z">
        <w:r w:rsidR="007308E9" w:rsidDel="00BF6354">
          <w:rPr>
            <w:b/>
            <w:bCs/>
          </w:rPr>
          <w:delText>1</w:delText>
        </w:r>
      </w:del>
      <w:r>
        <w:rPr>
          <w:b/>
          <w:bCs/>
        </w:rPr>
        <w:t>.</w:t>
      </w:r>
      <w:r w:rsidRPr="003145C2">
        <w:rPr>
          <w:b/>
          <w:bCs/>
        </w:rPr>
        <w:t xml:space="preserve"> </w:t>
      </w:r>
      <w:r>
        <w:t xml:space="preserve">Interior Fraser </w:t>
      </w:r>
      <w:r w:rsidR="008E54D8">
        <w:t xml:space="preserve">River </w:t>
      </w:r>
      <w:r>
        <w:t>Coho</w:t>
      </w:r>
      <w:r w:rsidRPr="003145C2">
        <w:t xml:space="preserve"> reference points</w:t>
      </w:r>
      <w:r w:rsidR="008E54D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2075"/>
        <w:gridCol w:w="3505"/>
        <w:gridCol w:w="1885"/>
      </w:tblGrid>
      <w:tr w:rsidR="009C53B3" w:rsidRPr="000A50E7" w14:paraId="1B38F088" w14:textId="77777777" w:rsidTr="1ACE7AC8">
        <w:tc>
          <w:tcPr>
            <w:tcW w:w="1885" w:type="dxa"/>
            <w:tcBorders>
              <w:top w:val="single" w:sz="4" w:space="0" w:color="auto"/>
              <w:bottom w:val="single" w:sz="4" w:space="0" w:color="auto"/>
            </w:tcBorders>
            <w:vAlign w:val="center"/>
          </w:tcPr>
          <w:p w14:paraId="4BB0D7EC" w14:textId="25030D4F" w:rsidR="009C53B3" w:rsidRPr="000A50E7" w:rsidRDefault="00934DE6" w:rsidP="000E187E">
            <w:pPr>
              <w:pStyle w:val="Context-Heading"/>
              <w:spacing w:after="0"/>
              <w:rPr>
                <w:sz w:val="20"/>
                <w:szCs w:val="20"/>
              </w:rPr>
            </w:pPr>
            <w:r w:rsidRPr="000A50E7">
              <w:rPr>
                <w:sz w:val="20"/>
                <w:szCs w:val="20"/>
              </w:rPr>
              <w:t>Reference Point</w:t>
            </w:r>
          </w:p>
        </w:tc>
        <w:tc>
          <w:tcPr>
            <w:tcW w:w="2075" w:type="dxa"/>
            <w:tcBorders>
              <w:top w:val="single" w:sz="4" w:space="0" w:color="auto"/>
              <w:bottom w:val="single" w:sz="4" w:space="0" w:color="auto"/>
            </w:tcBorders>
            <w:vAlign w:val="center"/>
          </w:tcPr>
          <w:p w14:paraId="5A586455" w14:textId="77777777" w:rsidR="009C53B3" w:rsidRPr="000A50E7" w:rsidRDefault="009C53B3" w:rsidP="000E187E">
            <w:pPr>
              <w:pStyle w:val="BodyText"/>
              <w:spacing w:after="0"/>
              <w:rPr>
                <w:rFonts w:cs="Arial"/>
                <w:b/>
                <w:bCs/>
                <w:sz w:val="20"/>
              </w:rPr>
            </w:pPr>
            <w:r w:rsidRPr="000A50E7">
              <w:rPr>
                <w:rFonts w:cs="Arial"/>
                <w:b/>
                <w:bCs/>
                <w:sz w:val="20"/>
              </w:rPr>
              <w:t>Value</w:t>
            </w:r>
          </w:p>
        </w:tc>
        <w:tc>
          <w:tcPr>
            <w:tcW w:w="3505" w:type="dxa"/>
            <w:tcBorders>
              <w:top w:val="single" w:sz="4" w:space="0" w:color="auto"/>
              <w:bottom w:val="single" w:sz="4" w:space="0" w:color="auto"/>
            </w:tcBorders>
            <w:vAlign w:val="center"/>
          </w:tcPr>
          <w:p w14:paraId="0C0DE46D" w14:textId="77777777" w:rsidR="009C53B3" w:rsidRPr="000A50E7" w:rsidRDefault="009C53B3" w:rsidP="000E187E">
            <w:pPr>
              <w:pStyle w:val="BodyText"/>
              <w:spacing w:after="0"/>
              <w:rPr>
                <w:rFonts w:cs="Arial"/>
                <w:b/>
                <w:bCs/>
                <w:sz w:val="20"/>
              </w:rPr>
            </w:pPr>
            <w:r w:rsidRPr="000A50E7">
              <w:rPr>
                <w:rFonts w:cs="Arial"/>
                <w:b/>
                <w:bCs/>
                <w:sz w:val="20"/>
              </w:rPr>
              <w:t xml:space="preserve">Description </w:t>
            </w:r>
          </w:p>
        </w:tc>
        <w:tc>
          <w:tcPr>
            <w:tcW w:w="1885" w:type="dxa"/>
            <w:tcBorders>
              <w:top w:val="single" w:sz="4" w:space="0" w:color="auto"/>
              <w:bottom w:val="single" w:sz="4" w:space="0" w:color="auto"/>
            </w:tcBorders>
            <w:vAlign w:val="center"/>
          </w:tcPr>
          <w:p w14:paraId="0C00F162" w14:textId="77777777" w:rsidR="009C53B3" w:rsidRPr="000A50E7" w:rsidRDefault="009C53B3" w:rsidP="000E187E">
            <w:pPr>
              <w:pStyle w:val="BodyText"/>
              <w:spacing w:after="0"/>
              <w:rPr>
                <w:rFonts w:cs="Arial"/>
                <w:b/>
                <w:bCs/>
                <w:sz w:val="20"/>
              </w:rPr>
            </w:pPr>
            <w:r w:rsidRPr="000A50E7">
              <w:rPr>
                <w:rFonts w:cs="Arial"/>
                <w:b/>
                <w:bCs/>
                <w:sz w:val="20"/>
              </w:rPr>
              <w:t xml:space="preserve">Reference </w:t>
            </w:r>
          </w:p>
        </w:tc>
      </w:tr>
      <w:tr w:rsidR="009C53B3" w:rsidRPr="00C13A45" w14:paraId="43A4E2DA" w14:textId="77777777" w:rsidTr="1ACE7AC8">
        <w:tc>
          <w:tcPr>
            <w:tcW w:w="1885" w:type="dxa"/>
            <w:tcBorders>
              <w:top w:val="single" w:sz="4" w:space="0" w:color="auto"/>
              <w:bottom w:val="single" w:sz="4" w:space="0" w:color="auto"/>
            </w:tcBorders>
          </w:tcPr>
          <w:p w14:paraId="72704029" w14:textId="11C665FE" w:rsidR="009C53B3" w:rsidRPr="000A50E7" w:rsidRDefault="00723C2B" w:rsidP="000E187E">
            <w:pPr>
              <w:pStyle w:val="BodyText"/>
              <w:spacing w:after="0"/>
              <w:rPr>
                <w:rFonts w:cs="Arial"/>
                <w:sz w:val="20"/>
              </w:rPr>
            </w:pPr>
            <w:r w:rsidRPr="000A50E7">
              <w:rPr>
                <w:rFonts w:cs="Arial"/>
                <w:sz w:val="20"/>
              </w:rPr>
              <w:t xml:space="preserve">CU status-based </w:t>
            </w:r>
            <w:r w:rsidR="007C3A8C" w:rsidRPr="000A50E7">
              <w:rPr>
                <w:rFonts w:cs="Arial"/>
                <w:sz w:val="20"/>
              </w:rPr>
              <w:t>Limit Reference Point (LRP)</w:t>
            </w:r>
          </w:p>
        </w:tc>
        <w:tc>
          <w:tcPr>
            <w:tcW w:w="2075" w:type="dxa"/>
            <w:tcBorders>
              <w:top w:val="single" w:sz="4" w:space="0" w:color="auto"/>
              <w:bottom w:val="single" w:sz="4" w:space="0" w:color="auto"/>
            </w:tcBorders>
          </w:tcPr>
          <w:p w14:paraId="575A4BEB" w14:textId="36CFDFD2" w:rsidR="009C53B3" w:rsidRPr="000A50E7" w:rsidRDefault="00723C2B" w:rsidP="000E187E">
            <w:pPr>
              <w:pStyle w:val="BodyText"/>
              <w:spacing w:after="0"/>
              <w:rPr>
                <w:rFonts w:cs="Arial"/>
                <w:sz w:val="20"/>
              </w:rPr>
            </w:pPr>
            <w:r w:rsidRPr="000A50E7">
              <w:rPr>
                <w:rFonts w:cs="Arial"/>
                <w:sz w:val="20"/>
              </w:rPr>
              <w:t xml:space="preserve">100% of </w:t>
            </w:r>
            <w:r w:rsidR="009C53B3" w:rsidRPr="000A50E7">
              <w:rPr>
                <w:rFonts w:cs="Arial"/>
                <w:sz w:val="20"/>
              </w:rPr>
              <w:t xml:space="preserve">CUs </w:t>
            </w:r>
            <w:r w:rsidRPr="000A50E7">
              <w:rPr>
                <w:rFonts w:cs="Arial"/>
                <w:sz w:val="20"/>
              </w:rPr>
              <w:t>within an SMU have WSP status estimates above red.</w:t>
            </w:r>
          </w:p>
        </w:tc>
        <w:tc>
          <w:tcPr>
            <w:tcW w:w="3505" w:type="dxa"/>
            <w:tcBorders>
              <w:top w:val="single" w:sz="4" w:space="0" w:color="auto"/>
              <w:bottom w:val="single" w:sz="4" w:space="0" w:color="auto"/>
            </w:tcBorders>
          </w:tcPr>
          <w:p w14:paraId="3E1F6D48" w14:textId="670C14A6" w:rsidR="009C53B3" w:rsidRPr="000A50E7" w:rsidRDefault="002E203A" w:rsidP="000E187E">
            <w:pPr>
              <w:pStyle w:val="BodyText"/>
              <w:spacing w:after="0"/>
              <w:rPr>
                <w:rFonts w:cs="Arial"/>
                <w:sz w:val="20"/>
              </w:rPr>
            </w:pPr>
            <w:r w:rsidRPr="000A50E7">
              <w:rPr>
                <w:rFonts w:cs="Arial"/>
                <w:sz w:val="20"/>
              </w:rPr>
              <w:t xml:space="preserve">CU status-based LRPs use the proportion of CUs within an SMU that are above the WSP </w:t>
            </w:r>
            <w:r w:rsidR="00934DE6" w:rsidRPr="000A50E7">
              <w:rPr>
                <w:rFonts w:cs="Arial"/>
                <w:sz w:val="20"/>
              </w:rPr>
              <w:t>‘R</w:t>
            </w:r>
            <w:r w:rsidRPr="000A50E7">
              <w:rPr>
                <w:rFonts w:cs="Arial"/>
                <w:sz w:val="20"/>
              </w:rPr>
              <w:t>ed</w:t>
            </w:r>
            <w:r w:rsidR="00934DE6" w:rsidRPr="000A50E7">
              <w:rPr>
                <w:rFonts w:cs="Arial"/>
                <w:sz w:val="20"/>
              </w:rPr>
              <w:t>’</w:t>
            </w:r>
            <w:r w:rsidRPr="000A50E7">
              <w:rPr>
                <w:rFonts w:cs="Arial"/>
                <w:sz w:val="20"/>
              </w:rPr>
              <w:t xml:space="preserve"> zone. </w:t>
            </w:r>
            <w:r w:rsidR="008E54D8" w:rsidRPr="000A50E7">
              <w:rPr>
                <w:rFonts w:cs="Arial"/>
                <w:sz w:val="20"/>
              </w:rPr>
              <w:t xml:space="preserve">(Appendix </w:t>
            </w:r>
            <w:r w:rsidR="004B2E40" w:rsidRPr="000A50E7">
              <w:rPr>
                <w:rFonts w:cs="Arial"/>
                <w:sz w:val="20"/>
              </w:rPr>
              <w:t>2</w:t>
            </w:r>
            <w:r w:rsidR="008E54D8" w:rsidRPr="000A50E7">
              <w:rPr>
                <w:rFonts w:cs="Arial"/>
                <w:sz w:val="20"/>
              </w:rPr>
              <w:t>)</w:t>
            </w:r>
          </w:p>
        </w:tc>
        <w:tc>
          <w:tcPr>
            <w:tcW w:w="1885" w:type="dxa"/>
            <w:tcBorders>
              <w:top w:val="single" w:sz="4" w:space="0" w:color="auto"/>
              <w:bottom w:val="single" w:sz="4" w:space="0" w:color="auto"/>
            </w:tcBorders>
          </w:tcPr>
          <w:p w14:paraId="56B0471C" w14:textId="45E70EAB" w:rsidR="008E54D8" w:rsidRPr="0091339C" w:rsidRDefault="0002574E" w:rsidP="000E187E">
            <w:pPr>
              <w:pStyle w:val="BodyText"/>
              <w:spacing w:after="0"/>
              <w:rPr>
                <w:rFonts w:cs="Arial"/>
                <w:sz w:val="20"/>
                <w:lang w:val="fr-CA"/>
                <w:rPrChange w:id="1180" w:author="Wor, Catarina (DFO/MPO)" w:date="2024-09-26T16:54:00Z">
                  <w:rPr>
                    <w:rFonts w:cs="Arial"/>
                    <w:sz w:val="20"/>
                  </w:rPr>
                </w:rPrChange>
              </w:rPr>
            </w:pPr>
            <w:sdt>
              <w:sdtPr>
                <w:rPr>
                  <w:rFonts w:cs="Arial"/>
                  <w:color w:val="000000"/>
                  <w:sz w:val="20"/>
                  <w:lang w:val="fr-CA"/>
                </w:rPr>
                <w:tag w:val="MENDELEY_CITATION_v3_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"/>
                <w:id w:val="-1231236152"/>
                <w:placeholder>
                  <w:docPart w:val="DefaultPlaceholder_-1854013440"/>
                </w:placeholder>
              </w:sdtPr>
              <w:sdtEndPr/>
              <w:sdtContent>
                <w:r w:rsidR="00C13A45" w:rsidRPr="00C13A45">
                  <w:rPr>
                    <w:rFonts w:cs="Arial"/>
                    <w:color w:val="000000"/>
                    <w:sz w:val="20"/>
                    <w:lang w:val="fr-CA"/>
                  </w:rPr>
                  <w:t>DFO, 2024; C. A. Holt et al., 2023; K. Holt et al., 2023</w:t>
                </w:r>
              </w:sdtContent>
            </w:sdt>
            <w:del w:id="1181" w:author="Bailey, Colin (DFO/MPO)" w:date="2024-10-29T16:44:00Z">
              <w:r w:rsidR="009C53B3" w:rsidRPr="0091339C" w:rsidDel="00271308">
                <w:rPr>
                  <w:rFonts w:cs="Arial"/>
                  <w:sz w:val="20"/>
                  <w:lang w:val="fr-CA"/>
                  <w:rPrChange w:id="1182" w:author="Wor, Catarina (DFO/MPO)" w:date="2024-09-26T16:54:00Z">
                    <w:rPr>
                      <w:rFonts w:cs="Arial"/>
                      <w:sz w:val="20"/>
                    </w:rPr>
                  </w:rPrChange>
                </w:rPr>
                <w:delText>Holt et al. 2023</w:delText>
              </w:r>
              <w:r w:rsidR="00723C2B" w:rsidRPr="0091339C" w:rsidDel="00271308">
                <w:rPr>
                  <w:rFonts w:cs="Arial"/>
                  <w:sz w:val="20"/>
                  <w:lang w:val="fr-CA"/>
                  <w:rPrChange w:id="1183" w:author="Wor, Catarina (DFO/MPO)" w:date="2024-09-26T16:54:00Z">
                    <w:rPr>
                      <w:rFonts w:cs="Arial"/>
                      <w:sz w:val="20"/>
                    </w:rPr>
                  </w:rPrChange>
                </w:rPr>
                <w:delText>a</w:delText>
              </w:r>
              <w:r w:rsidR="000E480B" w:rsidRPr="0091339C" w:rsidDel="00271308">
                <w:rPr>
                  <w:rFonts w:cs="Arial"/>
                  <w:sz w:val="20"/>
                  <w:lang w:val="fr-CA"/>
                  <w:rPrChange w:id="1184" w:author="Wor, Catarina (DFO/MPO)" w:date="2024-09-26T16:54:00Z">
                    <w:rPr>
                      <w:rFonts w:cs="Arial"/>
                      <w:sz w:val="20"/>
                    </w:rPr>
                  </w:rPrChange>
                </w:rPr>
                <w:delText>;b</w:delText>
              </w:r>
              <w:r w:rsidR="000A50E7" w:rsidRPr="0091339C" w:rsidDel="00271308">
                <w:rPr>
                  <w:rFonts w:cs="Arial"/>
                  <w:sz w:val="20"/>
                  <w:lang w:val="fr-CA"/>
                  <w:rPrChange w:id="1185" w:author="Wor, Catarina (DFO/MPO)" w:date="2024-09-26T16:54:00Z">
                    <w:rPr>
                      <w:rFonts w:cs="Arial"/>
                      <w:sz w:val="20"/>
                    </w:rPr>
                  </w:rPrChange>
                </w:rPr>
                <w:delText>; DFO 2024</w:delText>
              </w:r>
            </w:del>
          </w:p>
        </w:tc>
      </w:tr>
      <w:tr w:rsidR="00E05164" w:rsidRPr="000A50E7" w14:paraId="517119D5" w14:textId="77777777" w:rsidTr="1ACE7AC8">
        <w:trPr>
          <w:ins w:id="1186" w:author="Bailey, Colin (DFO/MPO)" w:date="2024-10-29T16:41:00Z"/>
        </w:trPr>
        <w:tc>
          <w:tcPr>
            <w:tcW w:w="1885" w:type="dxa"/>
            <w:tcBorders>
              <w:top w:val="single" w:sz="4" w:space="0" w:color="auto"/>
              <w:bottom w:val="single" w:sz="4" w:space="0" w:color="auto"/>
            </w:tcBorders>
          </w:tcPr>
          <w:p w14:paraId="30EB0C80" w14:textId="51B720AA" w:rsidR="00E05164" w:rsidRPr="000A50E7" w:rsidRDefault="00B10700" w:rsidP="000E187E">
            <w:pPr>
              <w:pStyle w:val="BodyText"/>
              <w:spacing w:after="0"/>
              <w:rPr>
                <w:ins w:id="1187" w:author="Bailey, Colin (DFO/MPO)" w:date="2024-10-29T16:41:00Z"/>
                <w:rFonts w:cs="Arial"/>
                <w:sz w:val="20"/>
              </w:rPr>
            </w:pPr>
            <w:ins w:id="1188" w:author="Bailey, Colin (DFO/MPO)" w:date="2024-10-29T16:41:00Z">
              <w:r>
                <w:rPr>
                  <w:rFonts w:cs="Arial"/>
                  <w:sz w:val="20"/>
                </w:rPr>
                <w:t>Fisheries Reference Point-Low (FRP-L)</w:t>
              </w:r>
            </w:ins>
          </w:p>
        </w:tc>
        <w:tc>
          <w:tcPr>
            <w:tcW w:w="2075" w:type="dxa"/>
            <w:tcBorders>
              <w:top w:val="single" w:sz="4" w:space="0" w:color="auto"/>
              <w:bottom w:val="single" w:sz="4" w:space="0" w:color="auto"/>
            </w:tcBorders>
          </w:tcPr>
          <w:p w14:paraId="444B4CE3" w14:textId="4A829FC8" w:rsidR="00206F53" w:rsidRPr="000A50E7" w:rsidRDefault="00206F53" w:rsidP="000E187E">
            <w:pPr>
              <w:pStyle w:val="BodyText"/>
              <w:spacing w:after="0"/>
              <w:rPr>
                <w:ins w:id="1189" w:author="Bailey, Colin (DFO/MPO)" w:date="2024-10-29T16:41:00Z"/>
                <w:rFonts w:cs="Arial"/>
                <w:sz w:val="20"/>
              </w:rPr>
            </w:pPr>
            <w:ins w:id="1190" w:author="Bailey, Colin (DFO/MPO)" w:date="2024-10-29T16:42:00Z">
              <w:r>
                <w:rPr>
                  <w:rFonts w:cs="Arial"/>
                  <w:sz w:val="20"/>
                </w:rPr>
                <w:t xml:space="preserve">Aggregate </w:t>
              </w:r>
              <w:r w:rsidR="00D961DF">
                <w:rPr>
                  <w:rFonts w:cs="Arial"/>
                  <w:sz w:val="20"/>
                </w:rPr>
                <w:t xml:space="preserve">spawner abundance of 33,500 or </w:t>
              </w:r>
            </w:ins>
            <w:ins w:id="1191" w:author="Bailey, Colin (DFO/MPO)" w:date="2024-10-29T16:43:00Z">
              <w:r w:rsidR="00D961DF">
                <w:rPr>
                  <w:rFonts w:cs="Arial"/>
                  <w:sz w:val="20"/>
                </w:rPr>
                <w:t>65,300</w:t>
              </w:r>
            </w:ins>
          </w:p>
        </w:tc>
        <w:tc>
          <w:tcPr>
            <w:tcW w:w="3505" w:type="dxa"/>
            <w:tcBorders>
              <w:top w:val="single" w:sz="4" w:space="0" w:color="auto"/>
              <w:bottom w:val="single" w:sz="4" w:space="0" w:color="auto"/>
            </w:tcBorders>
          </w:tcPr>
          <w:p w14:paraId="17D177C2" w14:textId="3FA027B5" w:rsidR="00E05164" w:rsidRPr="00964316" w:rsidRDefault="00D961DF" w:rsidP="000E187E">
            <w:pPr>
              <w:pStyle w:val="BodyText"/>
              <w:spacing w:after="0"/>
              <w:rPr>
                <w:ins w:id="1192" w:author="Bailey, Colin (DFO/MPO)" w:date="2024-10-29T16:41:00Z"/>
                <w:rFonts w:cs="Arial"/>
                <w:sz w:val="20"/>
              </w:rPr>
            </w:pPr>
            <w:ins w:id="1193" w:author="Bailey, Colin (DFO/MPO)" w:date="2024-10-29T16:43:00Z">
              <w:r>
                <w:rPr>
                  <w:rFonts w:cs="Arial"/>
                  <w:sz w:val="20"/>
                </w:rPr>
                <w:t xml:space="preserve">Aggregate spawner abundances at which the probability of all CUs </w:t>
              </w:r>
              <w:r w:rsidR="00964316">
                <w:rPr>
                  <w:rFonts w:cs="Arial"/>
                  <w:sz w:val="20"/>
                </w:rPr>
                <w:t>exceeding their lower benchmarks (</w:t>
              </w:r>
              <w:proofErr w:type="spellStart"/>
              <w:r w:rsidR="00964316">
                <w:rPr>
                  <w:rFonts w:cs="Arial"/>
                  <w:sz w:val="20"/>
                </w:rPr>
                <w:t>S</w:t>
              </w:r>
              <w:r w:rsidR="00964316">
                <w:rPr>
                  <w:rFonts w:cs="Arial"/>
                  <w:sz w:val="20"/>
                  <w:vertAlign w:val="subscript"/>
                </w:rPr>
                <w:t>gen</w:t>
              </w:r>
              <w:proofErr w:type="spellEnd"/>
              <w:r w:rsidR="00964316">
                <w:rPr>
                  <w:rFonts w:cs="Arial"/>
                  <w:sz w:val="20"/>
                </w:rPr>
                <w:t>) is 66% or 90%, respectively</w:t>
              </w:r>
            </w:ins>
          </w:p>
        </w:tc>
        <w:sdt>
          <w:sdtPr>
            <w:rPr>
              <w:rFonts w:cs="Arial"/>
              <w:color w:val="000000"/>
              <w:sz w:val="20"/>
            </w:rPr>
            <w:tag w:val="MENDELEY_CITATION_v3_eyJjaXRhdGlvbklEIjoiTUVOREVMRVlfQ0lUQVRJT05fNzNjNGE0Y2ItMzU4ZC00NjViLWExZTEtMjg5MDUwY2Y0YTA0IiwicHJvcGVydGllcyI6eyJub3RlSW5kZXgiOjB9LCJpc0VkaXRlZCI6ZmFsc2UsIm1hbnVhbE92ZXJyaWRlIjp7ImlzTWFudWFsbHlPdmVycmlkZGVuIjp0cnVlLCJjaXRlcHJvY1RleHQiOiIoSG9sdCBldCBhbC4gMjAyM2IpIiwibWFudWFsT3ZlcnJpZGVUZXh0IjoiVGFibGUgNiBpbiBLLiBIb2x0IGV0IGFsLiwgMjAyMyJ9LCJjaXRhdGlvbkl0ZW1zIjpb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1dfQ=="/>
            <w:id w:val="1716618853"/>
            <w:placeholder>
              <w:docPart w:val="DefaultPlaceholder_-1854013440"/>
            </w:placeholder>
          </w:sdtPr>
          <w:sdtEndPr/>
          <w:sdtContent>
            <w:tc>
              <w:tcPr>
                <w:tcW w:w="1885" w:type="dxa"/>
                <w:tcBorders>
                  <w:top w:val="single" w:sz="4" w:space="0" w:color="auto"/>
                  <w:bottom w:val="single" w:sz="4" w:space="0" w:color="auto"/>
                </w:tcBorders>
              </w:tcPr>
              <w:p w14:paraId="59EC1867" w14:textId="36C27A47" w:rsidR="00E05164" w:rsidRPr="000A50E7" w:rsidRDefault="00C13A45" w:rsidP="000E187E">
                <w:pPr>
                  <w:pStyle w:val="BodyText"/>
                  <w:spacing w:after="0"/>
                  <w:rPr>
                    <w:ins w:id="1194" w:author="Bailey, Colin (DFO/MPO)" w:date="2024-10-29T16:41:00Z"/>
                    <w:rFonts w:cs="Arial"/>
                    <w:sz w:val="20"/>
                  </w:rPr>
                </w:pPr>
                <w:r w:rsidRPr="00C13A45">
                  <w:rPr>
                    <w:rFonts w:cs="Arial"/>
                    <w:color w:val="000000"/>
                    <w:sz w:val="20"/>
                  </w:rPr>
                  <w:t>Table 6 in K. Holt et al., 2023</w:t>
                </w:r>
              </w:p>
            </w:tc>
          </w:sdtContent>
        </w:sdt>
      </w:tr>
      <w:tr w:rsidR="009C53B3" w:rsidRPr="000A50E7" w14:paraId="21048200" w14:textId="77777777" w:rsidTr="1ACE7AC8">
        <w:tc>
          <w:tcPr>
            <w:tcW w:w="1885" w:type="dxa"/>
            <w:tcBorders>
              <w:top w:val="single" w:sz="4" w:space="0" w:color="auto"/>
              <w:bottom w:val="single" w:sz="4" w:space="0" w:color="auto"/>
            </w:tcBorders>
          </w:tcPr>
          <w:p w14:paraId="279F8B54" w14:textId="77777777" w:rsidR="009C53B3" w:rsidRPr="000A50E7" w:rsidRDefault="009C53B3" w:rsidP="000E187E">
            <w:pPr>
              <w:pStyle w:val="BodyText"/>
              <w:spacing w:after="0"/>
              <w:rPr>
                <w:rFonts w:cs="Arial"/>
                <w:sz w:val="20"/>
              </w:rPr>
            </w:pPr>
            <w:r w:rsidRPr="000A50E7">
              <w:rPr>
                <w:rFonts w:cs="Arial"/>
                <w:sz w:val="20"/>
              </w:rPr>
              <w:t>Upper Stock Reference (USR)</w:t>
            </w:r>
          </w:p>
        </w:tc>
        <w:tc>
          <w:tcPr>
            <w:tcW w:w="2075" w:type="dxa"/>
            <w:tcBorders>
              <w:top w:val="single" w:sz="4" w:space="0" w:color="auto"/>
              <w:bottom w:val="single" w:sz="4" w:space="0" w:color="auto"/>
            </w:tcBorders>
          </w:tcPr>
          <w:p w14:paraId="2EB0EFF5" w14:textId="1145F497" w:rsidR="009C53B3" w:rsidRPr="000A50E7" w:rsidRDefault="007C3A8C" w:rsidP="000E187E">
            <w:pPr>
              <w:pStyle w:val="BodyText"/>
              <w:spacing w:after="0"/>
              <w:rPr>
                <w:rFonts w:cs="Arial"/>
                <w:sz w:val="20"/>
              </w:rPr>
            </w:pPr>
            <w:r w:rsidRPr="000A50E7">
              <w:rPr>
                <w:rFonts w:cs="Arial"/>
                <w:sz w:val="20"/>
              </w:rPr>
              <w:t>80%</w:t>
            </w:r>
            <w:r w:rsidR="000A50E7">
              <w:rPr>
                <w:rFonts w:cs="Arial"/>
                <w:sz w:val="20"/>
              </w:rPr>
              <w:t xml:space="preserve"> </w:t>
            </w:r>
            <w:r w:rsidR="009C53B3" w:rsidRPr="000A50E7">
              <w:rPr>
                <w:rFonts w:cs="Arial"/>
                <w:sz w:val="20"/>
              </w:rPr>
              <w:t>S</w:t>
            </w:r>
            <w:r w:rsidR="009C53B3" w:rsidRPr="000A50E7">
              <w:rPr>
                <w:rFonts w:cs="Arial"/>
                <w:sz w:val="20"/>
                <w:vertAlign w:val="subscript"/>
              </w:rPr>
              <w:t>MSY</w:t>
            </w:r>
            <w:r w:rsidR="009A0943" w:rsidRPr="000A50E7">
              <w:rPr>
                <w:rFonts w:cs="Arial"/>
                <w:sz w:val="20"/>
                <w:vertAlign w:val="subscript"/>
              </w:rPr>
              <w:t xml:space="preserve"> </w:t>
            </w:r>
            <w:r w:rsidR="00582D86" w:rsidRPr="003C067C">
              <w:rPr>
                <w:rFonts w:cs="Arial"/>
                <w:sz w:val="20"/>
              </w:rPr>
              <w:t xml:space="preserve">(See Table </w:t>
            </w:r>
            <w:ins w:id="1195" w:author="Bailey, Colin (DFO/MPO)" w:date="2024-11-01T00:56:00Z">
              <w:r w:rsidR="00BF1B86">
                <w:rPr>
                  <w:rFonts w:cs="Arial"/>
                  <w:sz w:val="20"/>
                </w:rPr>
                <w:t>3</w:t>
              </w:r>
            </w:ins>
            <w:del w:id="1196" w:author="Bailey, Colin (DFO/MPO)" w:date="2024-11-01T00:56:00Z">
              <w:r w:rsidR="00CF069D" w:rsidDel="00BF1B86">
                <w:rPr>
                  <w:rFonts w:cs="Arial"/>
                  <w:sz w:val="20"/>
                </w:rPr>
                <w:delText>2</w:delText>
              </w:r>
            </w:del>
            <w:r w:rsidR="00582D86" w:rsidRPr="003C067C">
              <w:rPr>
                <w:rFonts w:cs="Arial"/>
                <w:sz w:val="20"/>
              </w:rPr>
              <w:t>)</w:t>
            </w:r>
          </w:p>
        </w:tc>
        <w:tc>
          <w:tcPr>
            <w:tcW w:w="3505" w:type="dxa"/>
            <w:tcBorders>
              <w:top w:val="single" w:sz="4" w:space="0" w:color="auto"/>
              <w:bottom w:val="single" w:sz="4" w:space="0" w:color="auto"/>
            </w:tcBorders>
          </w:tcPr>
          <w:p w14:paraId="54F246B2" w14:textId="0F4ED11B" w:rsidR="009C53B3" w:rsidRPr="000A50E7" w:rsidRDefault="009A0943" w:rsidP="000E187E">
            <w:pPr>
              <w:pStyle w:val="BodyText"/>
              <w:spacing w:after="0"/>
              <w:rPr>
                <w:rFonts w:cs="Arial"/>
                <w:sz w:val="20"/>
              </w:rPr>
            </w:pPr>
            <w:r w:rsidRPr="000A50E7">
              <w:rPr>
                <w:rFonts w:cs="Arial"/>
                <w:sz w:val="20"/>
              </w:rPr>
              <w:t xml:space="preserve">Candidate USR; </w:t>
            </w:r>
            <w:r w:rsidR="007C3A8C" w:rsidRPr="000A50E7">
              <w:rPr>
                <w:rFonts w:cs="Arial"/>
                <w:sz w:val="20"/>
              </w:rPr>
              <w:t xml:space="preserve">80% of </w:t>
            </w:r>
            <w:ins w:id="1197" w:author="Bailey, Colin (DFO/MPO)" w:date="2024-10-17T11:48:00Z">
              <w:r w:rsidR="001B2DD4">
                <w:rPr>
                  <w:rFonts w:cs="Arial"/>
                  <w:sz w:val="20"/>
                </w:rPr>
                <w:t>CU</w:t>
              </w:r>
            </w:ins>
            <w:del w:id="1198" w:author="Bailey, Colin (DFO/MPO)" w:date="2024-10-17T11:48:00Z">
              <w:r w:rsidR="007C3A8C" w:rsidRPr="000A50E7" w:rsidDel="001B2DD4">
                <w:rPr>
                  <w:rFonts w:cs="Arial"/>
                  <w:sz w:val="20"/>
                </w:rPr>
                <w:delText>SMU</w:delText>
              </w:r>
            </w:del>
            <w:r w:rsidR="007C3A8C" w:rsidRPr="000A50E7">
              <w:rPr>
                <w:rFonts w:cs="Arial"/>
                <w:sz w:val="20"/>
              </w:rPr>
              <w:t xml:space="preserve"> </w:t>
            </w:r>
            <w:r w:rsidR="000A50E7">
              <w:rPr>
                <w:rFonts w:cs="Arial"/>
                <w:sz w:val="20"/>
              </w:rPr>
              <w:t>natural</w:t>
            </w:r>
            <w:r w:rsidR="007C3A8C" w:rsidRPr="000A50E7">
              <w:rPr>
                <w:rFonts w:cs="Arial"/>
                <w:sz w:val="20"/>
              </w:rPr>
              <w:t xml:space="preserve"> </w:t>
            </w:r>
            <w:r w:rsidR="00632ADA" w:rsidRPr="000A50E7">
              <w:rPr>
                <w:rFonts w:cs="Arial"/>
                <w:sz w:val="20"/>
              </w:rPr>
              <w:t>spawner</w:t>
            </w:r>
            <w:r w:rsidR="007C3A8C" w:rsidRPr="000A50E7">
              <w:rPr>
                <w:rFonts w:cs="Arial"/>
                <w:sz w:val="20"/>
              </w:rPr>
              <w:t xml:space="preserve"> abundance (S) at </w:t>
            </w:r>
            <w:r w:rsidRPr="000A50E7">
              <w:rPr>
                <w:rFonts w:cs="Arial"/>
                <w:sz w:val="20"/>
              </w:rPr>
              <w:t>Maximum Sustainable Yield (</w:t>
            </w:r>
            <w:r w:rsidR="007C3A8C" w:rsidRPr="000A50E7">
              <w:rPr>
                <w:rFonts w:cs="Arial"/>
                <w:sz w:val="20"/>
              </w:rPr>
              <w:t>MSY</w:t>
            </w:r>
            <w:r w:rsidRPr="000A50E7">
              <w:rPr>
                <w:rFonts w:cs="Arial"/>
                <w:sz w:val="20"/>
              </w:rPr>
              <w:t>)</w:t>
            </w:r>
            <w:r w:rsidR="007C3A8C" w:rsidRPr="000A50E7">
              <w:rPr>
                <w:rFonts w:cs="Arial"/>
                <w:sz w:val="20"/>
              </w:rPr>
              <w:t xml:space="preserve">. </w:t>
            </w:r>
          </w:p>
        </w:tc>
        <w:tc>
          <w:tcPr>
            <w:tcW w:w="1885" w:type="dxa"/>
            <w:tcBorders>
              <w:top w:val="single" w:sz="4" w:space="0" w:color="auto"/>
              <w:bottom w:val="single" w:sz="4" w:space="0" w:color="auto"/>
            </w:tcBorders>
          </w:tcPr>
          <w:p w14:paraId="6D8EF972" w14:textId="76B2B165" w:rsidR="009C53B3" w:rsidRPr="000A50E7" w:rsidRDefault="0002574E" w:rsidP="000E187E">
            <w:pPr>
              <w:pStyle w:val="BodyText"/>
              <w:spacing w:after="0"/>
              <w:rPr>
                <w:rFonts w:cs="Arial"/>
                <w:sz w:val="20"/>
              </w:rPr>
            </w:pPr>
            <w:sdt>
              <w:sdtPr>
                <w:rPr>
                  <w:rFonts w:cs="Arial"/>
                  <w:color w:val="000000"/>
                  <w:sz w:val="20"/>
                </w:rPr>
                <w:tag w:val="MENDELEY_CITATION_v3_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"/>
                <w:id w:val="1381444793"/>
                <w:placeholder>
                  <w:docPart w:val="DefaultPlaceholder_-1854013440"/>
                </w:placeholder>
              </w:sdtPr>
              <w:sdtEndPr/>
              <w:sdtContent>
                <w:r w:rsidR="00C13A45" w:rsidRPr="00C13A45">
                  <w:rPr>
                    <w:rFonts w:cs="Arial"/>
                    <w:color w:val="000000"/>
                    <w:sz w:val="20"/>
                  </w:rPr>
                  <w:t>C. A. Holt, 2009</w:t>
                </w:r>
              </w:sdtContent>
            </w:sdt>
            <w:del w:id="1199" w:author="Bailey, Colin (DFO/MPO)" w:date="2024-10-29T16:45:00Z">
              <w:r w:rsidR="009C53B3" w:rsidRPr="000A50E7" w:rsidDel="00785B41">
                <w:rPr>
                  <w:rFonts w:cs="Arial"/>
                  <w:sz w:val="20"/>
                </w:rPr>
                <w:delText>DFO 2009</w:delText>
              </w:r>
            </w:del>
          </w:p>
        </w:tc>
      </w:tr>
      <w:tr w:rsidR="009C53B3" w:rsidRPr="000A50E7" w14:paraId="13D0430A" w14:textId="77777777" w:rsidTr="1ACE7AC8">
        <w:tc>
          <w:tcPr>
            <w:tcW w:w="1885" w:type="dxa"/>
            <w:tcBorders>
              <w:top w:val="single" w:sz="4" w:space="0" w:color="auto"/>
              <w:bottom w:val="single" w:sz="4" w:space="0" w:color="auto"/>
            </w:tcBorders>
          </w:tcPr>
          <w:p w14:paraId="44FC0FF1" w14:textId="77777777" w:rsidR="009C53B3" w:rsidRPr="000A50E7" w:rsidRDefault="009C53B3" w:rsidP="000E187E">
            <w:pPr>
              <w:pStyle w:val="BodyText"/>
              <w:spacing w:after="0"/>
              <w:rPr>
                <w:rFonts w:cs="Arial"/>
                <w:sz w:val="20"/>
              </w:rPr>
            </w:pPr>
            <w:r w:rsidRPr="000A50E7">
              <w:rPr>
                <w:rFonts w:cs="Arial"/>
                <w:sz w:val="20"/>
              </w:rPr>
              <w:t>Removal Reference (RR)</w:t>
            </w:r>
          </w:p>
        </w:tc>
        <w:tc>
          <w:tcPr>
            <w:tcW w:w="2075" w:type="dxa"/>
            <w:tcBorders>
              <w:top w:val="single" w:sz="4" w:space="0" w:color="auto"/>
              <w:bottom w:val="single" w:sz="4" w:space="0" w:color="auto"/>
            </w:tcBorders>
          </w:tcPr>
          <w:p w14:paraId="14FC7781" w14:textId="33948986" w:rsidR="009C53B3" w:rsidRPr="000A50E7" w:rsidRDefault="00D64897" w:rsidP="000E187E">
            <w:pPr>
              <w:pStyle w:val="BodyText"/>
              <w:spacing w:after="0"/>
              <w:rPr>
                <w:rFonts w:cs="Arial"/>
                <w:sz w:val="20"/>
              </w:rPr>
            </w:pPr>
            <w:r w:rsidRPr="000A50E7">
              <w:rPr>
                <w:rFonts w:cs="Arial"/>
                <w:sz w:val="20"/>
              </w:rPr>
              <w:t>U</w:t>
            </w:r>
            <w:r w:rsidRPr="000A50E7">
              <w:rPr>
                <w:rFonts w:cs="Arial"/>
                <w:sz w:val="20"/>
                <w:vertAlign w:val="subscript"/>
              </w:rPr>
              <w:t>MSY</w:t>
            </w:r>
            <w:r w:rsidR="00582D86" w:rsidRPr="000A50E7">
              <w:rPr>
                <w:rFonts w:cs="Arial"/>
                <w:sz w:val="20"/>
                <w:vertAlign w:val="subscript"/>
              </w:rPr>
              <w:t xml:space="preserve"> </w:t>
            </w:r>
            <w:r w:rsidR="00582D86" w:rsidRPr="000A50E7">
              <w:rPr>
                <w:rFonts w:cs="Arial"/>
                <w:sz w:val="20"/>
              </w:rPr>
              <w:t xml:space="preserve">(See Table </w:t>
            </w:r>
            <w:ins w:id="1200" w:author="Bailey, Colin (DFO/MPO)" w:date="2024-11-01T00:56:00Z">
              <w:r w:rsidR="00BF1B86">
                <w:rPr>
                  <w:rFonts w:cs="Arial"/>
                  <w:sz w:val="20"/>
                </w:rPr>
                <w:t>3</w:t>
              </w:r>
            </w:ins>
            <w:del w:id="1201" w:author="Bailey, Colin (DFO/MPO)" w:date="2024-11-01T00:56:00Z">
              <w:r w:rsidR="00E37373" w:rsidDel="00BF1B86">
                <w:rPr>
                  <w:rFonts w:cs="Arial"/>
                  <w:sz w:val="20"/>
                </w:rPr>
                <w:delText>2</w:delText>
              </w:r>
            </w:del>
            <w:r w:rsidR="00582D86" w:rsidRPr="000A50E7">
              <w:rPr>
                <w:rFonts w:cs="Arial"/>
                <w:sz w:val="20"/>
              </w:rPr>
              <w:t>)</w:t>
            </w:r>
          </w:p>
        </w:tc>
        <w:tc>
          <w:tcPr>
            <w:tcW w:w="3505" w:type="dxa"/>
            <w:tcBorders>
              <w:top w:val="single" w:sz="4" w:space="0" w:color="auto"/>
              <w:bottom w:val="single" w:sz="4" w:space="0" w:color="auto"/>
            </w:tcBorders>
          </w:tcPr>
          <w:p w14:paraId="3481595E" w14:textId="20DDEB88" w:rsidR="009C53B3" w:rsidRPr="000A50E7" w:rsidRDefault="5D1D8D1F" w:rsidP="1ACE7AC8">
            <w:pPr>
              <w:pStyle w:val="BodyText"/>
              <w:spacing w:after="0"/>
              <w:rPr>
                <w:rFonts w:cs="Arial"/>
                <w:sz w:val="20"/>
              </w:rPr>
            </w:pPr>
            <w:r w:rsidRPr="1ACE7AC8">
              <w:rPr>
                <w:rFonts w:cs="Arial"/>
                <w:sz w:val="20"/>
              </w:rPr>
              <w:t xml:space="preserve">Candidate RR; </w:t>
            </w:r>
            <w:r w:rsidR="33305CD5" w:rsidRPr="1ACE7AC8">
              <w:rPr>
                <w:rFonts w:cs="Arial"/>
                <w:sz w:val="20"/>
              </w:rPr>
              <w:t>Discrete fishing mortality (U) that will produce Maximum Sustainable Yield (MSY)</w:t>
            </w:r>
            <w:r w:rsidR="69BC13D0" w:rsidRPr="1ACE7AC8">
              <w:rPr>
                <w:rFonts w:cs="Arial"/>
                <w:sz w:val="20"/>
              </w:rPr>
              <w:t xml:space="preserve"> under </w:t>
            </w:r>
            <w:ins w:id="1202" w:author="Bailey, Colin (DFO/MPO)" w:date="2024-10-17T11:57:00Z">
              <w:r w:rsidR="005E35D9">
                <w:rPr>
                  <w:rFonts w:cs="Arial"/>
                  <w:sz w:val="20"/>
                </w:rPr>
                <w:t>equilibrium</w:t>
              </w:r>
            </w:ins>
            <w:ins w:id="1203" w:author="Bailey, Colin (DFO/MPO)" w:date="2024-10-21T14:30:00Z">
              <w:r w:rsidR="00D365B5">
                <w:rPr>
                  <w:rFonts w:cs="Arial"/>
                  <w:sz w:val="20"/>
                </w:rPr>
                <w:t xml:space="preserve"> </w:t>
              </w:r>
            </w:ins>
            <w:commentRangeStart w:id="1204"/>
            <w:del w:id="1205" w:author="Bailey, Colin (DFO/MPO)" w:date="2024-10-17T11:57:00Z">
              <w:r w:rsidR="69BC13D0" w:rsidRPr="1ACE7AC8" w:rsidDel="005E35D9">
                <w:rPr>
                  <w:rFonts w:cs="Arial"/>
                  <w:sz w:val="20"/>
                </w:rPr>
                <w:delText>ideal</w:delText>
              </w:r>
              <w:commentRangeEnd w:id="1204"/>
              <w:r w:rsidR="009A0943" w:rsidDel="005E35D9">
                <w:rPr>
                  <w:rStyle w:val="CommentReference"/>
                </w:rPr>
                <w:commentReference w:id="1204"/>
              </w:r>
              <w:r w:rsidR="69BC13D0" w:rsidRPr="1ACE7AC8" w:rsidDel="005E35D9">
                <w:rPr>
                  <w:rFonts w:cs="Arial"/>
                  <w:sz w:val="20"/>
                </w:rPr>
                <w:delText xml:space="preserve"> </w:delText>
              </w:r>
            </w:del>
            <w:r w:rsidR="69BC13D0" w:rsidRPr="1ACE7AC8">
              <w:rPr>
                <w:rFonts w:cs="Arial"/>
                <w:sz w:val="20"/>
              </w:rPr>
              <w:t>conditions.</w:t>
            </w:r>
            <w:ins w:id="1206" w:author="Bailey, Colin (DFO/MPO)" w:date="2024-10-17T11:56:00Z">
              <w:r w:rsidR="00FF487A">
                <w:rPr>
                  <w:rFonts w:cs="Arial"/>
                  <w:sz w:val="20"/>
                </w:rPr>
                <w:t xml:space="preserve"> Note that this value is the lowest CU-specific </w:t>
              </w:r>
            </w:ins>
            <w:proofErr w:type="spellStart"/>
            <w:ins w:id="1207" w:author="Bailey, Colin (DFO/MPO)" w:date="2024-10-17T11:57:00Z">
              <w:r w:rsidR="005E35D9">
                <w:rPr>
                  <w:rFonts w:cs="Arial"/>
                  <w:sz w:val="20"/>
                </w:rPr>
                <w:t>U</w:t>
              </w:r>
              <w:r w:rsidR="005E35D9" w:rsidRPr="005E35D9">
                <w:rPr>
                  <w:rFonts w:cs="Arial"/>
                  <w:sz w:val="20"/>
                  <w:vertAlign w:val="subscript"/>
                  <w:rPrChange w:id="1208" w:author="Bailey, Colin (DFO/MPO)" w:date="2024-10-17T11:57:00Z">
                    <w:rPr>
                      <w:rFonts w:cs="Arial"/>
                      <w:sz w:val="20"/>
                    </w:rPr>
                  </w:rPrChange>
                </w:rPr>
                <w:t>msy</w:t>
              </w:r>
              <w:proofErr w:type="spellEnd"/>
              <w:r w:rsidR="005E35D9">
                <w:rPr>
                  <w:rFonts w:cs="Arial"/>
                  <w:sz w:val="20"/>
                </w:rPr>
                <w:t xml:space="preserve"> value.</w:t>
              </w:r>
            </w:ins>
          </w:p>
        </w:tc>
        <w:sdt>
          <w:sdtPr>
            <w:rPr>
              <w:rFonts w:cs="Arial"/>
              <w:color w:val="000000"/>
              <w:sz w:val="20"/>
            </w:rPr>
            <w:tag w:val="MENDELEY_CITATION_v3_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"/>
            <w:id w:val="77876715"/>
            <w:placeholder>
              <w:docPart w:val="DefaultPlaceholder_-1854013440"/>
            </w:placeholder>
          </w:sdtPr>
          <w:sdtEndPr/>
          <w:sdtContent>
            <w:tc>
              <w:tcPr>
                <w:tcW w:w="1885" w:type="dxa"/>
                <w:tcBorders>
                  <w:top w:val="single" w:sz="4" w:space="0" w:color="auto"/>
                  <w:bottom w:val="single" w:sz="4" w:space="0" w:color="auto"/>
                </w:tcBorders>
              </w:tcPr>
              <w:p w14:paraId="614E4C41" w14:textId="5FECFB07" w:rsidR="009C53B3" w:rsidRPr="000A50E7" w:rsidRDefault="00C13A45" w:rsidP="000E187E">
                <w:pPr>
                  <w:pStyle w:val="BodyText"/>
                  <w:spacing w:after="0"/>
                  <w:rPr>
                    <w:rFonts w:cs="Arial"/>
                    <w:sz w:val="20"/>
                  </w:rPr>
                </w:pPr>
                <w:r w:rsidRPr="00C13A45">
                  <w:rPr>
                    <w:color w:val="000000"/>
                    <w:sz w:val="20"/>
                  </w:rPr>
                  <w:t>Hawkshaw &amp; Walters, 2015</w:t>
                </w:r>
              </w:p>
            </w:tc>
          </w:sdtContent>
        </w:sdt>
      </w:tr>
      <w:tr w:rsidR="007C3A8C" w:rsidRPr="000A50E7" w14:paraId="5AD323EF" w14:textId="77777777" w:rsidTr="1ACE7AC8">
        <w:tc>
          <w:tcPr>
            <w:tcW w:w="1885" w:type="dxa"/>
            <w:tcBorders>
              <w:top w:val="single" w:sz="4" w:space="0" w:color="auto"/>
              <w:bottom w:val="single" w:sz="4" w:space="0" w:color="auto"/>
            </w:tcBorders>
          </w:tcPr>
          <w:p w14:paraId="37A89FEA" w14:textId="77777777" w:rsidR="007C3A8C" w:rsidRPr="000A50E7" w:rsidRDefault="007C3A8C" w:rsidP="000E187E">
            <w:pPr>
              <w:pStyle w:val="BodyText"/>
              <w:spacing w:after="0"/>
              <w:rPr>
                <w:rFonts w:cs="Arial"/>
                <w:sz w:val="20"/>
              </w:rPr>
            </w:pPr>
            <w:r w:rsidRPr="000A50E7">
              <w:rPr>
                <w:rFonts w:cs="Arial"/>
                <w:sz w:val="20"/>
              </w:rPr>
              <w:t>Target Reference Point (TRP)</w:t>
            </w:r>
          </w:p>
        </w:tc>
        <w:tc>
          <w:tcPr>
            <w:tcW w:w="2075" w:type="dxa"/>
            <w:tcBorders>
              <w:top w:val="single" w:sz="4" w:space="0" w:color="auto"/>
              <w:bottom w:val="single" w:sz="4" w:space="0" w:color="auto"/>
            </w:tcBorders>
          </w:tcPr>
          <w:p w14:paraId="5B0BA035" w14:textId="481CCC25" w:rsidR="007C3A8C" w:rsidRPr="000A50E7" w:rsidRDefault="000A50E7" w:rsidP="000E187E">
            <w:pPr>
              <w:pStyle w:val="BodyText"/>
              <w:spacing w:after="0"/>
              <w:rPr>
                <w:rFonts w:cs="Arial"/>
                <w:sz w:val="20"/>
              </w:rPr>
            </w:pPr>
            <w:r w:rsidRPr="000A50E7">
              <w:rPr>
                <w:rFonts w:cs="Arial"/>
                <w:sz w:val="20"/>
              </w:rPr>
              <w:t>80%</w:t>
            </w:r>
            <w:r>
              <w:rPr>
                <w:rFonts w:cs="Arial"/>
                <w:sz w:val="20"/>
              </w:rPr>
              <w:t xml:space="preserve"> </w:t>
            </w:r>
            <w:r w:rsidRPr="000A50E7">
              <w:rPr>
                <w:rFonts w:cs="Arial"/>
                <w:sz w:val="20"/>
              </w:rPr>
              <w:t>S</w:t>
            </w:r>
            <w:r w:rsidRPr="000A50E7">
              <w:rPr>
                <w:rFonts w:cs="Arial"/>
                <w:sz w:val="20"/>
                <w:vertAlign w:val="subscript"/>
              </w:rPr>
              <w:t xml:space="preserve">MSY </w:t>
            </w:r>
            <w:r w:rsidRPr="003C067C">
              <w:rPr>
                <w:rFonts w:cs="Arial"/>
                <w:sz w:val="20"/>
              </w:rPr>
              <w:t xml:space="preserve">(See Table </w:t>
            </w:r>
            <w:ins w:id="1209" w:author="Bailey, Colin (DFO/MPO)" w:date="2024-11-01T00:56:00Z">
              <w:r w:rsidR="00BF1B86">
                <w:rPr>
                  <w:rFonts w:cs="Arial"/>
                  <w:sz w:val="20"/>
                </w:rPr>
                <w:t>3</w:t>
              </w:r>
            </w:ins>
            <w:del w:id="1210" w:author="Bailey, Colin (DFO/MPO)" w:date="2024-11-01T00:56:00Z">
              <w:r w:rsidR="00E37373" w:rsidDel="00BF1B86">
                <w:rPr>
                  <w:rFonts w:cs="Arial"/>
                  <w:sz w:val="20"/>
                </w:rPr>
                <w:delText>2</w:delText>
              </w:r>
            </w:del>
            <w:r w:rsidRPr="003C067C">
              <w:rPr>
                <w:rFonts w:cs="Arial"/>
                <w:sz w:val="20"/>
              </w:rPr>
              <w:t>)</w:t>
            </w:r>
          </w:p>
        </w:tc>
        <w:tc>
          <w:tcPr>
            <w:tcW w:w="3505" w:type="dxa"/>
            <w:tcBorders>
              <w:top w:val="single" w:sz="4" w:space="0" w:color="auto"/>
              <w:bottom w:val="single" w:sz="4" w:space="0" w:color="auto"/>
            </w:tcBorders>
          </w:tcPr>
          <w:p w14:paraId="680E070A" w14:textId="3D636687" w:rsidR="007C3A8C" w:rsidRPr="000A50E7" w:rsidRDefault="009A0943" w:rsidP="000E187E">
            <w:pPr>
              <w:pStyle w:val="BodyText"/>
              <w:spacing w:after="0"/>
              <w:rPr>
                <w:rFonts w:cs="Arial"/>
                <w:sz w:val="20"/>
              </w:rPr>
            </w:pPr>
            <w:r w:rsidRPr="000A50E7">
              <w:rPr>
                <w:rFonts w:cs="Arial"/>
                <w:sz w:val="20"/>
              </w:rPr>
              <w:t xml:space="preserve">Candidate TRP; 80% of </w:t>
            </w:r>
            <w:ins w:id="1211" w:author="Bailey, Colin (DFO/MPO)" w:date="2024-10-17T11:48:00Z">
              <w:r w:rsidR="001B2DD4">
                <w:rPr>
                  <w:rFonts w:cs="Arial"/>
                  <w:sz w:val="20"/>
                </w:rPr>
                <w:t>CU</w:t>
              </w:r>
            </w:ins>
            <w:del w:id="1212" w:author="Bailey, Colin (DFO/MPO)" w:date="2024-10-17T11:48:00Z">
              <w:r w:rsidRPr="000A50E7" w:rsidDel="001B2DD4">
                <w:rPr>
                  <w:rFonts w:cs="Arial"/>
                  <w:sz w:val="20"/>
                </w:rPr>
                <w:delText>SMU</w:delText>
              </w:r>
            </w:del>
            <w:r w:rsidRPr="000A50E7">
              <w:rPr>
                <w:rFonts w:cs="Arial"/>
                <w:sz w:val="20"/>
              </w:rPr>
              <w:t xml:space="preserve"> </w:t>
            </w:r>
            <w:r w:rsidR="000A50E7">
              <w:rPr>
                <w:rFonts w:cs="Arial"/>
                <w:sz w:val="20"/>
              </w:rPr>
              <w:t>natural</w:t>
            </w:r>
            <w:r w:rsidRPr="000A50E7">
              <w:rPr>
                <w:rFonts w:cs="Arial"/>
                <w:sz w:val="20"/>
              </w:rPr>
              <w:t xml:space="preserve"> spawner abundance (S) at Maximum Sustainable Yield (MSY).</w:t>
            </w:r>
          </w:p>
        </w:tc>
        <w:tc>
          <w:tcPr>
            <w:tcW w:w="1885" w:type="dxa"/>
            <w:tcBorders>
              <w:top w:val="single" w:sz="4" w:space="0" w:color="auto"/>
              <w:bottom w:val="single" w:sz="4" w:space="0" w:color="auto"/>
            </w:tcBorders>
          </w:tcPr>
          <w:p w14:paraId="7D30F926" w14:textId="1C28F1FE" w:rsidR="007C3A8C" w:rsidRPr="000A50E7" w:rsidRDefault="0002574E" w:rsidP="000E187E">
            <w:pPr>
              <w:pStyle w:val="BodyText"/>
              <w:spacing w:after="0"/>
              <w:rPr>
                <w:rFonts w:cs="Arial"/>
                <w:sz w:val="20"/>
              </w:rPr>
            </w:pPr>
            <w:sdt>
              <w:sdtPr>
                <w:rPr>
                  <w:rFonts w:cs="Arial"/>
                  <w:color w:val="000000"/>
                  <w:sz w:val="20"/>
                </w:rPr>
                <w:tag w:val="MENDELEY_CITATION_v3_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"/>
                <w:id w:val="-109908056"/>
                <w:placeholder>
                  <w:docPart w:val="DefaultPlaceholder_-1854013440"/>
                </w:placeholder>
              </w:sdtPr>
              <w:sdtEndPr/>
              <w:sdtContent>
                <w:r w:rsidR="00C13A45" w:rsidRPr="00C13A45">
                  <w:rPr>
                    <w:rFonts w:cs="Arial"/>
                    <w:color w:val="000000"/>
                    <w:sz w:val="20"/>
                  </w:rPr>
                  <w:t>C. A. Holt, 2009</w:t>
                </w:r>
              </w:sdtContent>
            </w:sdt>
            <w:del w:id="1213" w:author="Bailey, Colin (DFO/MPO)" w:date="2024-10-29T16:45:00Z">
              <w:r w:rsidR="007C3A8C" w:rsidRPr="000A50E7" w:rsidDel="004D2D1C">
                <w:rPr>
                  <w:rFonts w:cs="Arial"/>
                  <w:sz w:val="20"/>
                </w:rPr>
                <w:delText>DFO 2009</w:delText>
              </w:r>
            </w:del>
          </w:p>
        </w:tc>
      </w:tr>
    </w:tbl>
    <w:p w14:paraId="56CE6FD8" w14:textId="30F69D09" w:rsidR="00A21622" w:rsidRDefault="7BB728C0" w:rsidP="00C84A9A">
      <w:pPr>
        <w:pStyle w:val="Heading4"/>
      </w:pPr>
      <w:bookmarkStart w:id="1214" w:name="_Hlk150252237"/>
      <w:commentRangeStart w:id="1215"/>
      <w:commentRangeStart w:id="1216"/>
      <w:commentRangeStart w:id="1217"/>
      <w:r>
        <w:lastRenderedPageBreak/>
        <w:t>Other Stock Reference Points</w:t>
      </w:r>
      <w:commentRangeEnd w:id="1215"/>
      <w:r w:rsidR="00347C81">
        <w:rPr>
          <w:rStyle w:val="CommentReference"/>
          <w:rFonts w:asciiTheme="minorHAnsi" w:eastAsiaTheme="minorHAnsi" w:hAnsiTheme="minorHAnsi" w:cstheme="minorBidi"/>
          <w:b w:val="0"/>
          <w:bCs w:val="0"/>
        </w:rPr>
        <w:commentReference w:id="1215"/>
      </w:r>
      <w:commentRangeEnd w:id="1216"/>
      <w:r w:rsidR="00E42B14">
        <w:rPr>
          <w:rStyle w:val="CommentReference"/>
          <w:rFonts w:asciiTheme="minorHAnsi" w:eastAsiaTheme="minorHAnsi" w:hAnsiTheme="minorHAnsi" w:cstheme="minorBidi"/>
          <w:b w:val="0"/>
          <w:bCs w:val="0"/>
        </w:rPr>
        <w:commentReference w:id="1216"/>
      </w:r>
      <w:commentRangeEnd w:id="1217"/>
      <w:r w:rsidR="00DF74E4">
        <w:rPr>
          <w:rStyle w:val="CommentReference"/>
          <w:rFonts w:asciiTheme="minorHAnsi" w:eastAsiaTheme="minorHAnsi" w:hAnsiTheme="minorHAnsi" w:cstheme="minorBidi"/>
          <w:b w:val="0"/>
          <w:bCs w:val="0"/>
        </w:rPr>
        <w:commentReference w:id="1217"/>
      </w:r>
    </w:p>
    <w:p w14:paraId="6AB2EC00" w14:textId="0BECC07B" w:rsidR="004606C0" w:rsidRPr="0095522D" w:rsidRDefault="004606C0" w:rsidP="004579D2">
      <w:pPr>
        <w:pStyle w:val="BodyText"/>
        <w:rPr>
          <w:b/>
          <w:bCs/>
        </w:rPr>
      </w:pPr>
      <w:r w:rsidRPr="000A50E7">
        <w:rPr>
          <w:b/>
          <w:bCs/>
          <w:i/>
          <w:iCs/>
        </w:rPr>
        <w:t>Wild Salmon Policy</w:t>
      </w:r>
      <w:r w:rsidR="0002167C" w:rsidRPr="0095522D">
        <w:rPr>
          <w:b/>
          <w:bCs/>
        </w:rPr>
        <w:t xml:space="preserve"> (WSP)</w:t>
      </w:r>
      <w:r w:rsidRPr="0095522D">
        <w:rPr>
          <w:b/>
          <w:bCs/>
        </w:rPr>
        <w:t xml:space="preserve"> Biological Benchmarks</w:t>
      </w:r>
      <w:r w:rsidR="004579D2" w:rsidRPr="0095522D">
        <w:rPr>
          <w:b/>
          <w:bCs/>
        </w:rPr>
        <w:t>:</w:t>
      </w:r>
      <w:r w:rsidR="00B60180" w:rsidRPr="0095522D">
        <w:t xml:space="preserve"> Under the WSP, Pacific Salmon </w:t>
      </w:r>
      <w:r w:rsidR="00021826" w:rsidRPr="0095522D">
        <w:t>CUs are assigned statuses of ‘Green’, ‘Amber’, or ‘Red’, delineated by</w:t>
      </w:r>
      <w:r w:rsidR="00B60180" w:rsidRPr="0095522D">
        <w:t xml:space="preserve"> upper and lower abundance-based benchmarks </w:t>
      </w:r>
      <w:r w:rsidRPr="0095522D">
        <w:t>(</w:t>
      </w:r>
      <w:r w:rsidR="00EE40BF" w:rsidRPr="0095522D">
        <w:t>DFO</w:t>
      </w:r>
      <w:r w:rsidRPr="0095522D">
        <w:t xml:space="preserve"> 2005</w:t>
      </w:r>
      <w:r w:rsidR="00021826" w:rsidRPr="0095522D">
        <w:t>; 2015; Holt et al. 2009</w:t>
      </w:r>
      <w:r w:rsidR="00CC26C2">
        <w:t xml:space="preserve">; Table </w:t>
      </w:r>
      <w:ins w:id="1218" w:author="Bailey, Colin (DFO/MPO)" w:date="2024-11-01T00:56:00Z">
        <w:r w:rsidR="00BF1B86">
          <w:t>3</w:t>
        </w:r>
      </w:ins>
      <w:del w:id="1219" w:author="Bailey, Colin (DFO/MPO)" w:date="2024-11-01T00:56:00Z">
        <w:r w:rsidR="00CC26C2" w:rsidDel="00BF1B86">
          <w:delText>2</w:delText>
        </w:r>
      </w:del>
      <w:r w:rsidRPr="0095522D">
        <w:t xml:space="preserve">). </w:t>
      </w:r>
      <w:r w:rsidR="00A91453">
        <w:t xml:space="preserve">The values shown below were produced by </w:t>
      </w:r>
      <w:r w:rsidR="008D7A40">
        <w:t>rebuilding</w:t>
      </w:r>
      <w:r w:rsidR="00A91453">
        <w:t xml:space="preserve"> the</w:t>
      </w:r>
      <w:r w:rsidR="008D7A40">
        <w:t xml:space="preserve"> stock-recruit</w:t>
      </w:r>
      <w:r w:rsidR="00A91453">
        <w:t xml:space="preserve"> analysis from </w:t>
      </w:r>
      <w:ins w:id="1220" w:author="Bailey, Colin (DFO/MPO)" w:date="2024-10-29T17:15:00Z">
        <w:r w:rsidR="003C62C6">
          <w:t xml:space="preserve">K. </w:t>
        </w:r>
      </w:ins>
      <w:r w:rsidR="00A91453">
        <w:t>Holt et al.</w:t>
      </w:r>
      <w:del w:id="1221" w:author="Bailey, Colin (DFO/MPO)" w:date="2024-10-29T17:15:00Z">
        <w:r w:rsidR="00A91453" w:rsidDel="003C62C6">
          <w:delText xml:space="preserve"> </w:delText>
        </w:r>
        <w:r w:rsidR="00CB5215" w:rsidDel="003C62C6">
          <w:delText>(</w:delText>
        </w:r>
      </w:del>
      <w:ins w:id="1222" w:author="Bailey, Colin (DFO/MPO)" w:date="2024-10-29T17:15:00Z">
        <w:r w:rsidR="003C62C6">
          <w:t xml:space="preserve"> </w:t>
        </w:r>
      </w:ins>
      <w:sdt>
        <w:sdtPr>
          <w:rPr>
            <w:color w:val="000000"/>
          </w:rPr>
          <w:tag w:val="MENDELEY_CITATION_v3_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"/>
          <w:id w:val="1498691379"/>
          <w:placeholder>
            <w:docPart w:val="DefaultPlaceholder_-1854013440"/>
          </w:placeholder>
        </w:sdtPr>
        <w:sdtEndPr/>
        <w:sdtContent>
          <w:r w:rsidR="00C13A45" w:rsidRPr="00C13A45">
            <w:rPr>
              <w:color w:val="000000"/>
            </w:rPr>
            <w:t>(2023)</w:t>
          </w:r>
        </w:sdtContent>
      </w:sdt>
      <w:del w:id="1223" w:author="Bailey, Colin (DFO/MPO)" w:date="2024-10-29T17:14:00Z">
        <w:r w:rsidR="00A91453" w:rsidDel="003C62C6">
          <w:delText>2023</w:delText>
        </w:r>
        <w:r w:rsidR="00CB5215" w:rsidDel="003C62C6">
          <w:delText>b)</w:delText>
        </w:r>
      </w:del>
      <w:r w:rsidR="00A91453">
        <w:t xml:space="preserve"> in </w:t>
      </w:r>
      <w:r w:rsidR="008D7A40">
        <w:t xml:space="preserve">R and </w:t>
      </w:r>
      <w:r w:rsidR="00A91453">
        <w:t>Stan</w:t>
      </w:r>
      <w:del w:id="1224" w:author="Bailey, Colin (DFO/MPO)" w:date="2024-10-30T11:34:00Z">
        <w:r w:rsidR="008D7A40" w:rsidDel="00334CDE">
          <w:delText xml:space="preserve"> </w:delText>
        </w:r>
      </w:del>
      <w:ins w:id="1225" w:author="Bailey, Colin (DFO/MPO)" w:date="2024-10-30T11:34:00Z">
        <w:r w:rsidR="00334CDE">
          <w:t xml:space="preserve"> </w:t>
        </w:r>
      </w:ins>
      <w:sdt>
        <w:sdtPr>
          <w:rPr>
            <w:color w:val="000000"/>
          </w:rPr>
          <w:tag w:val="MENDELEY_CITATION_v3_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"/>
          <w:id w:val="-1450850309"/>
          <w:placeholder>
            <w:docPart w:val="DefaultPlaceholder_-1854013440"/>
          </w:placeholder>
        </w:sdtPr>
        <w:sdtEndPr/>
        <w:sdtContent>
          <w:r w:rsidR="00C13A45" w:rsidRPr="00C13A45">
            <w:rPr>
              <w:color w:val="000000"/>
            </w:rPr>
            <w:t>(Bailey 2024)</w:t>
          </w:r>
        </w:sdtContent>
      </w:sdt>
      <w:del w:id="1226" w:author="Bailey, Colin (DFO/MPO)" w:date="2024-10-30T11:34:00Z">
        <w:r w:rsidR="008D7A40" w:rsidDel="00334CDE">
          <w:delText>(Bailey 2024)</w:delText>
        </w:r>
      </w:del>
      <w:r w:rsidR="008D7A40">
        <w:t>.</w:t>
      </w:r>
    </w:p>
    <w:p w14:paraId="6D14B947" w14:textId="38DD9B3D" w:rsidR="004606C0" w:rsidRDefault="004606C0" w:rsidP="00642706">
      <w:pPr>
        <w:pStyle w:val="Caption-Table"/>
        <w:rPr>
          <w:ins w:id="1227" w:author="Bailey, Colin (DFO/MPO)" w:date="2024-11-01T00:18:00Z"/>
        </w:rPr>
      </w:pPr>
      <w:commentRangeStart w:id="1228"/>
      <w:r w:rsidRPr="00642706">
        <w:rPr>
          <w:b/>
          <w:bCs/>
        </w:rPr>
        <w:t xml:space="preserve">Table </w:t>
      </w:r>
      <w:ins w:id="1229" w:author="Bailey, Colin (DFO/MPO)" w:date="2024-11-01T00:57:00Z">
        <w:r w:rsidR="00BF1B86">
          <w:rPr>
            <w:b/>
            <w:bCs/>
          </w:rPr>
          <w:t>3</w:t>
        </w:r>
      </w:ins>
      <w:del w:id="1230" w:author="Bailey, Colin (DFO/MPO)" w:date="2024-11-01T00:57:00Z">
        <w:r w:rsidR="007308E9" w:rsidDel="00BF1B86">
          <w:rPr>
            <w:b/>
            <w:bCs/>
          </w:rPr>
          <w:delText>2</w:delText>
        </w:r>
      </w:del>
      <w:r w:rsidRPr="00642706">
        <w:rPr>
          <w:b/>
          <w:bCs/>
        </w:rPr>
        <w:t>.</w:t>
      </w:r>
      <w:r w:rsidRPr="00642706">
        <w:t xml:space="preserve"> </w:t>
      </w:r>
      <w:commentRangeEnd w:id="1228"/>
      <w:r w:rsidR="00607810">
        <w:rPr>
          <w:rStyle w:val="CommentReference"/>
          <w:rFonts w:asciiTheme="minorHAnsi" w:eastAsiaTheme="minorHAnsi" w:hAnsiTheme="minorHAnsi" w:cstheme="minorBidi"/>
          <w:i w:val="0"/>
        </w:rPr>
        <w:commentReference w:id="1228"/>
      </w:r>
      <w:r w:rsidR="000A50E7">
        <w:t>Interior Fraser Coho c</w:t>
      </w:r>
      <w:r w:rsidR="00582D86" w:rsidRPr="00642706">
        <w:t xml:space="preserve">onservation </w:t>
      </w:r>
      <w:r w:rsidR="00BD23E4" w:rsidRPr="00642706">
        <w:t>u</w:t>
      </w:r>
      <w:r w:rsidR="00582D86" w:rsidRPr="00642706">
        <w:t>nit</w:t>
      </w:r>
      <w:r w:rsidR="000A50E7">
        <w:t xml:space="preserve"> (CU) </w:t>
      </w:r>
      <w:r w:rsidR="00582D86" w:rsidRPr="00642706">
        <w:t xml:space="preserve">specific </w:t>
      </w:r>
      <w:r w:rsidR="004D3F09" w:rsidRPr="00642706">
        <w:t xml:space="preserve">abundance-based benchmarks </w:t>
      </w:r>
      <w:commentRangeStart w:id="1231"/>
      <w:commentRangeStart w:id="1232"/>
      <w:r w:rsidR="00582D86" w:rsidRPr="00642706">
        <w:t xml:space="preserve">and </w:t>
      </w:r>
      <w:commentRangeEnd w:id="1231"/>
      <w:r>
        <w:rPr>
          <w:rStyle w:val="CommentReference"/>
        </w:rPr>
        <w:commentReference w:id="1231"/>
      </w:r>
      <w:commentRangeEnd w:id="1232"/>
      <w:r w:rsidR="00FB5D78">
        <w:rPr>
          <w:rStyle w:val="CommentReference"/>
          <w:rFonts w:asciiTheme="minorHAnsi" w:eastAsiaTheme="minorHAnsi" w:hAnsiTheme="minorHAnsi" w:cstheme="minorBidi"/>
          <w:i w:val="0"/>
        </w:rPr>
        <w:commentReference w:id="1232"/>
      </w:r>
      <w:r w:rsidR="00582D86" w:rsidRPr="00642706">
        <w:t xml:space="preserve">reference points with </w:t>
      </w:r>
      <w:r w:rsidR="004D3F09" w:rsidRPr="00642706">
        <w:t xml:space="preserve">credible </w:t>
      </w:r>
      <w:r w:rsidR="00A85E48">
        <w:t>intervals</w:t>
      </w:r>
      <w:r w:rsidR="004D3F09" w:rsidRPr="00642706">
        <w:t xml:space="preserve">. </w:t>
      </w:r>
    </w:p>
    <w:tbl>
      <w:tblPr>
        <w:tblStyle w:val="TableGrid"/>
        <w:tblW w:w="0" w:type="auto"/>
        <w:jc w:val="center"/>
        <w:tblLook w:val="04A0" w:firstRow="1" w:lastRow="0" w:firstColumn="1" w:lastColumn="0" w:noHBand="0" w:noVBand="1"/>
      </w:tblPr>
      <w:tblGrid>
        <w:gridCol w:w="1795"/>
        <w:gridCol w:w="1321"/>
        <w:gridCol w:w="749"/>
        <w:gridCol w:w="990"/>
        <w:gridCol w:w="900"/>
        <w:gridCol w:w="1080"/>
      </w:tblGrid>
      <w:tr w:rsidR="00C13A45" w:rsidRPr="00ED2775" w14:paraId="437D42ED" w14:textId="77777777" w:rsidTr="00CD0E55">
        <w:trPr>
          <w:jc w:val="center"/>
          <w:ins w:id="1233" w:author="Bailey, Colin (DFO/MPO)" w:date="2024-11-01T00:18:00Z"/>
        </w:trPr>
        <w:tc>
          <w:tcPr>
            <w:tcW w:w="1795" w:type="dxa"/>
            <w:tcBorders>
              <w:top w:val="single" w:sz="4" w:space="0" w:color="auto"/>
              <w:left w:val="nil"/>
              <w:bottom w:val="single" w:sz="12" w:space="0" w:color="auto"/>
              <w:right w:val="nil"/>
            </w:tcBorders>
          </w:tcPr>
          <w:p w14:paraId="6B902627" w14:textId="08104162" w:rsidR="00ED2775" w:rsidRPr="00CD0E55" w:rsidRDefault="00ED2775">
            <w:pPr>
              <w:pStyle w:val="BodyText"/>
              <w:rPr>
                <w:ins w:id="1234" w:author="Bailey, Colin (DFO/MPO)" w:date="2024-11-01T00:18:00Z"/>
                <w:b/>
                <w:bCs/>
                <w:rPrChange w:id="1235" w:author="Bailey, Colin (DFO/MPO)" w:date="2024-11-01T00:23:00Z">
                  <w:rPr>
                    <w:ins w:id="1236" w:author="Bailey, Colin (DFO/MPO)" w:date="2024-11-01T00:18:00Z"/>
                  </w:rPr>
                </w:rPrChange>
              </w:rPr>
              <w:pPrChange w:id="1237" w:author="Bailey, Colin (DFO/MPO)" w:date="2024-11-01T00:19:00Z">
                <w:pPr>
                  <w:pStyle w:val="Caption-Table"/>
                </w:pPr>
              </w:pPrChange>
            </w:pPr>
            <w:ins w:id="1238" w:author="Bailey, Colin (DFO/MPO)" w:date="2024-11-01T00:19:00Z">
              <w:r w:rsidRPr="00CD0E55">
                <w:rPr>
                  <w:b/>
                  <w:bCs/>
                  <w:sz w:val="20"/>
                  <w:rPrChange w:id="1239" w:author="Bailey, Colin (DFO/MPO)" w:date="2024-11-01T00:23:00Z">
                    <w:rPr>
                      <w:i w:val="0"/>
                    </w:rPr>
                  </w:rPrChange>
                </w:rPr>
                <w:t>CU</w:t>
              </w:r>
            </w:ins>
          </w:p>
        </w:tc>
        <w:tc>
          <w:tcPr>
            <w:tcW w:w="1321" w:type="dxa"/>
            <w:tcBorders>
              <w:top w:val="single" w:sz="4" w:space="0" w:color="auto"/>
              <w:left w:val="nil"/>
              <w:bottom w:val="single" w:sz="12" w:space="0" w:color="auto"/>
              <w:right w:val="nil"/>
            </w:tcBorders>
          </w:tcPr>
          <w:p w14:paraId="1414875A" w14:textId="031D1E7E" w:rsidR="00ED2775" w:rsidRPr="00CD0E55" w:rsidRDefault="00ED2775">
            <w:pPr>
              <w:pStyle w:val="BodyText"/>
              <w:rPr>
                <w:ins w:id="1240" w:author="Bailey, Colin (DFO/MPO)" w:date="2024-11-01T00:18:00Z"/>
                <w:b/>
                <w:bCs/>
                <w:rPrChange w:id="1241" w:author="Bailey, Colin (DFO/MPO)" w:date="2024-11-01T00:23:00Z">
                  <w:rPr>
                    <w:ins w:id="1242" w:author="Bailey, Colin (DFO/MPO)" w:date="2024-11-01T00:18:00Z"/>
                  </w:rPr>
                </w:rPrChange>
              </w:rPr>
              <w:pPrChange w:id="1243" w:author="Bailey, Colin (DFO/MPO)" w:date="2024-11-01T00:19:00Z">
                <w:pPr>
                  <w:pStyle w:val="Caption-Table"/>
                </w:pPr>
              </w:pPrChange>
            </w:pPr>
            <w:ins w:id="1244" w:author="Bailey, Colin (DFO/MPO)" w:date="2024-11-01T00:19:00Z">
              <w:r w:rsidRPr="00CD0E55">
                <w:rPr>
                  <w:b/>
                  <w:bCs/>
                  <w:sz w:val="20"/>
                  <w:rPrChange w:id="1245" w:author="Bailey, Colin (DFO/MPO)" w:date="2024-11-01T00:23:00Z">
                    <w:rPr>
                      <w:i w:val="0"/>
                    </w:rPr>
                  </w:rPrChange>
                </w:rPr>
                <w:t>Benchmark</w:t>
              </w:r>
            </w:ins>
          </w:p>
        </w:tc>
        <w:tc>
          <w:tcPr>
            <w:tcW w:w="749" w:type="dxa"/>
            <w:tcBorders>
              <w:top w:val="single" w:sz="4" w:space="0" w:color="auto"/>
              <w:left w:val="nil"/>
              <w:bottom w:val="single" w:sz="12" w:space="0" w:color="auto"/>
              <w:right w:val="nil"/>
            </w:tcBorders>
          </w:tcPr>
          <w:p w14:paraId="729951CC" w14:textId="78F6E000" w:rsidR="00ED2775" w:rsidRPr="00CD0E55" w:rsidRDefault="00ED2775">
            <w:pPr>
              <w:pStyle w:val="BodyText"/>
              <w:rPr>
                <w:ins w:id="1246" w:author="Bailey, Colin (DFO/MPO)" w:date="2024-11-01T00:18:00Z"/>
                <w:b/>
                <w:bCs/>
                <w:rPrChange w:id="1247" w:author="Bailey, Colin (DFO/MPO)" w:date="2024-11-01T00:23:00Z">
                  <w:rPr>
                    <w:ins w:id="1248" w:author="Bailey, Colin (DFO/MPO)" w:date="2024-11-01T00:18:00Z"/>
                  </w:rPr>
                </w:rPrChange>
              </w:rPr>
              <w:pPrChange w:id="1249" w:author="Bailey, Colin (DFO/MPO)" w:date="2024-11-01T00:19:00Z">
                <w:pPr>
                  <w:pStyle w:val="Caption-Table"/>
                </w:pPr>
              </w:pPrChange>
            </w:pPr>
            <w:ins w:id="1250" w:author="Bailey, Colin (DFO/MPO)" w:date="2024-11-01T00:19:00Z">
              <w:r w:rsidRPr="00CD0E55">
                <w:rPr>
                  <w:b/>
                  <w:bCs/>
                  <w:sz w:val="20"/>
                  <w:rPrChange w:id="1251" w:author="Bailey, Colin (DFO/MPO)" w:date="2024-11-01T00:23:00Z">
                    <w:rPr>
                      <w:i w:val="0"/>
                    </w:rPr>
                  </w:rPrChange>
                </w:rPr>
                <w:t>Mean</w:t>
              </w:r>
            </w:ins>
          </w:p>
        </w:tc>
        <w:tc>
          <w:tcPr>
            <w:tcW w:w="990" w:type="dxa"/>
            <w:tcBorders>
              <w:top w:val="single" w:sz="4" w:space="0" w:color="auto"/>
              <w:left w:val="nil"/>
              <w:bottom w:val="single" w:sz="12" w:space="0" w:color="auto"/>
              <w:right w:val="nil"/>
            </w:tcBorders>
          </w:tcPr>
          <w:p w14:paraId="7EE3F199" w14:textId="123AB4C0" w:rsidR="00ED2775" w:rsidRPr="00CD0E55" w:rsidRDefault="00CD0E55">
            <w:pPr>
              <w:pStyle w:val="BodyText"/>
              <w:rPr>
                <w:ins w:id="1252" w:author="Bailey, Colin (DFO/MPO)" w:date="2024-11-01T00:18:00Z"/>
                <w:b/>
                <w:bCs/>
                <w:rPrChange w:id="1253" w:author="Bailey, Colin (DFO/MPO)" w:date="2024-11-01T00:23:00Z">
                  <w:rPr>
                    <w:ins w:id="1254" w:author="Bailey, Colin (DFO/MPO)" w:date="2024-11-01T00:18:00Z"/>
                  </w:rPr>
                </w:rPrChange>
              </w:rPr>
              <w:pPrChange w:id="1255" w:author="Bailey, Colin (DFO/MPO)" w:date="2024-11-01T00:19:00Z">
                <w:pPr>
                  <w:pStyle w:val="Caption-Table"/>
                </w:pPr>
              </w:pPrChange>
            </w:pPr>
            <w:ins w:id="1256" w:author="Bailey, Colin (DFO/MPO)" w:date="2024-11-01T00:19:00Z">
              <w:r w:rsidRPr="00CD0E55">
                <w:rPr>
                  <w:b/>
                  <w:bCs/>
                  <w:sz w:val="20"/>
                  <w:rPrChange w:id="1257" w:author="Bailey, Colin (DFO/MPO)" w:date="2024-11-01T00:23:00Z">
                    <w:rPr>
                      <w:i w:val="0"/>
                    </w:rPr>
                  </w:rPrChange>
                </w:rPr>
                <w:t>2.5% CI</w:t>
              </w:r>
            </w:ins>
          </w:p>
        </w:tc>
        <w:tc>
          <w:tcPr>
            <w:tcW w:w="900" w:type="dxa"/>
            <w:tcBorders>
              <w:top w:val="single" w:sz="4" w:space="0" w:color="auto"/>
              <w:left w:val="nil"/>
              <w:bottom w:val="single" w:sz="12" w:space="0" w:color="auto"/>
              <w:right w:val="nil"/>
            </w:tcBorders>
          </w:tcPr>
          <w:p w14:paraId="09B86968" w14:textId="1EDC9C05" w:rsidR="00ED2775" w:rsidRPr="00CD0E55" w:rsidRDefault="00CD0E55">
            <w:pPr>
              <w:pStyle w:val="BodyText"/>
              <w:rPr>
                <w:ins w:id="1258" w:author="Bailey, Colin (DFO/MPO)" w:date="2024-11-01T00:18:00Z"/>
                <w:b/>
                <w:bCs/>
                <w:rPrChange w:id="1259" w:author="Bailey, Colin (DFO/MPO)" w:date="2024-11-01T00:23:00Z">
                  <w:rPr>
                    <w:ins w:id="1260" w:author="Bailey, Colin (DFO/MPO)" w:date="2024-11-01T00:18:00Z"/>
                  </w:rPr>
                </w:rPrChange>
              </w:rPr>
              <w:pPrChange w:id="1261" w:author="Bailey, Colin (DFO/MPO)" w:date="2024-11-01T00:19:00Z">
                <w:pPr>
                  <w:pStyle w:val="Caption-Table"/>
                </w:pPr>
              </w:pPrChange>
            </w:pPr>
            <w:ins w:id="1262" w:author="Bailey, Colin (DFO/MPO)" w:date="2024-11-01T00:19:00Z">
              <w:r w:rsidRPr="00CD0E55">
                <w:rPr>
                  <w:b/>
                  <w:bCs/>
                  <w:sz w:val="20"/>
                  <w:rPrChange w:id="1263" w:author="Bailey, Colin (DFO/MPO)" w:date="2024-11-01T00:23:00Z">
                    <w:rPr>
                      <w:i w:val="0"/>
                    </w:rPr>
                  </w:rPrChange>
                </w:rPr>
                <w:t>50% CI</w:t>
              </w:r>
            </w:ins>
          </w:p>
        </w:tc>
        <w:tc>
          <w:tcPr>
            <w:tcW w:w="1080" w:type="dxa"/>
            <w:tcBorders>
              <w:top w:val="single" w:sz="4" w:space="0" w:color="auto"/>
              <w:left w:val="nil"/>
              <w:bottom w:val="single" w:sz="12" w:space="0" w:color="auto"/>
              <w:right w:val="nil"/>
            </w:tcBorders>
          </w:tcPr>
          <w:p w14:paraId="02B060C6" w14:textId="1C2230C4" w:rsidR="00ED2775" w:rsidRPr="00CD0E55" w:rsidRDefault="00CD0E55">
            <w:pPr>
              <w:pStyle w:val="BodyText"/>
              <w:rPr>
                <w:ins w:id="1264" w:author="Bailey, Colin (DFO/MPO)" w:date="2024-11-01T00:18:00Z"/>
                <w:b/>
                <w:bCs/>
                <w:rPrChange w:id="1265" w:author="Bailey, Colin (DFO/MPO)" w:date="2024-11-01T00:23:00Z">
                  <w:rPr>
                    <w:ins w:id="1266" w:author="Bailey, Colin (DFO/MPO)" w:date="2024-11-01T00:18:00Z"/>
                  </w:rPr>
                </w:rPrChange>
              </w:rPr>
              <w:pPrChange w:id="1267" w:author="Bailey, Colin (DFO/MPO)" w:date="2024-11-01T00:19:00Z">
                <w:pPr>
                  <w:pStyle w:val="Caption-Table"/>
                </w:pPr>
              </w:pPrChange>
            </w:pPr>
            <w:ins w:id="1268" w:author="Bailey, Colin (DFO/MPO)" w:date="2024-11-01T00:19:00Z">
              <w:r w:rsidRPr="00CD0E55">
                <w:rPr>
                  <w:b/>
                  <w:bCs/>
                  <w:sz w:val="20"/>
                  <w:rPrChange w:id="1269" w:author="Bailey, Colin (DFO/MPO)" w:date="2024-11-01T00:23:00Z">
                    <w:rPr>
                      <w:i w:val="0"/>
                    </w:rPr>
                  </w:rPrChange>
                </w:rPr>
                <w:t>97.5% CI</w:t>
              </w:r>
            </w:ins>
          </w:p>
        </w:tc>
      </w:tr>
      <w:tr w:rsidR="00C13A45" w:rsidRPr="00ED2775" w14:paraId="004A749B" w14:textId="77777777" w:rsidTr="00CD0E55">
        <w:trPr>
          <w:jc w:val="center"/>
          <w:ins w:id="1270" w:author="Bailey, Colin (DFO/MPO)" w:date="2024-11-01T00:18:00Z"/>
        </w:trPr>
        <w:tc>
          <w:tcPr>
            <w:tcW w:w="1795" w:type="dxa"/>
            <w:tcBorders>
              <w:top w:val="single" w:sz="12" w:space="0" w:color="auto"/>
              <w:left w:val="nil"/>
              <w:bottom w:val="nil"/>
              <w:right w:val="nil"/>
            </w:tcBorders>
            <w:vAlign w:val="bottom"/>
          </w:tcPr>
          <w:p w14:paraId="377D6461" w14:textId="3CD0A87D" w:rsidR="00CD0E55" w:rsidRPr="002F3FC8" w:rsidRDefault="00CD0E55">
            <w:pPr>
              <w:pStyle w:val="BodyText"/>
              <w:rPr>
                <w:ins w:id="1271" w:author="Bailey, Colin (DFO/MPO)" w:date="2024-11-01T00:18:00Z"/>
              </w:rPr>
              <w:pPrChange w:id="1272" w:author="Bailey, Colin (DFO/MPO)" w:date="2024-11-01T00:22:00Z">
                <w:pPr>
                  <w:pStyle w:val="Caption-Table"/>
                </w:pPr>
              </w:pPrChange>
            </w:pPr>
            <w:ins w:id="1273" w:author="Bailey, Colin (DFO/MPO)" w:date="2024-11-01T00:19:00Z">
              <w:r>
                <w:rPr>
                  <w:sz w:val="20"/>
                </w:rPr>
                <w:t>Fraser Canyon</w:t>
              </w:r>
            </w:ins>
          </w:p>
        </w:tc>
        <w:tc>
          <w:tcPr>
            <w:tcW w:w="1321" w:type="dxa"/>
            <w:tcBorders>
              <w:top w:val="single" w:sz="12" w:space="0" w:color="auto"/>
              <w:left w:val="nil"/>
              <w:bottom w:val="nil"/>
              <w:right w:val="nil"/>
            </w:tcBorders>
            <w:vAlign w:val="bottom"/>
          </w:tcPr>
          <w:p w14:paraId="6080A564" w14:textId="4CA985E3" w:rsidR="00CD0E55" w:rsidRPr="002F3FC8" w:rsidRDefault="00CD0E55">
            <w:pPr>
              <w:pStyle w:val="BodyText"/>
              <w:rPr>
                <w:ins w:id="1274" w:author="Bailey, Colin (DFO/MPO)" w:date="2024-11-01T00:18:00Z"/>
              </w:rPr>
              <w:pPrChange w:id="1275" w:author="Bailey, Colin (DFO/MPO)" w:date="2024-11-01T00:22:00Z">
                <w:pPr>
                  <w:pStyle w:val="Caption-Table"/>
                </w:pPr>
              </w:pPrChange>
            </w:pPr>
            <w:proofErr w:type="spellStart"/>
            <w:ins w:id="1276" w:author="Bailey, Colin (DFO/MPO)" w:date="2024-11-01T00:22:00Z">
              <w:r w:rsidRPr="00F80502">
                <w:rPr>
                  <w:rFonts w:cs="Arial"/>
                  <w:color w:val="000000"/>
                  <w:sz w:val="20"/>
                </w:rPr>
                <w:t>S</w:t>
              </w:r>
              <w:r w:rsidRPr="00F80502">
                <w:rPr>
                  <w:rFonts w:cs="Arial"/>
                  <w:color w:val="000000"/>
                  <w:sz w:val="20"/>
                  <w:vertAlign w:val="subscript"/>
                </w:rPr>
                <w:t>gen</w:t>
              </w:r>
            </w:ins>
            <w:proofErr w:type="spellEnd"/>
          </w:p>
        </w:tc>
        <w:tc>
          <w:tcPr>
            <w:tcW w:w="749" w:type="dxa"/>
            <w:tcBorders>
              <w:top w:val="single" w:sz="12" w:space="0" w:color="auto"/>
              <w:left w:val="nil"/>
              <w:bottom w:val="nil"/>
              <w:right w:val="nil"/>
            </w:tcBorders>
            <w:vAlign w:val="bottom"/>
          </w:tcPr>
          <w:p w14:paraId="4255EA75" w14:textId="308AF1DF" w:rsidR="00CD0E55" w:rsidRPr="002F3FC8" w:rsidRDefault="00CD0E55">
            <w:pPr>
              <w:pStyle w:val="BodyText"/>
              <w:jc w:val="right"/>
              <w:rPr>
                <w:ins w:id="1277" w:author="Bailey, Colin (DFO/MPO)" w:date="2024-11-01T00:18:00Z"/>
              </w:rPr>
              <w:pPrChange w:id="1278" w:author="Bailey, Colin (DFO/MPO)" w:date="2024-11-01T00:23:00Z">
                <w:pPr>
                  <w:pStyle w:val="Caption-Table"/>
                </w:pPr>
              </w:pPrChange>
            </w:pPr>
            <w:ins w:id="1279" w:author="Bailey, Colin (DFO/MPO)" w:date="2024-11-01T00:22:00Z">
              <w:r>
                <w:rPr>
                  <w:rFonts w:cs="Arial"/>
                  <w:color w:val="000000" w:themeColor="text1"/>
                  <w:sz w:val="20"/>
                </w:rPr>
                <w:t>355</w:t>
              </w:r>
            </w:ins>
          </w:p>
        </w:tc>
        <w:tc>
          <w:tcPr>
            <w:tcW w:w="990" w:type="dxa"/>
            <w:tcBorders>
              <w:top w:val="single" w:sz="12" w:space="0" w:color="auto"/>
              <w:left w:val="nil"/>
              <w:bottom w:val="nil"/>
              <w:right w:val="nil"/>
            </w:tcBorders>
            <w:vAlign w:val="bottom"/>
          </w:tcPr>
          <w:p w14:paraId="75107161" w14:textId="4D93EBB7" w:rsidR="00CD0E55" w:rsidRPr="002F3FC8" w:rsidRDefault="00CD0E55">
            <w:pPr>
              <w:pStyle w:val="BodyText"/>
              <w:jc w:val="right"/>
              <w:rPr>
                <w:ins w:id="1280" w:author="Bailey, Colin (DFO/MPO)" w:date="2024-11-01T00:18:00Z"/>
              </w:rPr>
              <w:pPrChange w:id="1281" w:author="Bailey, Colin (DFO/MPO)" w:date="2024-11-01T00:23:00Z">
                <w:pPr>
                  <w:pStyle w:val="Caption-Table"/>
                </w:pPr>
              </w:pPrChange>
            </w:pPr>
            <w:ins w:id="1282" w:author="Bailey, Colin (DFO/MPO)" w:date="2024-11-01T00:22:00Z">
              <w:r>
                <w:rPr>
                  <w:rFonts w:cs="Arial"/>
                  <w:color w:val="000000" w:themeColor="text1"/>
                  <w:sz w:val="20"/>
                </w:rPr>
                <w:t>140</w:t>
              </w:r>
            </w:ins>
          </w:p>
        </w:tc>
        <w:tc>
          <w:tcPr>
            <w:tcW w:w="900" w:type="dxa"/>
            <w:tcBorders>
              <w:top w:val="single" w:sz="12" w:space="0" w:color="auto"/>
              <w:left w:val="nil"/>
              <w:bottom w:val="nil"/>
              <w:right w:val="nil"/>
            </w:tcBorders>
            <w:vAlign w:val="bottom"/>
          </w:tcPr>
          <w:p w14:paraId="12DA7F24" w14:textId="0D3C5D93" w:rsidR="00CD0E55" w:rsidRPr="002F3FC8" w:rsidRDefault="00CD0E55">
            <w:pPr>
              <w:pStyle w:val="BodyText"/>
              <w:jc w:val="right"/>
              <w:rPr>
                <w:ins w:id="1283" w:author="Bailey, Colin (DFO/MPO)" w:date="2024-11-01T00:18:00Z"/>
              </w:rPr>
              <w:pPrChange w:id="1284" w:author="Bailey, Colin (DFO/MPO)" w:date="2024-11-01T00:23:00Z">
                <w:pPr>
                  <w:pStyle w:val="Caption-Table"/>
                </w:pPr>
              </w:pPrChange>
            </w:pPr>
            <w:ins w:id="1285" w:author="Bailey, Colin (DFO/MPO)" w:date="2024-11-01T00:22:00Z">
              <w:r>
                <w:rPr>
                  <w:rFonts w:cs="Arial"/>
                  <w:b/>
                  <w:bCs/>
                  <w:color w:val="000000" w:themeColor="text1"/>
                  <w:sz w:val="20"/>
                </w:rPr>
                <w:t>321</w:t>
              </w:r>
            </w:ins>
          </w:p>
        </w:tc>
        <w:tc>
          <w:tcPr>
            <w:tcW w:w="1080" w:type="dxa"/>
            <w:tcBorders>
              <w:top w:val="single" w:sz="12" w:space="0" w:color="auto"/>
              <w:left w:val="nil"/>
              <w:bottom w:val="nil"/>
              <w:right w:val="nil"/>
            </w:tcBorders>
            <w:vAlign w:val="bottom"/>
          </w:tcPr>
          <w:p w14:paraId="634C46F1" w14:textId="758070DD" w:rsidR="00CD0E55" w:rsidRPr="002F3FC8" w:rsidRDefault="00CD0E55">
            <w:pPr>
              <w:pStyle w:val="BodyText"/>
              <w:jc w:val="right"/>
              <w:rPr>
                <w:ins w:id="1286" w:author="Bailey, Colin (DFO/MPO)" w:date="2024-11-01T00:18:00Z"/>
              </w:rPr>
              <w:pPrChange w:id="1287" w:author="Bailey, Colin (DFO/MPO)" w:date="2024-11-01T00:23:00Z">
                <w:pPr>
                  <w:pStyle w:val="Caption-Table"/>
                </w:pPr>
              </w:pPrChange>
            </w:pPr>
            <w:ins w:id="1288" w:author="Bailey, Colin (DFO/MPO)" w:date="2024-11-01T00:23:00Z">
              <w:r>
                <w:rPr>
                  <w:rFonts w:cs="Arial"/>
                  <w:color w:val="000000" w:themeColor="text1"/>
                  <w:sz w:val="20"/>
                </w:rPr>
                <w:t>767</w:t>
              </w:r>
            </w:ins>
          </w:p>
        </w:tc>
      </w:tr>
      <w:tr w:rsidR="00C13A45" w:rsidRPr="00ED2775" w14:paraId="096400DA" w14:textId="77777777" w:rsidTr="00CD0E55">
        <w:trPr>
          <w:jc w:val="center"/>
          <w:ins w:id="1289" w:author="Bailey, Colin (DFO/MPO)" w:date="2024-11-01T00:18:00Z"/>
        </w:trPr>
        <w:tc>
          <w:tcPr>
            <w:tcW w:w="1795" w:type="dxa"/>
            <w:tcBorders>
              <w:top w:val="nil"/>
              <w:left w:val="nil"/>
              <w:bottom w:val="nil"/>
              <w:right w:val="nil"/>
            </w:tcBorders>
            <w:vAlign w:val="bottom"/>
          </w:tcPr>
          <w:p w14:paraId="436804BF" w14:textId="5B59C7F8" w:rsidR="00CD0E55" w:rsidRPr="002F3FC8" w:rsidRDefault="00CD0E55">
            <w:pPr>
              <w:pStyle w:val="BodyText"/>
              <w:rPr>
                <w:ins w:id="1290" w:author="Bailey, Colin (DFO/MPO)" w:date="2024-11-01T00:18:00Z"/>
              </w:rPr>
              <w:pPrChange w:id="1291" w:author="Bailey, Colin (DFO/MPO)" w:date="2024-11-01T00:22:00Z">
                <w:pPr>
                  <w:pStyle w:val="Caption-Table"/>
                </w:pPr>
              </w:pPrChange>
            </w:pPr>
            <w:ins w:id="1292" w:author="Bailey, Colin (DFO/MPO)" w:date="2024-11-01T00:20:00Z">
              <w:r>
                <w:rPr>
                  <w:sz w:val="20"/>
                </w:rPr>
                <w:t>Fraser Canyon</w:t>
              </w:r>
            </w:ins>
          </w:p>
        </w:tc>
        <w:tc>
          <w:tcPr>
            <w:tcW w:w="1321" w:type="dxa"/>
            <w:tcBorders>
              <w:top w:val="nil"/>
              <w:left w:val="nil"/>
              <w:bottom w:val="nil"/>
              <w:right w:val="nil"/>
            </w:tcBorders>
            <w:vAlign w:val="bottom"/>
          </w:tcPr>
          <w:p w14:paraId="088AF433" w14:textId="1E822BA2" w:rsidR="00CD0E55" w:rsidRPr="002F3FC8" w:rsidRDefault="00CD0E55">
            <w:pPr>
              <w:pStyle w:val="BodyText"/>
              <w:rPr>
                <w:ins w:id="1293" w:author="Bailey, Colin (DFO/MPO)" w:date="2024-11-01T00:18:00Z"/>
              </w:rPr>
              <w:pPrChange w:id="1294" w:author="Bailey, Colin (DFO/MPO)" w:date="2024-11-01T00:22:00Z">
                <w:pPr>
                  <w:pStyle w:val="Caption-Table"/>
                </w:pPr>
              </w:pPrChange>
            </w:pPr>
            <w:ins w:id="1295" w:author="Bailey, Colin (DFO/MPO)" w:date="2024-11-01T00:22:00Z">
              <w:r w:rsidRPr="00F80502">
                <w:rPr>
                  <w:rFonts w:cs="Arial"/>
                  <w:color w:val="000000"/>
                  <w:sz w:val="20"/>
                </w:rPr>
                <w:t>80%</w:t>
              </w:r>
              <w:r w:rsidRPr="00A61C50">
                <w:rPr>
                  <w:rFonts w:cs="Arial"/>
                  <w:color w:val="000000"/>
                  <w:sz w:val="20"/>
                </w:rPr>
                <w:t xml:space="preserve"> </w:t>
              </w:r>
              <w:r w:rsidRPr="00F80502">
                <w:rPr>
                  <w:rFonts w:cs="Arial"/>
                  <w:color w:val="000000"/>
                  <w:sz w:val="20"/>
                </w:rPr>
                <w:t>S</w:t>
              </w:r>
              <w:r w:rsidRPr="00A61C50">
                <w:rPr>
                  <w:rFonts w:cs="Arial"/>
                  <w:color w:val="000000"/>
                  <w:sz w:val="20"/>
                  <w:vertAlign w:val="subscript"/>
                </w:rPr>
                <w:t>MSY</w:t>
              </w:r>
            </w:ins>
          </w:p>
        </w:tc>
        <w:tc>
          <w:tcPr>
            <w:tcW w:w="749" w:type="dxa"/>
            <w:tcBorders>
              <w:top w:val="nil"/>
              <w:left w:val="nil"/>
              <w:bottom w:val="nil"/>
              <w:right w:val="nil"/>
            </w:tcBorders>
            <w:vAlign w:val="bottom"/>
          </w:tcPr>
          <w:p w14:paraId="55C6FE1A" w14:textId="5D6DC76F" w:rsidR="00CD0E55" w:rsidRPr="002F3FC8" w:rsidRDefault="00CD0E55">
            <w:pPr>
              <w:pStyle w:val="BodyText"/>
              <w:jc w:val="right"/>
              <w:rPr>
                <w:ins w:id="1296" w:author="Bailey, Colin (DFO/MPO)" w:date="2024-11-01T00:18:00Z"/>
              </w:rPr>
              <w:pPrChange w:id="1297" w:author="Bailey, Colin (DFO/MPO)" w:date="2024-11-01T00:23:00Z">
                <w:pPr>
                  <w:pStyle w:val="Caption-Table"/>
                </w:pPr>
              </w:pPrChange>
            </w:pPr>
            <w:ins w:id="1298" w:author="Bailey, Colin (DFO/MPO)" w:date="2024-11-01T00:22:00Z">
              <w:r w:rsidRPr="12283F5C">
                <w:rPr>
                  <w:rFonts w:cs="Arial"/>
                  <w:color w:val="000000" w:themeColor="text1"/>
                  <w:sz w:val="20"/>
                </w:rPr>
                <w:t>11</w:t>
              </w:r>
              <w:r>
                <w:rPr>
                  <w:rFonts w:cs="Arial"/>
                  <w:color w:val="000000" w:themeColor="text1"/>
                  <w:sz w:val="20"/>
                </w:rPr>
                <w:t>40</w:t>
              </w:r>
            </w:ins>
          </w:p>
        </w:tc>
        <w:tc>
          <w:tcPr>
            <w:tcW w:w="990" w:type="dxa"/>
            <w:tcBorders>
              <w:top w:val="nil"/>
              <w:left w:val="nil"/>
              <w:bottom w:val="nil"/>
              <w:right w:val="nil"/>
            </w:tcBorders>
            <w:vAlign w:val="bottom"/>
          </w:tcPr>
          <w:p w14:paraId="4E0F006A" w14:textId="3EC69D27" w:rsidR="00CD0E55" w:rsidRPr="002F3FC8" w:rsidRDefault="00CD0E55">
            <w:pPr>
              <w:pStyle w:val="BodyText"/>
              <w:jc w:val="right"/>
              <w:rPr>
                <w:ins w:id="1299" w:author="Bailey, Colin (DFO/MPO)" w:date="2024-11-01T00:18:00Z"/>
              </w:rPr>
              <w:pPrChange w:id="1300" w:author="Bailey, Colin (DFO/MPO)" w:date="2024-11-01T00:23:00Z">
                <w:pPr>
                  <w:pStyle w:val="Caption-Table"/>
                </w:pPr>
              </w:pPrChange>
            </w:pPr>
            <w:ins w:id="1301" w:author="Bailey, Colin (DFO/MPO)" w:date="2024-11-01T00:22:00Z">
              <w:r>
                <w:rPr>
                  <w:rFonts w:cs="Arial"/>
                  <w:color w:val="000000" w:themeColor="text1"/>
                  <w:sz w:val="20"/>
                </w:rPr>
                <w:t>926</w:t>
              </w:r>
            </w:ins>
          </w:p>
        </w:tc>
        <w:tc>
          <w:tcPr>
            <w:tcW w:w="900" w:type="dxa"/>
            <w:tcBorders>
              <w:top w:val="nil"/>
              <w:left w:val="nil"/>
              <w:bottom w:val="nil"/>
              <w:right w:val="nil"/>
            </w:tcBorders>
            <w:vAlign w:val="bottom"/>
          </w:tcPr>
          <w:p w14:paraId="308FBB99" w14:textId="5FDE98DB" w:rsidR="00CD0E55" w:rsidRPr="002F3FC8" w:rsidRDefault="00CD0E55">
            <w:pPr>
              <w:pStyle w:val="BodyText"/>
              <w:jc w:val="right"/>
              <w:rPr>
                <w:ins w:id="1302" w:author="Bailey, Colin (DFO/MPO)" w:date="2024-11-01T00:18:00Z"/>
              </w:rPr>
              <w:pPrChange w:id="1303" w:author="Bailey, Colin (DFO/MPO)" w:date="2024-11-01T00:23:00Z">
                <w:pPr>
                  <w:pStyle w:val="Caption-Table"/>
                </w:pPr>
              </w:pPrChange>
            </w:pPr>
            <w:ins w:id="1304" w:author="Bailey, Colin (DFO/MPO)" w:date="2024-11-01T00:22:00Z">
              <w:r>
                <w:rPr>
                  <w:rFonts w:cs="Arial"/>
                  <w:b/>
                  <w:bCs/>
                  <w:color w:val="000000" w:themeColor="text1"/>
                  <w:sz w:val="20"/>
                </w:rPr>
                <w:t>1117</w:t>
              </w:r>
            </w:ins>
          </w:p>
        </w:tc>
        <w:tc>
          <w:tcPr>
            <w:tcW w:w="1080" w:type="dxa"/>
            <w:tcBorders>
              <w:top w:val="nil"/>
              <w:left w:val="nil"/>
              <w:bottom w:val="nil"/>
              <w:right w:val="nil"/>
            </w:tcBorders>
            <w:vAlign w:val="bottom"/>
          </w:tcPr>
          <w:p w14:paraId="151CB54D" w14:textId="5B76CEA3" w:rsidR="00CD0E55" w:rsidRPr="002F3FC8" w:rsidRDefault="00CD0E55">
            <w:pPr>
              <w:pStyle w:val="BodyText"/>
              <w:jc w:val="right"/>
              <w:rPr>
                <w:ins w:id="1305" w:author="Bailey, Colin (DFO/MPO)" w:date="2024-11-01T00:18:00Z"/>
              </w:rPr>
              <w:pPrChange w:id="1306" w:author="Bailey, Colin (DFO/MPO)" w:date="2024-11-01T00:23:00Z">
                <w:pPr>
                  <w:pStyle w:val="Caption-Table"/>
                </w:pPr>
              </w:pPrChange>
            </w:pPr>
            <w:ins w:id="1307" w:author="Bailey, Colin (DFO/MPO)" w:date="2024-11-01T00:23:00Z">
              <w:r>
                <w:rPr>
                  <w:rFonts w:cs="Arial"/>
                  <w:color w:val="000000" w:themeColor="text1"/>
                  <w:sz w:val="20"/>
                </w:rPr>
                <w:t>1499</w:t>
              </w:r>
            </w:ins>
          </w:p>
        </w:tc>
      </w:tr>
      <w:tr w:rsidR="00C13A45" w:rsidRPr="00ED2775" w14:paraId="011F2762" w14:textId="77777777" w:rsidTr="00CD0E55">
        <w:trPr>
          <w:jc w:val="center"/>
          <w:ins w:id="1308" w:author="Bailey, Colin (DFO/MPO)" w:date="2024-11-01T00:18:00Z"/>
        </w:trPr>
        <w:tc>
          <w:tcPr>
            <w:tcW w:w="1795" w:type="dxa"/>
            <w:tcBorders>
              <w:top w:val="nil"/>
              <w:left w:val="nil"/>
              <w:bottom w:val="nil"/>
              <w:right w:val="nil"/>
            </w:tcBorders>
            <w:vAlign w:val="bottom"/>
          </w:tcPr>
          <w:p w14:paraId="5C814F4F" w14:textId="7050701A" w:rsidR="00CD0E55" w:rsidRPr="002F3FC8" w:rsidRDefault="00CD0E55">
            <w:pPr>
              <w:pStyle w:val="BodyText"/>
              <w:rPr>
                <w:ins w:id="1309" w:author="Bailey, Colin (DFO/MPO)" w:date="2024-11-01T00:18:00Z"/>
              </w:rPr>
              <w:pPrChange w:id="1310" w:author="Bailey, Colin (DFO/MPO)" w:date="2024-11-01T00:22:00Z">
                <w:pPr>
                  <w:pStyle w:val="Caption-Table"/>
                </w:pPr>
              </w:pPrChange>
            </w:pPr>
            <w:ins w:id="1311" w:author="Bailey, Colin (DFO/MPO)" w:date="2024-11-01T00:20:00Z">
              <w:r>
                <w:rPr>
                  <w:sz w:val="20"/>
                </w:rPr>
                <w:t>Fraser Canyon</w:t>
              </w:r>
            </w:ins>
          </w:p>
        </w:tc>
        <w:tc>
          <w:tcPr>
            <w:tcW w:w="1321" w:type="dxa"/>
            <w:tcBorders>
              <w:top w:val="nil"/>
              <w:left w:val="nil"/>
              <w:bottom w:val="nil"/>
              <w:right w:val="nil"/>
            </w:tcBorders>
            <w:vAlign w:val="bottom"/>
          </w:tcPr>
          <w:p w14:paraId="67CC78AA" w14:textId="02D0BB59" w:rsidR="00CD0E55" w:rsidRPr="002F3FC8" w:rsidRDefault="00CD0E55">
            <w:pPr>
              <w:pStyle w:val="BodyText"/>
              <w:rPr>
                <w:ins w:id="1312" w:author="Bailey, Colin (DFO/MPO)" w:date="2024-11-01T00:18:00Z"/>
              </w:rPr>
              <w:pPrChange w:id="1313" w:author="Bailey, Colin (DFO/MPO)" w:date="2024-11-01T00:22:00Z">
                <w:pPr>
                  <w:pStyle w:val="Caption-Table"/>
                </w:pPr>
              </w:pPrChange>
            </w:pPr>
            <w:ins w:id="1314" w:author="Bailey, Colin (DFO/MPO)" w:date="2024-11-01T00:22:00Z">
              <w:r w:rsidRPr="00F80502">
                <w:rPr>
                  <w:rFonts w:cs="Arial"/>
                  <w:color w:val="000000"/>
                  <w:sz w:val="20"/>
                </w:rPr>
                <w:t>U</w:t>
              </w:r>
              <w:r w:rsidRPr="00A61C50">
                <w:rPr>
                  <w:rFonts w:cs="Arial"/>
                  <w:color w:val="000000"/>
                  <w:sz w:val="20"/>
                  <w:vertAlign w:val="subscript"/>
                </w:rPr>
                <w:t>MSY</w:t>
              </w:r>
            </w:ins>
          </w:p>
        </w:tc>
        <w:tc>
          <w:tcPr>
            <w:tcW w:w="749" w:type="dxa"/>
            <w:tcBorders>
              <w:top w:val="nil"/>
              <w:left w:val="nil"/>
              <w:bottom w:val="nil"/>
              <w:right w:val="nil"/>
            </w:tcBorders>
            <w:vAlign w:val="bottom"/>
          </w:tcPr>
          <w:p w14:paraId="2A3E1256" w14:textId="5788DBD8" w:rsidR="00CD0E55" w:rsidRPr="002F3FC8" w:rsidRDefault="00CD0E55">
            <w:pPr>
              <w:pStyle w:val="BodyText"/>
              <w:jc w:val="right"/>
              <w:rPr>
                <w:ins w:id="1315" w:author="Bailey, Colin (DFO/MPO)" w:date="2024-11-01T00:18:00Z"/>
              </w:rPr>
              <w:pPrChange w:id="1316" w:author="Bailey, Colin (DFO/MPO)" w:date="2024-11-01T00:23:00Z">
                <w:pPr>
                  <w:pStyle w:val="Caption-Table"/>
                </w:pPr>
              </w:pPrChange>
            </w:pPr>
            <w:ins w:id="1317" w:author="Bailey, Colin (DFO/MPO)" w:date="2024-11-01T00:22:00Z">
              <w:r w:rsidRPr="12283F5C">
                <w:rPr>
                  <w:rFonts w:cs="Arial"/>
                  <w:color w:val="000000" w:themeColor="text1"/>
                  <w:sz w:val="20"/>
                </w:rPr>
                <w:t>0.</w:t>
              </w:r>
              <w:r>
                <w:rPr>
                  <w:rFonts w:cs="Arial"/>
                  <w:color w:val="000000" w:themeColor="text1"/>
                  <w:sz w:val="20"/>
                </w:rPr>
                <w:t>62</w:t>
              </w:r>
            </w:ins>
          </w:p>
        </w:tc>
        <w:tc>
          <w:tcPr>
            <w:tcW w:w="990" w:type="dxa"/>
            <w:tcBorders>
              <w:top w:val="nil"/>
              <w:left w:val="nil"/>
              <w:bottom w:val="nil"/>
              <w:right w:val="nil"/>
            </w:tcBorders>
            <w:vAlign w:val="bottom"/>
          </w:tcPr>
          <w:p w14:paraId="2A523B65" w14:textId="6487BA8E" w:rsidR="00CD0E55" w:rsidRPr="002F3FC8" w:rsidRDefault="00CD0E55">
            <w:pPr>
              <w:pStyle w:val="BodyText"/>
              <w:jc w:val="right"/>
              <w:rPr>
                <w:ins w:id="1318" w:author="Bailey, Colin (DFO/MPO)" w:date="2024-11-01T00:18:00Z"/>
              </w:rPr>
              <w:pPrChange w:id="1319" w:author="Bailey, Colin (DFO/MPO)" w:date="2024-11-01T00:23:00Z">
                <w:pPr>
                  <w:pStyle w:val="Caption-Table"/>
                </w:pPr>
              </w:pPrChange>
            </w:pPr>
            <w:ins w:id="1320" w:author="Bailey, Colin (DFO/MPO)" w:date="2024-11-01T00:22:00Z">
              <w:r w:rsidRPr="12283F5C">
                <w:rPr>
                  <w:rFonts w:cs="Arial"/>
                  <w:color w:val="000000" w:themeColor="text1"/>
                  <w:sz w:val="20"/>
                </w:rPr>
                <w:t>0.</w:t>
              </w:r>
              <w:r>
                <w:rPr>
                  <w:rFonts w:cs="Arial"/>
                  <w:color w:val="000000" w:themeColor="text1"/>
                  <w:sz w:val="20"/>
                </w:rPr>
                <w:t>41</w:t>
              </w:r>
            </w:ins>
          </w:p>
        </w:tc>
        <w:tc>
          <w:tcPr>
            <w:tcW w:w="900" w:type="dxa"/>
            <w:tcBorders>
              <w:top w:val="nil"/>
              <w:left w:val="nil"/>
              <w:bottom w:val="nil"/>
              <w:right w:val="nil"/>
            </w:tcBorders>
            <w:vAlign w:val="bottom"/>
          </w:tcPr>
          <w:p w14:paraId="2FBD567A" w14:textId="799AFC32" w:rsidR="00CD0E55" w:rsidRPr="002F3FC8" w:rsidRDefault="00CD0E55">
            <w:pPr>
              <w:pStyle w:val="BodyText"/>
              <w:jc w:val="right"/>
              <w:rPr>
                <w:ins w:id="1321" w:author="Bailey, Colin (DFO/MPO)" w:date="2024-11-01T00:18:00Z"/>
              </w:rPr>
              <w:pPrChange w:id="1322" w:author="Bailey, Colin (DFO/MPO)" w:date="2024-11-01T00:23:00Z">
                <w:pPr>
                  <w:pStyle w:val="Caption-Table"/>
                </w:pPr>
              </w:pPrChange>
            </w:pPr>
            <w:ins w:id="1323" w:author="Bailey, Colin (DFO/MPO)" w:date="2024-11-01T00:22:00Z">
              <w:r w:rsidRPr="12283F5C">
                <w:rPr>
                  <w:rFonts w:cs="Arial"/>
                  <w:b/>
                  <w:bCs/>
                  <w:color w:val="000000" w:themeColor="text1"/>
                  <w:sz w:val="20"/>
                </w:rPr>
                <w:t>0.6</w:t>
              </w:r>
              <w:r>
                <w:rPr>
                  <w:rFonts w:cs="Arial"/>
                  <w:b/>
                  <w:bCs/>
                  <w:color w:val="000000" w:themeColor="text1"/>
                  <w:sz w:val="20"/>
                </w:rPr>
                <w:t>3</w:t>
              </w:r>
            </w:ins>
          </w:p>
        </w:tc>
        <w:tc>
          <w:tcPr>
            <w:tcW w:w="1080" w:type="dxa"/>
            <w:tcBorders>
              <w:top w:val="nil"/>
              <w:left w:val="nil"/>
              <w:bottom w:val="nil"/>
              <w:right w:val="nil"/>
            </w:tcBorders>
            <w:vAlign w:val="bottom"/>
          </w:tcPr>
          <w:p w14:paraId="0DAB566C" w14:textId="77E222E5" w:rsidR="00CD0E55" w:rsidRPr="002F3FC8" w:rsidRDefault="00CD0E55">
            <w:pPr>
              <w:pStyle w:val="BodyText"/>
              <w:jc w:val="right"/>
              <w:rPr>
                <w:ins w:id="1324" w:author="Bailey, Colin (DFO/MPO)" w:date="2024-11-01T00:18:00Z"/>
              </w:rPr>
              <w:pPrChange w:id="1325" w:author="Bailey, Colin (DFO/MPO)" w:date="2024-11-01T00:23:00Z">
                <w:pPr>
                  <w:pStyle w:val="Caption-Table"/>
                </w:pPr>
              </w:pPrChange>
            </w:pPr>
            <w:ins w:id="1326" w:author="Bailey, Colin (DFO/MPO)" w:date="2024-11-01T00:23:00Z">
              <w:r w:rsidRPr="12283F5C">
                <w:rPr>
                  <w:rFonts w:cs="Arial"/>
                  <w:color w:val="000000" w:themeColor="text1"/>
                  <w:sz w:val="20"/>
                </w:rPr>
                <w:t>0.78</w:t>
              </w:r>
            </w:ins>
          </w:p>
        </w:tc>
      </w:tr>
      <w:tr w:rsidR="00C13A45" w:rsidRPr="00ED2775" w14:paraId="646CC002" w14:textId="77777777" w:rsidTr="00CD0E55">
        <w:trPr>
          <w:jc w:val="center"/>
          <w:ins w:id="1327" w:author="Bailey, Colin (DFO/MPO)" w:date="2024-11-01T00:18:00Z"/>
        </w:trPr>
        <w:tc>
          <w:tcPr>
            <w:tcW w:w="1795" w:type="dxa"/>
            <w:tcBorders>
              <w:top w:val="nil"/>
              <w:left w:val="nil"/>
              <w:bottom w:val="nil"/>
              <w:right w:val="nil"/>
            </w:tcBorders>
            <w:vAlign w:val="bottom"/>
          </w:tcPr>
          <w:p w14:paraId="23368C48" w14:textId="4841DC4A" w:rsidR="00CD0E55" w:rsidRPr="002F3FC8" w:rsidRDefault="00CD0E55">
            <w:pPr>
              <w:pStyle w:val="BodyText"/>
              <w:rPr>
                <w:ins w:id="1328" w:author="Bailey, Colin (DFO/MPO)" w:date="2024-11-01T00:18:00Z"/>
              </w:rPr>
              <w:pPrChange w:id="1329" w:author="Bailey, Colin (DFO/MPO)" w:date="2024-11-01T00:22:00Z">
                <w:pPr>
                  <w:pStyle w:val="Caption-Table"/>
                </w:pPr>
              </w:pPrChange>
            </w:pPr>
            <w:ins w:id="1330" w:author="Bailey, Colin (DFO/MPO)" w:date="2024-11-01T00:20:00Z">
              <w:r>
                <w:rPr>
                  <w:sz w:val="20"/>
                </w:rPr>
                <w:t>Lower Thompson</w:t>
              </w:r>
            </w:ins>
          </w:p>
        </w:tc>
        <w:tc>
          <w:tcPr>
            <w:tcW w:w="1321" w:type="dxa"/>
            <w:tcBorders>
              <w:top w:val="nil"/>
              <w:left w:val="nil"/>
              <w:bottom w:val="nil"/>
              <w:right w:val="nil"/>
            </w:tcBorders>
            <w:vAlign w:val="bottom"/>
          </w:tcPr>
          <w:p w14:paraId="7EB06A0A" w14:textId="1CB0027A" w:rsidR="00CD0E55" w:rsidRPr="002F3FC8" w:rsidRDefault="00CD0E55">
            <w:pPr>
              <w:pStyle w:val="BodyText"/>
              <w:rPr>
                <w:ins w:id="1331" w:author="Bailey, Colin (DFO/MPO)" w:date="2024-11-01T00:18:00Z"/>
              </w:rPr>
              <w:pPrChange w:id="1332" w:author="Bailey, Colin (DFO/MPO)" w:date="2024-11-01T00:22:00Z">
                <w:pPr>
                  <w:pStyle w:val="Caption-Table"/>
                </w:pPr>
              </w:pPrChange>
            </w:pPr>
            <w:proofErr w:type="spellStart"/>
            <w:ins w:id="1333" w:author="Bailey, Colin (DFO/MPO)" w:date="2024-11-01T00:22:00Z">
              <w:r w:rsidRPr="00F80502">
                <w:rPr>
                  <w:rFonts w:cs="Arial"/>
                  <w:color w:val="000000"/>
                  <w:sz w:val="20"/>
                </w:rPr>
                <w:t>S</w:t>
              </w:r>
              <w:r w:rsidRPr="00F80502">
                <w:rPr>
                  <w:rFonts w:cs="Arial"/>
                  <w:color w:val="000000"/>
                  <w:sz w:val="20"/>
                  <w:vertAlign w:val="subscript"/>
                </w:rPr>
                <w:t>gen</w:t>
              </w:r>
            </w:ins>
            <w:proofErr w:type="spellEnd"/>
          </w:p>
        </w:tc>
        <w:tc>
          <w:tcPr>
            <w:tcW w:w="749" w:type="dxa"/>
            <w:tcBorders>
              <w:top w:val="nil"/>
              <w:left w:val="nil"/>
              <w:bottom w:val="nil"/>
              <w:right w:val="nil"/>
            </w:tcBorders>
            <w:vAlign w:val="bottom"/>
          </w:tcPr>
          <w:p w14:paraId="50E0FCB4" w14:textId="3866C43D" w:rsidR="00CD0E55" w:rsidRPr="002F3FC8" w:rsidRDefault="00CD0E55">
            <w:pPr>
              <w:pStyle w:val="BodyText"/>
              <w:jc w:val="right"/>
              <w:rPr>
                <w:ins w:id="1334" w:author="Bailey, Colin (DFO/MPO)" w:date="2024-11-01T00:18:00Z"/>
              </w:rPr>
              <w:pPrChange w:id="1335" w:author="Bailey, Colin (DFO/MPO)" w:date="2024-11-01T00:23:00Z">
                <w:pPr>
                  <w:pStyle w:val="Caption-Table"/>
                </w:pPr>
              </w:pPrChange>
            </w:pPr>
            <w:ins w:id="1336" w:author="Bailey, Colin (DFO/MPO)" w:date="2024-11-01T00:22:00Z">
              <w:r w:rsidRPr="12283F5C">
                <w:rPr>
                  <w:rFonts w:cs="Arial"/>
                  <w:color w:val="000000" w:themeColor="text1"/>
                  <w:sz w:val="20"/>
                </w:rPr>
                <w:t>2</w:t>
              </w:r>
              <w:r>
                <w:rPr>
                  <w:rFonts w:cs="Arial"/>
                  <w:color w:val="000000" w:themeColor="text1"/>
                  <w:sz w:val="20"/>
                </w:rPr>
                <w:t>828</w:t>
              </w:r>
            </w:ins>
          </w:p>
        </w:tc>
        <w:tc>
          <w:tcPr>
            <w:tcW w:w="990" w:type="dxa"/>
            <w:tcBorders>
              <w:top w:val="nil"/>
              <w:left w:val="nil"/>
              <w:bottom w:val="nil"/>
              <w:right w:val="nil"/>
            </w:tcBorders>
            <w:vAlign w:val="bottom"/>
          </w:tcPr>
          <w:p w14:paraId="624B5962" w14:textId="460CCE2D" w:rsidR="00CD0E55" w:rsidRPr="002F3FC8" w:rsidRDefault="00CD0E55">
            <w:pPr>
              <w:pStyle w:val="BodyText"/>
              <w:jc w:val="right"/>
              <w:rPr>
                <w:ins w:id="1337" w:author="Bailey, Colin (DFO/MPO)" w:date="2024-11-01T00:18:00Z"/>
              </w:rPr>
              <w:pPrChange w:id="1338" w:author="Bailey, Colin (DFO/MPO)" w:date="2024-11-01T00:23:00Z">
                <w:pPr>
                  <w:pStyle w:val="Caption-Table"/>
                </w:pPr>
              </w:pPrChange>
            </w:pPr>
            <w:ins w:id="1339" w:author="Bailey, Colin (DFO/MPO)" w:date="2024-11-01T00:22:00Z">
              <w:r>
                <w:rPr>
                  <w:rFonts w:cs="Arial"/>
                  <w:color w:val="000000" w:themeColor="text1"/>
                  <w:sz w:val="20"/>
                </w:rPr>
                <w:t>1203</w:t>
              </w:r>
            </w:ins>
          </w:p>
        </w:tc>
        <w:tc>
          <w:tcPr>
            <w:tcW w:w="900" w:type="dxa"/>
            <w:tcBorders>
              <w:top w:val="nil"/>
              <w:left w:val="nil"/>
              <w:bottom w:val="nil"/>
              <w:right w:val="nil"/>
            </w:tcBorders>
            <w:vAlign w:val="bottom"/>
          </w:tcPr>
          <w:p w14:paraId="7FB0F630" w14:textId="49CA06EB" w:rsidR="00CD0E55" w:rsidRPr="002F3FC8" w:rsidRDefault="00CD0E55">
            <w:pPr>
              <w:pStyle w:val="BodyText"/>
              <w:jc w:val="right"/>
              <w:rPr>
                <w:ins w:id="1340" w:author="Bailey, Colin (DFO/MPO)" w:date="2024-11-01T00:18:00Z"/>
              </w:rPr>
              <w:pPrChange w:id="1341" w:author="Bailey, Colin (DFO/MPO)" w:date="2024-11-01T00:23:00Z">
                <w:pPr>
                  <w:pStyle w:val="Caption-Table"/>
                </w:pPr>
              </w:pPrChange>
            </w:pPr>
            <w:ins w:id="1342" w:author="Bailey, Colin (DFO/MPO)" w:date="2024-11-01T00:22:00Z">
              <w:r>
                <w:rPr>
                  <w:rFonts w:cs="Arial"/>
                  <w:b/>
                  <w:bCs/>
                  <w:color w:val="000000" w:themeColor="text1"/>
                  <w:sz w:val="20"/>
                </w:rPr>
                <w:t>2496</w:t>
              </w:r>
            </w:ins>
          </w:p>
        </w:tc>
        <w:tc>
          <w:tcPr>
            <w:tcW w:w="1080" w:type="dxa"/>
            <w:tcBorders>
              <w:top w:val="nil"/>
              <w:left w:val="nil"/>
              <w:bottom w:val="nil"/>
              <w:right w:val="nil"/>
            </w:tcBorders>
            <w:vAlign w:val="bottom"/>
          </w:tcPr>
          <w:p w14:paraId="42E19DBA" w14:textId="3961A9AC" w:rsidR="00CD0E55" w:rsidRPr="002F3FC8" w:rsidRDefault="00CD0E55">
            <w:pPr>
              <w:pStyle w:val="BodyText"/>
              <w:jc w:val="right"/>
              <w:rPr>
                <w:ins w:id="1343" w:author="Bailey, Colin (DFO/MPO)" w:date="2024-11-01T00:18:00Z"/>
              </w:rPr>
              <w:pPrChange w:id="1344" w:author="Bailey, Colin (DFO/MPO)" w:date="2024-11-01T00:23:00Z">
                <w:pPr>
                  <w:pStyle w:val="Caption-Table"/>
                </w:pPr>
              </w:pPrChange>
            </w:pPr>
            <w:ins w:id="1345" w:author="Bailey, Colin (DFO/MPO)" w:date="2024-11-01T00:23:00Z">
              <w:r>
                <w:rPr>
                  <w:rFonts w:cs="Arial"/>
                  <w:color w:val="000000" w:themeColor="text1"/>
                  <w:sz w:val="20"/>
                </w:rPr>
                <w:t>5558</w:t>
              </w:r>
            </w:ins>
          </w:p>
        </w:tc>
      </w:tr>
      <w:tr w:rsidR="00C13A45" w:rsidRPr="00ED2775" w14:paraId="4DD761C7" w14:textId="77777777" w:rsidTr="00CD0E55">
        <w:trPr>
          <w:jc w:val="center"/>
          <w:ins w:id="1346" w:author="Bailey, Colin (DFO/MPO)" w:date="2024-11-01T00:18:00Z"/>
        </w:trPr>
        <w:tc>
          <w:tcPr>
            <w:tcW w:w="1795" w:type="dxa"/>
            <w:tcBorders>
              <w:top w:val="nil"/>
              <w:left w:val="nil"/>
              <w:bottom w:val="nil"/>
              <w:right w:val="nil"/>
            </w:tcBorders>
            <w:vAlign w:val="bottom"/>
          </w:tcPr>
          <w:p w14:paraId="3B0F0BF5" w14:textId="0FDB33F6" w:rsidR="00CD0E55" w:rsidRPr="002F3FC8" w:rsidRDefault="00CD0E55">
            <w:pPr>
              <w:pStyle w:val="BodyText"/>
              <w:rPr>
                <w:ins w:id="1347" w:author="Bailey, Colin (DFO/MPO)" w:date="2024-11-01T00:18:00Z"/>
              </w:rPr>
              <w:pPrChange w:id="1348" w:author="Bailey, Colin (DFO/MPO)" w:date="2024-11-01T00:22:00Z">
                <w:pPr>
                  <w:pStyle w:val="Caption-Table"/>
                </w:pPr>
              </w:pPrChange>
            </w:pPr>
            <w:ins w:id="1349" w:author="Bailey, Colin (DFO/MPO)" w:date="2024-11-01T00:20:00Z">
              <w:r>
                <w:rPr>
                  <w:sz w:val="20"/>
                </w:rPr>
                <w:t>Lower Thompson</w:t>
              </w:r>
            </w:ins>
          </w:p>
        </w:tc>
        <w:tc>
          <w:tcPr>
            <w:tcW w:w="1321" w:type="dxa"/>
            <w:tcBorders>
              <w:top w:val="nil"/>
              <w:left w:val="nil"/>
              <w:bottom w:val="nil"/>
              <w:right w:val="nil"/>
            </w:tcBorders>
            <w:vAlign w:val="bottom"/>
          </w:tcPr>
          <w:p w14:paraId="4B4A79D0" w14:textId="275BBE31" w:rsidR="00CD0E55" w:rsidRPr="002F3FC8" w:rsidRDefault="00CD0E55">
            <w:pPr>
              <w:pStyle w:val="BodyText"/>
              <w:rPr>
                <w:ins w:id="1350" w:author="Bailey, Colin (DFO/MPO)" w:date="2024-11-01T00:18:00Z"/>
              </w:rPr>
              <w:pPrChange w:id="1351" w:author="Bailey, Colin (DFO/MPO)" w:date="2024-11-01T00:22:00Z">
                <w:pPr>
                  <w:pStyle w:val="Caption-Table"/>
                </w:pPr>
              </w:pPrChange>
            </w:pPr>
            <w:ins w:id="1352" w:author="Bailey, Colin (DFO/MPO)" w:date="2024-11-01T00:22:00Z">
              <w:r w:rsidRPr="00F80502">
                <w:rPr>
                  <w:rFonts w:cs="Arial"/>
                  <w:color w:val="000000"/>
                  <w:sz w:val="20"/>
                </w:rPr>
                <w:t>80%</w:t>
              </w:r>
              <w:r w:rsidRPr="00A61C50">
                <w:rPr>
                  <w:rFonts w:cs="Arial"/>
                  <w:color w:val="000000"/>
                  <w:sz w:val="20"/>
                </w:rPr>
                <w:t xml:space="preserve"> </w:t>
              </w:r>
              <w:r w:rsidRPr="00F80502">
                <w:rPr>
                  <w:rFonts w:cs="Arial"/>
                  <w:color w:val="000000"/>
                  <w:sz w:val="20"/>
                </w:rPr>
                <w:t>S</w:t>
              </w:r>
              <w:r w:rsidRPr="00A61C50">
                <w:rPr>
                  <w:rFonts w:cs="Arial"/>
                  <w:color w:val="000000"/>
                  <w:sz w:val="20"/>
                  <w:vertAlign w:val="subscript"/>
                </w:rPr>
                <w:t>MSY</w:t>
              </w:r>
            </w:ins>
          </w:p>
        </w:tc>
        <w:tc>
          <w:tcPr>
            <w:tcW w:w="749" w:type="dxa"/>
            <w:tcBorders>
              <w:top w:val="nil"/>
              <w:left w:val="nil"/>
              <w:bottom w:val="nil"/>
              <w:right w:val="nil"/>
            </w:tcBorders>
            <w:vAlign w:val="bottom"/>
          </w:tcPr>
          <w:p w14:paraId="0330092B" w14:textId="598318AC" w:rsidR="00CD0E55" w:rsidRPr="002F3FC8" w:rsidRDefault="00CD0E55">
            <w:pPr>
              <w:pStyle w:val="BodyText"/>
              <w:jc w:val="right"/>
              <w:rPr>
                <w:ins w:id="1353" w:author="Bailey, Colin (DFO/MPO)" w:date="2024-11-01T00:18:00Z"/>
              </w:rPr>
              <w:pPrChange w:id="1354" w:author="Bailey, Colin (DFO/MPO)" w:date="2024-11-01T00:23:00Z">
                <w:pPr>
                  <w:pStyle w:val="Caption-Table"/>
                </w:pPr>
              </w:pPrChange>
            </w:pPr>
            <w:ins w:id="1355" w:author="Bailey, Colin (DFO/MPO)" w:date="2024-11-01T00:22:00Z">
              <w:r w:rsidRPr="12283F5C">
                <w:rPr>
                  <w:rFonts w:cs="Arial"/>
                  <w:color w:val="000000" w:themeColor="text1"/>
                  <w:sz w:val="20"/>
                </w:rPr>
                <w:t>3</w:t>
              </w:r>
              <w:r>
                <w:rPr>
                  <w:rFonts w:cs="Arial"/>
                  <w:color w:val="000000" w:themeColor="text1"/>
                  <w:sz w:val="20"/>
                </w:rPr>
                <w:t>931</w:t>
              </w:r>
            </w:ins>
          </w:p>
        </w:tc>
        <w:tc>
          <w:tcPr>
            <w:tcW w:w="990" w:type="dxa"/>
            <w:tcBorders>
              <w:top w:val="nil"/>
              <w:left w:val="nil"/>
              <w:bottom w:val="nil"/>
              <w:right w:val="nil"/>
            </w:tcBorders>
            <w:vAlign w:val="bottom"/>
          </w:tcPr>
          <w:p w14:paraId="64DC599C" w14:textId="744E6019" w:rsidR="00CD0E55" w:rsidRPr="002F3FC8" w:rsidRDefault="00CD0E55">
            <w:pPr>
              <w:pStyle w:val="BodyText"/>
              <w:jc w:val="right"/>
              <w:rPr>
                <w:ins w:id="1356" w:author="Bailey, Colin (DFO/MPO)" w:date="2024-11-01T00:18:00Z"/>
              </w:rPr>
              <w:pPrChange w:id="1357" w:author="Bailey, Colin (DFO/MPO)" w:date="2024-11-01T00:23:00Z">
                <w:pPr>
                  <w:pStyle w:val="Caption-Table"/>
                </w:pPr>
              </w:pPrChange>
            </w:pPr>
            <w:ins w:id="1358" w:author="Bailey, Colin (DFO/MPO)" w:date="2024-11-01T00:22:00Z">
              <w:r>
                <w:rPr>
                  <w:rFonts w:cs="Arial"/>
                  <w:color w:val="000000" w:themeColor="text1"/>
                  <w:sz w:val="20"/>
                </w:rPr>
                <w:t>2374</w:t>
              </w:r>
            </w:ins>
          </w:p>
        </w:tc>
        <w:tc>
          <w:tcPr>
            <w:tcW w:w="900" w:type="dxa"/>
            <w:tcBorders>
              <w:top w:val="nil"/>
              <w:left w:val="nil"/>
              <w:bottom w:val="nil"/>
              <w:right w:val="nil"/>
            </w:tcBorders>
            <w:vAlign w:val="bottom"/>
          </w:tcPr>
          <w:p w14:paraId="7466AF34" w14:textId="66784FD8" w:rsidR="00CD0E55" w:rsidRPr="002F3FC8" w:rsidRDefault="00CD0E55">
            <w:pPr>
              <w:pStyle w:val="BodyText"/>
              <w:jc w:val="right"/>
              <w:rPr>
                <w:ins w:id="1359" w:author="Bailey, Colin (DFO/MPO)" w:date="2024-11-01T00:18:00Z"/>
              </w:rPr>
              <w:pPrChange w:id="1360" w:author="Bailey, Colin (DFO/MPO)" w:date="2024-11-01T00:23:00Z">
                <w:pPr>
                  <w:pStyle w:val="Caption-Table"/>
                </w:pPr>
              </w:pPrChange>
            </w:pPr>
            <w:ins w:id="1361" w:author="Bailey, Colin (DFO/MPO)" w:date="2024-11-01T00:22:00Z">
              <w:r>
                <w:rPr>
                  <w:rFonts w:cs="Arial"/>
                  <w:b/>
                  <w:bCs/>
                  <w:color w:val="000000" w:themeColor="text1"/>
                  <w:sz w:val="20"/>
                </w:rPr>
                <w:t>3868</w:t>
              </w:r>
            </w:ins>
          </w:p>
        </w:tc>
        <w:tc>
          <w:tcPr>
            <w:tcW w:w="1080" w:type="dxa"/>
            <w:tcBorders>
              <w:top w:val="nil"/>
              <w:left w:val="nil"/>
              <w:bottom w:val="nil"/>
              <w:right w:val="nil"/>
            </w:tcBorders>
            <w:vAlign w:val="bottom"/>
          </w:tcPr>
          <w:p w14:paraId="225C6690" w14:textId="72B6F656" w:rsidR="00CD0E55" w:rsidRPr="002F3FC8" w:rsidRDefault="00CD0E55">
            <w:pPr>
              <w:pStyle w:val="BodyText"/>
              <w:jc w:val="right"/>
              <w:rPr>
                <w:ins w:id="1362" w:author="Bailey, Colin (DFO/MPO)" w:date="2024-11-01T00:18:00Z"/>
              </w:rPr>
              <w:pPrChange w:id="1363" w:author="Bailey, Colin (DFO/MPO)" w:date="2024-11-01T00:23:00Z">
                <w:pPr>
                  <w:pStyle w:val="Caption-Table"/>
                </w:pPr>
              </w:pPrChange>
            </w:pPr>
            <w:ins w:id="1364" w:author="Bailey, Colin (DFO/MPO)" w:date="2024-11-01T00:23:00Z">
              <w:r>
                <w:rPr>
                  <w:rFonts w:cs="Arial"/>
                  <w:color w:val="000000" w:themeColor="text1"/>
                  <w:sz w:val="20"/>
                </w:rPr>
                <w:t>5626</w:t>
              </w:r>
            </w:ins>
          </w:p>
        </w:tc>
      </w:tr>
      <w:tr w:rsidR="00C13A45" w:rsidRPr="00CD0E55" w14:paraId="63C1E32C" w14:textId="77777777" w:rsidTr="00CD0E55">
        <w:trPr>
          <w:jc w:val="center"/>
          <w:ins w:id="1365" w:author="Bailey, Colin (DFO/MPO)" w:date="2024-11-01T00:20:00Z"/>
        </w:trPr>
        <w:tc>
          <w:tcPr>
            <w:tcW w:w="1795" w:type="dxa"/>
            <w:tcBorders>
              <w:top w:val="nil"/>
              <w:left w:val="nil"/>
              <w:bottom w:val="nil"/>
              <w:right w:val="nil"/>
            </w:tcBorders>
            <w:vAlign w:val="bottom"/>
          </w:tcPr>
          <w:p w14:paraId="5790BBCD" w14:textId="56A08A35" w:rsidR="00CD0E55" w:rsidRDefault="00CD0E55">
            <w:pPr>
              <w:pStyle w:val="BodyText"/>
              <w:rPr>
                <w:ins w:id="1366" w:author="Bailey, Colin (DFO/MPO)" w:date="2024-11-01T00:20:00Z"/>
                <w:sz w:val="20"/>
              </w:rPr>
              <w:pPrChange w:id="1367" w:author="Bailey, Colin (DFO/MPO)" w:date="2024-11-01T00:22:00Z">
                <w:pPr>
                  <w:pStyle w:val="BodyText"/>
                  <w:jc w:val="center"/>
                </w:pPr>
              </w:pPrChange>
            </w:pPr>
            <w:ins w:id="1368" w:author="Bailey, Colin (DFO/MPO)" w:date="2024-11-01T00:20:00Z">
              <w:r>
                <w:rPr>
                  <w:sz w:val="20"/>
                </w:rPr>
                <w:t>Lower Thompson</w:t>
              </w:r>
            </w:ins>
          </w:p>
        </w:tc>
        <w:tc>
          <w:tcPr>
            <w:tcW w:w="1321" w:type="dxa"/>
            <w:tcBorders>
              <w:top w:val="nil"/>
              <w:left w:val="nil"/>
              <w:bottom w:val="nil"/>
              <w:right w:val="nil"/>
            </w:tcBorders>
            <w:vAlign w:val="bottom"/>
          </w:tcPr>
          <w:p w14:paraId="66818608" w14:textId="059C2D4E" w:rsidR="00CD0E55" w:rsidRPr="00CD0E55" w:rsidRDefault="00CD0E55" w:rsidP="00CD0E55">
            <w:pPr>
              <w:pStyle w:val="BodyText"/>
              <w:rPr>
                <w:ins w:id="1369" w:author="Bailey, Colin (DFO/MPO)" w:date="2024-11-01T00:20:00Z"/>
                <w:sz w:val="20"/>
              </w:rPr>
            </w:pPr>
            <w:ins w:id="1370" w:author="Bailey, Colin (DFO/MPO)" w:date="2024-11-01T00:22:00Z">
              <w:r w:rsidRPr="00F80502">
                <w:rPr>
                  <w:rFonts w:cs="Arial"/>
                  <w:color w:val="000000"/>
                  <w:sz w:val="20"/>
                </w:rPr>
                <w:t>U</w:t>
              </w:r>
              <w:r w:rsidRPr="00A61C50">
                <w:rPr>
                  <w:rFonts w:cs="Arial"/>
                  <w:color w:val="000000"/>
                  <w:sz w:val="20"/>
                  <w:vertAlign w:val="subscript"/>
                </w:rPr>
                <w:t>MSY</w:t>
              </w:r>
            </w:ins>
          </w:p>
        </w:tc>
        <w:tc>
          <w:tcPr>
            <w:tcW w:w="749" w:type="dxa"/>
            <w:tcBorders>
              <w:top w:val="nil"/>
              <w:left w:val="nil"/>
              <w:bottom w:val="nil"/>
              <w:right w:val="nil"/>
            </w:tcBorders>
            <w:vAlign w:val="bottom"/>
          </w:tcPr>
          <w:p w14:paraId="11FFC397" w14:textId="15566763" w:rsidR="00CD0E55" w:rsidRPr="00CD0E55" w:rsidRDefault="00CD0E55">
            <w:pPr>
              <w:pStyle w:val="BodyText"/>
              <w:jc w:val="right"/>
              <w:rPr>
                <w:ins w:id="1371" w:author="Bailey, Colin (DFO/MPO)" w:date="2024-11-01T00:20:00Z"/>
                <w:sz w:val="20"/>
              </w:rPr>
              <w:pPrChange w:id="1372" w:author="Bailey, Colin (DFO/MPO)" w:date="2024-11-01T00:23:00Z">
                <w:pPr>
                  <w:pStyle w:val="BodyText"/>
                </w:pPr>
              </w:pPrChange>
            </w:pPr>
            <w:ins w:id="1373" w:author="Bailey, Colin (DFO/MPO)" w:date="2024-11-01T00:22:00Z">
              <w:r w:rsidRPr="12283F5C">
                <w:rPr>
                  <w:rFonts w:cs="Arial"/>
                  <w:color w:val="000000" w:themeColor="text1"/>
                  <w:sz w:val="20"/>
                </w:rPr>
                <w:t>0.3</w:t>
              </w:r>
              <w:r>
                <w:rPr>
                  <w:rFonts w:cs="Arial"/>
                  <w:color w:val="000000" w:themeColor="text1"/>
                  <w:sz w:val="20"/>
                </w:rPr>
                <w:t>5</w:t>
              </w:r>
            </w:ins>
          </w:p>
        </w:tc>
        <w:tc>
          <w:tcPr>
            <w:tcW w:w="990" w:type="dxa"/>
            <w:tcBorders>
              <w:top w:val="nil"/>
              <w:left w:val="nil"/>
              <w:bottom w:val="nil"/>
              <w:right w:val="nil"/>
            </w:tcBorders>
            <w:vAlign w:val="bottom"/>
          </w:tcPr>
          <w:p w14:paraId="1BFF33CD" w14:textId="7DC9916B" w:rsidR="00CD0E55" w:rsidRPr="00CD0E55" w:rsidRDefault="00CD0E55">
            <w:pPr>
              <w:pStyle w:val="BodyText"/>
              <w:jc w:val="right"/>
              <w:rPr>
                <w:ins w:id="1374" w:author="Bailey, Colin (DFO/MPO)" w:date="2024-11-01T00:20:00Z"/>
                <w:sz w:val="20"/>
              </w:rPr>
              <w:pPrChange w:id="1375" w:author="Bailey, Colin (DFO/MPO)" w:date="2024-11-01T00:23:00Z">
                <w:pPr>
                  <w:pStyle w:val="BodyText"/>
                </w:pPr>
              </w:pPrChange>
            </w:pPr>
            <w:ins w:id="1376" w:author="Bailey, Colin (DFO/MPO)" w:date="2024-11-01T00:22:00Z">
              <w:r w:rsidRPr="12283F5C">
                <w:rPr>
                  <w:rFonts w:cs="Arial"/>
                  <w:color w:val="000000" w:themeColor="text1"/>
                  <w:sz w:val="20"/>
                </w:rPr>
                <w:t>0.1</w:t>
              </w:r>
              <w:r>
                <w:rPr>
                  <w:rFonts w:cs="Arial"/>
                  <w:color w:val="000000" w:themeColor="text1"/>
                  <w:sz w:val="20"/>
                </w:rPr>
                <w:t>3</w:t>
              </w:r>
            </w:ins>
          </w:p>
        </w:tc>
        <w:tc>
          <w:tcPr>
            <w:tcW w:w="900" w:type="dxa"/>
            <w:tcBorders>
              <w:top w:val="nil"/>
              <w:left w:val="nil"/>
              <w:bottom w:val="nil"/>
              <w:right w:val="nil"/>
            </w:tcBorders>
            <w:vAlign w:val="bottom"/>
          </w:tcPr>
          <w:p w14:paraId="2872FEF0" w14:textId="309BEF94" w:rsidR="00CD0E55" w:rsidRPr="00CD0E55" w:rsidRDefault="00CD0E55">
            <w:pPr>
              <w:pStyle w:val="BodyText"/>
              <w:jc w:val="right"/>
              <w:rPr>
                <w:ins w:id="1377" w:author="Bailey, Colin (DFO/MPO)" w:date="2024-11-01T00:20:00Z"/>
                <w:sz w:val="20"/>
              </w:rPr>
              <w:pPrChange w:id="1378" w:author="Bailey, Colin (DFO/MPO)" w:date="2024-11-01T00:23:00Z">
                <w:pPr>
                  <w:pStyle w:val="BodyText"/>
                </w:pPr>
              </w:pPrChange>
            </w:pPr>
            <w:ins w:id="1379" w:author="Bailey, Colin (DFO/MPO)" w:date="2024-11-01T00:22:00Z">
              <w:r w:rsidRPr="12283F5C">
                <w:rPr>
                  <w:rFonts w:cs="Arial"/>
                  <w:b/>
                  <w:bCs/>
                  <w:color w:val="000000" w:themeColor="text1"/>
                  <w:sz w:val="20"/>
                </w:rPr>
                <w:t>0.3</w:t>
              </w:r>
              <w:r>
                <w:rPr>
                  <w:rFonts w:cs="Arial"/>
                  <w:b/>
                  <w:bCs/>
                  <w:color w:val="000000" w:themeColor="text1"/>
                  <w:sz w:val="20"/>
                </w:rPr>
                <w:t>6</w:t>
              </w:r>
            </w:ins>
          </w:p>
        </w:tc>
        <w:tc>
          <w:tcPr>
            <w:tcW w:w="1080" w:type="dxa"/>
            <w:tcBorders>
              <w:top w:val="nil"/>
              <w:left w:val="nil"/>
              <w:bottom w:val="nil"/>
              <w:right w:val="nil"/>
            </w:tcBorders>
            <w:vAlign w:val="bottom"/>
          </w:tcPr>
          <w:p w14:paraId="5EAB1141" w14:textId="70152CB0" w:rsidR="00CD0E55" w:rsidRPr="00CD0E55" w:rsidRDefault="00CD0E55">
            <w:pPr>
              <w:pStyle w:val="BodyText"/>
              <w:jc w:val="right"/>
              <w:rPr>
                <w:ins w:id="1380" w:author="Bailey, Colin (DFO/MPO)" w:date="2024-11-01T00:20:00Z"/>
                <w:sz w:val="20"/>
              </w:rPr>
              <w:pPrChange w:id="1381" w:author="Bailey, Colin (DFO/MPO)" w:date="2024-11-01T00:23:00Z">
                <w:pPr>
                  <w:pStyle w:val="BodyText"/>
                </w:pPr>
              </w:pPrChange>
            </w:pPr>
            <w:ins w:id="1382" w:author="Bailey, Colin (DFO/MPO)" w:date="2024-11-01T00:23:00Z">
              <w:r w:rsidRPr="12283F5C">
                <w:rPr>
                  <w:rFonts w:cs="Arial"/>
                  <w:color w:val="000000" w:themeColor="text1"/>
                  <w:sz w:val="20"/>
                </w:rPr>
                <w:t>0.5</w:t>
              </w:r>
              <w:r>
                <w:rPr>
                  <w:rFonts w:cs="Arial"/>
                  <w:color w:val="000000" w:themeColor="text1"/>
                  <w:sz w:val="20"/>
                </w:rPr>
                <w:t>4</w:t>
              </w:r>
            </w:ins>
          </w:p>
        </w:tc>
      </w:tr>
      <w:tr w:rsidR="00C13A45" w:rsidRPr="00CD0E55" w14:paraId="4F197565" w14:textId="77777777" w:rsidTr="00CD0E55">
        <w:trPr>
          <w:jc w:val="center"/>
          <w:ins w:id="1383" w:author="Bailey, Colin (DFO/MPO)" w:date="2024-11-01T00:20:00Z"/>
        </w:trPr>
        <w:tc>
          <w:tcPr>
            <w:tcW w:w="1795" w:type="dxa"/>
            <w:tcBorders>
              <w:top w:val="nil"/>
              <w:left w:val="nil"/>
              <w:bottom w:val="nil"/>
              <w:right w:val="nil"/>
            </w:tcBorders>
            <w:vAlign w:val="bottom"/>
          </w:tcPr>
          <w:p w14:paraId="652E9FB5" w14:textId="34AC7280" w:rsidR="00CD0E55" w:rsidRDefault="00CD0E55">
            <w:pPr>
              <w:pStyle w:val="BodyText"/>
              <w:rPr>
                <w:ins w:id="1384" w:author="Bailey, Colin (DFO/MPO)" w:date="2024-11-01T00:20:00Z"/>
                <w:sz w:val="20"/>
              </w:rPr>
              <w:pPrChange w:id="1385" w:author="Bailey, Colin (DFO/MPO)" w:date="2024-11-01T00:22:00Z">
                <w:pPr>
                  <w:pStyle w:val="BodyText"/>
                  <w:jc w:val="center"/>
                </w:pPr>
              </w:pPrChange>
            </w:pPr>
            <w:ins w:id="1386" w:author="Bailey, Colin (DFO/MPO)" w:date="2024-11-01T00:20:00Z">
              <w:r>
                <w:rPr>
                  <w:sz w:val="20"/>
                </w:rPr>
                <w:t>Middle Fraser</w:t>
              </w:r>
            </w:ins>
          </w:p>
        </w:tc>
        <w:tc>
          <w:tcPr>
            <w:tcW w:w="1321" w:type="dxa"/>
            <w:tcBorders>
              <w:top w:val="nil"/>
              <w:left w:val="nil"/>
              <w:bottom w:val="nil"/>
              <w:right w:val="nil"/>
            </w:tcBorders>
            <w:vAlign w:val="bottom"/>
          </w:tcPr>
          <w:p w14:paraId="48B1DA7D" w14:textId="5382B219" w:rsidR="00CD0E55" w:rsidRPr="00CD0E55" w:rsidRDefault="00CD0E55" w:rsidP="00CD0E55">
            <w:pPr>
              <w:pStyle w:val="BodyText"/>
              <w:rPr>
                <w:ins w:id="1387" w:author="Bailey, Colin (DFO/MPO)" w:date="2024-11-01T00:20:00Z"/>
                <w:sz w:val="20"/>
              </w:rPr>
            </w:pPr>
            <w:proofErr w:type="spellStart"/>
            <w:ins w:id="1388" w:author="Bailey, Colin (DFO/MPO)" w:date="2024-11-01T00:22:00Z">
              <w:r w:rsidRPr="00F80502">
                <w:rPr>
                  <w:rFonts w:cs="Arial"/>
                  <w:color w:val="000000"/>
                  <w:sz w:val="20"/>
                </w:rPr>
                <w:t>S</w:t>
              </w:r>
              <w:r w:rsidRPr="00F80502">
                <w:rPr>
                  <w:rFonts w:cs="Arial"/>
                  <w:color w:val="000000"/>
                  <w:sz w:val="20"/>
                  <w:vertAlign w:val="subscript"/>
                </w:rPr>
                <w:t>gen</w:t>
              </w:r>
            </w:ins>
            <w:proofErr w:type="spellEnd"/>
          </w:p>
        </w:tc>
        <w:tc>
          <w:tcPr>
            <w:tcW w:w="749" w:type="dxa"/>
            <w:tcBorders>
              <w:top w:val="nil"/>
              <w:left w:val="nil"/>
              <w:bottom w:val="nil"/>
              <w:right w:val="nil"/>
            </w:tcBorders>
            <w:vAlign w:val="bottom"/>
          </w:tcPr>
          <w:p w14:paraId="6A17D14A" w14:textId="2EC8FFD5" w:rsidR="00CD0E55" w:rsidRPr="00CD0E55" w:rsidRDefault="00CD0E55">
            <w:pPr>
              <w:pStyle w:val="BodyText"/>
              <w:jc w:val="right"/>
              <w:rPr>
                <w:ins w:id="1389" w:author="Bailey, Colin (DFO/MPO)" w:date="2024-11-01T00:20:00Z"/>
                <w:sz w:val="20"/>
              </w:rPr>
              <w:pPrChange w:id="1390" w:author="Bailey, Colin (DFO/MPO)" w:date="2024-11-01T00:23:00Z">
                <w:pPr>
                  <w:pStyle w:val="BodyText"/>
                </w:pPr>
              </w:pPrChange>
            </w:pPr>
            <w:ins w:id="1391" w:author="Bailey, Colin (DFO/MPO)" w:date="2024-11-01T00:22:00Z">
              <w:r w:rsidRPr="12283F5C">
                <w:rPr>
                  <w:rFonts w:cs="Arial"/>
                  <w:color w:val="000000" w:themeColor="text1"/>
                  <w:sz w:val="20"/>
                </w:rPr>
                <w:t>1</w:t>
              </w:r>
              <w:r>
                <w:rPr>
                  <w:rFonts w:cs="Arial"/>
                  <w:color w:val="000000" w:themeColor="text1"/>
                  <w:sz w:val="20"/>
                </w:rPr>
                <w:t>753</w:t>
              </w:r>
            </w:ins>
          </w:p>
        </w:tc>
        <w:tc>
          <w:tcPr>
            <w:tcW w:w="990" w:type="dxa"/>
            <w:tcBorders>
              <w:top w:val="nil"/>
              <w:left w:val="nil"/>
              <w:bottom w:val="nil"/>
              <w:right w:val="nil"/>
            </w:tcBorders>
            <w:vAlign w:val="bottom"/>
          </w:tcPr>
          <w:p w14:paraId="2EC4E298" w14:textId="38DCBD44" w:rsidR="00CD0E55" w:rsidRPr="00CD0E55" w:rsidRDefault="00CD0E55">
            <w:pPr>
              <w:pStyle w:val="BodyText"/>
              <w:jc w:val="right"/>
              <w:rPr>
                <w:ins w:id="1392" w:author="Bailey, Colin (DFO/MPO)" w:date="2024-11-01T00:20:00Z"/>
                <w:sz w:val="20"/>
              </w:rPr>
              <w:pPrChange w:id="1393" w:author="Bailey, Colin (DFO/MPO)" w:date="2024-11-01T00:23:00Z">
                <w:pPr>
                  <w:pStyle w:val="BodyText"/>
                </w:pPr>
              </w:pPrChange>
            </w:pPr>
            <w:ins w:id="1394" w:author="Bailey, Colin (DFO/MPO)" w:date="2024-11-01T00:22:00Z">
              <w:r>
                <w:rPr>
                  <w:rFonts w:cs="Arial"/>
                  <w:color w:val="000000" w:themeColor="text1"/>
                  <w:sz w:val="20"/>
                </w:rPr>
                <w:t>967</w:t>
              </w:r>
            </w:ins>
          </w:p>
        </w:tc>
        <w:tc>
          <w:tcPr>
            <w:tcW w:w="900" w:type="dxa"/>
            <w:tcBorders>
              <w:top w:val="nil"/>
              <w:left w:val="nil"/>
              <w:bottom w:val="nil"/>
              <w:right w:val="nil"/>
            </w:tcBorders>
            <w:vAlign w:val="bottom"/>
          </w:tcPr>
          <w:p w14:paraId="5235AB79" w14:textId="6942DFFF" w:rsidR="00CD0E55" w:rsidRPr="00CD0E55" w:rsidRDefault="00CD0E55">
            <w:pPr>
              <w:pStyle w:val="BodyText"/>
              <w:jc w:val="right"/>
              <w:rPr>
                <w:ins w:id="1395" w:author="Bailey, Colin (DFO/MPO)" w:date="2024-11-01T00:20:00Z"/>
                <w:sz w:val="20"/>
              </w:rPr>
              <w:pPrChange w:id="1396" w:author="Bailey, Colin (DFO/MPO)" w:date="2024-11-01T00:23:00Z">
                <w:pPr>
                  <w:pStyle w:val="BodyText"/>
                </w:pPr>
              </w:pPrChange>
            </w:pPr>
            <w:ins w:id="1397" w:author="Bailey, Colin (DFO/MPO)" w:date="2024-11-01T00:22:00Z">
              <w:r>
                <w:rPr>
                  <w:rFonts w:cs="Arial"/>
                  <w:b/>
                  <w:bCs/>
                  <w:color w:val="000000" w:themeColor="text1"/>
                  <w:sz w:val="20"/>
                </w:rPr>
                <w:t>1633</w:t>
              </w:r>
            </w:ins>
          </w:p>
        </w:tc>
        <w:tc>
          <w:tcPr>
            <w:tcW w:w="1080" w:type="dxa"/>
            <w:tcBorders>
              <w:top w:val="nil"/>
              <w:left w:val="nil"/>
              <w:bottom w:val="nil"/>
              <w:right w:val="nil"/>
            </w:tcBorders>
            <w:vAlign w:val="bottom"/>
          </w:tcPr>
          <w:p w14:paraId="70001B05" w14:textId="7760480E" w:rsidR="00CD0E55" w:rsidRPr="00CD0E55" w:rsidRDefault="00CD0E55">
            <w:pPr>
              <w:pStyle w:val="BodyText"/>
              <w:jc w:val="right"/>
              <w:rPr>
                <w:ins w:id="1398" w:author="Bailey, Colin (DFO/MPO)" w:date="2024-11-01T00:20:00Z"/>
                <w:sz w:val="20"/>
              </w:rPr>
              <w:pPrChange w:id="1399" w:author="Bailey, Colin (DFO/MPO)" w:date="2024-11-01T00:23:00Z">
                <w:pPr>
                  <w:pStyle w:val="BodyText"/>
                </w:pPr>
              </w:pPrChange>
            </w:pPr>
            <w:ins w:id="1400" w:author="Bailey, Colin (DFO/MPO)" w:date="2024-11-01T00:23:00Z">
              <w:r>
                <w:rPr>
                  <w:rFonts w:cs="Arial"/>
                  <w:color w:val="000000" w:themeColor="text1"/>
                  <w:sz w:val="20"/>
                </w:rPr>
                <w:t>3188</w:t>
              </w:r>
            </w:ins>
          </w:p>
        </w:tc>
      </w:tr>
      <w:tr w:rsidR="00C13A45" w:rsidRPr="00CD0E55" w14:paraId="09648A70" w14:textId="77777777" w:rsidTr="00CD0E55">
        <w:trPr>
          <w:jc w:val="center"/>
          <w:ins w:id="1401" w:author="Bailey, Colin (DFO/MPO)" w:date="2024-11-01T00:20:00Z"/>
        </w:trPr>
        <w:tc>
          <w:tcPr>
            <w:tcW w:w="1795" w:type="dxa"/>
            <w:tcBorders>
              <w:top w:val="nil"/>
              <w:left w:val="nil"/>
              <w:bottom w:val="nil"/>
              <w:right w:val="nil"/>
            </w:tcBorders>
            <w:vAlign w:val="bottom"/>
          </w:tcPr>
          <w:p w14:paraId="768C134F" w14:textId="4EA07AEE" w:rsidR="00CD0E55" w:rsidRDefault="00CD0E55">
            <w:pPr>
              <w:pStyle w:val="BodyText"/>
              <w:rPr>
                <w:ins w:id="1402" w:author="Bailey, Colin (DFO/MPO)" w:date="2024-11-01T00:20:00Z"/>
                <w:sz w:val="20"/>
              </w:rPr>
              <w:pPrChange w:id="1403" w:author="Bailey, Colin (DFO/MPO)" w:date="2024-11-01T00:22:00Z">
                <w:pPr>
                  <w:pStyle w:val="BodyText"/>
                  <w:jc w:val="center"/>
                </w:pPr>
              </w:pPrChange>
            </w:pPr>
            <w:ins w:id="1404" w:author="Bailey, Colin (DFO/MPO)" w:date="2024-11-01T00:21:00Z">
              <w:r>
                <w:rPr>
                  <w:sz w:val="20"/>
                </w:rPr>
                <w:t>Middle Fraser</w:t>
              </w:r>
            </w:ins>
          </w:p>
        </w:tc>
        <w:tc>
          <w:tcPr>
            <w:tcW w:w="1321" w:type="dxa"/>
            <w:tcBorders>
              <w:top w:val="nil"/>
              <w:left w:val="nil"/>
              <w:bottom w:val="nil"/>
              <w:right w:val="nil"/>
            </w:tcBorders>
            <w:vAlign w:val="bottom"/>
          </w:tcPr>
          <w:p w14:paraId="76CDA6AC" w14:textId="57F73BBA" w:rsidR="00CD0E55" w:rsidRPr="00CD0E55" w:rsidRDefault="00CD0E55" w:rsidP="00CD0E55">
            <w:pPr>
              <w:pStyle w:val="BodyText"/>
              <w:rPr>
                <w:ins w:id="1405" w:author="Bailey, Colin (DFO/MPO)" w:date="2024-11-01T00:20:00Z"/>
                <w:sz w:val="20"/>
              </w:rPr>
            </w:pPr>
            <w:ins w:id="1406" w:author="Bailey, Colin (DFO/MPO)" w:date="2024-11-01T00:22:00Z">
              <w:r w:rsidRPr="00F80502">
                <w:rPr>
                  <w:rFonts w:cs="Arial"/>
                  <w:color w:val="000000"/>
                  <w:sz w:val="20"/>
                </w:rPr>
                <w:t>80%</w:t>
              </w:r>
              <w:r w:rsidRPr="00A61C50">
                <w:rPr>
                  <w:rFonts w:cs="Arial"/>
                  <w:color w:val="000000"/>
                  <w:sz w:val="20"/>
                </w:rPr>
                <w:t xml:space="preserve"> </w:t>
              </w:r>
              <w:r w:rsidRPr="00F80502">
                <w:rPr>
                  <w:rFonts w:cs="Arial"/>
                  <w:color w:val="000000"/>
                  <w:sz w:val="20"/>
                </w:rPr>
                <w:t>S</w:t>
              </w:r>
              <w:r w:rsidRPr="00A61C50">
                <w:rPr>
                  <w:rFonts w:cs="Arial"/>
                  <w:color w:val="000000"/>
                  <w:sz w:val="20"/>
                  <w:vertAlign w:val="subscript"/>
                </w:rPr>
                <w:t>MSY</w:t>
              </w:r>
            </w:ins>
          </w:p>
        </w:tc>
        <w:tc>
          <w:tcPr>
            <w:tcW w:w="749" w:type="dxa"/>
            <w:tcBorders>
              <w:top w:val="nil"/>
              <w:left w:val="nil"/>
              <w:bottom w:val="nil"/>
              <w:right w:val="nil"/>
            </w:tcBorders>
            <w:vAlign w:val="bottom"/>
          </w:tcPr>
          <w:p w14:paraId="4A8000C1" w14:textId="700B5110" w:rsidR="00CD0E55" w:rsidRPr="00CD0E55" w:rsidRDefault="00CD0E55">
            <w:pPr>
              <w:pStyle w:val="BodyText"/>
              <w:jc w:val="right"/>
              <w:rPr>
                <w:ins w:id="1407" w:author="Bailey, Colin (DFO/MPO)" w:date="2024-11-01T00:20:00Z"/>
                <w:sz w:val="20"/>
              </w:rPr>
              <w:pPrChange w:id="1408" w:author="Bailey, Colin (DFO/MPO)" w:date="2024-11-01T00:23:00Z">
                <w:pPr>
                  <w:pStyle w:val="BodyText"/>
                </w:pPr>
              </w:pPrChange>
            </w:pPr>
            <w:ins w:id="1409" w:author="Bailey, Colin (DFO/MPO)" w:date="2024-11-01T00:22:00Z">
              <w:r w:rsidRPr="12283F5C">
                <w:rPr>
                  <w:rFonts w:cs="Arial"/>
                  <w:color w:val="000000" w:themeColor="text1"/>
                  <w:sz w:val="20"/>
                </w:rPr>
                <w:t>26</w:t>
              </w:r>
              <w:r>
                <w:rPr>
                  <w:rFonts w:cs="Arial"/>
                  <w:color w:val="000000" w:themeColor="text1"/>
                  <w:sz w:val="20"/>
                </w:rPr>
                <w:t>88</w:t>
              </w:r>
            </w:ins>
          </w:p>
        </w:tc>
        <w:tc>
          <w:tcPr>
            <w:tcW w:w="990" w:type="dxa"/>
            <w:tcBorders>
              <w:top w:val="nil"/>
              <w:left w:val="nil"/>
              <w:bottom w:val="nil"/>
              <w:right w:val="nil"/>
            </w:tcBorders>
            <w:vAlign w:val="bottom"/>
          </w:tcPr>
          <w:p w14:paraId="2BA9D816" w14:textId="0755BC3D" w:rsidR="00CD0E55" w:rsidRPr="00CD0E55" w:rsidRDefault="00CD0E55">
            <w:pPr>
              <w:pStyle w:val="BodyText"/>
              <w:jc w:val="right"/>
              <w:rPr>
                <w:ins w:id="1410" w:author="Bailey, Colin (DFO/MPO)" w:date="2024-11-01T00:20:00Z"/>
                <w:sz w:val="20"/>
              </w:rPr>
              <w:pPrChange w:id="1411" w:author="Bailey, Colin (DFO/MPO)" w:date="2024-11-01T00:23:00Z">
                <w:pPr>
                  <w:pStyle w:val="BodyText"/>
                </w:pPr>
              </w:pPrChange>
            </w:pPr>
            <w:ins w:id="1412" w:author="Bailey, Colin (DFO/MPO)" w:date="2024-11-01T00:22:00Z">
              <w:r>
                <w:rPr>
                  <w:rFonts w:cs="Arial"/>
                  <w:color w:val="000000" w:themeColor="text1"/>
                  <w:sz w:val="20"/>
                </w:rPr>
                <w:t>1917</w:t>
              </w:r>
            </w:ins>
          </w:p>
        </w:tc>
        <w:tc>
          <w:tcPr>
            <w:tcW w:w="900" w:type="dxa"/>
            <w:tcBorders>
              <w:top w:val="nil"/>
              <w:left w:val="nil"/>
              <w:bottom w:val="nil"/>
              <w:right w:val="nil"/>
            </w:tcBorders>
            <w:vAlign w:val="bottom"/>
          </w:tcPr>
          <w:p w14:paraId="2DD39404" w14:textId="459834AB" w:rsidR="00CD0E55" w:rsidRPr="00CD0E55" w:rsidRDefault="00CD0E55">
            <w:pPr>
              <w:pStyle w:val="BodyText"/>
              <w:jc w:val="right"/>
              <w:rPr>
                <w:ins w:id="1413" w:author="Bailey, Colin (DFO/MPO)" w:date="2024-11-01T00:20:00Z"/>
                <w:sz w:val="20"/>
              </w:rPr>
              <w:pPrChange w:id="1414" w:author="Bailey, Colin (DFO/MPO)" w:date="2024-11-01T00:23:00Z">
                <w:pPr>
                  <w:pStyle w:val="BodyText"/>
                </w:pPr>
              </w:pPrChange>
            </w:pPr>
            <w:ins w:id="1415" w:author="Bailey, Colin (DFO/MPO)" w:date="2024-11-01T00:22:00Z">
              <w:r>
                <w:rPr>
                  <w:rFonts w:cs="Arial"/>
                  <w:b/>
                  <w:bCs/>
                  <w:color w:val="000000" w:themeColor="text1"/>
                  <w:sz w:val="20"/>
                </w:rPr>
                <w:t>2604</w:t>
              </w:r>
            </w:ins>
          </w:p>
        </w:tc>
        <w:tc>
          <w:tcPr>
            <w:tcW w:w="1080" w:type="dxa"/>
            <w:tcBorders>
              <w:top w:val="nil"/>
              <w:left w:val="nil"/>
              <w:bottom w:val="nil"/>
              <w:right w:val="nil"/>
            </w:tcBorders>
            <w:vAlign w:val="bottom"/>
          </w:tcPr>
          <w:p w14:paraId="28E236FF" w14:textId="43B9457C" w:rsidR="00CD0E55" w:rsidRPr="00CD0E55" w:rsidRDefault="00CD0E55">
            <w:pPr>
              <w:pStyle w:val="BodyText"/>
              <w:jc w:val="right"/>
              <w:rPr>
                <w:ins w:id="1416" w:author="Bailey, Colin (DFO/MPO)" w:date="2024-11-01T00:20:00Z"/>
                <w:sz w:val="20"/>
              </w:rPr>
              <w:pPrChange w:id="1417" w:author="Bailey, Colin (DFO/MPO)" w:date="2024-11-01T00:23:00Z">
                <w:pPr>
                  <w:pStyle w:val="BodyText"/>
                </w:pPr>
              </w:pPrChange>
            </w:pPr>
            <w:ins w:id="1418" w:author="Bailey, Colin (DFO/MPO)" w:date="2024-11-01T00:23:00Z">
              <w:r w:rsidRPr="12283F5C">
                <w:rPr>
                  <w:rFonts w:cs="Arial"/>
                  <w:color w:val="000000" w:themeColor="text1"/>
                  <w:sz w:val="20"/>
                </w:rPr>
                <w:t>38</w:t>
              </w:r>
              <w:r>
                <w:rPr>
                  <w:rFonts w:cs="Arial"/>
                  <w:color w:val="000000" w:themeColor="text1"/>
                  <w:sz w:val="20"/>
                </w:rPr>
                <w:t>56</w:t>
              </w:r>
            </w:ins>
          </w:p>
        </w:tc>
      </w:tr>
      <w:tr w:rsidR="00C13A45" w:rsidRPr="00CD0E55" w14:paraId="3FF981DF" w14:textId="77777777" w:rsidTr="00CD0E55">
        <w:trPr>
          <w:jc w:val="center"/>
          <w:ins w:id="1419" w:author="Bailey, Colin (DFO/MPO)" w:date="2024-11-01T00:20:00Z"/>
        </w:trPr>
        <w:tc>
          <w:tcPr>
            <w:tcW w:w="1795" w:type="dxa"/>
            <w:tcBorders>
              <w:top w:val="nil"/>
              <w:left w:val="nil"/>
              <w:bottom w:val="nil"/>
              <w:right w:val="nil"/>
            </w:tcBorders>
            <w:vAlign w:val="bottom"/>
          </w:tcPr>
          <w:p w14:paraId="2B2F3BC2" w14:textId="6BF852FE" w:rsidR="00CD0E55" w:rsidRDefault="00CD0E55">
            <w:pPr>
              <w:pStyle w:val="BodyText"/>
              <w:rPr>
                <w:ins w:id="1420" w:author="Bailey, Colin (DFO/MPO)" w:date="2024-11-01T00:20:00Z"/>
                <w:sz w:val="20"/>
              </w:rPr>
              <w:pPrChange w:id="1421" w:author="Bailey, Colin (DFO/MPO)" w:date="2024-11-01T00:22:00Z">
                <w:pPr>
                  <w:pStyle w:val="BodyText"/>
                  <w:jc w:val="center"/>
                </w:pPr>
              </w:pPrChange>
            </w:pPr>
            <w:ins w:id="1422" w:author="Bailey, Colin (DFO/MPO)" w:date="2024-11-01T00:21:00Z">
              <w:r>
                <w:rPr>
                  <w:sz w:val="20"/>
                </w:rPr>
                <w:t>Middle Fraser</w:t>
              </w:r>
            </w:ins>
          </w:p>
        </w:tc>
        <w:tc>
          <w:tcPr>
            <w:tcW w:w="1321" w:type="dxa"/>
            <w:tcBorders>
              <w:top w:val="nil"/>
              <w:left w:val="nil"/>
              <w:bottom w:val="nil"/>
              <w:right w:val="nil"/>
            </w:tcBorders>
            <w:vAlign w:val="bottom"/>
          </w:tcPr>
          <w:p w14:paraId="4E1439AC" w14:textId="42BB35D2" w:rsidR="00CD0E55" w:rsidRPr="00CD0E55" w:rsidRDefault="00CD0E55" w:rsidP="00CD0E55">
            <w:pPr>
              <w:pStyle w:val="BodyText"/>
              <w:rPr>
                <w:ins w:id="1423" w:author="Bailey, Colin (DFO/MPO)" w:date="2024-11-01T00:20:00Z"/>
                <w:sz w:val="20"/>
              </w:rPr>
            </w:pPr>
            <w:ins w:id="1424" w:author="Bailey, Colin (DFO/MPO)" w:date="2024-11-01T00:22:00Z">
              <w:r w:rsidRPr="00F80502">
                <w:rPr>
                  <w:rFonts w:cs="Arial"/>
                  <w:color w:val="000000"/>
                  <w:sz w:val="20"/>
                </w:rPr>
                <w:t>U</w:t>
              </w:r>
              <w:r w:rsidRPr="00A61C50">
                <w:rPr>
                  <w:rFonts w:cs="Arial"/>
                  <w:color w:val="000000"/>
                  <w:sz w:val="20"/>
                  <w:vertAlign w:val="subscript"/>
                </w:rPr>
                <w:t>MSY</w:t>
              </w:r>
            </w:ins>
          </w:p>
        </w:tc>
        <w:tc>
          <w:tcPr>
            <w:tcW w:w="749" w:type="dxa"/>
            <w:tcBorders>
              <w:top w:val="nil"/>
              <w:left w:val="nil"/>
              <w:bottom w:val="nil"/>
              <w:right w:val="nil"/>
            </w:tcBorders>
            <w:vAlign w:val="bottom"/>
          </w:tcPr>
          <w:p w14:paraId="78F55E29" w14:textId="7D31C5F9" w:rsidR="00CD0E55" w:rsidRPr="00CD0E55" w:rsidRDefault="00CD0E55">
            <w:pPr>
              <w:pStyle w:val="BodyText"/>
              <w:jc w:val="right"/>
              <w:rPr>
                <w:ins w:id="1425" w:author="Bailey, Colin (DFO/MPO)" w:date="2024-11-01T00:20:00Z"/>
                <w:sz w:val="20"/>
              </w:rPr>
              <w:pPrChange w:id="1426" w:author="Bailey, Colin (DFO/MPO)" w:date="2024-11-01T00:23:00Z">
                <w:pPr>
                  <w:pStyle w:val="BodyText"/>
                </w:pPr>
              </w:pPrChange>
            </w:pPr>
            <w:ins w:id="1427" w:author="Bailey, Colin (DFO/MPO)" w:date="2024-11-01T00:22:00Z">
              <w:r w:rsidRPr="12283F5C">
                <w:rPr>
                  <w:rFonts w:cs="Arial"/>
                  <w:color w:val="000000" w:themeColor="text1"/>
                  <w:sz w:val="20"/>
                </w:rPr>
                <w:t>0.3</w:t>
              </w:r>
              <w:r>
                <w:rPr>
                  <w:rFonts w:cs="Arial"/>
                  <w:color w:val="000000" w:themeColor="text1"/>
                  <w:sz w:val="20"/>
                </w:rPr>
                <w:t>8</w:t>
              </w:r>
            </w:ins>
          </w:p>
        </w:tc>
        <w:tc>
          <w:tcPr>
            <w:tcW w:w="990" w:type="dxa"/>
            <w:tcBorders>
              <w:top w:val="nil"/>
              <w:left w:val="nil"/>
              <w:bottom w:val="nil"/>
              <w:right w:val="nil"/>
            </w:tcBorders>
            <w:vAlign w:val="bottom"/>
          </w:tcPr>
          <w:p w14:paraId="782A5390" w14:textId="7F231E2A" w:rsidR="00CD0E55" w:rsidRPr="00CD0E55" w:rsidRDefault="00CD0E55">
            <w:pPr>
              <w:pStyle w:val="BodyText"/>
              <w:jc w:val="right"/>
              <w:rPr>
                <w:ins w:id="1428" w:author="Bailey, Colin (DFO/MPO)" w:date="2024-11-01T00:20:00Z"/>
                <w:sz w:val="20"/>
              </w:rPr>
              <w:pPrChange w:id="1429" w:author="Bailey, Colin (DFO/MPO)" w:date="2024-11-01T00:23:00Z">
                <w:pPr>
                  <w:pStyle w:val="BodyText"/>
                </w:pPr>
              </w:pPrChange>
            </w:pPr>
            <w:ins w:id="1430" w:author="Bailey, Colin (DFO/MPO)" w:date="2024-11-01T00:22:00Z">
              <w:r w:rsidRPr="12283F5C">
                <w:rPr>
                  <w:rFonts w:cs="Arial"/>
                  <w:color w:val="000000" w:themeColor="text1"/>
                  <w:sz w:val="20"/>
                </w:rPr>
                <w:t>0.</w:t>
              </w:r>
              <w:r>
                <w:rPr>
                  <w:rFonts w:cs="Arial"/>
                  <w:color w:val="000000" w:themeColor="text1"/>
                  <w:sz w:val="20"/>
                </w:rPr>
                <w:t>23</w:t>
              </w:r>
            </w:ins>
          </w:p>
        </w:tc>
        <w:tc>
          <w:tcPr>
            <w:tcW w:w="900" w:type="dxa"/>
            <w:tcBorders>
              <w:top w:val="nil"/>
              <w:left w:val="nil"/>
              <w:bottom w:val="nil"/>
              <w:right w:val="nil"/>
            </w:tcBorders>
            <w:vAlign w:val="bottom"/>
          </w:tcPr>
          <w:p w14:paraId="0AD4A125" w14:textId="7B2967B3" w:rsidR="00CD0E55" w:rsidRPr="00CD0E55" w:rsidRDefault="00CD0E55">
            <w:pPr>
              <w:pStyle w:val="BodyText"/>
              <w:jc w:val="right"/>
              <w:rPr>
                <w:ins w:id="1431" w:author="Bailey, Colin (DFO/MPO)" w:date="2024-11-01T00:20:00Z"/>
                <w:sz w:val="20"/>
              </w:rPr>
              <w:pPrChange w:id="1432" w:author="Bailey, Colin (DFO/MPO)" w:date="2024-11-01T00:23:00Z">
                <w:pPr>
                  <w:pStyle w:val="BodyText"/>
                </w:pPr>
              </w:pPrChange>
            </w:pPr>
            <w:ins w:id="1433" w:author="Bailey, Colin (DFO/MPO)" w:date="2024-11-01T00:22:00Z">
              <w:r w:rsidRPr="12283F5C">
                <w:rPr>
                  <w:rFonts w:cs="Arial"/>
                  <w:b/>
                  <w:bCs/>
                  <w:color w:val="000000" w:themeColor="text1"/>
                  <w:sz w:val="20"/>
                </w:rPr>
                <w:t>0.3</w:t>
              </w:r>
              <w:r>
                <w:rPr>
                  <w:rFonts w:cs="Arial"/>
                  <w:b/>
                  <w:bCs/>
                  <w:color w:val="000000" w:themeColor="text1"/>
                  <w:sz w:val="20"/>
                </w:rPr>
                <w:t>9</w:t>
              </w:r>
            </w:ins>
          </w:p>
        </w:tc>
        <w:tc>
          <w:tcPr>
            <w:tcW w:w="1080" w:type="dxa"/>
            <w:tcBorders>
              <w:top w:val="nil"/>
              <w:left w:val="nil"/>
              <w:bottom w:val="nil"/>
              <w:right w:val="nil"/>
            </w:tcBorders>
            <w:vAlign w:val="bottom"/>
          </w:tcPr>
          <w:p w14:paraId="1A36B63A" w14:textId="35AB7E63" w:rsidR="00CD0E55" w:rsidRPr="00CD0E55" w:rsidRDefault="00CD0E55">
            <w:pPr>
              <w:pStyle w:val="BodyText"/>
              <w:jc w:val="right"/>
              <w:rPr>
                <w:ins w:id="1434" w:author="Bailey, Colin (DFO/MPO)" w:date="2024-11-01T00:20:00Z"/>
                <w:sz w:val="20"/>
              </w:rPr>
              <w:pPrChange w:id="1435" w:author="Bailey, Colin (DFO/MPO)" w:date="2024-11-01T00:23:00Z">
                <w:pPr>
                  <w:pStyle w:val="BodyText"/>
                </w:pPr>
              </w:pPrChange>
            </w:pPr>
            <w:ins w:id="1436" w:author="Bailey, Colin (DFO/MPO)" w:date="2024-11-01T00:23:00Z">
              <w:r w:rsidRPr="12283F5C">
                <w:rPr>
                  <w:rFonts w:cs="Arial"/>
                  <w:color w:val="000000" w:themeColor="text1"/>
                  <w:sz w:val="20"/>
                </w:rPr>
                <w:t>0.</w:t>
              </w:r>
              <w:r>
                <w:rPr>
                  <w:rFonts w:cs="Arial"/>
                  <w:color w:val="000000" w:themeColor="text1"/>
                  <w:sz w:val="20"/>
                </w:rPr>
                <w:t>52</w:t>
              </w:r>
            </w:ins>
          </w:p>
        </w:tc>
      </w:tr>
      <w:tr w:rsidR="00C13A45" w:rsidRPr="00CD0E55" w14:paraId="3FD06780" w14:textId="77777777" w:rsidTr="00CD0E55">
        <w:trPr>
          <w:jc w:val="center"/>
          <w:ins w:id="1437" w:author="Bailey, Colin (DFO/MPO)" w:date="2024-11-01T00:21:00Z"/>
        </w:trPr>
        <w:tc>
          <w:tcPr>
            <w:tcW w:w="1795" w:type="dxa"/>
            <w:tcBorders>
              <w:top w:val="nil"/>
              <w:left w:val="nil"/>
              <w:bottom w:val="nil"/>
              <w:right w:val="nil"/>
            </w:tcBorders>
            <w:vAlign w:val="bottom"/>
          </w:tcPr>
          <w:p w14:paraId="0BE5D1B9" w14:textId="2A8070C7" w:rsidR="00CD0E55" w:rsidRDefault="00CD0E55">
            <w:pPr>
              <w:pStyle w:val="BodyText"/>
              <w:rPr>
                <w:ins w:id="1438" w:author="Bailey, Colin (DFO/MPO)" w:date="2024-11-01T00:21:00Z"/>
                <w:sz w:val="20"/>
              </w:rPr>
              <w:pPrChange w:id="1439" w:author="Bailey, Colin (DFO/MPO)" w:date="2024-11-01T00:22:00Z">
                <w:pPr>
                  <w:pStyle w:val="BodyText"/>
                  <w:jc w:val="center"/>
                </w:pPr>
              </w:pPrChange>
            </w:pPr>
            <w:ins w:id="1440" w:author="Bailey, Colin (DFO/MPO)" w:date="2024-11-01T00:21:00Z">
              <w:r>
                <w:rPr>
                  <w:sz w:val="20"/>
                </w:rPr>
                <w:t>North Thompson</w:t>
              </w:r>
            </w:ins>
          </w:p>
        </w:tc>
        <w:tc>
          <w:tcPr>
            <w:tcW w:w="1321" w:type="dxa"/>
            <w:tcBorders>
              <w:top w:val="nil"/>
              <w:left w:val="nil"/>
              <w:bottom w:val="nil"/>
              <w:right w:val="nil"/>
            </w:tcBorders>
            <w:vAlign w:val="bottom"/>
          </w:tcPr>
          <w:p w14:paraId="0AAB6C58" w14:textId="230C9EAB" w:rsidR="00CD0E55" w:rsidRPr="00CD0E55" w:rsidRDefault="00CD0E55" w:rsidP="00CD0E55">
            <w:pPr>
              <w:pStyle w:val="BodyText"/>
              <w:rPr>
                <w:ins w:id="1441" w:author="Bailey, Colin (DFO/MPO)" w:date="2024-11-01T00:21:00Z"/>
                <w:sz w:val="20"/>
              </w:rPr>
            </w:pPr>
            <w:proofErr w:type="spellStart"/>
            <w:ins w:id="1442" w:author="Bailey, Colin (DFO/MPO)" w:date="2024-11-01T00:22:00Z">
              <w:r w:rsidRPr="00F80502">
                <w:rPr>
                  <w:rFonts w:cs="Arial"/>
                  <w:color w:val="000000"/>
                  <w:sz w:val="20"/>
                </w:rPr>
                <w:t>S</w:t>
              </w:r>
              <w:r w:rsidRPr="00F80502">
                <w:rPr>
                  <w:rFonts w:cs="Arial"/>
                  <w:color w:val="000000"/>
                  <w:sz w:val="20"/>
                  <w:vertAlign w:val="subscript"/>
                </w:rPr>
                <w:t>gen</w:t>
              </w:r>
            </w:ins>
            <w:proofErr w:type="spellEnd"/>
          </w:p>
        </w:tc>
        <w:tc>
          <w:tcPr>
            <w:tcW w:w="749" w:type="dxa"/>
            <w:tcBorders>
              <w:top w:val="nil"/>
              <w:left w:val="nil"/>
              <w:bottom w:val="nil"/>
              <w:right w:val="nil"/>
            </w:tcBorders>
            <w:vAlign w:val="bottom"/>
          </w:tcPr>
          <w:p w14:paraId="6D68200B" w14:textId="7984E8B3" w:rsidR="00CD0E55" w:rsidRPr="00CD0E55" w:rsidRDefault="00CD0E55">
            <w:pPr>
              <w:pStyle w:val="BodyText"/>
              <w:jc w:val="right"/>
              <w:rPr>
                <w:ins w:id="1443" w:author="Bailey, Colin (DFO/MPO)" w:date="2024-11-01T00:21:00Z"/>
                <w:sz w:val="20"/>
              </w:rPr>
              <w:pPrChange w:id="1444" w:author="Bailey, Colin (DFO/MPO)" w:date="2024-11-01T00:23:00Z">
                <w:pPr>
                  <w:pStyle w:val="BodyText"/>
                </w:pPr>
              </w:pPrChange>
            </w:pPr>
            <w:ins w:id="1445" w:author="Bailey, Colin (DFO/MPO)" w:date="2024-11-01T00:22:00Z">
              <w:r w:rsidRPr="12283F5C">
                <w:rPr>
                  <w:rFonts w:cs="Arial"/>
                  <w:color w:val="000000" w:themeColor="text1"/>
                  <w:sz w:val="20"/>
                </w:rPr>
                <w:t>29</w:t>
              </w:r>
              <w:r>
                <w:rPr>
                  <w:rFonts w:cs="Arial"/>
                  <w:color w:val="000000" w:themeColor="text1"/>
                  <w:sz w:val="20"/>
                </w:rPr>
                <w:t>81</w:t>
              </w:r>
            </w:ins>
          </w:p>
        </w:tc>
        <w:tc>
          <w:tcPr>
            <w:tcW w:w="990" w:type="dxa"/>
            <w:tcBorders>
              <w:top w:val="nil"/>
              <w:left w:val="nil"/>
              <w:bottom w:val="nil"/>
              <w:right w:val="nil"/>
            </w:tcBorders>
            <w:vAlign w:val="bottom"/>
          </w:tcPr>
          <w:p w14:paraId="4EA2290D" w14:textId="01491F55" w:rsidR="00CD0E55" w:rsidRPr="00CD0E55" w:rsidRDefault="00CD0E55">
            <w:pPr>
              <w:pStyle w:val="BodyText"/>
              <w:jc w:val="right"/>
              <w:rPr>
                <w:ins w:id="1446" w:author="Bailey, Colin (DFO/MPO)" w:date="2024-11-01T00:21:00Z"/>
                <w:sz w:val="20"/>
              </w:rPr>
              <w:pPrChange w:id="1447" w:author="Bailey, Colin (DFO/MPO)" w:date="2024-11-01T00:23:00Z">
                <w:pPr>
                  <w:pStyle w:val="BodyText"/>
                </w:pPr>
              </w:pPrChange>
            </w:pPr>
            <w:ins w:id="1448" w:author="Bailey, Colin (DFO/MPO)" w:date="2024-11-01T00:22:00Z">
              <w:r w:rsidRPr="12283F5C">
                <w:rPr>
                  <w:rFonts w:cs="Arial"/>
                  <w:color w:val="000000" w:themeColor="text1"/>
                  <w:sz w:val="20"/>
                </w:rPr>
                <w:t>15</w:t>
              </w:r>
              <w:r>
                <w:rPr>
                  <w:rFonts w:cs="Arial"/>
                  <w:color w:val="000000" w:themeColor="text1"/>
                  <w:sz w:val="20"/>
                </w:rPr>
                <w:t>26</w:t>
              </w:r>
            </w:ins>
          </w:p>
        </w:tc>
        <w:tc>
          <w:tcPr>
            <w:tcW w:w="900" w:type="dxa"/>
            <w:tcBorders>
              <w:top w:val="nil"/>
              <w:left w:val="nil"/>
              <w:bottom w:val="nil"/>
              <w:right w:val="nil"/>
            </w:tcBorders>
            <w:vAlign w:val="bottom"/>
          </w:tcPr>
          <w:p w14:paraId="3E0DB6A8" w14:textId="7E7C2739" w:rsidR="00CD0E55" w:rsidRPr="00CD0E55" w:rsidRDefault="00CD0E55">
            <w:pPr>
              <w:pStyle w:val="BodyText"/>
              <w:jc w:val="right"/>
              <w:rPr>
                <w:ins w:id="1449" w:author="Bailey, Colin (DFO/MPO)" w:date="2024-11-01T00:21:00Z"/>
                <w:sz w:val="20"/>
              </w:rPr>
              <w:pPrChange w:id="1450" w:author="Bailey, Colin (DFO/MPO)" w:date="2024-11-01T00:23:00Z">
                <w:pPr>
                  <w:pStyle w:val="BodyText"/>
                </w:pPr>
              </w:pPrChange>
            </w:pPr>
            <w:ins w:id="1451" w:author="Bailey, Colin (DFO/MPO)" w:date="2024-11-01T00:22:00Z">
              <w:r w:rsidRPr="12283F5C">
                <w:rPr>
                  <w:rFonts w:cs="Arial"/>
                  <w:b/>
                  <w:bCs/>
                  <w:color w:val="000000" w:themeColor="text1"/>
                  <w:sz w:val="20"/>
                </w:rPr>
                <w:t>27</w:t>
              </w:r>
              <w:r>
                <w:rPr>
                  <w:rFonts w:cs="Arial"/>
                  <w:b/>
                  <w:bCs/>
                  <w:color w:val="000000" w:themeColor="text1"/>
                  <w:sz w:val="20"/>
                </w:rPr>
                <w:t>25</w:t>
              </w:r>
            </w:ins>
          </w:p>
        </w:tc>
        <w:tc>
          <w:tcPr>
            <w:tcW w:w="1080" w:type="dxa"/>
            <w:tcBorders>
              <w:top w:val="nil"/>
              <w:left w:val="nil"/>
              <w:bottom w:val="nil"/>
              <w:right w:val="nil"/>
            </w:tcBorders>
            <w:vAlign w:val="bottom"/>
          </w:tcPr>
          <w:p w14:paraId="2F252A31" w14:textId="0F1C7BBA" w:rsidR="00CD0E55" w:rsidRPr="00CD0E55" w:rsidRDefault="00CD0E55">
            <w:pPr>
              <w:pStyle w:val="BodyText"/>
              <w:jc w:val="right"/>
              <w:rPr>
                <w:ins w:id="1452" w:author="Bailey, Colin (DFO/MPO)" w:date="2024-11-01T00:21:00Z"/>
                <w:sz w:val="20"/>
              </w:rPr>
              <w:pPrChange w:id="1453" w:author="Bailey, Colin (DFO/MPO)" w:date="2024-11-01T00:23:00Z">
                <w:pPr>
                  <w:pStyle w:val="BodyText"/>
                </w:pPr>
              </w:pPrChange>
            </w:pPr>
            <w:ins w:id="1454" w:author="Bailey, Colin (DFO/MPO)" w:date="2024-11-01T00:23:00Z">
              <w:r w:rsidRPr="12283F5C">
                <w:rPr>
                  <w:rFonts w:cs="Arial"/>
                  <w:color w:val="000000" w:themeColor="text1"/>
                  <w:sz w:val="20"/>
                </w:rPr>
                <w:t>56</w:t>
              </w:r>
              <w:r>
                <w:rPr>
                  <w:rFonts w:cs="Arial"/>
                  <w:color w:val="000000" w:themeColor="text1"/>
                  <w:sz w:val="20"/>
                </w:rPr>
                <w:t>55</w:t>
              </w:r>
            </w:ins>
          </w:p>
        </w:tc>
      </w:tr>
      <w:tr w:rsidR="00C13A45" w:rsidRPr="00CD0E55" w14:paraId="11044D7E" w14:textId="77777777" w:rsidTr="00CD0E55">
        <w:trPr>
          <w:jc w:val="center"/>
          <w:ins w:id="1455" w:author="Bailey, Colin (DFO/MPO)" w:date="2024-11-01T00:21:00Z"/>
        </w:trPr>
        <w:tc>
          <w:tcPr>
            <w:tcW w:w="1795" w:type="dxa"/>
            <w:tcBorders>
              <w:top w:val="nil"/>
              <w:left w:val="nil"/>
              <w:bottom w:val="nil"/>
              <w:right w:val="nil"/>
            </w:tcBorders>
            <w:vAlign w:val="bottom"/>
          </w:tcPr>
          <w:p w14:paraId="58D9B874" w14:textId="41CF796A" w:rsidR="00CD0E55" w:rsidRDefault="00CD0E55">
            <w:pPr>
              <w:pStyle w:val="BodyText"/>
              <w:rPr>
                <w:ins w:id="1456" w:author="Bailey, Colin (DFO/MPO)" w:date="2024-11-01T00:21:00Z"/>
                <w:sz w:val="20"/>
              </w:rPr>
              <w:pPrChange w:id="1457" w:author="Bailey, Colin (DFO/MPO)" w:date="2024-11-01T00:22:00Z">
                <w:pPr>
                  <w:pStyle w:val="BodyText"/>
                  <w:jc w:val="center"/>
                </w:pPr>
              </w:pPrChange>
            </w:pPr>
            <w:ins w:id="1458" w:author="Bailey, Colin (DFO/MPO)" w:date="2024-11-01T00:21:00Z">
              <w:r>
                <w:rPr>
                  <w:sz w:val="20"/>
                </w:rPr>
                <w:t>North Thompson</w:t>
              </w:r>
            </w:ins>
          </w:p>
        </w:tc>
        <w:tc>
          <w:tcPr>
            <w:tcW w:w="1321" w:type="dxa"/>
            <w:tcBorders>
              <w:top w:val="nil"/>
              <w:left w:val="nil"/>
              <w:bottom w:val="nil"/>
              <w:right w:val="nil"/>
            </w:tcBorders>
            <w:vAlign w:val="bottom"/>
          </w:tcPr>
          <w:p w14:paraId="338627E9" w14:textId="362FD6BF" w:rsidR="00CD0E55" w:rsidRPr="00CD0E55" w:rsidRDefault="00CD0E55" w:rsidP="00CD0E55">
            <w:pPr>
              <w:pStyle w:val="BodyText"/>
              <w:rPr>
                <w:ins w:id="1459" w:author="Bailey, Colin (DFO/MPO)" w:date="2024-11-01T00:21:00Z"/>
                <w:sz w:val="20"/>
              </w:rPr>
            </w:pPr>
            <w:ins w:id="1460" w:author="Bailey, Colin (DFO/MPO)" w:date="2024-11-01T00:22:00Z">
              <w:r w:rsidRPr="00F80502">
                <w:rPr>
                  <w:rFonts w:cs="Arial"/>
                  <w:color w:val="000000"/>
                  <w:sz w:val="20"/>
                </w:rPr>
                <w:t>80%</w:t>
              </w:r>
              <w:r w:rsidRPr="00A61C50">
                <w:rPr>
                  <w:rFonts w:cs="Arial"/>
                  <w:color w:val="000000"/>
                  <w:sz w:val="20"/>
                </w:rPr>
                <w:t xml:space="preserve"> </w:t>
              </w:r>
              <w:r w:rsidRPr="00F80502">
                <w:rPr>
                  <w:rFonts w:cs="Arial"/>
                  <w:color w:val="000000"/>
                  <w:sz w:val="20"/>
                </w:rPr>
                <w:t>S</w:t>
              </w:r>
              <w:r w:rsidRPr="00A61C50">
                <w:rPr>
                  <w:rFonts w:cs="Arial"/>
                  <w:color w:val="000000"/>
                  <w:sz w:val="20"/>
                  <w:vertAlign w:val="subscript"/>
                </w:rPr>
                <w:t>MSY</w:t>
              </w:r>
            </w:ins>
          </w:p>
        </w:tc>
        <w:tc>
          <w:tcPr>
            <w:tcW w:w="749" w:type="dxa"/>
            <w:tcBorders>
              <w:top w:val="nil"/>
              <w:left w:val="nil"/>
              <w:bottom w:val="nil"/>
              <w:right w:val="nil"/>
            </w:tcBorders>
            <w:vAlign w:val="bottom"/>
          </w:tcPr>
          <w:p w14:paraId="3CB5F375" w14:textId="7AE015FB" w:rsidR="00CD0E55" w:rsidRPr="00CD0E55" w:rsidRDefault="00CD0E55">
            <w:pPr>
              <w:pStyle w:val="BodyText"/>
              <w:jc w:val="right"/>
              <w:rPr>
                <w:ins w:id="1461" w:author="Bailey, Colin (DFO/MPO)" w:date="2024-11-01T00:21:00Z"/>
                <w:sz w:val="20"/>
              </w:rPr>
              <w:pPrChange w:id="1462" w:author="Bailey, Colin (DFO/MPO)" w:date="2024-11-01T00:23:00Z">
                <w:pPr>
                  <w:pStyle w:val="BodyText"/>
                </w:pPr>
              </w:pPrChange>
            </w:pPr>
            <w:ins w:id="1463" w:author="Bailey, Colin (DFO/MPO)" w:date="2024-11-01T00:22:00Z">
              <w:r w:rsidRPr="12283F5C">
                <w:rPr>
                  <w:rFonts w:cs="Arial"/>
                  <w:color w:val="000000" w:themeColor="text1"/>
                  <w:sz w:val="20"/>
                </w:rPr>
                <w:t>5</w:t>
              </w:r>
              <w:r>
                <w:rPr>
                  <w:rFonts w:cs="Arial"/>
                  <w:color w:val="000000" w:themeColor="text1"/>
                  <w:sz w:val="20"/>
                </w:rPr>
                <w:t>839</w:t>
              </w:r>
            </w:ins>
          </w:p>
        </w:tc>
        <w:tc>
          <w:tcPr>
            <w:tcW w:w="990" w:type="dxa"/>
            <w:tcBorders>
              <w:top w:val="nil"/>
              <w:left w:val="nil"/>
              <w:bottom w:val="nil"/>
              <w:right w:val="nil"/>
            </w:tcBorders>
            <w:vAlign w:val="bottom"/>
          </w:tcPr>
          <w:p w14:paraId="2B4992DE" w14:textId="6D43ACE9" w:rsidR="00CD0E55" w:rsidRPr="00CD0E55" w:rsidRDefault="00CD0E55">
            <w:pPr>
              <w:pStyle w:val="BodyText"/>
              <w:jc w:val="right"/>
              <w:rPr>
                <w:ins w:id="1464" w:author="Bailey, Colin (DFO/MPO)" w:date="2024-11-01T00:21:00Z"/>
                <w:sz w:val="20"/>
              </w:rPr>
              <w:pPrChange w:id="1465" w:author="Bailey, Colin (DFO/MPO)" w:date="2024-11-01T00:23:00Z">
                <w:pPr>
                  <w:pStyle w:val="BodyText"/>
                </w:pPr>
              </w:pPrChange>
            </w:pPr>
            <w:ins w:id="1466" w:author="Bailey, Colin (DFO/MPO)" w:date="2024-11-01T00:22:00Z">
              <w:r w:rsidRPr="12283F5C">
                <w:rPr>
                  <w:rFonts w:cs="Arial"/>
                  <w:color w:val="000000" w:themeColor="text1"/>
                  <w:sz w:val="20"/>
                </w:rPr>
                <w:t>4</w:t>
              </w:r>
              <w:r>
                <w:rPr>
                  <w:rFonts w:cs="Arial"/>
                  <w:color w:val="000000" w:themeColor="text1"/>
                  <w:sz w:val="20"/>
                </w:rPr>
                <w:t>367</w:t>
              </w:r>
            </w:ins>
          </w:p>
        </w:tc>
        <w:tc>
          <w:tcPr>
            <w:tcW w:w="900" w:type="dxa"/>
            <w:tcBorders>
              <w:top w:val="nil"/>
              <w:left w:val="nil"/>
              <w:bottom w:val="nil"/>
              <w:right w:val="nil"/>
            </w:tcBorders>
            <w:vAlign w:val="bottom"/>
          </w:tcPr>
          <w:p w14:paraId="40940D70" w14:textId="7BF9B6CE" w:rsidR="00CD0E55" w:rsidRPr="00CD0E55" w:rsidRDefault="00CD0E55">
            <w:pPr>
              <w:pStyle w:val="BodyText"/>
              <w:jc w:val="right"/>
              <w:rPr>
                <w:ins w:id="1467" w:author="Bailey, Colin (DFO/MPO)" w:date="2024-11-01T00:21:00Z"/>
                <w:sz w:val="20"/>
              </w:rPr>
              <w:pPrChange w:id="1468" w:author="Bailey, Colin (DFO/MPO)" w:date="2024-11-01T00:23:00Z">
                <w:pPr>
                  <w:pStyle w:val="BodyText"/>
                </w:pPr>
              </w:pPrChange>
            </w:pPr>
            <w:ins w:id="1469" w:author="Bailey, Colin (DFO/MPO)" w:date="2024-11-01T00:22:00Z">
              <w:r>
                <w:rPr>
                  <w:rFonts w:cs="Arial"/>
                  <w:b/>
                  <w:bCs/>
                  <w:color w:val="000000" w:themeColor="text1"/>
                  <w:sz w:val="20"/>
                </w:rPr>
                <w:t>5745</w:t>
              </w:r>
            </w:ins>
          </w:p>
        </w:tc>
        <w:tc>
          <w:tcPr>
            <w:tcW w:w="1080" w:type="dxa"/>
            <w:tcBorders>
              <w:top w:val="nil"/>
              <w:left w:val="nil"/>
              <w:bottom w:val="nil"/>
              <w:right w:val="nil"/>
            </w:tcBorders>
            <w:vAlign w:val="bottom"/>
          </w:tcPr>
          <w:p w14:paraId="0AD463C6" w14:textId="52C3474A" w:rsidR="00CD0E55" w:rsidRPr="00CD0E55" w:rsidRDefault="00CD0E55">
            <w:pPr>
              <w:pStyle w:val="BodyText"/>
              <w:jc w:val="right"/>
              <w:rPr>
                <w:ins w:id="1470" w:author="Bailey, Colin (DFO/MPO)" w:date="2024-11-01T00:21:00Z"/>
                <w:sz w:val="20"/>
              </w:rPr>
              <w:pPrChange w:id="1471" w:author="Bailey, Colin (DFO/MPO)" w:date="2024-11-01T00:23:00Z">
                <w:pPr>
                  <w:pStyle w:val="BodyText"/>
                </w:pPr>
              </w:pPrChange>
            </w:pPr>
            <w:ins w:id="1472" w:author="Bailey, Colin (DFO/MPO)" w:date="2024-11-01T00:23:00Z">
              <w:r>
                <w:rPr>
                  <w:rFonts w:cs="Arial"/>
                  <w:color w:val="000000" w:themeColor="text1"/>
                  <w:sz w:val="20"/>
                </w:rPr>
                <w:t>7743</w:t>
              </w:r>
            </w:ins>
          </w:p>
        </w:tc>
      </w:tr>
      <w:tr w:rsidR="00C13A45" w:rsidRPr="00CD0E55" w14:paraId="1008F18C" w14:textId="77777777" w:rsidTr="00CD0E55">
        <w:trPr>
          <w:jc w:val="center"/>
          <w:ins w:id="1473" w:author="Bailey, Colin (DFO/MPO)" w:date="2024-11-01T00:21:00Z"/>
        </w:trPr>
        <w:tc>
          <w:tcPr>
            <w:tcW w:w="1795" w:type="dxa"/>
            <w:tcBorders>
              <w:top w:val="nil"/>
              <w:left w:val="nil"/>
              <w:bottom w:val="nil"/>
              <w:right w:val="nil"/>
            </w:tcBorders>
            <w:vAlign w:val="bottom"/>
          </w:tcPr>
          <w:p w14:paraId="22D57785" w14:textId="516CE3AF" w:rsidR="00CD0E55" w:rsidRDefault="00CD0E55">
            <w:pPr>
              <w:pStyle w:val="BodyText"/>
              <w:rPr>
                <w:ins w:id="1474" w:author="Bailey, Colin (DFO/MPO)" w:date="2024-11-01T00:21:00Z"/>
                <w:sz w:val="20"/>
              </w:rPr>
              <w:pPrChange w:id="1475" w:author="Bailey, Colin (DFO/MPO)" w:date="2024-11-01T00:22:00Z">
                <w:pPr>
                  <w:pStyle w:val="BodyText"/>
                  <w:jc w:val="center"/>
                </w:pPr>
              </w:pPrChange>
            </w:pPr>
            <w:ins w:id="1476" w:author="Bailey, Colin (DFO/MPO)" w:date="2024-11-01T00:21:00Z">
              <w:r>
                <w:rPr>
                  <w:sz w:val="20"/>
                </w:rPr>
                <w:t>North Thompson</w:t>
              </w:r>
            </w:ins>
          </w:p>
        </w:tc>
        <w:tc>
          <w:tcPr>
            <w:tcW w:w="1321" w:type="dxa"/>
            <w:tcBorders>
              <w:top w:val="nil"/>
              <w:left w:val="nil"/>
              <w:bottom w:val="nil"/>
              <w:right w:val="nil"/>
            </w:tcBorders>
            <w:vAlign w:val="bottom"/>
          </w:tcPr>
          <w:p w14:paraId="7256F2E5" w14:textId="644E21F2" w:rsidR="00CD0E55" w:rsidRPr="00CD0E55" w:rsidRDefault="00CD0E55" w:rsidP="00CD0E55">
            <w:pPr>
              <w:pStyle w:val="BodyText"/>
              <w:rPr>
                <w:ins w:id="1477" w:author="Bailey, Colin (DFO/MPO)" w:date="2024-11-01T00:21:00Z"/>
                <w:sz w:val="20"/>
              </w:rPr>
            </w:pPr>
            <w:ins w:id="1478" w:author="Bailey, Colin (DFO/MPO)" w:date="2024-11-01T00:22:00Z">
              <w:r w:rsidRPr="00F80502">
                <w:rPr>
                  <w:rFonts w:cs="Arial"/>
                  <w:color w:val="000000"/>
                  <w:sz w:val="20"/>
                </w:rPr>
                <w:t>U</w:t>
              </w:r>
              <w:r w:rsidRPr="00A61C50">
                <w:rPr>
                  <w:rFonts w:cs="Arial"/>
                  <w:color w:val="000000"/>
                  <w:sz w:val="20"/>
                  <w:vertAlign w:val="subscript"/>
                </w:rPr>
                <w:t>MSY</w:t>
              </w:r>
            </w:ins>
          </w:p>
        </w:tc>
        <w:tc>
          <w:tcPr>
            <w:tcW w:w="749" w:type="dxa"/>
            <w:tcBorders>
              <w:top w:val="nil"/>
              <w:left w:val="nil"/>
              <w:bottom w:val="nil"/>
              <w:right w:val="nil"/>
            </w:tcBorders>
            <w:vAlign w:val="bottom"/>
          </w:tcPr>
          <w:p w14:paraId="0CB12345" w14:textId="01B8413D" w:rsidR="00CD0E55" w:rsidRPr="00CD0E55" w:rsidRDefault="00CD0E55">
            <w:pPr>
              <w:pStyle w:val="BodyText"/>
              <w:jc w:val="right"/>
              <w:rPr>
                <w:ins w:id="1479" w:author="Bailey, Colin (DFO/MPO)" w:date="2024-11-01T00:21:00Z"/>
                <w:sz w:val="20"/>
              </w:rPr>
              <w:pPrChange w:id="1480" w:author="Bailey, Colin (DFO/MPO)" w:date="2024-11-01T00:23:00Z">
                <w:pPr>
                  <w:pStyle w:val="BodyText"/>
                </w:pPr>
              </w:pPrChange>
            </w:pPr>
            <w:ins w:id="1481" w:author="Bailey, Colin (DFO/MPO)" w:date="2024-11-01T00:22:00Z">
              <w:r w:rsidRPr="12283F5C">
                <w:rPr>
                  <w:rFonts w:cs="Arial"/>
                  <w:color w:val="000000" w:themeColor="text1"/>
                  <w:sz w:val="20"/>
                </w:rPr>
                <w:t>0.4</w:t>
              </w:r>
              <w:r>
                <w:rPr>
                  <w:rFonts w:cs="Arial"/>
                  <w:color w:val="000000" w:themeColor="text1"/>
                  <w:sz w:val="20"/>
                </w:rPr>
                <w:t>7</w:t>
              </w:r>
            </w:ins>
          </w:p>
        </w:tc>
        <w:tc>
          <w:tcPr>
            <w:tcW w:w="990" w:type="dxa"/>
            <w:tcBorders>
              <w:top w:val="nil"/>
              <w:left w:val="nil"/>
              <w:bottom w:val="nil"/>
              <w:right w:val="nil"/>
            </w:tcBorders>
            <w:vAlign w:val="bottom"/>
          </w:tcPr>
          <w:p w14:paraId="02A2CD16" w14:textId="584D46DA" w:rsidR="00CD0E55" w:rsidRPr="00CD0E55" w:rsidRDefault="00CD0E55">
            <w:pPr>
              <w:pStyle w:val="BodyText"/>
              <w:jc w:val="right"/>
              <w:rPr>
                <w:ins w:id="1482" w:author="Bailey, Colin (DFO/MPO)" w:date="2024-11-01T00:21:00Z"/>
                <w:sz w:val="20"/>
              </w:rPr>
              <w:pPrChange w:id="1483" w:author="Bailey, Colin (DFO/MPO)" w:date="2024-11-01T00:23:00Z">
                <w:pPr>
                  <w:pStyle w:val="BodyText"/>
                </w:pPr>
              </w:pPrChange>
            </w:pPr>
            <w:ins w:id="1484" w:author="Bailey, Colin (DFO/MPO)" w:date="2024-11-01T00:22:00Z">
              <w:r w:rsidRPr="12283F5C">
                <w:rPr>
                  <w:rFonts w:cs="Arial"/>
                  <w:color w:val="000000" w:themeColor="text1"/>
                  <w:sz w:val="20"/>
                </w:rPr>
                <w:t>0.</w:t>
              </w:r>
              <w:r>
                <w:rPr>
                  <w:rFonts w:cs="Arial"/>
                  <w:color w:val="000000" w:themeColor="text1"/>
                  <w:sz w:val="20"/>
                </w:rPr>
                <w:t>31</w:t>
              </w:r>
            </w:ins>
          </w:p>
        </w:tc>
        <w:tc>
          <w:tcPr>
            <w:tcW w:w="900" w:type="dxa"/>
            <w:tcBorders>
              <w:top w:val="nil"/>
              <w:left w:val="nil"/>
              <w:bottom w:val="nil"/>
              <w:right w:val="nil"/>
            </w:tcBorders>
            <w:vAlign w:val="bottom"/>
          </w:tcPr>
          <w:p w14:paraId="3AA26F41" w14:textId="35E6FBD7" w:rsidR="00CD0E55" w:rsidRPr="00CD0E55" w:rsidRDefault="00CD0E55">
            <w:pPr>
              <w:pStyle w:val="BodyText"/>
              <w:jc w:val="right"/>
              <w:rPr>
                <w:ins w:id="1485" w:author="Bailey, Colin (DFO/MPO)" w:date="2024-11-01T00:21:00Z"/>
                <w:sz w:val="20"/>
              </w:rPr>
              <w:pPrChange w:id="1486" w:author="Bailey, Colin (DFO/MPO)" w:date="2024-11-01T00:23:00Z">
                <w:pPr>
                  <w:pStyle w:val="BodyText"/>
                </w:pPr>
              </w:pPrChange>
            </w:pPr>
            <w:ins w:id="1487" w:author="Bailey, Colin (DFO/MPO)" w:date="2024-11-01T00:22:00Z">
              <w:r w:rsidRPr="12283F5C">
                <w:rPr>
                  <w:rFonts w:cs="Arial"/>
                  <w:b/>
                  <w:bCs/>
                  <w:color w:val="000000" w:themeColor="text1"/>
                  <w:sz w:val="20"/>
                </w:rPr>
                <w:t>0.4</w:t>
              </w:r>
              <w:r>
                <w:rPr>
                  <w:rFonts w:cs="Arial"/>
                  <w:b/>
                  <w:bCs/>
                  <w:color w:val="000000" w:themeColor="text1"/>
                  <w:sz w:val="20"/>
                </w:rPr>
                <w:t>8</w:t>
              </w:r>
            </w:ins>
          </w:p>
        </w:tc>
        <w:tc>
          <w:tcPr>
            <w:tcW w:w="1080" w:type="dxa"/>
            <w:tcBorders>
              <w:top w:val="nil"/>
              <w:left w:val="nil"/>
              <w:bottom w:val="nil"/>
              <w:right w:val="nil"/>
            </w:tcBorders>
            <w:vAlign w:val="bottom"/>
          </w:tcPr>
          <w:p w14:paraId="0492D52E" w14:textId="2892CEFB" w:rsidR="00CD0E55" w:rsidRPr="00CD0E55" w:rsidRDefault="00CD0E55">
            <w:pPr>
              <w:pStyle w:val="BodyText"/>
              <w:jc w:val="right"/>
              <w:rPr>
                <w:ins w:id="1488" w:author="Bailey, Colin (DFO/MPO)" w:date="2024-11-01T00:21:00Z"/>
                <w:sz w:val="20"/>
              </w:rPr>
              <w:pPrChange w:id="1489" w:author="Bailey, Colin (DFO/MPO)" w:date="2024-11-01T00:23:00Z">
                <w:pPr>
                  <w:pStyle w:val="BodyText"/>
                </w:pPr>
              </w:pPrChange>
            </w:pPr>
            <w:ins w:id="1490" w:author="Bailey, Colin (DFO/MPO)" w:date="2024-11-01T00:23:00Z">
              <w:r w:rsidRPr="12283F5C">
                <w:rPr>
                  <w:rFonts w:cs="Arial"/>
                  <w:color w:val="000000" w:themeColor="text1"/>
                  <w:sz w:val="20"/>
                </w:rPr>
                <w:t>0.60</w:t>
              </w:r>
            </w:ins>
          </w:p>
        </w:tc>
      </w:tr>
      <w:tr w:rsidR="00C13A45" w:rsidRPr="00CD0E55" w14:paraId="40EA9BC3" w14:textId="77777777" w:rsidTr="00CD0E55">
        <w:trPr>
          <w:jc w:val="center"/>
          <w:ins w:id="1491" w:author="Bailey, Colin (DFO/MPO)" w:date="2024-11-01T00:21:00Z"/>
        </w:trPr>
        <w:tc>
          <w:tcPr>
            <w:tcW w:w="1795" w:type="dxa"/>
            <w:tcBorders>
              <w:top w:val="nil"/>
              <w:left w:val="nil"/>
              <w:bottom w:val="nil"/>
              <w:right w:val="nil"/>
            </w:tcBorders>
            <w:vAlign w:val="bottom"/>
          </w:tcPr>
          <w:p w14:paraId="05A12F12" w14:textId="309BF24A" w:rsidR="00CD0E55" w:rsidRDefault="00CD0E55">
            <w:pPr>
              <w:pStyle w:val="BodyText"/>
              <w:rPr>
                <w:ins w:id="1492" w:author="Bailey, Colin (DFO/MPO)" w:date="2024-11-01T00:21:00Z"/>
                <w:sz w:val="20"/>
              </w:rPr>
              <w:pPrChange w:id="1493" w:author="Bailey, Colin (DFO/MPO)" w:date="2024-11-01T00:22:00Z">
                <w:pPr>
                  <w:pStyle w:val="BodyText"/>
                  <w:jc w:val="center"/>
                </w:pPr>
              </w:pPrChange>
            </w:pPr>
            <w:ins w:id="1494" w:author="Bailey, Colin (DFO/MPO)" w:date="2024-11-01T00:21:00Z">
              <w:r>
                <w:rPr>
                  <w:sz w:val="20"/>
                </w:rPr>
                <w:t>South Thompson</w:t>
              </w:r>
            </w:ins>
          </w:p>
        </w:tc>
        <w:tc>
          <w:tcPr>
            <w:tcW w:w="1321" w:type="dxa"/>
            <w:tcBorders>
              <w:top w:val="nil"/>
              <w:left w:val="nil"/>
              <w:bottom w:val="nil"/>
              <w:right w:val="nil"/>
            </w:tcBorders>
            <w:vAlign w:val="bottom"/>
          </w:tcPr>
          <w:p w14:paraId="13978348" w14:textId="24792279" w:rsidR="00CD0E55" w:rsidRPr="00CD0E55" w:rsidRDefault="00CD0E55" w:rsidP="00CD0E55">
            <w:pPr>
              <w:pStyle w:val="BodyText"/>
              <w:rPr>
                <w:ins w:id="1495" w:author="Bailey, Colin (DFO/MPO)" w:date="2024-11-01T00:21:00Z"/>
                <w:sz w:val="20"/>
              </w:rPr>
            </w:pPr>
            <w:proofErr w:type="spellStart"/>
            <w:ins w:id="1496" w:author="Bailey, Colin (DFO/MPO)" w:date="2024-11-01T00:22:00Z">
              <w:r w:rsidRPr="00F80502">
                <w:rPr>
                  <w:rFonts w:cs="Arial"/>
                  <w:color w:val="000000"/>
                  <w:sz w:val="20"/>
                </w:rPr>
                <w:t>S</w:t>
              </w:r>
              <w:r w:rsidRPr="00F80502">
                <w:rPr>
                  <w:rFonts w:cs="Arial"/>
                  <w:color w:val="000000"/>
                  <w:sz w:val="20"/>
                  <w:vertAlign w:val="subscript"/>
                </w:rPr>
                <w:t>gen</w:t>
              </w:r>
            </w:ins>
            <w:proofErr w:type="spellEnd"/>
          </w:p>
        </w:tc>
        <w:tc>
          <w:tcPr>
            <w:tcW w:w="749" w:type="dxa"/>
            <w:tcBorders>
              <w:top w:val="nil"/>
              <w:left w:val="nil"/>
              <w:bottom w:val="nil"/>
              <w:right w:val="nil"/>
            </w:tcBorders>
            <w:vAlign w:val="bottom"/>
          </w:tcPr>
          <w:p w14:paraId="36942E69" w14:textId="14AB68CD" w:rsidR="00CD0E55" w:rsidRPr="00CD0E55" w:rsidRDefault="00CD0E55">
            <w:pPr>
              <w:pStyle w:val="BodyText"/>
              <w:jc w:val="right"/>
              <w:rPr>
                <w:ins w:id="1497" w:author="Bailey, Colin (DFO/MPO)" w:date="2024-11-01T00:21:00Z"/>
                <w:sz w:val="20"/>
              </w:rPr>
              <w:pPrChange w:id="1498" w:author="Bailey, Colin (DFO/MPO)" w:date="2024-11-01T00:23:00Z">
                <w:pPr>
                  <w:pStyle w:val="BodyText"/>
                </w:pPr>
              </w:pPrChange>
            </w:pPr>
            <w:ins w:id="1499" w:author="Bailey, Colin (DFO/MPO)" w:date="2024-11-01T00:22:00Z">
              <w:r>
                <w:rPr>
                  <w:rFonts w:cs="Arial"/>
                  <w:color w:val="000000" w:themeColor="text1"/>
                  <w:sz w:val="20"/>
                </w:rPr>
                <w:t>2800</w:t>
              </w:r>
            </w:ins>
          </w:p>
        </w:tc>
        <w:tc>
          <w:tcPr>
            <w:tcW w:w="990" w:type="dxa"/>
            <w:tcBorders>
              <w:top w:val="nil"/>
              <w:left w:val="nil"/>
              <w:bottom w:val="nil"/>
              <w:right w:val="nil"/>
            </w:tcBorders>
            <w:vAlign w:val="bottom"/>
          </w:tcPr>
          <w:p w14:paraId="6DC53008" w14:textId="27A40744" w:rsidR="00CD0E55" w:rsidRPr="00CD0E55" w:rsidRDefault="00CD0E55">
            <w:pPr>
              <w:pStyle w:val="BodyText"/>
              <w:jc w:val="right"/>
              <w:rPr>
                <w:ins w:id="1500" w:author="Bailey, Colin (DFO/MPO)" w:date="2024-11-01T00:21:00Z"/>
                <w:sz w:val="20"/>
              </w:rPr>
              <w:pPrChange w:id="1501" w:author="Bailey, Colin (DFO/MPO)" w:date="2024-11-01T00:23:00Z">
                <w:pPr>
                  <w:pStyle w:val="BodyText"/>
                </w:pPr>
              </w:pPrChange>
            </w:pPr>
            <w:ins w:id="1502" w:author="Bailey, Colin (DFO/MPO)" w:date="2024-11-01T00:22:00Z">
              <w:r>
                <w:rPr>
                  <w:rFonts w:cs="Arial"/>
                  <w:color w:val="000000" w:themeColor="text1"/>
                  <w:sz w:val="20"/>
                </w:rPr>
                <w:t>1229</w:t>
              </w:r>
            </w:ins>
          </w:p>
        </w:tc>
        <w:tc>
          <w:tcPr>
            <w:tcW w:w="900" w:type="dxa"/>
            <w:tcBorders>
              <w:top w:val="nil"/>
              <w:left w:val="nil"/>
              <w:bottom w:val="nil"/>
              <w:right w:val="nil"/>
            </w:tcBorders>
            <w:vAlign w:val="bottom"/>
          </w:tcPr>
          <w:p w14:paraId="40D0A475" w14:textId="79583C72" w:rsidR="00CD0E55" w:rsidRPr="00CD0E55" w:rsidRDefault="00CD0E55">
            <w:pPr>
              <w:pStyle w:val="BodyText"/>
              <w:jc w:val="right"/>
              <w:rPr>
                <w:ins w:id="1503" w:author="Bailey, Colin (DFO/MPO)" w:date="2024-11-01T00:21:00Z"/>
                <w:sz w:val="20"/>
              </w:rPr>
              <w:pPrChange w:id="1504" w:author="Bailey, Colin (DFO/MPO)" w:date="2024-11-01T00:23:00Z">
                <w:pPr>
                  <w:pStyle w:val="BodyText"/>
                </w:pPr>
              </w:pPrChange>
            </w:pPr>
            <w:ins w:id="1505" w:author="Bailey, Colin (DFO/MPO)" w:date="2024-11-01T00:22:00Z">
              <w:r>
                <w:rPr>
                  <w:rFonts w:cs="Arial"/>
                  <w:b/>
                  <w:bCs/>
                  <w:color w:val="000000" w:themeColor="text1"/>
                  <w:sz w:val="20"/>
                </w:rPr>
                <w:t>2568</w:t>
              </w:r>
            </w:ins>
          </w:p>
        </w:tc>
        <w:tc>
          <w:tcPr>
            <w:tcW w:w="1080" w:type="dxa"/>
            <w:tcBorders>
              <w:top w:val="nil"/>
              <w:left w:val="nil"/>
              <w:bottom w:val="nil"/>
              <w:right w:val="nil"/>
            </w:tcBorders>
            <w:vAlign w:val="bottom"/>
          </w:tcPr>
          <w:p w14:paraId="1F41F898" w14:textId="231B38A5" w:rsidR="00CD0E55" w:rsidRPr="00CD0E55" w:rsidRDefault="00CD0E55">
            <w:pPr>
              <w:pStyle w:val="BodyText"/>
              <w:jc w:val="right"/>
              <w:rPr>
                <w:ins w:id="1506" w:author="Bailey, Colin (DFO/MPO)" w:date="2024-11-01T00:21:00Z"/>
                <w:sz w:val="20"/>
              </w:rPr>
              <w:pPrChange w:id="1507" w:author="Bailey, Colin (DFO/MPO)" w:date="2024-11-01T00:23:00Z">
                <w:pPr>
                  <w:pStyle w:val="BodyText"/>
                </w:pPr>
              </w:pPrChange>
            </w:pPr>
            <w:ins w:id="1508" w:author="Bailey, Colin (DFO/MPO)" w:date="2024-11-01T00:23:00Z">
              <w:r>
                <w:rPr>
                  <w:rFonts w:cs="Arial"/>
                  <w:color w:val="000000" w:themeColor="text1"/>
                  <w:sz w:val="20"/>
                </w:rPr>
                <w:t>5434</w:t>
              </w:r>
            </w:ins>
          </w:p>
        </w:tc>
      </w:tr>
      <w:tr w:rsidR="00C13A45" w:rsidRPr="00CD0E55" w14:paraId="7032191C" w14:textId="77777777" w:rsidTr="00CD0E55">
        <w:trPr>
          <w:jc w:val="center"/>
          <w:ins w:id="1509" w:author="Bailey, Colin (DFO/MPO)" w:date="2024-11-01T00:21:00Z"/>
        </w:trPr>
        <w:tc>
          <w:tcPr>
            <w:tcW w:w="1795" w:type="dxa"/>
            <w:tcBorders>
              <w:top w:val="nil"/>
              <w:left w:val="nil"/>
              <w:bottom w:val="nil"/>
              <w:right w:val="nil"/>
            </w:tcBorders>
            <w:vAlign w:val="bottom"/>
          </w:tcPr>
          <w:p w14:paraId="1DC91FB9" w14:textId="50EF5E69" w:rsidR="00CD0E55" w:rsidRDefault="00CD0E55">
            <w:pPr>
              <w:pStyle w:val="BodyText"/>
              <w:rPr>
                <w:ins w:id="1510" w:author="Bailey, Colin (DFO/MPO)" w:date="2024-11-01T00:21:00Z"/>
                <w:sz w:val="20"/>
              </w:rPr>
              <w:pPrChange w:id="1511" w:author="Bailey, Colin (DFO/MPO)" w:date="2024-11-01T00:22:00Z">
                <w:pPr>
                  <w:pStyle w:val="BodyText"/>
                  <w:jc w:val="center"/>
                </w:pPr>
              </w:pPrChange>
            </w:pPr>
            <w:ins w:id="1512" w:author="Bailey, Colin (DFO/MPO)" w:date="2024-11-01T00:21:00Z">
              <w:r>
                <w:rPr>
                  <w:sz w:val="20"/>
                </w:rPr>
                <w:t>South Thompson</w:t>
              </w:r>
            </w:ins>
          </w:p>
        </w:tc>
        <w:tc>
          <w:tcPr>
            <w:tcW w:w="1321" w:type="dxa"/>
            <w:tcBorders>
              <w:top w:val="nil"/>
              <w:left w:val="nil"/>
              <w:bottom w:val="nil"/>
              <w:right w:val="nil"/>
            </w:tcBorders>
            <w:vAlign w:val="bottom"/>
          </w:tcPr>
          <w:p w14:paraId="47D2B6BA" w14:textId="562C4277" w:rsidR="00CD0E55" w:rsidRPr="00CD0E55" w:rsidRDefault="00CD0E55" w:rsidP="00CD0E55">
            <w:pPr>
              <w:pStyle w:val="BodyText"/>
              <w:rPr>
                <w:ins w:id="1513" w:author="Bailey, Colin (DFO/MPO)" w:date="2024-11-01T00:21:00Z"/>
                <w:sz w:val="20"/>
              </w:rPr>
            </w:pPr>
            <w:ins w:id="1514" w:author="Bailey, Colin (DFO/MPO)" w:date="2024-11-01T00:22:00Z">
              <w:r w:rsidRPr="00F80502">
                <w:rPr>
                  <w:rFonts w:cs="Arial"/>
                  <w:color w:val="000000"/>
                  <w:sz w:val="20"/>
                </w:rPr>
                <w:t>80%</w:t>
              </w:r>
              <w:r w:rsidRPr="00A61C50">
                <w:rPr>
                  <w:rFonts w:cs="Arial"/>
                  <w:color w:val="000000"/>
                  <w:sz w:val="20"/>
                </w:rPr>
                <w:t xml:space="preserve"> </w:t>
              </w:r>
              <w:r w:rsidRPr="00F80502">
                <w:rPr>
                  <w:rFonts w:cs="Arial"/>
                  <w:color w:val="000000"/>
                  <w:sz w:val="20"/>
                </w:rPr>
                <w:t>S</w:t>
              </w:r>
              <w:r w:rsidRPr="00A61C50">
                <w:rPr>
                  <w:rFonts w:cs="Arial"/>
                  <w:color w:val="000000"/>
                  <w:sz w:val="20"/>
                  <w:vertAlign w:val="subscript"/>
                </w:rPr>
                <w:t>MSY</w:t>
              </w:r>
            </w:ins>
          </w:p>
        </w:tc>
        <w:tc>
          <w:tcPr>
            <w:tcW w:w="749" w:type="dxa"/>
            <w:tcBorders>
              <w:top w:val="nil"/>
              <w:left w:val="nil"/>
              <w:bottom w:val="nil"/>
              <w:right w:val="nil"/>
            </w:tcBorders>
            <w:vAlign w:val="bottom"/>
          </w:tcPr>
          <w:p w14:paraId="79B8D216" w14:textId="0EE03753" w:rsidR="00CD0E55" w:rsidRPr="00CD0E55" w:rsidRDefault="00CD0E55">
            <w:pPr>
              <w:pStyle w:val="BodyText"/>
              <w:jc w:val="right"/>
              <w:rPr>
                <w:ins w:id="1515" w:author="Bailey, Colin (DFO/MPO)" w:date="2024-11-01T00:21:00Z"/>
                <w:sz w:val="20"/>
              </w:rPr>
              <w:pPrChange w:id="1516" w:author="Bailey, Colin (DFO/MPO)" w:date="2024-11-01T00:23:00Z">
                <w:pPr>
                  <w:pStyle w:val="BodyText"/>
                </w:pPr>
              </w:pPrChange>
            </w:pPr>
            <w:ins w:id="1517" w:author="Bailey, Colin (DFO/MPO)" w:date="2024-11-01T00:22:00Z">
              <w:r w:rsidRPr="12283F5C">
                <w:rPr>
                  <w:rFonts w:cs="Arial"/>
                  <w:color w:val="000000" w:themeColor="text1"/>
                  <w:sz w:val="20"/>
                </w:rPr>
                <w:t>4</w:t>
              </w:r>
              <w:r>
                <w:rPr>
                  <w:rFonts w:cs="Arial"/>
                  <w:color w:val="000000" w:themeColor="text1"/>
                  <w:sz w:val="20"/>
                </w:rPr>
                <w:t>277</w:t>
              </w:r>
            </w:ins>
          </w:p>
        </w:tc>
        <w:tc>
          <w:tcPr>
            <w:tcW w:w="990" w:type="dxa"/>
            <w:tcBorders>
              <w:top w:val="nil"/>
              <w:left w:val="nil"/>
              <w:bottom w:val="nil"/>
              <w:right w:val="nil"/>
            </w:tcBorders>
            <w:vAlign w:val="bottom"/>
          </w:tcPr>
          <w:p w14:paraId="42609200" w14:textId="5AB78F06" w:rsidR="00CD0E55" w:rsidRPr="00CD0E55" w:rsidRDefault="00CD0E55">
            <w:pPr>
              <w:pStyle w:val="BodyText"/>
              <w:jc w:val="right"/>
              <w:rPr>
                <w:ins w:id="1518" w:author="Bailey, Colin (DFO/MPO)" w:date="2024-11-01T00:21:00Z"/>
                <w:sz w:val="20"/>
              </w:rPr>
              <w:pPrChange w:id="1519" w:author="Bailey, Colin (DFO/MPO)" w:date="2024-11-01T00:23:00Z">
                <w:pPr>
                  <w:pStyle w:val="BodyText"/>
                </w:pPr>
              </w:pPrChange>
            </w:pPr>
            <w:ins w:id="1520" w:author="Bailey, Colin (DFO/MPO)" w:date="2024-11-01T00:22:00Z">
              <w:r w:rsidRPr="12283F5C">
                <w:rPr>
                  <w:rFonts w:cs="Arial"/>
                  <w:color w:val="000000" w:themeColor="text1"/>
                  <w:sz w:val="20"/>
                </w:rPr>
                <w:t>2</w:t>
              </w:r>
              <w:r>
                <w:rPr>
                  <w:rFonts w:cs="Arial"/>
                  <w:color w:val="000000" w:themeColor="text1"/>
                  <w:sz w:val="20"/>
                </w:rPr>
                <w:t>740</w:t>
              </w:r>
            </w:ins>
          </w:p>
        </w:tc>
        <w:tc>
          <w:tcPr>
            <w:tcW w:w="900" w:type="dxa"/>
            <w:tcBorders>
              <w:top w:val="nil"/>
              <w:left w:val="nil"/>
              <w:bottom w:val="nil"/>
              <w:right w:val="nil"/>
            </w:tcBorders>
            <w:vAlign w:val="bottom"/>
          </w:tcPr>
          <w:p w14:paraId="0DCDD528" w14:textId="4913DD58" w:rsidR="00CD0E55" w:rsidRPr="00CD0E55" w:rsidRDefault="00CD0E55">
            <w:pPr>
              <w:pStyle w:val="BodyText"/>
              <w:jc w:val="right"/>
              <w:rPr>
                <w:ins w:id="1521" w:author="Bailey, Colin (DFO/MPO)" w:date="2024-11-01T00:21:00Z"/>
                <w:sz w:val="20"/>
              </w:rPr>
              <w:pPrChange w:id="1522" w:author="Bailey, Colin (DFO/MPO)" w:date="2024-11-01T00:23:00Z">
                <w:pPr>
                  <w:pStyle w:val="BodyText"/>
                </w:pPr>
              </w:pPrChange>
            </w:pPr>
            <w:ins w:id="1523" w:author="Bailey, Colin (DFO/MPO)" w:date="2024-11-01T00:22:00Z">
              <w:r>
                <w:rPr>
                  <w:rFonts w:cs="Arial"/>
                  <w:b/>
                  <w:bCs/>
                  <w:color w:val="000000" w:themeColor="text1"/>
                  <w:sz w:val="20"/>
                </w:rPr>
                <w:t>4282</w:t>
              </w:r>
            </w:ins>
          </w:p>
        </w:tc>
        <w:tc>
          <w:tcPr>
            <w:tcW w:w="1080" w:type="dxa"/>
            <w:tcBorders>
              <w:top w:val="nil"/>
              <w:left w:val="nil"/>
              <w:bottom w:val="nil"/>
              <w:right w:val="nil"/>
            </w:tcBorders>
            <w:vAlign w:val="bottom"/>
          </w:tcPr>
          <w:p w14:paraId="2C771A20" w14:textId="6658D407" w:rsidR="00CD0E55" w:rsidRPr="00CD0E55" w:rsidRDefault="00CD0E55">
            <w:pPr>
              <w:pStyle w:val="BodyText"/>
              <w:jc w:val="right"/>
              <w:rPr>
                <w:ins w:id="1524" w:author="Bailey, Colin (DFO/MPO)" w:date="2024-11-01T00:21:00Z"/>
                <w:sz w:val="20"/>
              </w:rPr>
              <w:pPrChange w:id="1525" w:author="Bailey, Colin (DFO/MPO)" w:date="2024-11-01T00:23:00Z">
                <w:pPr>
                  <w:pStyle w:val="BodyText"/>
                </w:pPr>
              </w:pPrChange>
            </w:pPr>
            <w:ins w:id="1526" w:author="Bailey, Colin (DFO/MPO)" w:date="2024-11-01T00:23:00Z">
              <w:r>
                <w:rPr>
                  <w:rFonts w:cs="Arial"/>
                  <w:color w:val="000000" w:themeColor="text1"/>
                  <w:sz w:val="20"/>
                </w:rPr>
                <w:t>60</w:t>
              </w:r>
              <w:r w:rsidRPr="12283F5C">
                <w:rPr>
                  <w:rFonts w:cs="Arial"/>
                  <w:color w:val="000000" w:themeColor="text1"/>
                  <w:sz w:val="20"/>
                </w:rPr>
                <w:t>2</w:t>
              </w:r>
              <w:r>
                <w:rPr>
                  <w:rFonts w:cs="Arial"/>
                  <w:color w:val="000000" w:themeColor="text1"/>
                  <w:sz w:val="20"/>
                </w:rPr>
                <w:t>2</w:t>
              </w:r>
            </w:ins>
          </w:p>
        </w:tc>
      </w:tr>
      <w:tr w:rsidR="00C13A45" w:rsidRPr="00CD0E55" w14:paraId="4D84CD3B" w14:textId="77777777" w:rsidTr="00CD0E55">
        <w:trPr>
          <w:jc w:val="center"/>
          <w:ins w:id="1527" w:author="Bailey, Colin (DFO/MPO)" w:date="2024-11-01T00:21:00Z"/>
        </w:trPr>
        <w:tc>
          <w:tcPr>
            <w:tcW w:w="1795" w:type="dxa"/>
            <w:tcBorders>
              <w:top w:val="nil"/>
              <w:left w:val="nil"/>
              <w:bottom w:val="single" w:sz="4" w:space="0" w:color="auto"/>
              <w:right w:val="nil"/>
            </w:tcBorders>
            <w:vAlign w:val="bottom"/>
          </w:tcPr>
          <w:p w14:paraId="72288F54" w14:textId="14A4488B" w:rsidR="00CD0E55" w:rsidRDefault="00CD0E55">
            <w:pPr>
              <w:pStyle w:val="BodyText"/>
              <w:rPr>
                <w:ins w:id="1528" w:author="Bailey, Colin (DFO/MPO)" w:date="2024-11-01T00:21:00Z"/>
                <w:sz w:val="20"/>
              </w:rPr>
              <w:pPrChange w:id="1529" w:author="Bailey, Colin (DFO/MPO)" w:date="2024-11-01T00:22:00Z">
                <w:pPr>
                  <w:pStyle w:val="BodyText"/>
                  <w:jc w:val="center"/>
                </w:pPr>
              </w:pPrChange>
            </w:pPr>
            <w:ins w:id="1530" w:author="Bailey, Colin (DFO/MPO)" w:date="2024-11-01T00:21:00Z">
              <w:r>
                <w:rPr>
                  <w:sz w:val="20"/>
                </w:rPr>
                <w:t>South Thompson</w:t>
              </w:r>
            </w:ins>
          </w:p>
        </w:tc>
        <w:tc>
          <w:tcPr>
            <w:tcW w:w="1321" w:type="dxa"/>
            <w:tcBorders>
              <w:top w:val="nil"/>
              <w:left w:val="nil"/>
              <w:bottom w:val="single" w:sz="4" w:space="0" w:color="auto"/>
              <w:right w:val="nil"/>
            </w:tcBorders>
            <w:vAlign w:val="bottom"/>
          </w:tcPr>
          <w:p w14:paraId="190F7BEF" w14:textId="7AFEA625" w:rsidR="00CD0E55" w:rsidRPr="00CD0E55" w:rsidRDefault="00CD0E55" w:rsidP="00CD0E55">
            <w:pPr>
              <w:pStyle w:val="BodyText"/>
              <w:rPr>
                <w:ins w:id="1531" w:author="Bailey, Colin (DFO/MPO)" w:date="2024-11-01T00:21:00Z"/>
                <w:sz w:val="20"/>
              </w:rPr>
            </w:pPr>
            <w:ins w:id="1532" w:author="Bailey, Colin (DFO/MPO)" w:date="2024-11-01T00:22:00Z">
              <w:r w:rsidRPr="00F80502">
                <w:rPr>
                  <w:rFonts w:cs="Arial"/>
                  <w:color w:val="000000"/>
                  <w:sz w:val="20"/>
                </w:rPr>
                <w:t>U</w:t>
              </w:r>
              <w:r w:rsidRPr="00A61C50">
                <w:rPr>
                  <w:rFonts w:cs="Arial"/>
                  <w:color w:val="000000"/>
                  <w:sz w:val="20"/>
                  <w:vertAlign w:val="subscript"/>
                </w:rPr>
                <w:t>MSY</w:t>
              </w:r>
            </w:ins>
          </w:p>
        </w:tc>
        <w:tc>
          <w:tcPr>
            <w:tcW w:w="749" w:type="dxa"/>
            <w:tcBorders>
              <w:top w:val="nil"/>
              <w:left w:val="nil"/>
              <w:bottom w:val="single" w:sz="4" w:space="0" w:color="auto"/>
              <w:right w:val="nil"/>
            </w:tcBorders>
            <w:vAlign w:val="bottom"/>
          </w:tcPr>
          <w:p w14:paraId="02124164" w14:textId="4AB73422" w:rsidR="00CD0E55" w:rsidRPr="00CD0E55" w:rsidRDefault="00CD0E55">
            <w:pPr>
              <w:pStyle w:val="BodyText"/>
              <w:jc w:val="right"/>
              <w:rPr>
                <w:ins w:id="1533" w:author="Bailey, Colin (DFO/MPO)" w:date="2024-11-01T00:21:00Z"/>
                <w:sz w:val="20"/>
              </w:rPr>
              <w:pPrChange w:id="1534" w:author="Bailey, Colin (DFO/MPO)" w:date="2024-11-01T00:23:00Z">
                <w:pPr>
                  <w:pStyle w:val="BodyText"/>
                </w:pPr>
              </w:pPrChange>
            </w:pPr>
            <w:ins w:id="1535" w:author="Bailey, Colin (DFO/MPO)" w:date="2024-11-01T00:22:00Z">
              <w:r w:rsidRPr="12283F5C">
                <w:rPr>
                  <w:rFonts w:cs="Arial"/>
                  <w:color w:val="000000" w:themeColor="text1"/>
                  <w:sz w:val="20"/>
                </w:rPr>
                <w:t>0.3</w:t>
              </w:r>
              <w:r>
                <w:rPr>
                  <w:rFonts w:cs="Arial"/>
                  <w:color w:val="000000" w:themeColor="text1"/>
                  <w:sz w:val="20"/>
                </w:rPr>
                <w:t>9</w:t>
              </w:r>
            </w:ins>
          </w:p>
        </w:tc>
        <w:tc>
          <w:tcPr>
            <w:tcW w:w="990" w:type="dxa"/>
            <w:tcBorders>
              <w:top w:val="nil"/>
              <w:left w:val="nil"/>
              <w:bottom w:val="single" w:sz="4" w:space="0" w:color="auto"/>
              <w:right w:val="nil"/>
            </w:tcBorders>
            <w:vAlign w:val="bottom"/>
          </w:tcPr>
          <w:p w14:paraId="11634A56" w14:textId="4EF6B26B" w:rsidR="00CD0E55" w:rsidRPr="00CD0E55" w:rsidRDefault="00CD0E55">
            <w:pPr>
              <w:pStyle w:val="BodyText"/>
              <w:jc w:val="right"/>
              <w:rPr>
                <w:ins w:id="1536" w:author="Bailey, Colin (DFO/MPO)" w:date="2024-11-01T00:21:00Z"/>
                <w:sz w:val="20"/>
              </w:rPr>
              <w:pPrChange w:id="1537" w:author="Bailey, Colin (DFO/MPO)" w:date="2024-11-01T00:23:00Z">
                <w:pPr>
                  <w:pStyle w:val="BodyText"/>
                </w:pPr>
              </w:pPrChange>
            </w:pPr>
            <w:ins w:id="1538" w:author="Bailey, Colin (DFO/MPO)" w:date="2024-11-01T00:22:00Z">
              <w:r w:rsidRPr="12283F5C">
                <w:rPr>
                  <w:rFonts w:cs="Arial"/>
                  <w:color w:val="000000" w:themeColor="text1"/>
                  <w:sz w:val="20"/>
                </w:rPr>
                <w:t>0.</w:t>
              </w:r>
              <w:r>
                <w:rPr>
                  <w:rFonts w:cs="Arial"/>
                  <w:color w:val="000000" w:themeColor="text1"/>
                  <w:sz w:val="20"/>
                </w:rPr>
                <w:t>19</w:t>
              </w:r>
            </w:ins>
          </w:p>
        </w:tc>
        <w:tc>
          <w:tcPr>
            <w:tcW w:w="900" w:type="dxa"/>
            <w:tcBorders>
              <w:top w:val="nil"/>
              <w:left w:val="nil"/>
              <w:bottom w:val="single" w:sz="4" w:space="0" w:color="auto"/>
              <w:right w:val="nil"/>
            </w:tcBorders>
            <w:vAlign w:val="bottom"/>
          </w:tcPr>
          <w:p w14:paraId="292770C8" w14:textId="1A1F6398" w:rsidR="00CD0E55" w:rsidRPr="00CD0E55" w:rsidRDefault="00CD0E55">
            <w:pPr>
              <w:pStyle w:val="BodyText"/>
              <w:jc w:val="right"/>
              <w:rPr>
                <w:ins w:id="1539" w:author="Bailey, Colin (DFO/MPO)" w:date="2024-11-01T00:21:00Z"/>
                <w:sz w:val="20"/>
              </w:rPr>
              <w:pPrChange w:id="1540" w:author="Bailey, Colin (DFO/MPO)" w:date="2024-11-01T00:23:00Z">
                <w:pPr>
                  <w:pStyle w:val="BodyText"/>
                </w:pPr>
              </w:pPrChange>
            </w:pPr>
            <w:ins w:id="1541" w:author="Bailey, Colin (DFO/MPO)" w:date="2024-11-01T00:22:00Z">
              <w:r w:rsidRPr="12283F5C">
                <w:rPr>
                  <w:rFonts w:cs="Arial"/>
                  <w:b/>
                  <w:bCs/>
                  <w:color w:val="000000" w:themeColor="text1"/>
                  <w:sz w:val="20"/>
                </w:rPr>
                <w:t>0.3</w:t>
              </w:r>
              <w:r>
                <w:rPr>
                  <w:rFonts w:cs="Arial"/>
                  <w:b/>
                  <w:bCs/>
                  <w:color w:val="000000" w:themeColor="text1"/>
                  <w:sz w:val="20"/>
                </w:rPr>
                <w:t>9</w:t>
              </w:r>
            </w:ins>
          </w:p>
        </w:tc>
        <w:tc>
          <w:tcPr>
            <w:tcW w:w="1080" w:type="dxa"/>
            <w:tcBorders>
              <w:top w:val="nil"/>
              <w:left w:val="nil"/>
              <w:bottom w:val="single" w:sz="4" w:space="0" w:color="auto"/>
              <w:right w:val="nil"/>
            </w:tcBorders>
            <w:vAlign w:val="bottom"/>
          </w:tcPr>
          <w:p w14:paraId="691E613A" w14:textId="78CAF252" w:rsidR="00CD0E55" w:rsidRPr="00CD0E55" w:rsidRDefault="00CD0E55">
            <w:pPr>
              <w:pStyle w:val="BodyText"/>
              <w:jc w:val="right"/>
              <w:rPr>
                <w:ins w:id="1542" w:author="Bailey, Colin (DFO/MPO)" w:date="2024-11-01T00:21:00Z"/>
                <w:sz w:val="20"/>
              </w:rPr>
              <w:pPrChange w:id="1543" w:author="Bailey, Colin (DFO/MPO)" w:date="2024-11-01T00:23:00Z">
                <w:pPr>
                  <w:pStyle w:val="BodyText"/>
                </w:pPr>
              </w:pPrChange>
            </w:pPr>
            <w:ins w:id="1544" w:author="Bailey, Colin (DFO/MPO)" w:date="2024-11-01T00:23:00Z">
              <w:r w:rsidRPr="12283F5C">
                <w:rPr>
                  <w:rFonts w:cs="Arial"/>
                  <w:color w:val="000000" w:themeColor="text1"/>
                  <w:sz w:val="20"/>
                </w:rPr>
                <w:t>0.5</w:t>
              </w:r>
              <w:r>
                <w:rPr>
                  <w:rFonts w:cs="Arial"/>
                  <w:color w:val="000000" w:themeColor="text1"/>
                  <w:sz w:val="20"/>
                </w:rPr>
                <w:t>6</w:t>
              </w:r>
            </w:ins>
          </w:p>
        </w:tc>
      </w:tr>
    </w:tbl>
    <w:p w14:paraId="29FC86F8" w14:textId="2462C46F" w:rsidR="00ED2775" w:rsidRPr="00642706" w:rsidDel="00CD0E55" w:rsidRDefault="00ED2775" w:rsidP="00642706">
      <w:pPr>
        <w:pStyle w:val="Caption-Table"/>
        <w:rPr>
          <w:del w:id="1545" w:author="Bailey, Colin (DFO/MPO)" w:date="2024-11-01T00:23:00Z"/>
        </w:rPr>
      </w:pPr>
    </w:p>
    <w:tbl>
      <w:tblPr>
        <w:tblW w:w="8419" w:type="dxa"/>
        <w:jc w:val="center"/>
        <w:tblLook w:val="04A0" w:firstRow="1" w:lastRow="0" w:firstColumn="1" w:lastColumn="0" w:noHBand="0" w:noVBand="1"/>
      </w:tblPr>
      <w:tblGrid>
        <w:gridCol w:w="1239"/>
        <w:gridCol w:w="1306"/>
        <w:gridCol w:w="1106"/>
        <w:gridCol w:w="2607"/>
        <w:gridCol w:w="1106"/>
        <w:gridCol w:w="1106"/>
        <w:gridCol w:w="307"/>
        <w:tblGridChange w:id="1546">
          <w:tblGrid>
            <w:gridCol w:w="1239"/>
            <w:gridCol w:w="1306"/>
            <w:gridCol w:w="1106"/>
            <w:gridCol w:w="1569"/>
            <w:gridCol w:w="672"/>
            <w:gridCol w:w="366"/>
            <w:gridCol w:w="437"/>
            <w:gridCol w:w="669"/>
            <w:gridCol w:w="115"/>
            <w:gridCol w:w="991"/>
            <w:gridCol w:w="307"/>
          </w:tblGrid>
        </w:tblGridChange>
      </w:tblGrid>
      <w:tr w:rsidR="00ED2775" w:rsidRPr="00F80502" w:rsidDel="00CD0E55" w14:paraId="1F820A6F" w14:textId="7C71C4F1" w:rsidTr="00ED2775">
        <w:trPr>
          <w:trHeight w:val="300"/>
          <w:jc w:val="center"/>
          <w:del w:id="1547" w:author="Bailey, Colin (DFO/MPO)" w:date="2024-11-01T00:23:00Z"/>
        </w:trPr>
        <w:tc>
          <w:tcPr>
            <w:tcW w:w="1239" w:type="dxa"/>
            <w:vAlign w:val="bottom"/>
            <w:hideMark/>
          </w:tcPr>
          <w:p w14:paraId="7132C082" w14:textId="547D682A" w:rsidR="002C09CF" w:rsidRPr="00F80502" w:rsidDel="00CD0E55" w:rsidRDefault="002C09CF" w:rsidP="00ED2775">
            <w:pPr>
              <w:spacing w:before="120"/>
              <w:rPr>
                <w:del w:id="1548" w:author="Bailey, Colin (DFO/MPO)" w:date="2024-11-01T00:23:00Z"/>
                <w:rFonts w:cs="Arial"/>
                <w:b/>
                <w:bCs/>
                <w:color w:val="000000"/>
                <w:sz w:val="20"/>
              </w:rPr>
            </w:pPr>
          </w:p>
        </w:tc>
        <w:tc>
          <w:tcPr>
            <w:tcW w:w="1306" w:type="dxa"/>
            <w:vAlign w:val="bottom"/>
            <w:hideMark/>
          </w:tcPr>
          <w:p w14:paraId="43102028" w14:textId="15E3DF93" w:rsidR="002C09CF" w:rsidRPr="00F80502" w:rsidDel="00CD0E55" w:rsidRDefault="002C09CF" w:rsidP="00ED2775">
            <w:pPr>
              <w:spacing w:before="120"/>
              <w:rPr>
                <w:del w:id="1549" w:author="Bailey, Colin (DFO/MPO)" w:date="2024-11-01T00:23:00Z"/>
                <w:rFonts w:cs="Arial"/>
                <w:b/>
                <w:bCs/>
                <w:color w:val="000000"/>
                <w:sz w:val="20"/>
              </w:rPr>
            </w:pPr>
          </w:p>
        </w:tc>
        <w:tc>
          <w:tcPr>
            <w:tcW w:w="1055" w:type="dxa"/>
            <w:vAlign w:val="bottom"/>
            <w:hideMark/>
          </w:tcPr>
          <w:p w14:paraId="5CAE6BC8" w14:textId="1A360C7B" w:rsidR="002C09CF" w:rsidRPr="00F80502" w:rsidDel="00CD0E55" w:rsidRDefault="002C09CF" w:rsidP="00ED2775">
            <w:pPr>
              <w:spacing w:before="120"/>
              <w:rPr>
                <w:del w:id="1550" w:author="Bailey, Colin (DFO/MPO)" w:date="2024-11-01T00:23:00Z"/>
                <w:rFonts w:cs="Arial"/>
                <w:b/>
                <w:bCs/>
                <w:color w:val="000000"/>
                <w:sz w:val="20"/>
              </w:rPr>
            </w:pPr>
          </w:p>
        </w:tc>
        <w:tc>
          <w:tcPr>
            <w:tcW w:w="2607" w:type="dxa"/>
            <w:tcBorders>
              <w:top w:val="single" w:sz="4" w:space="0" w:color="auto"/>
              <w:left w:val="nil"/>
              <w:bottom w:val="single" w:sz="4" w:space="0" w:color="auto"/>
              <w:right w:val="nil"/>
            </w:tcBorders>
            <w:shd w:val="clear" w:color="auto" w:fill="auto"/>
            <w:noWrap/>
            <w:vAlign w:val="bottom"/>
            <w:hideMark/>
          </w:tcPr>
          <w:p w14:paraId="355AB4D5" w14:textId="3A2E2CCC" w:rsidR="002C09CF" w:rsidRPr="00F80502" w:rsidDel="00CD0E55" w:rsidRDefault="0046540A">
            <w:pPr>
              <w:spacing w:before="120"/>
              <w:rPr>
                <w:del w:id="1551" w:author="Bailey, Colin (DFO/MPO)" w:date="2024-11-01T00:23:00Z"/>
                <w:rFonts w:cs="Arial"/>
                <w:b/>
                <w:bCs/>
                <w:color w:val="000000"/>
                <w:sz w:val="20"/>
              </w:rPr>
              <w:pPrChange w:id="1552" w:author="Bailey, Colin (DFO/MPO)" w:date="2024-11-01T00:17:00Z">
                <w:pPr>
                  <w:spacing w:before="120"/>
                  <w:jc w:val="center"/>
                </w:pPr>
              </w:pPrChange>
            </w:pPr>
            <w:del w:id="1553" w:author="Bailey, Colin (DFO/MPO)" w:date="2024-11-01T00:23:00Z">
              <w:r w:rsidDel="00CD0E55">
                <w:rPr>
                  <w:rFonts w:cs="Arial"/>
                  <w:b/>
                  <w:bCs/>
                  <w:color w:val="000000"/>
                  <w:sz w:val="20"/>
                </w:rPr>
                <w:delText>2.</w:delText>
              </w:r>
              <w:r w:rsidR="002C09CF" w:rsidRPr="00F80502" w:rsidDel="00CD0E55">
                <w:rPr>
                  <w:rFonts w:cs="Arial"/>
                  <w:b/>
                  <w:bCs/>
                  <w:color w:val="000000"/>
                  <w:sz w:val="20"/>
                </w:rPr>
                <w:delText>5%</w:delText>
              </w:r>
            </w:del>
          </w:p>
        </w:tc>
        <w:tc>
          <w:tcPr>
            <w:tcW w:w="1106" w:type="dxa"/>
            <w:tcBorders>
              <w:top w:val="single" w:sz="4" w:space="0" w:color="auto"/>
              <w:left w:val="nil"/>
              <w:bottom w:val="single" w:sz="4" w:space="0" w:color="auto"/>
              <w:right w:val="nil"/>
            </w:tcBorders>
            <w:shd w:val="clear" w:color="auto" w:fill="auto"/>
            <w:noWrap/>
            <w:vAlign w:val="bottom"/>
            <w:hideMark/>
          </w:tcPr>
          <w:p w14:paraId="37BD40BF" w14:textId="01A768B5" w:rsidR="002C09CF" w:rsidRPr="00F80502" w:rsidDel="00CD0E55" w:rsidRDefault="002C09CF">
            <w:pPr>
              <w:spacing w:before="120"/>
              <w:rPr>
                <w:del w:id="1554" w:author="Bailey, Colin (DFO/MPO)" w:date="2024-11-01T00:23:00Z"/>
                <w:rFonts w:cs="Arial"/>
                <w:b/>
                <w:bCs/>
                <w:color w:val="000000"/>
                <w:sz w:val="20"/>
              </w:rPr>
              <w:pPrChange w:id="1555" w:author="Bailey, Colin (DFO/MPO)" w:date="2024-11-01T00:17:00Z">
                <w:pPr>
                  <w:spacing w:before="120"/>
                  <w:jc w:val="center"/>
                </w:pPr>
              </w:pPrChange>
            </w:pPr>
            <w:del w:id="1556" w:author="Bailey, Colin (DFO/MPO)" w:date="2024-11-01T00:23:00Z">
              <w:r w:rsidRPr="00F80502" w:rsidDel="00CD0E55">
                <w:rPr>
                  <w:rFonts w:cs="Arial"/>
                  <w:b/>
                  <w:bCs/>
                  <w:color w:val="000000"/>
                  <w:sz w:val="20"/>
                </w:rPr>
                <w:delText>50%</w:delText>
              </w:r>
            </w:del>
          </w:p>
        </w:tc>
        <w:tc>
          <w:tcPr>
            <w:tcW w:w="1106" w:type="dxa"/>
            <w:gridSpan w:val="2"/>
            <w:tcBorders>
              <w:top w:val="single" w:sz="4" w:space="0" w:color="auto"/>
              <w:left w:val="nil"/>
              <w:bottom w:val="single" w:sz="4" w:space="0" w:color="auto"/>
              <w:right w:val="nil"/>
            </w:tcBorders>
            <w:shd w:val="clear" w:color="auto" w:fill="auto"/>
            <w:noWrap/>
            <w:vAlign w:val="bottom"/>
            <w:hideMark/>
          </w:tcPr>
          <w:p w14:paraId="4DB1226A" w14:textId="39B8AA80" w:rsidR="002C09CF" w:rsidRPr="00F80502" w:rsidDel="00CD0E55" w:rsidRDefault="002C09CF">
            <w:pPr>
              <w:spacing w:before="120"/>
              <w:rPr>
                <w:del w:id="1557" w:author="Bailey, Colin (DFO/MPO)" w:date="2024-11-01T00:23:00Z"/>
                <w:rFonts w:cs="Arial"/>
                <w:b/>
                <w:bCs/>
                <w:color w:val="000000"/>
                <w:sz w:val="20"/>
              </w:rPr>
              <w:pPrChange w:id="1558" w:author="Bailey, Colin (DFO/MPO)" w:date="2024-11-01T00:17:00Z">
                <w:pPr>
                  <w:spacing w:before="120"/>
                  <w:jc w:val="center"/>
                </w:pPr>
              </w:pPrChange>
            </w:pPr>
            <w:del w:id="1559" w:author="Bailey, Colin (DFO/MPO)" w:date="2024-11-01T00:23:00Z">
              <w:r w:rsidRPr="00F80502" w:rsidDel="00CD0E55">
                <w:rPr>
                  <w:rFonts w:cs="Arial"/>
                  <w:b/>
                  <w:bCs/>
                  <w:color w:val="000000"/>
                  <w:sz w:val="20"/>
                </w:rPr>
                <w:delText>9</w:delText>
              </w:r>
              <w:r w:rsidR="0046540A" w:rsidDel="00CD0E55">
                <w:rPr>
                  <w:rFonts w:cs="Arial"/>
                  <w:b/>
                  <w:bCs/>
                  <w:color w:val="000000"/>
                  <w:sz w:val="20"/>
                </w:rPr>
                <w:delText>7.5</w:delText>
              </w:r>
              <w:r w:rsidRPr="00F80502" w:rsidDel="00CD0E55">
                <w:rPr>
                  <w:rFonts w:cs="Arial"/>
                  <w:b/>
                  <w:bCs/>
                  <w:color w:val="000000"/>
                  <w:sz w:val="20"/>
                </w:rPr>
                <w:delText>%</w:delText>
              </w:r>
            </w:del>
          </w:p>
        </w:tc>
      </w:tr>
      <w:tr w:rsidR="00C13A45" w:rsidRPr="00F80502" w:rsidDel="00CD0E55" w14:paraId="61ECE050" w14:textId="77777777" w:rsidTr="00ED2775">
        <w:trPr>
          <w:gridAfter w:val="1"/>
          <w:wAfter w:w="720" w:type="dxa"/>
          <w:trHeight w:val="360"/>
          <w:jc w:val="center"/>
          <w:del w:id="1560" w:author="Bailey, Colin (DFO/MPO)" w:date="2024-11-01T00:23:00Z"/>
        </w:trPr>
        <w:tc>
          <w:tcPr>
            <w:tcW w:w="1239" w:type="dxa"/>
            <w:vMerge w:val="restart"/>
            <w:tcBorders>
              <w:top w:val="nil"/>
              <w:left w:val="nil"/>
              <w:bottom w:val="single" w:sz="4" w:space="0" w:color="000000" w:themeColor="text1"/>
              <w:right w:val="nil"/>
            </w:tcBorders>
            <w:shd w:val="clear" w:color="auto" w:fill="auto"/>
            <w:vAlign w:val="bottom"/>
            <w:hideMark/>
          </w:tcPr>
          <w:p w14:paraId="5AD71A91" w14:textId="33A9DE35" w:rsidR="002C09CF" w:rsidRPr="00F80502" w:rsidDel="00CD0E55" w:rsidRDefault="002C09CF">
            <w:pPr>
              <w:spacing w:before="120"/>
              <w:rPr>
                <w:del w:id="1561" w:author="Bailey, Colin (DFO/MPO)" w:date="2024-11-01T00:23:00Z"/>
                <w:rFonts w:cs="Arial"/>
                <w:b/>
                <w:bCs/>
                <w:color w:val="000000"/>
                <w:sz w:val="20"/>
              </w:rPr>
              <w:pPrChange w:id="1562" w:author="Bailey, Colin (DFO/MPO)" w:date="2024-11-01T00:17:00Z">
                <w:pPr>
                  <w:spacing w:before="120"/>
                  <w:jc w:val="center"/>
                </w:pPr>
              </w:pPrChange>
            </w:pPr>
            <w:del w:id="1563" w:author="Bailey, Colin (DFO/MPO)" w:date="2024-11-01T00:23:00Z">
              <w:r w:rsidRPr="00F80502" w:rsidDel="00CD0E55">
                <w:rPr>
                  <w:rFonts w:cs="Arial"/>
                  <w:b/>
                  <w:bCs/>
                  <w:color w:val="000000"/>
                  <w:sz w:val="20"/>
                </w:rPr>
                <w:delText>Fraser Canyon</w:delText>
              </w:r>
            </w:del>
          </w:p>
        </w:tc>
        <w:tc>
          <w:tcPr>
            <w:tcW w:w="1306" w:type="dxa"/>
            <w:tcBorders>
              <w:top w:val="single" w:sz="4" w:space="0" w:color="auto"/>
              <w:left w:val="nil"/>
              <w:bottom w:val="nil"/>
              <w:right w:val="nil"/>
            </w:tcBorders>
            <w:shd w:val="clear" w:color="auto" w:fill="auto"/>
            <w:noWrap/>
            <w:vAlign w:val="bottom"/>
            <w:hideMark/>
          </w:tcPr>
          <w:p w14:paraId="09230924" w14:textId="6B43FAB0" w:rsidR="002C09CF" w:rsidRPr="00F80502" w:rsidDel="00CD0E55" w:rsidRDefault="002C09CF" w:rsidP="00ED2775">
            <w:pPr>
              <w:spacing w:before="120"/>
              <w:rPr>
                <w:del w:id="1564" w:author="Bailey, Colin (DFO/MPO)" w:date="2024-11-01T00:23:00Z"/>
                <w:rFonts w:cs="Arial"/>
                <w:color w:val="000000"/>
                <w:sz w:val="20"/>
              </w:rPr>
            </w:pPr>
            <w:del w:id="1565" w:author="Bailey, Colin (DFO/MPO)" w:date="2024-11-01T00:23:00Z">
              <w:r w:rsidRPr="00F80502" w:rsidDel="00CD0E55">
                <w:rPr>
                  <w:rFonts w:cs="Arial"/>
                  <w:color w:val="000000"/>
                  <w:sz w:val="20"/>
                </w:rPr>
                <w:delText>S</w:delText>
              </w:r>
              <w:r w:rsidRPr="00F80502" w:rsidDel="00CD0E55">
                <w:rPr>
                  <w:rFonts w:cs="Arial"/>
                  <w:color w:val="000000"/>
                  <w:sz w:val="20"/>
                  <w:vertAlign w:val="subscript"/>
                </w:rPr>
                <w:delText>gen</w:delText>
              </w:r>
            </w:del>
          </w:p>
        </w:tc>
        <w:tc>
          <w:tcPr>
            <w:tcW w:w="1055" w:type="dxa"/>
            <w:tcBorders>
              <w:top w:val="single" w:sz="4" w:space="0" w:color="auto"/>
              <w:left w:val="nil"/>
              <w:bottom w:val="nil"/>
              <w:right w:val="nil"/>
            </w:tcBorders>
            <w:shd w:val="clear" w:color="auto" w:fill="auto"/>
            <w:noWrap/>
            <w:vAlign w:val="bottom"/>
            <w:hideMark/>
          </w:tcPr>
          <w:p w14:paraId="2022631A" w14:textId="319F2BE0" w:rsidR="002C09CF" w:rsidRPr="00F80502" w:rsidDel="00CD0E55" w:rsidRDefault="00175E35">
            <w:pPr>
              <w:spacing w:before="120"/>
              <w:jc w:val="right"/>
              <w:rPr>
                <w:del w:id="1566" w:author="Bailey, Colin (DFO/MPO)" w:date="2024-11-01T00:23:00Z"/>
                <w:rFonts w:cs="Arial"/>
                <w:color w:val="000000"/>
                <w:sz w:val="20"/>
              </w:rPr>
              <w:pPrChange w:id="1567" w:author="Bailey, Colin (DFO/MPO)" w:date="2024-11-01T00:17:00Z">
                <w:pPr>
                  <w:spacing w:before="120"/>
                  <w:jc w:val="center"/>
                </w:pPr>
              </w:pPrChange>
            </w:pPr>
            <w:ins w:id="1568" w:author="Bailey, Colin (DFO/MPO)" w:date="2024-10-29T09:37:00Z">
              <w:del w:id="1569" w:author="Bailey, Colin (DFO/MPO)" w:date="2024-11-01T00:23:00Z">
                <w:r w:rsidDel="00CD0E55">
                  <w:rPr>
                    <w:rFonts w:cs="Arial"/>
                    <w:color w:val="000000" w:themeColor="text1"/>
                    <w:sz w:val="20"/>
                  </w:rPr>
                  <w:delText>355</w:delText>
                </w:r>
              </w:del>
            </w:ins>
            <w:del w:id="1570" w:author="Bailey, Colin (DFO/MPO)" w:date="2024-11-01T00:23:00Z">
              <w:r w:rsidR="464B072E" w:rsidRPr="12283F5C" w:rsidDel="00CD0E55">
                <w:rPr>
                  <w:rFonts w:cs="Arial"/>
                  <w:color w:val="000000" w:themeColor="text1"/>
                  <w:sz w:val="20"/>
                </w:rPr>
                <w:delText>411</w:delText>
              </w:r>
            </w:del>
          </w:p>
        </w:tc>
        <w:tc>
          <w:tcPr>
            <w:tcW w:w="2607" w:type="dxa"/>
            <w:tcBorders>
              <w:top w:val="nil"/>
              <w:left w:val="nil"/>
              <w:bottom w:val="nil"/>
              <w:right w:val="nil"/>
            </w:tcBorders>
            <w:shd w:val="clear" w:color="auto" w:fill="auto"/>
            <w:noWrap/>
            <w:vAlign w:val="bottom"/>
            <w:hideMark/>
          </w:tcPr>
          <w:p w14:paraId="632E7346" w14:textId="5BD1A866" w:rsidR="002C09CF" w:rsidRPr="00F80502" w:rsidDel="00CD0E55" w:rsidRDefault="00175E35">
            <w:pPr>
              <w:spacing w:before="120"/>
              <w:jc w:val="right"/>
              <w:rPr>
                <w:del w:id="1571" w:author="Bailey, Colin (DFO/MPO)" w:date="2024-11-01T00:23:00Z"/>
                <w:rFonts w:cs="Arial"/>
                <w:color w:val="000000"/>
                <w:sz w:val="20"/>
              </w:rPr>
              <w:pPrChange w:id="1572" w:author="Bailey, Colin (DFO/MPO)" w:date="2024-11-01T00:17:00Z">
                <w:pPr>
                  <w:spacing w:before="120"/>
                  <w:jc w:val="center"/>
                </w:pPr>
              </w:pPrChange>
            </w:pPr>
            <w:ins w:id="1573" w:author="Bailey, Colin (DFO/MPO)" w:date="2024-10-29T09:38:00Z">
              <w:del w:id="1574" w:author="Bailey, Colin (DFO/MPO)" w:date="2024-11-01T00:23:00Z">
                <w:r w:rsidDel="00CD0E55">
                  <w:rPr>
                    <w:rFonts w:cs="Arial"/>
                    <w:color w:val="000000" w:themeColor="text1"/>
                    <w:sz w:val="20"/>
                  </w:rPr>
                  <w:delText>140</w:delText>
                </w:r>
              </w:del>
            </w:ins>
            <w:del w:id="1575" w:author="Bailey, Colin (DFO/MPO)" w:date="2024-11-01T00:23:00Z">
              <w:r w:rsidR="464B072E" w:rsidRPr="12283F5C" w:rsidDel="00CD0E55">
                <w:rPr>
                  <w:rFonts w:cs="Arial"/>
                  <w:color w:val="000000" w:themeColor="text1"/>
                  <w:sz w:val="20"/>
                </w:rPr>
                <w:delText>136</w:delText>
              </w:r>
            </w:del>
          </w:p>
        </w:tc>
        <w:tc>
          <w:tcPr>
            <w:tcW w:w="1106" w:type="dxa"/>
            <w:tcBorders>
              <w:top w:val="nil"/>
              <w:left w:val="nil"/>
              <w:bottom w:val="nil"/>
              <w:right w:val="nil"/>
            </w:tcBorders>
            <w:shd w:val="clear" w:color="auto" w:fill="auto"/>
            <w:noWrap/>
            <w:vAlign w:val="bottom"/>
            <w:hideMark/>
          </w:tcPr>
          <w:p w14:paraId="6BF4308A" w14:textId="179AC941" w:rsidR="002C09CF" w:rsidRPr="00F80502" w:rsidDel="00CD0E55" w:rsidRDefault="464B072E">
            <w:pPr>
              <w:spacing w:before="120"/>
              <w:jc w:val="right"/>
              <w:rPr>
                <w:del w:id="1576" w:author="Bailey, Colin (DFO/MPO)" w:date="2024-11-01T00:23:00Z"/>
                <w:rFonts w:cs="Arial"/>
                <w:b/>
                <w:bCs/>
                <w:color w:val="000000"/>
                <w:sz w:val="20"/>
              </w:rPr>
              <w:pPrChange w:id="1577" w:author="Bailey, Colin (DFO/MPO)" w:date="2024-11-01T00:17:00Z">
                <w:pPr>
                  <w:spacing w:before="120"/>
                  <w:jc w:val="center"/>
                </w:pPr>
              </w:pPrChange>
            </w:pPr>
            <w:del w:id="1578" w:author="Bailey, Colin (DFO/MPO)" w:date="2024-11-01T00:23:00Z">
              <w:r w:rsidRPr="12283F5C" w:rsidDel="00CD0E55">
                <w:rPr>
                  <w:rFonts w:cs="Arial"/>
                  <w:b/>
                  <w:bCs/>
                  <w:color w:val="000000" w:themeColor="text1"/>
                  <w:sz w:val="20"/>
                </w:rPr>
                <w:delText>357</w:delText>
              </w:r>
            </w:del>
            <w:ins w:id="1579" w:author="Bailey, Colin (DFO/MPO)" w:date="2024-10-29T09:38:00Z">
              <w:del w:id="1580" w:author="Bailey, Colin (DFO/MPO)" w:date="2024-11-01T00:23:00Z">
                <w:r w:rsidR="00175E35" w:rsidDel="00CD0E55">
                  <w:rPr>
                    <w:rFonts w:cs="Arial"/>
                    <w:b/>
                    <w:bCs/>
                    <w:color w:val="000000" w:themeColor="text1"/>
                    <w:sz w:val="20"/>
                  </w:rPr>
                  <w:delText>321</w:delText>
                </w:r>
              </w:del>
            </w:ins>
          </w:p>
        </w:tc>
        <w:tc>
          <w:tcPr>
            <w:tcW w:w="1106" w:type="dxa"/>
            <w:tcBorders>
              <w:top w:val="nil"/>
              <w:left w:val="nil"/>
              <w:bottom w:val="nil"/>
              <w:right w:val="nil"/>
            </w:tcBorders>
            <w:shd w:val="clear" w:color="auto" w:fill="auto"/>
            <w:noWrap/>
            <w:vAlign w:val="bottom"/>
            <w:hideMark/>
          </w:tcPr>
          <w:p w14:paraId="65D2B7A3" w14:textId="4FA53EB5" w:rsidR="002C09CF" w:rsidRPr="00F80502" w:rsidDel="00CD0E55" w:rsidRDefault="464B072E">
            <w:pPr>
              <w:spacing w:before="120"/>
              <w:jc w:val="right"/>
              <w:rPr>
                <w:del w:id="1581" w:author="Bailey, Colin (DFO/MPO)" w:date="2024-11-01T00:23:00Z"/>
                <w:rFonts w:cs="Arial"/>
                <w:color w:val="000000"/>
                <w:sz w:val="20"/>
              </w:rPr>
              <w:pPrChange w:id="1582" w:author="Bailey, Colin (DFO/MPO)" w:date="2024-11-01T00:17:00Z">
                <w:pPr>
                  <w:spacing w:before="120"/>
                  <w:jc w:val="center"/>
                </w:pPr>
              </w:pPrChange>
            </w:pPr>
            <w:del w:id="1583" w:author="Bailey, Colin (DFO/MPO)" w:date="2024-11-01T00:23:00Z">
              <w:r w:rsidRPr="12283F5C" w:rsidDel="00CD0E55">
                <w:rPr>
                  <w:rFonts w:cs="Arial"/>
                  <w:color w:val="000000" w:themeColor="text1"/>
                  <w:sz w:val="20"/>
                </w:rPr>
                <w:delText>997</w:delText>
              </w:r>
            </w:del>
            <w:ins w:id="1584" w:author="Bailey, Colin (DFO/MPO)" w:date="2024-10-29T09:38:00Z">
              <w:del w:id="1585" w:author="Bailey, Colin (DFO/MPO)" w:date="2024-11-01T00:23:00Z">
                <w:r w:rsidR="00725264" w:rsidDel="00CD0E55">
                  <w:rPr>
                    <w:rFonts w:cs="Arial"/>
                    <w:color w:val="000000" w:themeColor="text1"/>
                    <w:sz w:val="20"/>
                  </w:rPr>
                  <w:delText>767</w:delText>
                </w:r>
              </w:del>
            </w:ins>
          </w:p>
        </w:tc>
      </w:tr>
      <w:tr w:rsidR="002C09CF" w:rsidRPr="00F80502" w:rsidDel="00CD0E55" w14:paraId="139F152C" w14:textId="1C5D65D8" w:rsidTr="00ED2775">
        <w:tblPrEx>
          <w:tblW w:w="8419" w:type="dxa"/>
          <w:jc w:val="center"/>
          <w:tblPrExChange w:id="1586" w:author="Bailey, Colin (DFO/MPO)" w:date="2024-11-01T00:18:00Z">
            <w:tblPrEx>
              <w:tblW w:w="7417" w:type="dxa"/>
              <w:jc w:val="center"/>
            </w:tblPrEx>
          </w:tblPrExChange>
        </w:tblPrEx>
        <w:trPr>
          <w:gridAfter w:val="1"/>
          <w:wAfter w:w="720" w:type="dxa"/>
          <w:trHeight w:val="360"/>
          <w:jc w:val="center"/>
          <w:del w:id="1587" w:author="Bailey, Colin (DFO/MPO)" w:date="2024-11-01T00:23:00Z"/>
          <w:trPrChange w:id="1588" w:author="Bailey, Colin (DFO/MPO)" w:date="2024-11-01T00:18:00Z">
            <w:trPr>
              <w:gridAfter w:val="1"/>
              <w:trHeight w:val="360"/>
              <w:jc w:val="center"/>
            </w:trPr>
          </w:trPrChange>
        </w:trPr>
        <w:tc>
          <w:tcPr>
            <w:tcW w:w="1239" w:type="dxa"/>
            <w:vMerge/>
            <w:vAlign w:val="bottom"/>
            <w:hideMark/>
            <w:tcPrChange w:id="1589" w:author="Bailey, Colin (DFO/MPO)" w:date="2024-11-01T00:18:00Z">
              <w:tcPr>
                <w:tcW w:w="1239" w:type="dxa"/>
                <w:vMerge/>
                <w:vAlign w:val="center"/>
                <w:hideMark/>
              </w:tcPr>
            </w:tcPrChange>
          </w:tcPr>
          <w:p w14:paraId="0FFD7EBD" w14:textId="31E0735B" w:rsidR="002C09CF" w:rsidRPr="00F80502" w:rsidDel="00CD0E55" w:rsidRDefault="002C09CF">
            <w:pPr>
              <w:spacing w:before="120"/>
              <w:rPr>
                <w:del w:id="1590" w:author="Bailey, Colin (DFO/MPO)" w:date="2024-11-01T00:23:00Z"/>
                <w:rFonts w:cs="Arial"/>
                <w:b/>
                <w:bCs/>
                <w:color w:val="000000"/>
                <w:sz w:val="20"/>
              </w:rPr>
              <w:pPrChange w:id="1591" w:author="Bailey, Colin (DFO/MPO)" w:date="2024-11-01T00:17:00Z">
                <w:pPr>
                  <w:spacing w:before="120"/>
                  <w:jc w:val="center"/>
                </w:pPr>
              </w:pPrChange>
            </w:pPr>
          </w:p>
        </w:tc>
        <w:tc>
          <w:tcPr>
            <w:tcW w:w="1306" w:type="dxa"/>
            <w:tcBorders>
              <w:top w:val="nil"/>
              <w:left w:val="nil"/>
              <w:bottom w:val="nil"/>
              <w:right w:val="nil"/>
            </w:tcBorders>
            <w:shd w:val="clear" w:color="auto" w:fill="auto"/>
            <w:noWrap/>
            <w:vAlign w:val="bottom"/>
            <w:hideMark/>
            <w:tcPrChange w:id="1592" w:author="Bailey, Colin (DFO/MPO)" w:date="2024-11-01T00:18:00Z">
              <w:tcPr>
                <w:tcW w:w="1306" w:type="dxa"/>
                <w:tcBorders>
                  <w:top w:val="nil"/>
                  <w:left w:val="nil"/>
                  <w:bottom w:val="nil"/>
                  <w:right w:val="nil"/>
                </w:tcBorders>
                <w:shd w:val="clear" w:color="auto" w:fill="auto"/>
                <w:noWrap/>
                <w:vAlign w:val="center"/>
                <w:hideMark/>
              </w:tcPr>
            </w:tcPrChange>
          </w:tcPr>
          <w:p w14:paraId="0AF3DBB9" w14:textId="5B878848" w:rsidR="002C09CF" w:rsidRPr="00F80502" w:rsidDel="00CD0E55" w:rsidRDefault="002C09CF" w:rsidP="00ED2775">
            <w:pPr>
              <w:spacing w:before="120"/>
              <w:rPr>
                <w:del w:id="1593" w:author="Bailey, Colin (DFO/MPO)" w:date="2024-11-01T00:23:00Z"/>
                <w:rFonts w:cs="Arial"/>
                <w:color w:val="000000"/>
                <w:sz w:val="20"/>
              </w:rPr>
            </w:pPr>
            <w:del w:id="1594" w:author="Bailey, Colin (DFO/MPO)" w:date="2024-11-01T00:23:00Z">
              <w:r w:rsidRPr="00F80502" w:rsidDel="00CD0E55">
                <w:rPr>
                  <w:rFonts w:cs="Arial"/>
                  <w:color w:val="000000"/>
                  <w:sz w:val="20"/>
                </w:rPr>
                <w:delText>80%</w:delText>
              </w:r>
              <w:r w:rsidRPr="00A61C50" w:rsidDel="00CD0E55">
                <w:rPr>
                  <w:rFonts w:cs="Arial"/>
                  <w:color w:val="000000"/>
                  <w:sz w:val="20"/>
                </w:rPr>
                <w:delText xml:space="preserve"> </w:delText>
              </w:r>
              <w:r w:rsidRPr="00F80502" w:rsidDel="00CD0E55">
                <w:rPr>
                  <w:rFonts w:cs="Arial"/>
                  <w:color w:val="000000"/>
                  <w:sz w:val="20"/>
                </w:rPr>
                <w:delText>S</w:delText>
              </w:r>
              <w:r w:rsidRPr="00A61C50" w:rsidDel="00CD0E55">
                <w:rPr>
                  <w:rFonts w:cs="Arial"/>
                  <w:color w:val="000000"/>
                  <w:sz w:val="20"/>
                  <w:vertAlign w:val="subscript"/>
                </w:rPr>
                <w:delText>MSY</w:delText>
              </w:r>
            </w:del>
          </w:p>
        </w:tc>
        <w:tc>
          <w:tcPr>
            <w:tcW w:w="1055" w:type="dxa"/>
            <w:tcBorders>
              <w:top w:val="nil"/>
              <w:left w:val="nil"/>
              <w:bottom w:val="nil"/>
              <w:right w:val="nil"/>
            </w:tcBorders>
            <w:shd w:val="clear" w:color="auto" w:fill="auto"/>
            <w:noWrap/>
            <w:vAlign w:val="bottom"/>
            <w:hideMark/>
            <w:tcPrChange w:id="1595" w:author="Bailey, Colin (DFO/MPO)" w:date="2024-11-01T00:18:00Z">
              <w:tcPr>
                <w:tcW w:w="2675" w:type="dxa"/>
                <w:gridSpan w:val="2"/>
                <w:tcBorders>
                  <w:top w:val="nil"/>
                  <w:left w:val="nil"/>
                  <w:bottom w:val="nil"/>
                  <w:right w:val="nil"/>
                </w:tcBorders>
                <w:shd w:val="clear" w:color="auto" w:fill="auto"/>
                <w:noWrap/>
                <w:vAlign w:val="center"/>
                <w:hideMark/>
              </w:tcPr>
            </w:tcPrChange>
          </w:tcPr>
          <w:p w14:paraId="4841117D" w14:textId="760FBA74" w:rsidR="002C09CF" w:rsidRPr="00F80502" w:rsidDel="00CD0E55" w:rsidRDefault="215C31A2">
            <w:pPr>
              <w:spacing w:before="120"/>
              <w:jc w:val="right"/>
              <w:rPr>
                <w:del w:id="1596" w:author="Bailey, Colin (DFO/MPO)" w:date="2024-11-01T00:23:00Z"/>
                <w:rFonts w:cs="Arial"/>
                <w:color w:val="000000"/>
                <w:sz w:val="20"/>
              </w:rPr>
              <w:pPrChange w:id="1597" w:author="Bailey, Colin (DFO/MPO)" w:date="2024-11-01T00:17:00Z">
                <w:pPr>
                  <w:spacing w:before="120"/>
                  <w:jc w:val="center"/>
                </w:pPr>
              </w:pPrChange>
            </w:pPr>
            <w:del w:id="1598" w:author="Bailey, Colin (DFO/MPO)" w:date="2024-11-01T00:23:00Z">
              <w:r w:rsidRPr="12283F5C" w:rsidDel="00CD0E55">
                <w:rPr>
                  <w:rFonts w:cs="Arial"/>
                  <w:color w:val="000000" w:themeColor="text1"/>
                  <w:sz w:val="20"/>
                </w:rPr>
                <w:delText>11</w:delText>
              </w:r>
            </w:del>
            <w:ins w:id="1599" w:author="Bailey, Colin (DFO/MPO)" w:date="2024-10-29T09:40:00Z">
              <w:del w:id="1600" w:author="Bailey, Colin (DFO/MPO)" w:date="2024-11-01T00:23:00Z">
                <w:r w:rsidR="00356226" w:rsidDel="00CD0E55">
                  <w:rPr>
                    <w:rFonts w:cs="Arial"/>
                    <w:color w:val="000000" w:themeColor="text1"/>
                    <w:sz w:val="20"/>
                  </w:rPr>
                  <w:delText>40</w:delText>
                </w:r>
              </w:del>
            </w:ins>
            <w:del w:id="1601" w:author="Bailey, Colin (DFO/MPO)" w:date="2024-11-01T00:23:00Z">
              <w:r w:rsidRPr="12283F5C" w:rsidDel="00CD0E55">
                <w:rPr>
                  <w:rFonts w:cs="Arial"/>
                  <w:color w:val="000000" w:themeColor="text1"/>
                  <w:sz w:val="20"/>
                </w:rPr>
                <w:delText>57</w:delText>
              </w:r>
            </w:del>
          </w:p>
        </w:tc>
        <w:tc>
          <w:tcPr>
            <w:tcW w:w="2607" w:type="dxa"/>
            <w:tcBorders>
              <w:top w:val="nil"/>
              <w:left w:val="nil"/>
              <w:bottom w:val="nil"/>
              <w:right w:val="nil"/>
            </w:tcBorders>
            <w:shd w:val="clear" w:color="auto" w:fill="auto"/>
            <w:noWrap/>
            <w:vAlign w:val="bottom"/>
            <w:hideMark/>
            <w:tcPrChange w:id="1602" w:author="Bailey, Colin (DFO/MPO)" w:date="2024-11-01T00:18:00Z">
              <w:tcPr>
                <w:tcW w:w="661" w:type="dxa"/>
                <w:tcBorders>
                  <w:top w:val="nil"/>
                  <w:left w:val="nil"/>
                  <w:bottom w:val="nil"/>
                  <w:right w:val="nil"/>
                </w:tcBorders>
                <w:shd w:val="clear" w:color="auto" w:fill="auto"/>
                <w:noWrap/>
                <w:vAlign w:val="center"/>
                <w:hideMark/>
              </w:tcPr>
            </w:tcPrChange>
          </w:tcPr>
          <w:p w14:paraId="1745BA76" w14:textId="322C8856" w:rsidR="002C09CF" w:rsidRPr="00F80502" w:rsidDel="00CD0E55" w:rsidRDefault="215C31A2">
            <w:pPr>
              <w:spacing w:before="120"/>
              <w:jc w:val="right"/>
              <w:rPr>
                <w:del w:id="1603" w:author="Bailey, Colin (DFO/MPO)" w:date="2024-11-01T00:23:00Z"/>
                <w:rFonts w:cs="Arial"/>
                <w:color w:val="000000"/>
                <w:sz w:val="20"/>
              </w:rPr>
              <w:pPrChange w:id="1604" w:author="Bailey, Colin (DFO/MPO)" w:date="2024-11-01T00:17:00Z">
                <w:pPr>
                  <w:spacing w:before="120"/>
                  <w:jc w:val="center"/>
                </w:pPr>
              </w:pPrChange>
            </w:pPr>
            <w:del w:id="1605" w:author="Bailey, Colin (DFO/MPO)" w:date="2024-11-01T00:23:00Z">
              <w:r w:rsidRPr="12283F5C" w:rsidDel="00CD0E55">
                <w:rPr>
                  <w:rFonts w:cs="Arial"/>
                  <w:color w:val="000000" w:themeColor="text1"/>
                  <w:sz w:val="20"/>
                </w:rPr>
                <w:delText>891</w:delText>
              </w:r>
            </w:del>
            <w:ins w:id="1606" w:author="Bailey, Colin (DFO/MPO)" w:date="2024-10-29T09:40:00Z">
              <w:del w:id="1607" w:author="Bailey, Colin (DFO/MPO)" w:date="2024-11-01T00:23:00Z">
                <w:r w:rsidR="00356226" w:rsidDel="00CD0E55">
                  <w:rPr>
                    <w:rFonts w:cs="Arial"/>
                    <w:color w:val="000000" w:themeColor="text1"/>
                    <w:sz w:val="20"/>
                  </w:rPr>
                  <w:delText>926</w:delText>
                </w:r>
              </w:del>
            </w:ins>
          </w:p>
        </w:tc>
        <w:tc>
          <w:tcPr>
            <w:tcW w:w="1106" w:type="dxa"/>
            <w:tcBorders>
              <w:top w:val="nil"/>
              <w:left w:val="nil"/>
              <w:bottom w:val="nil"/>
              <w:right w:val="nil"/>
            </w:tcBorders>
            <w:shd w:val="clear" w:color="auto" w:fill="auto"/>
            <w:noWrap/>
            <w:vAlign w:val="bottom"/>
            <w:hideMark/>
            <w:tcPrChange w:id="1608" w:author="Bailey, Colin (DFO/MPO)" w:date="2024-11-01T00:18:00Z">
              <w:tcPr>
                <w:tcW w:w="803" w:type="dxa"/>
                <w:gridSpan w:val="2"/>
                <w:tcBorders>
                  <w:top w:val="nil"/>
                  <w:left w:val="nil"/>
                  <w:bottom w:val="nil"/>
                  <w:right w:val="nil"/>
                </w:tcBorders>
                <w:shd w:val="clear" w:color="auto" w:fill="auto"/>
                <w:noWrap/>
                <w:vAlign w:val="center"/>
                <w:hideMark/>
              </w:tcPr>
            </w:tcPrChange>
          </w:tcPr>
          <w:p w14:paraId="49FC0016" w14:textId="49768AD3" w:rsidR="002C09CF" w:rsidRPr="00F80502" w:rsidDel="00CD0E55" w:rsidRDefault="215C31A2">
            <w:pPr>
              <w:spacing w:before="120"/>
              <w:jc w:val="right"/>
              <w:rPr>
                <w:del w:id="1609" w:author="Bailey, Colin (DFO/MPO)" w:date="2024-11-01T00:23:00Z"/>
                <w:rFonts w:cs="Arial"/>
                <w:b/>
                <w:bCs/>
                <w:color w:val="000000"/>
                <w:sz w:val="20"/>
              </w:rPr>
              <w:pPrChange w:id="1610" w:author="Bailey, Colin (DFO/MPO)" w:date="2024-11-01T00:17:00Z">
                <w:pPr>
                  <w:spacing w:before="120"/>
                  <w:jc w:val="center"/>
                </w:pPr>
              </w:pPrChange>
            </w:pPr>
            <w:del w:id="1611" w:author="Bailey, Colin (DFO/MPO)" w:date="2024-11-01T00:23:00Z">
              <w:r w:rsidRPr="12283F5C" w:rsidDel="00CD0E55">
                <w:rPr>
                  <w:rFonts w:cs="Arial"/>
                  <w:b/>
                  <w:bCs/>
                  <w:color w:val="000000" w:themeColor="text1"/>
                  <w:sz w:val="20"/>
                </w:rPr>
                <w:delText>1122</w:delText>
              </w:r>
            </w:del>
            <w:ins w:id="1612" w:author="Bailey, Colin (DFO/MPO)" w:date="2024-10-29T09:40:00Z">
              <w:del w:id="1613" w:author="Bailey, Colin (DFO/MPO)" w:date="2024-11-01T00:23:00Z">
                <w:r w:rsidR="00356226" w:rsidDel="00CD0E55">
                  <w:rPr>
                    <w:rFonts w:cs="Arial"/>
                    <w:b/>
                    <w:bCs/>
                    <w:color w:val="000000" w:themeColor="text1"/>
                    <w:sz w:val="20"/>
                  </w:rPr>
                  <w:delText>1117</w:delText>
                </w:r>
              </w:del>
            </w:ins>
          </w:p>
        </w:tc>
        <w:tc>
          <w:tcPr>
            <w:tcW w:w="1106" w:type="dxa"/>
            <w:tcBorders>
              <w:top w:val="nil"/>
              <w:left w:val="nil"/>
              <w:bottom w:val="nil"/>
              <w:right w:val="nil"/>
            </w:tcBorders>
            <w:shd w:val="clear" w:color="auto" w:fill="auto"/>
            <w:noWrap/>
            <w:vAlign w:val="bottom"/>
            <w:hideMark/>
            <w:tcPrChange w:id="1614" w:author="Bailey, Colin (DFO/MPO)" w:date="2024-11-01T00:18:00Z">
              <w:tcPr>
                <w:tcW w:w="733" w:type="dxa"/>
                <w:gridSpan w:val="2"/>
                <w:tcBorders>
                  <w:top w:val="nil"/>
                  <w:left w:val="nil"/>
                  <w:bottom w:val="nil"/>
                  <w:right w:val="nil"/>
                </w:tcBorders>
                <w:shd w:val="clear" w:color="auto" w:fill="auto"/>
                <w:noWrap/>
                <w:vAlign w:val="center"/>
                <w:hideMark/>
              </w:tcPr>
            </w:tcPrChange>
          </w:tcPr>
          <w:p w14:paraId="0A4EFF26" w14:textId="62276513" w:rsidR="002C09CF" w:rsidRPr="00F80502" w:rsidDel="00CD0E55" w:rsidRDefault="215C31A2">
            <w:pPr>
              <w:spacing w:before="120"/>
              <w:jc w:val="right"/>
              <w:rPr>
                <w:del w:id="1615" w:author="Bailey, Colin (DFO/MPO)" w:date="2024-11-01T00:23:00Z"/>
                <w:rFonts w:cs="Arial"/>
                <w:color w:val="000000"/>
                <w:sz w:val="20"/>
              </w:rPr>
              <w:pPrChange w:id="1616" w:author="Bailey, Colin (DFO/MPO)" w:date="2024-11-01T00:17:00Z">
                <w:pPr>
                  <w:spacing w:before="120"/>
                  <w:jc w:val="center"/>
                </w:pPr>
              </w:pPrChange>
            </w:pPr>
            <w:del w:id="1617" w:author="Bailey, Colin (DFO/MPO)" w:date="2024-11-01T00:23:00Z">
              <w:r w:rsidRPr="12283F5C" w:rsidDel="00CD0E55">
                <w:rPr>
                  <w:rFonts w:cs="Arial"/>
                  <w:color w:val="000000" w:themeColor="text1"/>
                  <w:sz w:val="20"/>
                </w:rPr>
                <w:delText>1645</w:delText>
              </w:r>
            </w:del>
            <w:ins w:id="1618" w:author="Bailey, Colin (DFO/MPO)" w:date="2024-10-29T09:41:00Z">
              <w:del w:id="1619" w:author="Bailey, Colin (DFO/MPO)" w:date="2024-11-01T00:23:00Z">
                <w:r w:rsidR="007463D4" w:rsidDel="00CD0E55">
                  <w:rPr>
                    <w:rFonts w:cs="Arial"/>
                    <w:color w:val="000000" w:themeColor="text1"/>
                    <w:sz w:val="20"/>
                  </w:rPr>
                  <w:delText>1499</w:delText>
                </w:r>
              </w:del>
            </w:ins>
          </w:p>
        </w:tc>
      </w:tr>
      <w:tr w:rsidR="00ED2775" w:rsidRPr="00F80502" w:rsidDel="00CD0E55" w14:paraId="6F998C54" w14:textId="0919850C" w:rsidTr="00ED2775">
        <w:trPr>
          <w:trHeight w:val="360"/>
          <w:jc w:val="center"/>
          <w:del w:id="1620" w:author="Bailey, Colin (DFO/MPO)" w:date="2024-11-01T00:23:00Z"/>
        </w:trPr>
        <w:tc>
          <w:tcPr>
            <w:tcW w:w="1239" w:type="dxa"/>
            <w:vAlign w:val="bottom"/>
            <w:hideMark/>
          </w:tcPr>
          <w:p w14:paraId="58FBED95" w14:textId="4618BE13" w:rsidR="002C09CF" w:rsidRPr="00F80502" w:rsidDel="00CD0E55" w:rsidRDefault="002C09CF">
            <w:pPr>
              <w:spacing w:before="120"/>
              <w:rPr>
                <w:del w:id="1621" w:author="Bailey, Colin (DFO/MPO)" w:date="2024-11-01T00:23:00Z"/>
                <w:rFonts w:cs="Arial"/>
                <w:b/>
                <w:bCs/>
                <w:color w:val="000000"/>
                <w:sz w:val="20"/>
              </w:rPr>
              <w:pPrChange w:id="1622" w:author="Bailey, Colin (DFO/MPO)" w:date="2024-11-01T00:17:00Z">
                <w:pPr>
                  <w:spacing w:before="120"/>
                  <w:jc w:val="center"/>
                </w:pPr>
              </w:pPrChange>
            </w:pPr>
          </w:p>
        </w:tc>
        <w:tc>
          <w:tcPr>
            <w:tcW w:w="1306" w:type="dxa"/>
            <w:tcBorders>
              <w:top w:val="nil"/>
              <w:left w:val="nil"/>
              <w:bottom w:val="single" w:sz="4" w:space="0" w:color="auto"/>
              <w:right w:val="nil"/>
            </w:tcBorders>
            <w:shd w:val="clear" w:color="auto" w:fill="auto"/>
            <w:noWrap/>
            <w:vAlign w:val="bottom"/>
            <w:hideMark/>
          </w:tcPr>
          <w:p w14:paraId="53D65A99" w14:textId="3C0BBD26" w:rsidR="002C09CF" w:rsidRPr="00F80502" w:rsidDel="00CD0E55" w:rsidRDefault="002C09CF" w:rsidP="00ED2775">
            <w:pPr>
              <w:spacing w:before="120"/>
              <w:rPr>
                <w:del w:id="1623" w:author="Bailey, Colin (DFO/MPO)" w:date="2024-11-01T00:23:00Z"/>
                <w:rFonts w:cs="Arial"/>
                <w:color w:val="000000"/>
                <w:sz w:val="20"/>
              </w:rPr>
            </w:pPr>
            <w:del w:id="1624" w:author="Bailey, Colin (DFO/MPO)" w:date="2024-11-01T00:23:00Z">
              <w:r w:rsidRPr="00F80502" w:rsidDel="00CD0E55">
                <w:rPr>
                  <w:rFonts w:cs="Arial"/>
                  <w:color w:val="000000"/>
                  <w:sz w:val="20"/>
                </w:rPr>
                <w:delText>U</w:delText>
              </w:r>
              <w:r w:rsidRPr="00A61C50" w:rsidDel="00CD0E55">
                <w:rPr>
                  <w:rFonts w:cs="Arial"/>
                  <w:color w:val="000000"/>
                  <w:sz w:val="20"/>
                  <w:vertAlign w:val="subscript"/>
                </w:rPr>
                <w:delText>MSY</w:delText>
              </w:r>
            </w:del>
          </w:p>
        </w:tc>
        <w:tc>
          <w:tcPr>
            <w:tcW w:w="1055" w:type="dxa"/>
            <w:tcBorders>
              <w:top w:val="nil"/>
              <w:left w:val="nil"/>
              <w:bottom w:val="single" w:sz="4" w:space="0" w:color="auto"/>
              <w:right w:val="nil"/>
            </w:tcBorders>
            <w:shd w:val="clear" w:color="auto" w:fill="auto"/>
            <w:noWrap/>
            <w:vAlign w:val="bottom"/>
            <w:hideMark/>
          </w:tcPr>
          <w:p w14:paraId="615E87E1" w14:textId="6A25F141" w:rsidR="002C09CF" w:rsidRPr="00F80502" w:rsidDel="00CD0E55" w:rsidRDefault="77327DAA">
            <w:pPr>
              <w:spacing w:before="120"/>
              <w:jc w:val="right"/>
              <w:rPr>
                <w:del w:id="1625" w:author="Bailey, Colin (DFO/MPO)" w:date="2024-11-01T00:23:00Z"/>
                <w:rFonts w:cs="Arial"/>
                <w:color w:val="000000"/>
                <w:sz w:val="20"/>
              </w:rPr>
              <w:pPrChange w:id="1626" w:author="Bailey, Colin (DFO/MPO)" w:date="2024-11-01T00:17:00Z">
                <w:pPr>
                  <w:spacing w:before="120"/>
                  <w:jc w:val="center"/>
                </w:pPr>
              </w:pPrChange>
            </w:pPr>
            <w:del w:id="1627" w:author="Bailey, Colin (DFO/MPO)" w:date="2024-11-01T00:23:00Z">
              <w:r w:rsidRPr="12283F5C" w:rsidDel="00CD0E55">
                <w:rPr>
                  <w:rFonts w:cs="Arial"/>
                  <w:color w:val="000000" w:themeColor="text1"/>
                  <w:sz w:val="20"/>
                </w:rPr>
                <w:delText>0.</w:delText>
              </w:r>
            </w:del>
            <w:ins w:id="1628" w:author="Bailey, Colin (DFO/MPO)" w:date="2024-10-29T09:44:00Z">
              <w:del w:id="1629" w:author="Bailey, Colin (DFO/MPO)" w:date="2024-11-01T00:23:00Z">
                <w:r w:rsidR="00143387" w:rsidDel="00CD0E55">
                  <w:rPr>
                    <w:rFonts w:cs="Arial"/>
                    <w:color w:val="000000" w:themeColor="text1"/>
                    <w:sz w:val="20"/>
                  </w:rPr>
                  <w:delText>62</w:delText>
                </w:r>
              </w:del>
            </w:ins>
            <w:del w:id="1630" w:author="Bailey, Colin (DFO/MPO)" w:date="2024-11-01T00:23:00Z">
              <w:r w:rsidRPr="12283F5C" w:rsidDel="00CD0E55">
                <w:rPr>
                  <w:rFonts w:cs="Arial"/>
                  <w:color w:val="000000" w:themeColor="text1"/>
                  <w:sz w:val="20"/>
                </w:rPr>
                <w:delText>59</w:delText>
              </w:r>
            </w:del>
          </w:p>
        </w:tc>
        <w:tc>
          <w:tcPr>
            <w:tcW w:w="2607" w:type="dxa"/>
            <w:tcBorders>
              <w:top w:val="nil"/>
              <w:left w:val="nil"/>
              <w:bottom w:val="single" w:sz="4" w:space="0" w:color="auto"/>
              <w:right w:val="nil"/>
            </w:tcBorders>
            <w:shd w:val="clear" w:color="auto" w:fill="auto"/>
            <w:noWrap/>
            <w:vAlign w:val="bottom"/>
            <w:hideMark/>
          </w:tcPr>
          <w:p w14:paraId="5F507391" w14:textId="46FC2629" w:rsidR="002C09CF" w:rsidRPr="00F80502" w:rsidDel="00CD0E55" w:rsidRDefault="77327DAA">
            <w:pPr>
              <w:spacing w:before="120"/>
              <w:jc w:val="right"/>
              <w:rPr>
                <w:del w:id="1631" w:author="Bailey, Colin (DFO/MPO)" w:date="2024-11-01T00:23:00Z"/>
                <w:rFonts w:cs="Arial"/>
                <w:color w:val="000000"/>
                <w:sz w:val="20"/>
              </w:rPr>
              <w:pPrChange w:id="1632" w:author="Bailey, Colin (DFO/MPO)" w:date="2024-11-01T00:17:00Z">
                <w:pPr>
                  <w:spacing w:before="120"/>
                  <w:jc w:val="center"/>
                </w:pPr>
              </w:pPrChange>
            </w:pPr>
            <w:del w:id="1633" w:author="Bailey, Colin (DFO/MPO)" w:date="2024-11-01T00:23:00Z">
              <w:r w:rsidRPr="12283F5C" w:rsidDel="00CD0E55">
                <w:rPr>
                  <w:rFonts w:cs="Arial"/>
                  <w:color w:val="000000" w:themeColor="text1"/>
                  <w:sz w:val="20"/>
                </w:rPr>
                <w:delText>0.</w:delText>
              </w:r>
            </w:del>
            <w:ins w:id="1634" w:author="Bailey, Colin (DFO/MPO)" w:date="2024-10-29T09:44:00Z">
              <w:del w:id="1635" w:author="Bailey, Colin (DFO/MPO)" w:date="2024-11-01T00:23:00Z">
                <w:r w:rsidR="00143387" w:rsidDel="00CD0E55">
                  <w:rPr>
                    <w:rFonts w:cs="Arial"/>
                    <w:color w:val="000000" w:themeColor="text1"/>
                    <w:sz w:val="20"/>
                  </w:rPr>
                  <w:delText>41</w:delText>
                </w:r>
              </w:del>
            </w:ins>
            <w:del w:id="1636" w:author="Bailey, Colin (DFO/MPO)" w:date="2024-11-01T00:23:00Z">
              <w:r w:rsidRPr="12283F5C" w:rsidDel="00CD0E55">
                <w:rPr>
                  <w:rFonts w:cs="Arial"/>
                  <w:color w:val="000000" w:themeColor="text1"/>
                  <w:sz w:val="20"/>
                </w:rPr>
                <w:delText>33</w:delText>
              </w:r>
            </w:del>
          </w:p>
        </w:tc>
        <w:tc>
          <w:tcPr>
            <w:tcW w:w="1106" w:type="dxa"/>
            <w:tcBorders>
              <w:top w:val="nil"/>
              <w:left w:val="nil"/>
              <w:bottom w:val="single" w:sz="4" w:space="0" w:color="auto"/>
              <w:right w:val="nil"/>
            </w:tcBorders>
            <w:shd w:val="clear" w:color="auto" w:fill="auto"/>
            <w:noWrap/>
            <w:vAlign w:val="bottom"/>
            <w:hideMark/>
          </w:tcPr>
          <w:p w14:paraId="6EF0973A" w14:textId="79895815" w:rsidR="002C09CF" w:rsidRPr="00F80502" w:rsidDel="00CD0E55" w:rsidRDefault="77327DAA">
            <w:pPr>
              <w:spacing w:before="120"/>
              <w:jc w:val="right"/>
              <w:rPr>
                <w:del w:id="1637" w:author="Bailey, Colin (DFO/MPO)" w:date="2024-11-01T00:23:00Z"/>
                <w:rFonts w:cs="Arial"/>
                <w:b/>
                <w:bCs/>
                <w:color w:val="000000"/>
                <w:sz w:val="20"/>
              </w:rPr>
              <w:pPrChange w:id="1638" w:author="Bailey, Colin (DFO/MPO)" w:date="2024-11-01T00:17:00Z">
                <w:pPr>
                  <w:spacing w:before="120"/>
                  <w:jc w:val="center"/>
                </w:pPr>
              </w:pPrChange>
            </w:pPr>
            <w:del w:id="1639" w:author="Bailey, Colin (DFO/MPO)" w:date="2024-11-01T00:23:00Z">
              <w:r w:rsidRPr="12283F5C" w:rsidDel="00CD0E55">
                <w:rPr>
                  <w:rFonts w:cs="Arial"/>
                  <w:b/>
                  <w:bCs/>
                  <w:color w:val="000000" w:themeColor="text1"/>
                  <w:sz w:val="20"/>
                </w:rPr>
                <w:delText>0.6</w:delText>
              </w:r>
            </w:del>
            <w:ins w:id="1640" w:author="Bailey, Colin (DFO/MPO)" w:date="2024-10-29T09:44:00Z">
              <w:del w:id="1641" w:author="Bailey, Colin (DFO/MPO)" w:date="2024-11-01T00:23:00Z">
                <w:r w:rsidR="00143387" w:rsidDel="00CD0E55">
                  <w:rPr>
                    <w:rFonts w:cs="Arial"/>
                    <w:b/>
                    <w:bCs/>
                    <w:color w:val="000000" w:themeColor="text1"/>
                    <w:sz w:val="20"/>
                  </w:rPr>
                  <w:delText>3</w:delText>
                </w:r>
              </w:del>
            </w:ins>
            <w:del w:id="1642" w:author="Bailey, Colin (DFO/MPO)" w:date="2024-11-01T00:23:00Z">
              <w:r w:rsidRPr="12283F5C" w:rsidDel="00CD0E55">
                <w:rPr>
                  <w:rFonts w:cs="Arial"/>
                  <w:b/>
                  <w:bCs/>
                  <w:color w:val="000000" w:themeColor="text1"/>
                  <w:sz w:val="20"/>
                </w:rPr>
                <w:delText>0</w:delText>
              </w:r>
            </w:del>
          </w:p>
        </w:tc>
        <w:tc>
          <w:tcPr>
            <w:tcW w:w="1106" w:type="dxa"/>
            <w:gridSpan w:val="2"/>
            <w:tcBorders>
              <w:top w:val="nil"/>
              <w:left w:val="nil"/>
              <w:bottom w:val="single" w:sz="4" w:space="0" w:color="auto"/>
              <w:right w:val="nil"/>
            </w:tcBorders>
            <w:shd w:val="clear" w:color="auto" w:fill="auto"/>
            <w:noWrap/>
            <w:vAlign w:val="bottom"/>
            <w:hideMark/>
          </w:tcPr>
          <w:p w14:paraId="7C62A67A" w14:textId="5005C9BF" w:rsidR="002C09CF" w:rsidRPr="00F80502" w:rsidDel="00CD0E55" w:rsidRDefault="77327DAA">
            <w:pPr>
              <w:spacing w:before="120"/>
              <w:jc w:val="right"/>
              <w:rPr>
                <w:del w:id="1643" w:author="Bailey, Colin (DFO/MPO)" w:date="2024-11-01T00:23:00Z"/>
                <w:rFonts w:cs="Arial"/>
                <w:color w:val="000000"/>
                <w:sz w:val="20"/>
              </w:rPr>
              <w:pPrChange w:id="1644" w:author="Bailey, Colin (DFO/MPO)" w:date="2024-11-01T00:17:00Z">
                <w:pPr>
                  <w:spacing w:before="120"/>
                  <w:jc w:val="center"/>
                </w:pPr>
              </w:pPrChange>
            </w:pPr>
            <w:del w:id="1645" w:author="Bailey, Colin (DFO/MPO)" w:date="2024-11-01T00:23:00Z">
              <w:r w:rsidRPr="12283F5C" w:rsidDel="00CD0E55">
                <w:rPr>
                  <w:rFonts w:cs="Arial"/>
                  <w:color w:val="000000" w:themeColor="text1"/>
                  <w:sz w:val="20"/>
                </w:rPr>
                <w:delText>0.78</w:delText>
              </w:r>
            </w:del>
          </w:p>
        </w:tc>
      </w:tr>
      <w:tr w:rsidR="00C13A45" w:rsidRPr="00F80502" w:rsidDel="00CD0E55" w14:paraId="3A50DE32" w14:textId="77777777" w:rsidTr="00ED2775">
        <w:trPr>
          <w:gridAfter w:val="1"/>
          <w:wAfter w:w="720" w:type="dxa"/>
          <w:trHeight w:val="360"/>
          <w:jc w:val="center"/>
          <w:del w:id="1646" w:author="Bailey, Colin (DFO/MPO)" w:date="2024-11-01T00:23:00Z"/>
        </w:trPr>
        <w:tc>
          <w:tcPr>
            <w:tcW w:w="1239" w:type="dxa"/>
            <w:vMerge w:val="restart"/>
            <w:tcBorders>
              <w:top w:val="nil"/>
              <w:left w:val="nil"/>
              <w:bottom w:val="single" w:sz="4" w:space="0" w:color="000000" w:themeColor="text1"/>
              <w:right w:val="nil"/>
            </w:tcBorders>
            <w:shd w:val="clear" w:color="auto" w:fill="auto"/>
            <w:vAlign w:val="bottom"/>
            <w:hideMark/>
          </w:tcPr>
          <w:p w14:paraId="70A97603" w14:textId="4F571E76" w:rsidR="002C09CF" w:rsidRPr="00F80502" w:rsidDel="00CD0E55" w:rsidRDefault="002C09CF">
            <w:pPr>
              <w:spacing w:before="120"/>
              <w:rPr>
                <w:del w:id="1647" w:author="Bailey, Colin (DFO/MPO)" w:date="2024-11-01T00:23:00Z"/>
                <w:rFonts w:cs="Arial"/>
                <w:b/>
                <w:bCs/>
                <w:color w:val="000000"/>
                <w:sz w:val="20"/>
              </w:rPr>
              <w:pPrChange w:id="1648" w:author="Bailey, Colin (DFO/MPO)" w:date="2024-11-01T00:17:00Z">
                <w:pPr>
                  <w:spacing w:before="120"/>
                  <w:jc w:val="center"/>
                </w:pPr>
              </w:pPrChange>
            </w:pPr>
            <w:del w:id="1649" w:author="Bailey, Colin (DFO/MPO)" w:date="2024-11-01T00:23:00Z">
              <w:r w:rsidRPr="00F80502" w:rsidDel="00CD0E55">
                <w:rPr>
                  <w:rFonts w:cs="Arial"/>
                  <w:b/>
                  <w:bCs/>
                  <w:color w:val="000000"/>
                  <w:sz w:val="20"/>
                </w:rPr>
                <w:delText>Lower Thompson</w:delText>
              </w:r>
            </w:del>
          </w:p>
        </w:tc>
        <w:tc>
          <w:tcPr>
            <w:tcW w:w="1306" w:type="dxa"/>
            <w:tcBorders>
              <w:top w:val="nil"/>
              <w:left w:val="nil"/>
              <w:bottom w:val="nil"/>
              <w:right w:val="nil"/>
            </w:tcBorders>
            <w:shd w:val="clear" w:color="auto" w:fill="auto"/>
            <w:noWrap/>
            <w:vAlign w:val="bottom"/>
            <w:hideMark/>
          </w:tcPr>
          <w:p w14:paraId="302148E7" w14:textId="446E3130" w:rsidR="002C09CF" w:rsidRPr="00F80502" w:rsidDel="00CD0E55" w:rsidRDefault="002C09CF" w:rsidP="00ED2775">
            <w:pPr>
              <w:spacing w:before="120"/>
              <w:rPr>
                <w:del w:id="1650" w:author="Bailey, Colin (DFO/MPO)" w:date="2024-11-01T00:23:00Z"/>
                <w:rFonts w:cs="Arial"/>
                <w:color w:val="000000"/>
                <w:sz w:val="20"/>
              </w:rPr>
            </w:pPr>
            <w:del w:id="1651" w:author="Bailey, Colin (DFO/MPO)" w:date="2024-11-01T00:23:00Z">
              <w:r w:rsidRPr="00F80502" w:rsidDel="00CD0E55">
                <w:rPr>
                  <w:rFonts w:cs="Arial"/>
                  <w:color w:val="000000"/>
                  <w:sz w:val="20"/>
                </w:rPr>
                <w:delText>S</w:delText>
              </w:r>
              <w:r w:rsidRPr="00F80502" w:rsidDel="00CD0E55">
                <w:rPr>
                  <w:rFonts w:cs="Arial"/>
                  <w:color w:val="000000"/>
                  <w:sz w:val="20"/>
                  <w:vertAlign w:val="subscript"/>
                </w:rPr>
                <w:delText>gen</w:delText>
              </w:r>
            </w:del>
          </w:p>
        </w:tc>
        <w:tc>
          <w:tcPr>
            <w:tcW w:w="1055" w:type="dxa"/>
            <w:tcBorders>
              <w:top w:val="nil"/>
              <w:left w:val="nil"/>
              <w:bottom w:val="nil"/>
              <w:right w:val="nil"/>
            </w:tcBorders>
            <w:shd w:val="clear" w:color="auto" w:fill="auto"/>
            <w:noWrap/>
            <w:vAlign w:val="bottom"/>
            <w:hideMark/>
          </w:tcPr>
          <w:p w14:paraId="07F68A7B" w14:textId="06EF6677" w:rsidR="002C09CF" w:rsidRPr="00F80502" w:rsidDel="00CD0E55" w:rsidRDefault="6BB24552">
            <w:pPr>
              <w:spacing w:before="120"/>
              <w:jc w:val="right"/>
              <w:rPr>
                <w:del w:id="1652" w:author="Bailey, Colin (DFO/MPO)" w:date="2024-11-01T00:23:00Z"/>
                <w:rFonts w:cs="Arial"/>
                <w:color w:val="000000"/>
                <w:sz w:val="20"/>
              </w:rPr>
              <w:pPrChange w:id="1653" w:author="Bailey, Colin (DFO/MPO)" w:date="2024-11-01T00:17:00Z">
                <w:pPr>
                  <w:spacing w:before="120"/>
                  <w:jc w:val="center"/>
                </w:pPr>
              </w:pPrChange>
            </w:pPr>
            <w:del w:id="1654" w:author="Bailey, Colin (DFO/MPO)" w:date="2024-11-01T00:23:00Z">
              <w:r w:rsidRPr="12283F5C" w:rsidDel="00CD0E55">
                <w:rPr>
                  <w:rFonts w:cs="Arial"/>
                  <w:color w:val="000000" w:themeColor="text1"/>
                  <w:sz w:val="20"/>
                </w:rPr>
                <w:delText>2</w:delText>
              </w:r>
            </w:del>
            <w:ins w:id="1655" w:author="Bailey, Colin (DFO/MPO)" w:date="2024-10-29T09:38:00Z">
              <w:del w:id="1656" w:author="Bailey, Colin (DFO/MPO)" w:date="2024-11-01T00:23:00Z">
                <w:r w:rsidR="00725264" w:rsidDel="00CD0E55">
                  <w:rPr>
                    <w:rFonts w:cs="Arial"/>
                    <w:color w:val="000000" w:themeColor="text1"/>
                    <w:sz w:val="20"/>
                  </w:rPr>
                  <w:delText>828</w:delText>
                </w:r>
              </w:del>
            </w:ins>
            <w:del w:id="1657" w:author="Bailey, Colin (DFO/MPO)" w:date="2024-11-01T00:23:00Z">
              <w:r w:rsidRPr="12283F5C" w:rsidDel="00CD0E55">
                <w:rPr>
                  <w:rFonts w:cs="Arial"/>
                  <w:color w:val="000000" w:themeColor="text1"/>
                  <w:sz w:val="20"/>
                </w:rPr>
                <w:delText>083</w:delText>
              </w:r>
            </w:del>
          </w:p>
        </w:tc>
        <w:tc>
          <w:tcPr>
            <w:tcW w:w="2607" w:type="dxa"/>
            <w:tcBorders>
              <w:top w:val="nil"/>
              <w:left w:val="nil"/>
              <w:bottom w:val="nil"/>
              <w:right w:val="nil"/>
            </w:tcBorders>
            <w:shd w:val="clear" w:color="auto" w:fill="auto"/>
            <w:noWrap/>
            <w:vAlign w:val="bottom"/>
            <w:hideMark/>
          </w:tcPr>
          <w:p w14:paraId="500ABD3F" w14:textId="4E9739D5" w:rsidR="002C09CF" w:rsidRPr="00F80502" w:rsidDel="00CD0E55" w:rsidRDefault="6BB24552">
            <w:pPr>
              <w:spacing w:before="120"/>
              <w:jc w:val="right"/>
              <w:rPr>
                <w:del w:id="1658" w:author="Bailey, Colin (DFO/MPO)" w:date="2024-11-01T00:23:00Z"/>
                <w:rFonts w:cs="Arial"/>
                <w:color w:val="000000"/>
                <w:sz w:val="20"/>
              </w:rPr>
              <w:pPrChange w:id="1659" w:author="Bailey, Colin (DFO/MPO)" w:date="2024-11-01T00:17:00Z">
                <w:pPr>
                  <w:spacing w:before="120"/>
                  <w:jc w:val="center"/>
                </w:pPr>
              </w:pPrChange>
            </w:pPr>
            <w:del w:id="1660" w:author="Bailey, Colin (DFO/MPO)" w:date="2024-11-01T00:23:00Z">
              <w:r w:rsidRPr="12283F5C" w:rsidDel="00CD0E55">
                <w:rPr>
                  <w:rFonts w:cs="Arial"/>
                  <w:color w:val="000000" w:themeColor="text1"/>
                  <w:sz w:val="20"/>
                </w:rPr>
                <w:delText>950</w:delText>
              </w:r>
            </w:del>
            <w:ins w:id="1661" w:author="Bailey, Colin (DFO/MPO)" w:date="2024-10-29T09:38:00Z">
              <w:del w:id="1662" w:author="Bailey, Colin (DFO/MPO)" w:date="2024-11-01T00:23:00Z">
                <w:r w:rsidR="00725264" w:rsidDel="00CD0E55">
                  <w:rPr>
                    <w:rFonts w:cs="Arial"/>
                    <w:color w:val="000000" w:themeColor="text1"/>
                    <w:sz w:val="20"/>
                  </w:rPr>
                  <w:delText>1203</w:delText>
                </w:r>
              </w:del>
            </w:ins>
          </w:p>
        </w:tc>
        <w:tc>
          <w:tcPr>
            <w:tcW w:w="1106" w:type="dxa"/>
            <w:tcBorders>
              <w:top w:val="nil"/>
              <w:left w:val="nil"/>
              <w:bottom w:val="nil"/>
              <w:right w:val="nil"/>
            </w:tcBorders>
            <w:shd w:val="clear" w:color="auto" w:fill="auto"/>
            <w:noWrap/>
            <w:vAlign w:val="bottom"/>
            <w:hideMark/>
          </w:tcPr>
          <w:p w14:paraId="606A1A2D" w14:textId="327A5504" w:rsidR="002C09CF" w:rsidRPr="00F80502" w:rsidDel="00CD0E55" w:rsidRDefault="6BB24552">
            <w:pPr>
              <w:spacing w:before="120"/>
              <w:jc w:val="right"/>
              <w:rPr>
                <w:del w:id="1663" w:author="Bailey, Colin (DFO/MPO)" w:date="2024-11-01T00:23:00Z"/>
                <w:rFonts w:cs="Arial"/>
                <w:b/>
                <w:bCs/>
                <w:color w:val="000000"/>
                <w:sz w:val="20"/>
              </w:rPr>
              <w:pPrChange w:id="1664" w:author="Bailey, Colin (DFO/MPO)" w:date="2024-11-01T00:17:00Z">
                <w:pPr>
                  <w:spacing w:before="120"/>
                  <w:jc w:val="center"/>
                </w:pPr>
              </w:pPrChange>
            </w:pPr>
            <w:del w:id="1665" w:author="Bailey, Colin (DFO/MPO)" w:date="2024-11-01T00:23:00Z">
              <w:r w:rsidRPr="12283F5C" w:rsidDel="00CD0E55">
                <w:rPr>
                  <w:rFonts w:cs="Arial"/>
                  <w:b/>
                  <w:bCs/>
                  <w:color w:val="000000" w:themeColor="text1"/>
                  <w:sz w:val="20"/>
                </w:rPr>
                <w:delText>1865</w:delText>
              </w:r>
            </w:del>
            <w:ins w:id="1666" w:author="Bailey, Colin (DFO/MPO)" w:date="2024-10-29T09:38:00Z">
              <w:del w:id="1667" w:author="Bailey, Colin (DFO/MPO)" w:date="2024-11-01T00:23:00Z">
                <w:r w:rsidR="00FE2CFC" w:rsidDel="00CD0E55">
                  <w:rPr>
                    <w:rFonts w:cs="Arial"/>
                    <w:b/>
                    <w:bCs/>
                    <w:color w:val="000000" w:themeColor="text1"/>
                    <w:sz w:val="20"/>
                  </w:rPr>
                  <w:delText>2496</w:delText>
                </w:r>
              </w:del>
            </w:ins>
          </w:p>
        </w:tc>
        <w:tc>
          <w:tcPr>
            <w:tcW w:w="1106" w:type="dxa"/>
            <w:tcBorders>
              <w:top w:val="nil"/>
              <w:left w:val="nil"/>
              <w:bottom w:val="nil"/>
              <w:right w:val="nil"/>
            </w:tcBorders>
            <w:shd w:val="clear" w:color="auto" w:fill="auto"/>
            <w:noWrap/>
            <w:vAlign w:val="bottom"/>
            <w:hideMark/>
          </w:tcPr>
          <w:p w14:paraId="0853FEDA" w14:textId="3A7C9CB9" w:rsidR="002C09CF" w:rsidRPr="00F80502" w:rsidDel="00CD0E55" w:rsidRDefault="6BB24552">
            <w:pPr>
              <w:spacing w:before="120"/>
              <w:jc w:val="right"/>
              <w:rPr>
                <w:del w:id="1668" w:author="Bailey, Colin (DFO/MPO)" w:date="2024-11-01T00:23:00Z"/>
                <w:rFonts w:cs="Arial"/>
                <w:color w:val="000000"/>
                <w:sz w:val="20"/>
              </w:rPr>
              <w:pPrChange w:id="1669" w:author="Bailey, Colin (DFO/MPO)" w:date="2024-11-01T00:17:00Z">
                <w:pPr>
                  <w:spacing w:before="120"/>
                  <w:jc w:val="center"/>
                </w:pPr>
              </w:pPrChange>
            </w:pPr>
            <w:del w:id="1670" w:author="Bailey, Colin (DFO/MPO)" w:date="2024-11-01T00:23:00Z">
              <w:r w:rsidRPr="12283F5C" w:rsidDel="00CD0E55">
                <w:rPr>
                  <w:rFonts w:cs="Arial"/>
                  <w:color w:val="000000" w:themeColor="text1"/>
                  <w:sz w:val="20"/>
                </w:rPr>
                <w:delText>4212</w:delText>
              </w:r>
            </w:del>
            <w:ins w:id="1671" w:author="Bailey, Colin (DFO/MPO)" w:date="2024-10-29T09:39:00Z">
              <w:del w:id="1672" w:author="Bailey, Colin (DFO/MPO)" w:date="2024-11-01T00:23:00Z">
                <w:r w:rsidR="00FE2CFC" w:rsidDel="00CD0E55">
                  <w:rPr>
                    <w:rFonts w:cs="Arial"/>
                    <w:color w:val="000000" w:themeColor="text1"/>
                    <w:sz w:val="20"/>
                  </w:rPr>
                  <w:delText>5558</w:delText>
                </w:r>
              </w:del>
            </w:ins>
          </w:p>
        </w:tc>
      </w:tr>
      <w:tr w:rsidR="002C09CF" w:rsidRPr="00F80502" w:rsidDel="00CD0E55" w14:paraId="791670A1" w14:textId="361B1629" w:rsidTr="00ED2775">
        <w:tblPrEx>
          <w:tblW w:w="8419" w:type="dxa"/>
          <w:jc w:val="center"/>
          <w:tblPrExChange w:id="1673" w:author="Bailey, Colin (DFO/MPO)" w:date="2024-11-01T00:18:00Z">
            <w:tblPrEx>
              <w:tblW w:w="7417" w:type="dxa"/>
              <w:jc w:val="center"/>
            </w:tblPrEx>
          </w:tblPrExChange>
        </w:tblPrEx>
        <w:trPr>
          <w:gridAfter w:val="1"/>
          <w:wAfter w:w="720" w:type="dxa"/>
          <w:trHeight w:val="360"/>
          <w:jc w:val="center"/>
          <w:del w:id="1674" w:author="Bailey, Colin (DFO/MPO)" w:date="2024-11-01T00:23:00Z"/>
          <w:trPrChange w:id="1675" w:author="Bailey, Colin (DFO/MPO)" w:date="2024-11-01T00:18:00Z">
            <w:trPr>
              <w:gridAfter w:val="1"/>
              <w:trHeight w:val="360"/>
              <w:jc w:val="center"/>
            </w:trPr>
          </w:trPrChange>
        </w:trPr>
        <w:tc>
          <w:tcPr>
            <w:tcW w:w="1239" w:type="dxa"/>
            <w:vMerge/>
            <w:vAlign w:val="bottom"/>
            <w:hideMark/>
            <w:tcPrChange w:id="1676" w:author="Bailey, Colin (DFO/MPO)" w:date="2024-11-01T00:18:00Z">
              <w:tcPr>
                <w:tcW w:w="1239" w:type="dxa"/>
                <w:vMerge/>
                <w:vAlign w:val="center"/>
                <w:hideMark/>
              </w:tcPr>
            </w:tcPrChange>
          </w:tcPr>
          <w:p w14:paraId="46A939AA" w14:textId="4D13A75E" w:rsidR="002C09CF" w:rsidRPr="00F80502" w:rsidDel="00CD0E55" w:rsidRDefault="002C09CF">
            <w:pPr>
              <w:spacing w:before="120"/>
              <w:rPr>
                <w:del w:id="1677" w:author="Bailey, Colin (DFO/MPO)" w:date="2024-11-01T00:23:00Z"/>
                <w:rFonts w:cs="Arial"/>
                <w:b/>
                <w:bCs/>
                <w:color w:val="000000"/>
                <w:sz w:val="20"/>
              </w:rPr>
              <w:pPrChange w:id="1678" w:author="Bailey, Colin (DFO/MPO)" w:date="2024-11-01T00:17:00Z">
                <w:pPr>
                  <w:spacing w:before="120"/>
                  <w:jc w:val="center"/>
                </w:pPr>
              </w:pPrChange>
            </w:pPr>
          </w:p>
        </w:tc>
        <w:tc>
          <w:tcPr>
            <w:tcW w:w="1306" w:type="dxa"/>
            <w:tcBorders>
              <w:top w:val="nil"/>
              <w:left w:val="nil"/>
              <w:bottom w:val="nil"/>
              <w:right w:val="nil"/>
            </w:tcBorders>
            <w:shd w:val="clear" w:color="auto" w:fill="auto"/>
            <w:noWrap/>
            <w:vAlign w:val="bottom"/>
            <w:hideMark/>
            <w:tcPrChange w:id="1679" w:author="Bailey, Colin (DFO/MPO)" w:date="2024-11-01T00:18:00Z">
              <w:tcPr>
                <w:tcW w:w="1306" w:type="dxa"/>
                <w:tcBorders>
                  <w:top w:val="nil"/>
                  <w:left w:val="nil"/>
                  <w:bottom w:val="nil"/>
                  <w:right w:val="nil"/>
                </w:tcBorders>
                <w:shd w:val="clear" w:color="auto" w:fill="auto"/>
                <w:noWrap/>
                <w:vAlign w:val="center"/>
                <w:hideMark/>
              </w:tcPr>
            </w:tcPrChange>
          </w:tcPr>
          <w:p w14:paraId="6515FA49" w14:textId="70E328D9" w:rsidR="002C09CF" w:rsidRPr="00F80502" w:rsidDel="00CD0E55" w:rsidRDefault="002C09CF" w:rsidP="00ED2775">
            <w:pPr>
              <w:spacing w:before="120"/>
              <w:rPr>
                <w:del w:id="1680" w:author="Bailey, Colin (DFO/MPO)" w:date="2024-11-01T00:23:00Z"/>
                <w:rFonts w:cs="Arial"/>
                <w:color w:val="000000"/>
                <w:sz w:val="20"/>
              </w:rPr>
            </w:pPr>
            <w:del w:id="1681" w:author="Bailey, Colin (DFO/MPO)" w:date="2024-11-01T00:23:00Z">
              <w:r w:rsidRPr="00F80502" w:rsidDel="00CD0E55">
                <w:rPr>
                  <w:rFonts w:cs="Arial"/>
                  <w:color w:val="000000"/>
                  <w:sz w:val="20"/>
                </w:rPr>
                <w:delText>80%</w:delText>
              </w:r>
              <w:r w:rsidRPr="00A61C50" w:rsidDel="00CD0E55">
                <w:rPr>
                  <w:rFonts w:cs="Arial"/>
                  <w:color w:val="000000"/>
                  <w:sz w:val="20"/>
                </w:rPr>
                <w:delText xml:space="preserve"> </w:delText>
              </w:r>
              <w:r w:rsidRPr="00F80502" w:rsidDel="00CD0E55">
                <w:rPr>
                  <w:rFonts w:cs="Arial"/>
                  <w:color w:val="000000"/>
                  <w:sz w:val="20"/>
                </w:rPr>
                <w:delText>S</w:delText>
              </w:r>
              <w:r w:rsidRPr="00A61C50" w:rsidDel="00CD0E55">
                <w:rPr>
                  <w:rFonts w:cs="Arial"/>
                  <w:color w:val="000000"/>
                  <w:sz w:val="20"/>
                  <w:vertAlign w:val="subscript"/>
                </w:rPr>
                <w:delText>MSY</w:delText>
              </w:r>
            </w:del>
          </w:p>
        </w:tc>
        <w:tc>
          <w:tcPr>
            <w:tcW w:w="1055" w:type="dxa"/>
            <w:tcBorders>
              <w:top w:val="nil"/>
              <w:left w:val="nil"/>
              <w:bottom w:val="nil"/>
              <w:right w:val="nil"/>
            </w:tcBorders>
            <w:shd w:val="clear" w:color="auto" w:fill="auto"/>
            <w:noWrap/>
            <w:vAlign w:val="bottom"/>
            <w:hideMark/>
            <w:tcPrChange w:id="1682" w:author="Bailey, Colin (DFO/MPO)" w:date="2024-11-01T00:18:00Z">
              <w:tcPr>
                <w:tcW w:w="2675" w:type="dxa"/>
                <w:gridSpan w:val="2"/>
                <w:tcBorders>
                  <w:top w:val="nil"/>
                  <w:left w:val="nil"/>
                  <w:bottom w:val="nil"/>
                  <w:right w:val="nil"/>
                </w:tcBorders>
                <w:shd w:val="clear" w:color="auto" w:fill="auto"/>
                <w:noWrap/>
                <w:vAlign w:val="center"/>
                <w:hideMark/>
              </w:tcPr>
            </w:tcPrChange>
          </w:tcPr>
          <w:p w14:paraId="172F9FF5" w14:textId="3644EB59" w:rsidR="002C09CF" w:rsidRPr="00F80502" w:rsidDel="00CD0E55" w:rsidRDefault="6BE78848">
            <w:pPr>
              <w:spacing w:before="120"/>
              <w:jc w:val="right"/>
              <w:rPr>
                <w:del w:id="1683" w:author="Bailey, Colin (DFO/MPO)" w:date="2024-11-01T00:23:00Z"/>
                <w:rFonts w:cs="Arial"/>
                <w:color w:val="000000"/>
                <w:sz w:val="20"/>
              </w:rPr>
              <w:pPrChange w:id="1684" w:author="Bailey, Colin (DFO/MPO)" w:date="2024-11-01T00:17:00Z">
                <w:pPr>
                  <w:spacing w:before="120"/>
                  <w:jc w:val="center"/>
                </w:pPr>
              </w:pPrChange>
            </w:pPr>
            <w:del w:id="1685" w:author="Bailey, Colin (DFO/MPO)" w:date="2024-11-01T00:23:00Z">
              <w:r w:rsidRPr="12283F5C" w:rsidDel="00CD0E55">
                <w:rPr>
                  <w:rFonts w:cs="Arial"/>
                  <w:color w:val="000000" w:themeColor="text1"/>
                  <w:sz w:val="20"/>
                </w:rPr>
                <w:delText>3</w:delText>
              </w:r>
            </w:del>
            <w:ins w:id="1686" w:author="Bailey, Colin (DFO/MPO)" w:date="2024-10-29T09:41:00Z">
              <w:del w:id="1687" w:author="Bailey, Colin (DFO/MPO)" w:date="2024-11-01T00:23:00Z">
                <w:r w:rsidR="007463D4" w:rsidDel="00CD0E55">
                  <w:rPr>
                    <w:rFonts w:cs="Arial"/>
                    <w:color w:val="000000" w:themeColor="text1"/>
                    <w:sz w:val="20"/>
                  </w:rPr>
                  <w:delText>931</w:delText>
                </w:r>
              </w:del>
            </w:ins>
            <w:del w:id="1688" w:author="Bailey, Colin (DFO/MPO)" w:date="2024-11-01T00:23:00Z">
              <w:r w:rsidRPr="12283F5C" w:rsidDel="00CD0E55">
                <w:rPr>
                  <w:rFonts w:cs="Arial"/>
                  <w:color w:val="000000" w:themeColor="text1"/>
                  <w:sz w:val="20"/>
                </w:rPr>
                <w:delText>041</w:delText>
              </w:r>
            </w:del>
          </w:p>
        </w:tc>
        <w:tc>
          <w:tcPr>
            <w:tcW w:w="2607" w:type="dxa"/>
            <w:tcBorders>
              <w:top w:val="nil"/>
              <w:left w:val="nil"/>
              <w:bottom w:val="nil"/>
              <w:right w:val="nil"/>
            </w:tcBorders>
            <w:shd w:val="clear" w:color="auto" w:fill="auto"/>
            <w:noWrap/>
            <w:vAlign w:val="bottom"/>
            <w:hideMark/>
            <w:tcPrChange w:id="1689" w:author="Bailey, Colin (DFO/MPO)" w:date="2024-11-01T00:18:00Z">
              <w:tcPr>
                <w:tcW w:w="661" w:type="dxa"/>
                <w:tcBorders>
                  <w:top w:val="nil"/>
                  <w:left w:val="nil"/>
                  <w:bottom w:val="nil"/>
                  <w:right w:val="nil"/>
                </w:tcBorders>
                <w:shd w:val="clear" w:color="auto" w:fill="auto"/>
                <w:noWrap/>
                <w:vAlign w:val="center"/>
                <w:hideMark/>
              </w:tcPr>
            </w:tcPrChange>
          </w:tcPr>
          <w:p w14:paraId="527E17DC" w14:textId="1E80ADC1" w:rsidR="002C09CF" w:rsidRPr="00F80502" w:rsidDel="00CD0E55" w:rsidRDefault="6BE78848">
            <w:pPr>
              <w:spacing w:before="120"/>
              <w:jc w:val="right"/>
              <w:rPr>
                <w:del w:id="1690" w:author="Bailey, Colin (DFO/MPO)" w:date="2024-11-01T00:23:00Z"/>
                <w:rFonts w:cs="Arial"/>
                <w:color w:val="000000"/>
                <w:sz w:val="20"/>
              </w:rPr>
              <w:pPrChange w:id="1691" w:author="Bailey, Colin (DFO/MPO)" w:date="2024-11-01T00:17:00Z">
                <w:pPr>
                  <w:spacing w:before="120"/>
                  <w:jc w:val="center"/>
                </w:pPr>
              </w:pPrChange>
            </w:pPr>
            <w:del w:id="1692" w:author="Bailey, Colin (DFO/MPO)" w:date="2024-11-01T00:23:00Z">
              <w:r w:rsidRPr="12283F5C" w:rsidDel="00CD0E55">
                <w:rPr>
                  <w:rFonts w:cs="Arial"/>
                  <w:color w:val="000000" w:themeColor="text1"/>
                  <w:sz w:val="20"/>
                </w:rPr>
                <w:delText>1918</w:delText>
              </w:r>
            </w:del>
            <w:ins w:id="1693" w:author="Bailey, Colin (DFO/MPO)" w:date="2024-10-29T09:41:00Z">
              <w:del w:id="1694" w:author="Bailey, Colin (DFO/MPO)" w:date="2024-11-01T00:23:00Z">
                <w:r w:rsidR="007463D4" w:rsidDel="00CD0E55">
                  <w:rPr>
                    <w:rFonts w:cs="Arial"/>
                    <w:color w:val="000000" w:themeColor="text1"/>
                    <w:sz w:val="20"/>
                  </w:rPr>
                  <w:delText>2374</w:delText>
                </w:r>
              </w:del>
            </w:ins>
          </w:p>
        </w:tc>
        <w:tc>
          <w:tcPr>
            <w:tcW w:w="1106" w:type="dxa"/>
            <w:tcBorders>
              <w:top w:val="nil"/>
              <w:left w:val="nil"/>
              <w:bottom w:val="nil"/>
              <w:right w:val="nil"/>
            </w:tcBorders>
            <w:shd w:val="clear" w:color="auto" w:fill="auto"/>
            <w:noWrap/>
            <w:vAlign w:val="bottom"/>
            <w:hideMark/>
            <w:tcPrChange w:id="1695" w:author="Bailey, Colin (DFO/MPO)" w:date="2024-11-01T00:18:00Z">
              <w:tcPr>
                <w:tcW w:w="803" w:type="dxa"/>
                <w:gridSpan w:val="2"/>
                <w:tcBorders>
                  <w:top w:val="nil"/>
                  <w:left w:val="nil"/>
                  <w:bottom w:val="nil"/>
                  <w:right w:val="nil"/>
                </w:tcBorders>
                <w:shd w:val="clear" w:color="auto" w:fill="auto"/>
                <w:noWrap/>
                <w:vAlign w:val="center"/>
                <w:hideMark/>
              </w:tcPr>
            </w:tcPrChange>
          </w:tcPr>
          <w:p w14:paraId="00F7D1B1" w14:textId="3CEBC208" w:rsidR="002C09CF" w:rsidRPr="00F80502" w:rsidDel="00CD0E55" w:rsidRDefault="6BE78848">
            <w:pPr>
              <w:spacing w:before="120"/>
              <w:jc w:val="right"/>
              <w:rPr>
                <w:del w:id="1696" w:author="Bailey, Colin (DFO/MPO)" w:date="2024-11-01T00:23:00Z"/>
                <w:rFonts w:cs="Arial"/>
                <w:b/>
                <w:bCs/>
                <w:color w:val="000000"/>
                <w:sz w:val="20"/>
              </w:rPr>
              <w:pPrChange w:id="1697" w:author="Bailey, Colin (DFO/MPO)" w:date="2024-11-01T00:17:00Z">
                <w:pPr>
                  <w:spacing w:before="120"/>
                  <w:jc w:val="center"/>
                </w:pPr>
              </w:pPrChange>
            </w:pPr>
            <w:del w:id="1698" w:author="Bailey, Colin (DFO/MPO)" w:date="2024-11-01T00:23:00Z">
              <w:r w:rsidRPr="12283F5C" w:rsidDel="00CD0E55">
                <w:rPr>
                  <w:rFonts w:cs="Arial"/>
                  <w:b/>
                  <w:bCs/>
                  <w:color w:val="000000" w:themeColor="text1"/>
                  <w:sz w:val="20"/>
                </w:rPr>
                <w:delText>2972</w:delText>
              </w:r>
            </w:del>
            <w:ins w:id="1699" w:author="Bailey, Colin (DFO/MPO)" w:date="2024-10-29T09:41:00Z">
              <w:del w:id="1700" w:author="Bailey, Colin (DFO/MPO)" w:date="2024-11-01T00:23:00Z">
                <w:r w:rsidR="004D0609" w:rsidDel="00CD0E55">
                  <w:rPr>
                    <w:rFonts w:cs="Arial"/>
                    <w:b/>
                    <w:bCs/>
                    <w:color w:val="000000" w:themeColor="text1"/>
                    <w:sz w:val="20"/>
                  </w:rPr>
                  <w:delText>3868</w:delText>
                </w:r>
              </w:del>
            </w:ins>
          </w:p>
        </w:tc>
        <w:tc>
          <w:tcPr>
            <w:tcW w:w="1106" w:type="dxa"/>
            <w:tcBorders>
              <w:top w:val="nil"/>
              <w:left w:val="nil"/>
              <w:bottom w:val="nil"/>
              <w:right w:val="nil"/>
            </w:tcBorders>
            <w:shd w:val="clear" w:color="auto" w:fill="auto"/>
            <w:noWrap/>
            <w:vAlign w:val="bottom"/>
            <w:hideMark/>
            <w:tcPrChange w:id="1701" w:author="Bailey, Colin (DFO/MPO)" w:date="2024-11-01T00:18:00Z">
              <w:tcPr>
                <w:tcW w:w="733" w:type="dxa"/>
                <w:gridSpan w:val="2"/>
                <w:tcBorders>
                  <w:top w:val="nil"/>
                  <w:left w:val="nil"/>
                  <w:bottom w:val="nil"/>
                  <w:right w:val="nil"/>
                </w:tcBorders>
                <w:shd w:val="clear" w:color="auto" w:fill="auto"/>
                <w:noWrap/>
                <w:vAlign w:val="center"/>
                <w:hideMark/>
              </w:tcPr>
            </w:tcPrChange>
          </w:tcPr>
          <w:p w14:paraId="4050DC0B" w14:textId="37C5B0C4" w:rsidR="002C09CF" w:rsidRPr="00F80502" w:rsidDel="00CD0E55" w:rsidRDefault="6BE78848">
            <w:pPr>
              <w:spacing w:before="120"/>
              <w:jc w:val="right"/>
              <w:rPr>
                <w:del w:id="1702" w:author="Bailey, Colin (DFO/MPO)" w:date="2024-11-01T00:23:00Z"/>
                <w:rFonts w:cs="Arial"/>
                <w:color w:val="000000"/>
                <w:sz w:val="20"/>
              </w:rPr>
              <w:pPrChange w:id="1703" w:author="Bailey, Colin (DFO/MPO)" w:date="2024-11-01T00:17:00Z">
                <w:pPr>
                  <w:spacing w:before="120"/>
                  <w:jc w:val="center"/>
                </w:pPr>
              </w:pPrChange>
            </w:pPr>
            <w:del w:id="1704" w:author="Bailey, Colin (DFO/MPO)" w:date="2024-11-01T00:23:00Z">
              <w:r w:rsidRPr="12283F5C" w:rsidDel="00CD0E55">
                <w:rPr>
                  <w:rFonts w:cs="Arial"/>
                  <w:color w:val="000000" w:themeColor="text1"/>
                  <w:sz w:val="20"/>
                </w:rPr>
                <w:delText>4409</w:delText>
              </w:r>
            </w:del>
            <w:ins w:id="1705" w:author="Bailey, Colin (DFO/MPO)" w:date="2024-10-29T09:41:00Z">
              <w:del w:id="1706" w:author="Bailey, Colin (DFO/MPO)" w:date="2024-11-01T00:23:00Z">
                <w:r w:rsidR="004D0609" w:rsidDel="00CD0E55">
                  <w:rPr>
                    <w:rFonts w:cs="Arial"/>
                    <w:color w:val="000000" w:themeColor="text1"/>
                    <w:sz w:val="20"/>
                  </w:rPr>
                  <w:delText>5626</w:delText>
                </w:r>
              </w:del>
            </w:ins>
          </w:p>
        </w:tc>
      </w:tr>
      <w:tr w:rsidR="00ED2775" w:rsidRPr="00F80502" w:rsidDel="00CD0E55" w14:paraId="7506CBEC" w14:textId="7BFE8922" w:rsidTr="00ED2775">
        <w:trPr>
          <w:trHeight w:val="360"/>
          <w:jc w:val="center"/>
          <w:del w:id="1707" w:author="Bailey, Colin (DFO/MPO)" w:date="2024-11-01T00:23:00Z"/>
        </w:trPr>
        <w:tc>
          <w:tcPr>
            <w:tcW w:w="1239" w:type="dxa"/>
            <w:vAlign w:val="bottom"/>
            <w:hideMark/>
          </w:tcPr>
          <w:p w14:paraId="6CEBBA23" w14:textId="482DFD42" w:rsidR="002C09CF" w:rsidRPr="00F80502" w:rsidDel="00CD0E55" w:rsidRDefault="002C09CF">
            <w:pPr>
              <w:spacing w:before="120"/>
              <w:rPr>
                <w:del w:id="1708" w:author="Bailey, Colin (DFO/MPO)" w:date="2024-11-01T00:23:00Z"/>
                <w:rFonts w:cs="Arial"/>
                <w:b/>
                <w:bCs/>
                <w:color w:val="000000"/>
                <w:sz w:val="20"/>
              </w:rPr>
              <w:pPrChange w:id="1709" w:author="Bailey, Colin (DFO/MPO)" w:date="2024-11-01T00:17:00Z">
                <w:pPr>
                  <w:spacing w:before="120"/>
                  <w:jc w:val="center"/>
                </w:pPr>
              </w:pPrChange>
            </w:pPr>
          </w:p>
        </w:tc>
        <w:tc>
          <w:tcPr>
            <w:tcW w:w="1306" w:type="dxa"/>
            <w:tcBorders>
              <w:top w:val="nil"/>
              <w:left w:val="nil"/>
              <w:bottom w:val="single" w:sz="4" w:space="0" w:color="auto"/>
              <w:right w:val="nil"/>
            </w:tcBorders>
            <w:shd w:val="clear" w:color="auto" w:fill="auto"/>
            <w:noWrap/>
            <w:vAlign w:val="bottom"/>
            <w:hideMark/>
          </w:tcPr>
          <w:p w14:paraId="2A50AF0D" w14:textId="62903CB1" w:rsidR="002C09CF" w:rsidRPr="00F80502" w:rsidDel="00CD0E55" w:rsidRDefault="002C09CF" w:rsidP="00ED2775">
            <w:pPr>
              <w:spacing w:before="120"/>
              <w:rPr>
                <w:del w:id="1710" w:author="Bailey, Colin (DFO/MPO)" w:date="2024-11-01T00:23:00Z"/>
                <w:rFonts w:cs="Arial"/>
                <w:color w:val="000000"/>
                <w:sz w:val="20"/>
              </w:rPr>
            </w:pPr>
            <w:del w:id="1711" w:author="Bailey, Colin (DFO/MPO)" w:date="2024-11-01T00:23:00Z">
              <w:r w:rsidRPr="00F80502" w:rsidDel="00CD0E55">
                <w:rPr>
                  <w:rFonts w:cs="Arial"/>
                  <w:color w:val="000000"/>
                  <w:sz w:val="20"/>
                </w:rPr>
                <w:delText>U</w:delText>
              </w:r>
              <w:r w:rsidRPr="00A61C50" w:rsidDel="00CD0E55">
                <w:rPr>
                  <w:rFonts w:cs="Arial"/>
                  <w:color w:val="000000"/>
                  <w:sz w:val="20"/>
                  <w:vertAlign w:val="subscript"/>
                </w:rPr>
                <w:delText>MSY</w:delText>
              </w:r>
            </w:del>
          </w:p>
        </w:tc>
        <w:tc>
          <w:tcPr>
            <w:tcW w:w="1055" w:type="dxa"/>
            <w:tcBorders>
              <w:top w:val="nil"/>
              <w:left w:val="nil"/>
              <w:bottom w:val="single" w:sz="4" w:space="0" w:color="auto"/>
              <w:right w:val="nil"/>
            </w:tcBorders>
            <w:shd w:val="clear" w:color="auto" w:fill="auto"/>
            <w:noWrap/>
            <w:vAlign w:val="bottom"/>
            <w:hideMark/>
          </w:tcPr>
          <w:p w14:paraId="74585392" w14:textId="7E21A749" w:rsidR="002C09CF" w:rsidRPr="00F80502" w:rsidDel="00CD0E55" w:rsidRDefault="17253D9C">
            <w:pPr>
              <w:spacing w:before="120"/>
              <w:jc w:val="right"/>
              <w:rPr>
                <w:del w:id="1712" w:author="Bailey, Colin (DFO/MPO)" w:date="2024-11-01T00:23:00Z"/>
                <w:rFonts w:cs="Arial"/>
                <w:color w:val="000000"/>
                <w:sz w:val="20"/>
              </w:rPr>
              <w:pPrChange w:id="1713" w:author="Bailey, Colin (DFO/MPO)" w:date="2024-11-01T00:17:00Z">
                <w:pPr>
                  <w:spacing w:before="120"/>
                  <w:jc w:val="center"/>
                </w:pPr>
              </w:pPrChange>
            </w:pPr>
            <w:del w:id="1714" w:author="Bailey, Colin (DFO/MPO)" w:date="2024-11-01T00:23:00Z">
              <w:r w:rsidRPr="12283F5C" w:rsidDel="00CD0E55">
                <w:rPr>
                  <w:rFonts w:cs="Arial"/>
                  <w:color w:val="000000" w:themeColor="text1"/>
                  <w:sz w:val="20"/>
                </w:rPr>
                <w:delText>0.3</w:delText>
              </w:r>
            </w:del>
            <w:ins w:id="1715" w:author="Bailey, Colin (DFO/MPO)" w:date="2024-10-29T09:48:00Z">
              <w:del w:id="1716" w:author="Bailey, Colin (DFO/MPO)" w:date="2024-11-01T00:23:00Z">
                <w:r w:rsidR="004B60C9" w:rsidDel="00CD0E55">
                  <w:rPr>
                    <w:rFonts w:cs="Arial"/>
                    <w:color w:val="000000" w:themeColor="text1"/>
                    <w:sz w:val="20"/>
                  </w:rPr>
                  <w:delText>5</w:delText>
                </w:r>
              </w:del>
            </w:ins>
            <w:del w:id="1717" w:author="Bailey, Colin (DFO/MPO)" w:date="2024-11-01T00:23:00Z">
              <w:r w:rsidRPr="12283F5C" w:rsidDel="00CD0E55">
                <w:rPr>
                  <w:rFonts w:cs="Arial"/>
                  <w:color w:val="000000" w:themeColor="text1"/>
                  <w:sz w:val="20"/>
                </w:rPr>
                <w:delText>7</w:delText>
              </w:r>
            </w:del>
          </w:p>
        </w:tc>
        <w:tc>
          <w:tcPr>
            <w:tcW w:w="2607" w:type="dxa"/>
            <w:tcBorders>
              <w:top w:val="nil"/>
              <w:left w:val="nil"/>
              <w:bottom w:val="single" w:sz="4" w:space="0" w:color="auto"/>
              <w:right w:val="nil"/>
            </w:tcBorders>
            <w:shd w:val="clear" w:color="auto" w:fill="auto"/>
            <w:noWrap/>
            <w:vAlign w:val="bottom"/>
            <w:hideMark/>
          </w:tcPr>
          <w:p w14:paraId="1E32B695" w14:textId="016D3B79" w:rsidR="002C09CF" w:rsidRPr="00F80502" w:rsidDel="00CD0E55" w:rsidRDefault="17253D9C">
            <w:pPr>
              <w:spacing w:before="120"/>
              <w:jc w:val="right"/>
              <w:rPr>
                <w:del w:id="1718" w:author="Bailey, Colin (DFO/MPO)" w:date="2024-11-01T00:23:00Z"/>
                <w:rFonts w:cs="Arial"/>
                <w:color w:val="000000"/>
                <w:sz w:val="20"/>
              </w:rPr>
              <w:pPrChange w:id="1719" w:author="Bailey, Colin (DFO/MPO)" w:date="2024-11-01T00:17:00Z">
                <w:pPr>
                  <w:spacing w:before="120"/>
                  <w:jc w:val="center"/>
                </w:pPr>
              </w:pPrChange>
            </w:pPr>
            <w:del w:id="1720" w:author="Bailey, Colin (DFO/MPO)" w:date="2024-11-01T00:23:00Z">
              <w:r w:rsidRPr="12283F5C" w:rsidDel="00CD0E55">
                <w:rPr>
                  <w:rFonts w:cs="Arial"/>
                  <w:color w:val="000000" w:themeColor="text1"/>
                  <w:sz w:val="20"/>
                </w:rPr>
                <w:delText>0.1</w:delText>
              </w:r>
            </w:del>
            <w:ins w:id="1721" w:author="Bailey, Colin (DFO/MPO)" w:date="2024-10-29T09:48:00Z">
              <w:del w:id="1722" w:author="Bailey, Colin (DFO/MPO)" w:date="2024-11-01T00:23:00Z">
                <w:r w:rsidR="000B6573" w:rsidDel="00CD0E55">
                  <w:rPr>
                    <w:rFonts w:cs="Arial"/>
                    <w:color w:val="000000" w:themeColor="text1"/>
                    <w:sz w:val="20"/>
                  </w:rPr>
                  <w:delText>3</w:delText>
                </w:r>
              </w:del>
            </w:ins>
            <w:del w:id="1723" w:author="Bailey, Colin (DFO/MPO)" w:date="2024-11-01T00:23:00Z">
              <w:r w:rsidRPr="12283F5C" w:rsidDel="00CD0E55">
                <w:rPr>
                  <w:rFonts w:cs="Arial"/>
                  <w:color w:val="000000" w:themeColor="text1"/>
                  <w:sz w:val="20"/>
                </w:rPr>
                <w:delText>2</w:delText>
              </w:r>
            </w:del>
          </w:p>
        </w:tc>
        <w:tc>
          <w:tcPr>
            <w:tcW w:w="1106" w:type="dxa"/>
            <w:tcBorders>
              <w:top w:val="nil"/>
              <w:left w:val="nil"/>
              <w:bottom w:val="single" w:sz="4" w:space="0" w:color="auto"/>
              <w:right w:val="nil"/>
            </w:tcBorders>
            <w:shd w:val="clear" w:color="auto" w:fill="auto"/>
            <w:noWrap/>
            <w:vAlign w:val="bottom"/>
            <w:hideMark/>
          </w:tcPr>
          <w:p w14:paraId="322F6695" w14:textId="498B30C4" w:rsidR="002C09CF" w:rsidRPr="00F80502" w:rsidDel="00CD0E55" w:rsidRDefault="17253D9C">
            <w:pPr>
              <w:spacing w:before="120"/>
              <w:jc w:val="right"/>
              <w:rPr>
                <w:del w:id="1724" w:author="Bailey, Colin (DFO/MPO)" w:date="2024-11-01T00:23:00Z"/>
                <w:rFonts w:cs="Arial"/>
                <w:b/>
                <w:bCs/>
                <w:color w:val="000000"/>
                <w:sz w:val="20"/>
              </w:rPr>
              <w:pPrChange w:id="1725" w:author="Bailey, Colin (DFO/MPO)" w:date="2024-11-01T00:17:00Z">
                <w:pPr>
                  <w:spacing w:before="120"/>
                  <w:jc w:val="center"/>
                </w:pPr>
              </w:pPrChange>
            </w:pPr>
            <w:del w:id="1726" w:author="Bailey, Colin (DFO/MPO)" w:date="2024-11-01T00:23:00Z">
              <w:r w:rsidRPr="12283F5C" w:rsidDel="00CD0E55">
                <w:rPr>
                  <w:rFonts w:cs="Arial"/>
                  <w:b/>
                  <w:bCs/>
                  <w:color w:val="000000" w:themeColor="text1"/>
                  <w:sz w:val="20"/>
                </w:rPr>
                <w:delText>0.3</w:delText>
              </w:r>
            </w:del>
            <w:ins w:id="1727" w:author="Bailey, Colin (DFO/MPO)" w:date="2024-10-29T09:48:00Z">
              <w:del w:id="1728" w:author="Bailey, Colin (DFO/MPO)" w:date="2024-11-01T00:23:00Z">
                <w:r w:rsidR="000B6573" w:rsidDel="00CD0E55">
                  <w:rPr>
                    <w:rFonts w:cs="Arial"/>
                    <w:b/>
                    <w:bCs/>
                    <w:color w:val="000000" w:themeColor="text1"/>
                    <w:sz w:val="20"/>
                  </w:rPr>
                  <w:delText>6</w:delText>
                </w:r>
              </w:del>
            </w:ins>
            <w:del w:id="1729" w:author="Bailey, Colin (DFO/MPO)" w:date="2024-11-01T00:23:00Z">
              <w:r w:rsidRPr="12283F5C" w:rsidDel="00CD0E55">
                <w:rPr>
                  <w:rFonts w:cs="Arial"/>
                  <w:b/>
                  <w:bCs/>
                  <w:color w:val="000000" w:themeColor="text1"/>
                  <w:sz w:val="20"/>
                </w:rPr>
                <w:delText>7</w:delText>
              </w:r>
            </w:del>
          </w:p>
        </w:tc>
        <w:tc>
          <w:tcPr>
            <w:tcW w:w="1106" w:type="dxa"/>
            <w:gridSpan w:val="2"/>
            <w:tcBorders>
              <w:top w:val="nil"/>
              <w:left w:val="nil"/>
              <w:bottom w:val="single" w:sz="4" w:space="0" w:color="auto"/>
              <w:right w:val="nil"/>
            </w:tcBorders>
            <w:shd w:val="clear" w:color="auto" w:fill="auto"/>
            <w:noWrap/>
            <w:vAlign w:val="bottom"/>
            <w:hideMark/>
          </w:tcPr>
          <w:p w14:paraId="57D0818C" w14:textId="4B5E4EB6" w:rsidR="002C09CF" w:rsidRPr="00F80502" w:rsidDel="00CD0E55" w:rsidRDefault="17253D9C">
            <w:pPr>
              <w:spacing w:before="120"/>
              <w:jc w:val="right"/>
              <w:rPr>
                <w:del w:id="1730" w:author="Bailey, Colin (DFO/MPO)" w:date="2024-11-01T00:23:00Z"/>
                <w:rFonts w:cs="Arial"/>
                <w:color w:val="000000"/>
                <w:sz w:val="20"/>
              </w:rPr>
              <w:pPrChange w:id="1731" w:author="Bailey, Colin (DFO/MPO)" w:date="2024-11-01T00:17:00Z">
                <w:pPr>
                  <w:spacing w:before="120"/>
                  <w:jc w:val="center"/>
                </w:pPr>
              </w:pPrChange>
            </w:pPr>
            <w:del w:id="1732" w:author="Bailey, Colin (DFO/MPO)" w:date="2024-11-01T00:23:00Z">
              <w:r w:rsidRPr="12283F5C" w:rsidDel="00CD0E55">
                <w:rPr>
                  <w:rFonts w:cs="Arial"/>
                  <w:color w:val="000000" w:themeColor="text1"/>
                  <w:sz w:val="20"/>
                </w:rPr>
                <w:delText>0.5</w:delText>
              </w:r>
            </w:del>
            <w:ins w:id="1733" w:author="Bailey, Colin (DFO/MPO)" w:date="2024-10-29T09:48:00Z">
              <w:del w:id="1734" w:author="Bailey, Colin (DFO/MPO)" w:date="2024-11-01T00:23:00Z">
                <w:r w:rsidR="000B6573" w:rsidDel="00CD0E55">
                  <w:rPr>
                    <w:rFonts w:cs="Arial"/>
                    <w:color w:val="000000" w:themeColor="text1"/>
                    <w:sz w:val="20"/>
                  </w:rPr>
                  <w:delText>4</w:delText>
                </w:r>
              </w:del>
            </w:ins>
            <w:del w:id="1735" w:author="Bailey, Colin (DFO/MPO)" w:date="2024-11-01T00:23:00Z">
              <w:r w:rsidRPr="12283F5C" w:rsidDel="00CD0E55">
                <w:rPr>
                  <w:rFonts w:cs="Arial"/>
                  <w:color w:val="000000" w:themeColor="text1"/>
                  <w:sz w:val="20"/>
                </w:rPr>
                <w:delText>7</w:delText>
              </w:r>
            </w:del>
          </w:p>
        </w:tc>
      </w:tr>
      <w:tr w:rsidR="0010363D" w:rsidRPr="00F80502" w:rsidDel="00CD0E55" w14:paraId="7DD85E2B" w14:textId="77777777" w:rsidTr="00ED2775">
        <w:trPr>
          <w:gridAfter w:val="1"/>
          <w:wAfter w:w="720" w:type="dxa"/>
          <w:trHeight w:val="360"/>
          <w:jc w:val="center"/>
          <w:del w:id="1736" w:author="Bailey, Colin (DFO/MPO)" w:date="2024-11-01T00:23:00Z"/>
        </w:trPr>
        <w:tc>
          <w:tcPr>
            <w:tcW w:w="1239" w:type="dxa"/>
            <w:vMerge w:val="restart"/>
            <w:tcBorders>
              <w:top w:val="nil"/>
              <w:left w:val="nil"/>
              <w:right w:val="nil"/>
            </w:tcBorders>
            <w:shd w:val="clear" w:color="auto" w:fill="auto"/>
            <w:vAlign w:val="bottom"/>
            <w:hideMark/>
          </w:tcPr>
          <w:p w14:paraId="20CA0470" w14:textId="1EE9EF66" w:rsidR="002C09CF" w:rsidRPr="00F80502" w:rsidDel="00CD0E55" w:rsidRDefault="002C09CF">
            <w:pPr>
              <w:spacing w:before="120"/>
              <w:rPr>
                <w:del w:id="1737" w:author="Bailey, Colin (DFO/MPO)" w:date="2024-11-01T00:23:00Z"/>
                <w:rFonts w:cs="Arial"/>
                <w:b/>
                <w:bCs/>
                <w:color w:val="000000"/>
                <w:sz w:val="20"/>
              </w:rPr>
              <w:pPrChange w:id="1738" w:author="Bailey, Colin (DFO/MPO)" w:date="2024-11-01T00:17:00Z">
                <w:pPr>
                  <w:spacing w:before="120"/>
                  <w:jc w:val="center"/>
                </w:pPr>
              </w:pPrChange>
            </w:pPr>
            <w:del w:id="1739" w:author="Bailey, Colin (DFO/MPO)" w:date="2024-11-01T00:23:00Z">
              <w:r w:rsidRPr="00F80502" w:rsidDel="00CD0E55">
                <w:rPr>
                  <w:rFonts w:cs="Arial"/>
                  <w:b/>
                  <w:bCs/>
                  <w:color w:val="000000"/>
                  <w:sz w:val="20"/>
                </w:rPr>
                <w:delText>Middle Fraser</w:delText>
              </w:r>
            </w:del>
          </w:p>
        </w:tc>
        <w:tc>
          <w:tcPr>
            <w:tcW w:w="1306" w:type="dxa"/>
            <w:tcBorders>
              <w:top w:val="nil"/>
              <w:left w:val="nil"/>
              <w:bottom w:val="nil"/>
              <w:right w:val="nil"/>
            </w:tcBorders>
            <w:shd w:val="clear" w:color="auto" w:fill="auto"/>
            <w:noWrap/>
            <w:vAlign w:val="bottom"/>
            <w:hideMark/>
          </w:tcPr>
          <w:p w14:paraId="0118FF27" w14:textId="4337072B" w:rsidR="002C09CF" w:rsidRPr="00F80502" w:rsidDel="00CD0E55" w:rsidRDefault="002C09CF" w:rsidP="00ED2775">
            <w:pPr>
              <w:spacing w:before="120"/>
              <w:rPr>
                <w:del w:id="1740" w:author="Bailey, Colin (DFO/MPO)" w:date="2024-11-01T00:23:00Z"/>
                <w:rFonts w:cs="Arial"/>
                <w:color w:val="000000"/>
                <w:sz w:val="20"/>
              </w:rPr>
            </w:pPr>
            <w:del w:id="1741" w:author="Bailey, Colin (DFO/MPO)" w:date="2024-11-01T00:23:00Z">
              <w:r w:rsidRPr="00F80502" w:rsidDel="00CD0E55">
                <w:rPr>
                  <w:rFonts w:cs="Arial"/>
                  <w:color w:val="000000"/>
                  <w:sz w:val="20"/>
                </w:rPr>
                <w:delText>S</w:delText>
              </w:r>
              <w:r w:rsidRPr="00F80502" w:rsidDel="00CD0E55">
                <w:rPr>
                  <w:rFonts w:cs="Arial"/>
                  <w:color w:val="000000"/>
                  <w:sz w:val="20"/>
                  <w:vertAlign w:val="subscript"/>
                </w:rPr>
                <w:delText>gen</w:delText>
              </w:r>
            </w:del>
          </w:p>
        </w:tc>
        <w:tc>
          <w:tcPr>
            <w:tcW w:w="1055" w:type="dxa"/>
            <w:tcBorders>
              <w:top w:val="nil"/>
              <w:left w:val="nil"/>
              <w:bottom w:val="nil"/>
              <w:right w:val="nil"/>
            </w:tcBorders>
            <w:shd w:val="clear" w:color="auto" w:fill="auto"/>
            <w:noWrap/>
            <w:vAlign w:val="bottom"/>
            <w:hideMark/>
          </w:tcPr>
          <w:p w14:paraId="68BB363B" w14:textId="55FB494A" w:rsidR="12283F5C" w:rsidRPr="12283F5C" w:rsidDel="00CD0E55" w:rsidRDefault="12283F5C">
            <w:pPr>
              <w:spacing w:before="120"/>
              <w:jc w:val="right"/>
              <w:rPr>
                <w:del w:id="1742" w:author="Bailey, Colin (DFO/MPO)" w:date="2024-11-01T00:23:00Z"/>
                <w:rFonts w:cs="Arial"/>
                <w:color w:val="000000" w:themeColor="text1"/>
                <w:sz w:val="20"/>
              </w:rPr>
              <w:pPrChange w:id="1743" w:author="Bailey, Colin (DFO/MPO)" w:date="2024-11-01T00:17:00Z">
                <w:pPr>
                  <w:spacing w:before="120"/>
                  <w:jc w:val="center"/>
                </w:pPr>
              </w:pPrChange>
            </w:pPr>
            <w:del w:id="1744" w:author="Bailey, Colin (DFO/MPO)" w:date="2024-11-01T00:23:00Z">
              <w:r w:rsidRPr="12283F5C" w:rsidDel="00CD0E55">
                <w:rPr>
                  <w:rFonts w:cs="Arial"/>
                  <w:color w:val="000000" w:themeColor="text1"/>
                  <w:sz w:val="20"/>
                </w:rPr>
                <w:delText>1</w:delText>
              </w:r>
            </w:del>
            <w:ins w:id="1745" w:author="Bailey, Colin (DFO/MPO)" w:date="2024-10-29T09:37:00Z">
              <w:del w:id="1746" w:author="Bailey, Colin (DFO/MPO)" w:date="2024-11-01T00:23:00Z">
                <w:r w:rsidR="001D189D" w:rsidDel="00CD0E55">
                  <w:rPr>
                    <w:rFonts w:cs="Arial"/>
                    <w:color w:val="000000" w:themeColor="text1"/>
                    <w:sz w:val="20"/>
                  </w:rPr>
                  <w:delText>753</w:delText>
                </w:r>
              </w:del>
            </w:ins>
            <w:del w:id="1747" w:author="Bailey, Colin (DFO/MPO)" w:date="2024-11-01T00:23:00Z">
              <w:r w:rsidRPr="12283F5C" w:rsidDel="00CD0E55">
                <w:rPr>
                  <w:rFonts w:cs="Arial"/>
                  <w:color w:val="000000" w:themeColor="text1"/>
                  <w:sz w:val="20"/>
                </w:rPr>
                <w:delText>860</w:delText>
              </w:r>
            </w:del>
          </w:p>
        </w:tc>
        <w:tc>
          <w:tcPr>
            <w:tcW w:w="2607" w:type="dxa"/>
            <w:tcBorders>
              <w:top w:val="nil"/>
              <w:left w:val="nil"/>
              <w:bottom w:val="nil"/>
              <w:right w:val="nil"/>
            </w:tcBorders>
            <w:shd w:val="clear" w:color="auto" w:fill="auto"/>
            <w:noWrap/>
            <w:vAlign w:val="bottom"/>
            <w:hideMark/>
          </w:tcPr>
          <w:p w14:paraId="76B721C0" w14:textId="0A08835C" w:rsidR="12283F5C" w:rsidRPr="12283F5C" w:rsidDel="00CD0E55" w:rsidRDefault="00666A0A">
            <w:pPr>
              <w:spacing w:before="120"/>
              <w:jc w:val="right"/>
              <w:rPr>
                <w:del w:id="1748" w:author="Bailey, Colin (DFO/MPO)" w:date="2024-11-01T00:23:00Z"/>
                <w:rFonts w:cs="Arial"/>
                <w:color w:val="000000" w:themeColor="text1"/>
                <w:sz w:val="20"/>
              </w:rPr>
              <w:pPrChange w:id="1749" w:author="Bailey, Colin (DFO/MPO)" w:date="2024-11-01T00:17:00Z">
                <w:pPr>
                  <w:spacing w:before="120"/>
                  <w:jc w:val="center"/>
                </w:pPr>
              </w:pPrChange>
            </w:pPr>
            <w:ins w:id="1750" w:author="Bailey, Colin (DFO/MPO)" w:date="2024-10-29T09:37:00Z">
              <w:del w:id="1751" w:author="Bailey, Colin (DFO/MPO)" w:date="2024-11-01T00:23:00Z">
                <w:r w:rsidDel="00CD0E55">
                  <w:rPr>
                    <w:rFonts w:cs="Arial"/>
                    <w:color w:val="000000" w:themeColor="text1"/>
                    <w:sz w:val="20"/>
                  </w:rPr>
                  <w:delText>967</w:delText>
                </w:r>
              </w:del>
            </w:ins>
            <w:del w:id="1752" w:author="Bailey, Colin (DFO/MPO)" w:date="2024-11-01T00:23:00Z">
              <w:r w:rsidR="12283F5C" w:rsidRPr="12283F5C" w:rsidDel="00CD0E55">
                <w:rPr>
                  <w:rFonts w:cs="Arial"/>
                  <w:color w:val="000000" w:themeColor="text1"/>
                  <w:sz w:val="20"/>
                </w:rPr>
                <w:delText>1038</w:delText>
              </w:r>
            </w:del>
          </w:p>
        </w:tc>
        <w:tc>
          <w:tcPr>
            <w:tcW w:w="1106" w:type="dxa"/>
            <w:tcBorders>
              <w:top w:val="nil"/>
              <w:left w:val="nil"/>
              <w:bottom w:val="nil"/>
              <w:right w:val="nil"/>
            </w:tcBorders>
            <w:shd w:val="clear" w:color="auto" w:fill="auto"/>
            <w:noWrap/>
            <w:vAlign w:val="bottom"/>
            <w:hideMark/>
          </w:tcPr>
          <w:p w14:paraId="38B109A9" w14:textId="63902D98" w:rsidR="12283F5C" w:rsidRPr="12283F5C" w:rsidDel="00CD0E55" w:rsidRDefault="12283F5C">
            <w:pPr>
              <w:spacing w:before="120"/>
              <w:jc w:val="right"/>
              <w:rPr>
                <w:del w:id="1753" w:author="Bailey, Colin (DFO/MPO)" w:date="2024-11-01T00:23:00Z"/>
                <w:rFonts w:cs="Arial"/>
                <w:b/>
                <w:bCs/>
                <w:color w:val="000000" w:themeColor="text1"/>
                <w:sz w:val="20"/>
              </w:rPr>
              <w:pPrChange w:id="1754" w:author="Bailey, Colin (DFO/MPO)" w:date="2024-11-01T00:17:00Z">
                <w:pPr>
                  <w:spacing w:before="120"/>
                  <w:jc w:val="center"/>
                </w:pPr>
              </w:pPrChange>
            </w:pPr>
            <w:del w:id="1755" w:author="Bailey, Colin (DFO/MPO)" w:date="2024-11-01T00:23:00Z">
              <w:r w:rsidRPr="12283F5C" w:rsidDel="00CD0E55">
                <w:rPr>
                  <w:rFonts w:cs="Arial"/>
                  <w:b/>
                  <w:bCs/>
                  <w:color w:val="000000" w:themeColor="text1"/>
                  <w:sz w:val="20"/>
                </w:rPr>
                <w:delText>1728</w:delText>
              </w:r>
            </w:del>
            <w:ins w:id="1756" w:author="Bailey, Colin (DFO/MPO)" w:date="2024-10-29T09:37:00Z">
              <w:del w:id="1757" w:author="Bailey, Colin (DFO/MPO)" w:date="2024-11-01T00:23:00Z">
                <w:r w:rsidR="00666A0A" w:rsidDel="00CD0E55">
                  <w:rPr>
                    <w:rFonts w:cs="Arial"/>
                    <w:b/>
                    <w:bCs/>
                    <w:color w:val="000000" w:themeColor="text1"/>
                    <w:sz w:val="20"/>
                  </w:rPr>
                  <w:delText>1633</w:delText>
                </w:r>
              </w:del>
            </w:ins>
          </w:p>
        </w:tc>
        <w:tc>
          <w:tcPr>
            <w:tcW w:w="1106" w:type="dxa"/>
            <w:tcBorders>
              <w:top w:val="nil"/>
              <w:left w:val="nil"/>
              <w:bottom w:val="nil"/>
              <w:right w:val="nil"/>
            </w:tcBorders>
            <w:shd w:val="clear" w:color="auto" w:fill="auto"/>
            <w:noWrap/>
            <w:vAlign w:val="bottom"/>
            <w:hideMark/>
          </w:tcPr>
          <w:p w14:paraId="04CDE657" w14:textId="50A8483C" w:rsidR="12283F5C" w:rsidRPr="12283F5C" w:rsidDel="00CD0E55" w:rsidRDefault="12283F5C">
            <w:pPr>
              <w:spacing w:before="120"/>
              <w:jc w:val="right"/>
              <w:rPr>
                <w:del w:id="1758" w:author="Bailey, Colin (DFO/MPO)" w:date="2024-11-01T00:23:00Z"/>
                <w:rFonts w:cs="Arial"/>
                <w:color w:val="000000" w:themeColor="text1"/>
                <w:sz w:val="20"/>
              </w:rPr>
              <w:pPrChange w:id="1759" w:author="Bailey, Colin (DFO/MPO)" w:date="2024-11-01T00:17:00Z">
                <w:pPr>
                  <w:spacing w:before="120"/>
                  <w:jc w:val="center"/>
                </w:pPr>
              </w:pPrChange>
            </w:pPr>
            <w:del w:id="1760" w:author="Bailey, Colin (DFO/MPO)" w:date="2024-11-01T00:23:00Z">
              <w:r w:rsidRPr="12283F5C" w:rsidDel="00CD0E55">
                <w:rPr>
                  <w:rFonts w:cs="Arial"/>
                  <w:color w:val="000000" w:themeColor="text1"/>
                  <w:sz w:val="20"/>
                </w:rPr>
                <w:delText>3367</w:delText>
              </w:r>
            </w:del>
            <w:ins w:id="1761" w:author="Bailey, Colin (DFO/MPO)" w:date="2024-10-29T09:37:00Z">
              <w:del w:id="1762" w:author="Bailey, Colin (DFO/MPO)" w:date="2024-11-01T00:23:00Z">
                <w:r w:rsidR="00666A0A" w:rsidDel="00CD0E55">
                  <w:rPr>
                    <w:rFonts w:cs="Arial"/>
                    <w:color w:val="000000" w:themeColor="text1"/>
                    <w:sz w:val="20"/>
                  </w:rPr>
                  <w:delText>3188</w:delText>
                </w:r>
              </w:del>
            </w:ins>
          </w:p>
        </w:tc>
      </w:tr>
      <w:tr w:rsidR="002C09CF" w:rsidRPr="00F80502" w:rsidDel="00CD0E55" w14:paraId="4E55CFCD" w14:textId="035701B8" w:rsidTr="00ED2775">
        <w:tblPrEx>
          <w:tblW w:w="8419" w:type="dxa"/>
          <w:jc w:val="center"/>
          <w:tblPrExChange w:id="1763" w:author="Bailey, Colin (DFO/MPO)" w:date="2024-11-01T00:18:00Z">
            <w:tblPrEx>
              <w:tblW w:w="7417" w:type="dxa"/>
              <w:jc w:val="center"/>
            </w:tblPrEx>
          </w:tblPrExChange>
        </w:tblPrEx>
        <w:trPr>
          <w:gridAfter w:val="1"/>
          <w:wAfter w:w="720" w:type="dxa"/>
          <w:trHeight w:val="360"/>
          <w:jc w:val="center"/>
          <w:del w:id="1764" w:author="Bailey, Colin (DFO/MPO)" w:date="2024-11-01T00:23:00Z"/>
          <w:trPrChange w:id="1765" w:author="Bailey, Colin (DFO/MPO)" w:date="2024-11-01T00:18:00Z">
            <w:trPr>
              <w:gridAfter w:val="1"/>
              <w:trHeight w:val="360"/>
              <w:jc w:val="center"/>
            </w:trPr>
          </w:trPrChange>
        </w:trPr>
        <w:tc>
          <w:tcPr>
            <w:tcW w:w="1239" w:type="dxa"/>
            <w:vMerge/>
            <w:vAlign w:val="bottom"/>
            <w:hideMark/>
            <w:tcPrChange w:id="1766" w:author="Bailey, Colin (DFO/MPO)" w:date="2024-11-01T00:18:00Z">
              <w:tcPr>
                <w:tcW w:w="1239" w:type="dxa"/>
                <w:vMerge/>
                <w:vAlign w:val="center"/>
                <w:hideMark/>
              </w:tcPr>
            </w:tcPrChange>
          </w:tcPr>
          <w:p w14:paraId="48B8E5F1" w14:textId="79B9DCB6" w:rsidR="002C09CF" w:rsidRPr="00F80502" w:rsidDel="00CD0E55" w:rsidRDefault="002C09CF">
            <w:pPr>
              <w:spacing w:before="120"/>
              <w:rPr>
                <w:del w:id="1767" w:author="Bailey, Colin (DFO/MPO)" w:date="2024-11-01T00:23:00Z"/>
                <w:rFonts w:cs="Arial"/>
                <w:b/>
                <w:bCs/>
                <w:color w:val="000000"/>
                <w:sz w:val="20"/>
              </w:rPr>
              <w:pPrChange w:id="1768" w:author="Bailey, Colin (DFO/MPO)" w:date="2024-11-01T00:17:00Z">
                <w:pPr>
                  <w:spacing w:before="120"/>
                  <w:jc w:val="center"/>
                </w:pPr>
              </w:pPrChange>
            </w:pPr>
          </w:p>
        </w:tc>
        <w:tc>
          <w:tcPr>
            <w:tcW w:w="1306" w:type="dxa"/>
            <w:tcBorders>
              <w:top w:val="nil"/>
              <w:left w:val="nil"/>
              <w:bottom w:val="nil"/>
              <w:right w:val="nil"/>
            </w:tcBorders>
            <w:shd w:val="clear" w:color="auto" w:fill="auto"/>
            <w:noWrap/>
            <w:vAlign w:val="bottom"/>
            <w:hideMark/>
            <w:tcPrChange w:id="1769" w:author="Bailey, Colin (DFO/MPO)" w:date="2024-11-01T00:18:00Z">
              <w:tcPr>
                <w:tcW w:w="1306" w:type="dxa"/>
                <w:tcBorders>
                  <w:top w:val="nil"/>
                  <w:left w:val="nil"/>
                  <w:bottom w:val="nil"/>
                  <w:right w:val="nil"/>
                </w:tcBorders>
                <w:shd w:val="clear" w:color="auto" w:fill="auto"/>
                <w:noWrap/>
                <w:vAlign w:val="center"/>
                <w:hideMark/>
              </w:tcPr>
            </w:tcPrChange>
          </w:tcPr>
          <w:p w14:paraId="785A32A7" w14:textId="4668C58B" w:rsidR="002C09CF" w:rsidRPr="00F80502" w:rsidDel="00CD0E55" w:rsidRDefault="002C09CF" w:rsidP="00ED2775">
            <w:pPr>
              <w:spacing w:before="120"/>
              <w:rPr>
                <w:del w:id="1770" w:author="Bailey, Colin (DFO/MPO)" w:date="2024-11-01T00:23:00Z"/>
                <w:rFonts w:cs="Arial"/>
                <w:color w:val="000000"/>
                <w:sz w:val="20"/>
              </w:rPr>
            </w:pPr>
            <w:del w:id="1771" w:author="Bailey, Colin (DFO/MPO)" w:date="2024-11-01T00:23:00Z">
              <w:r w:rsidRPr="00F80502" w:rsidDel="00CD0E55">
                <w:rPr>
                  <w:rFonts w:cs="Arial"/>
                  <w:color w:val="000000"/>
                  <w:sz w:val="20"/>
                </w:rPr>
                <w:delText>80%</w:delText>
              </w:r>
              <w:r w:rsidRPr="00A61C50" w:rsidDel="00CD0E55">
                <w:rPr>
                  <w:rFonts w:cs="Arial"/>
                  <w:color w:val="000000"/>
                  <w:sz w:val="20"/>
                </w:rPr>
                <w:delText xml:space="preserve"> </w:delText>
              </w:r>
              <w:r w:rsidRPr="00F80502" w:rsidDel="00CD0E55">
                <w:rPr>
                  <w:rFonts w:cs="Arial"/>
                  <w:color w:val="000000"/>
                  <w:sz w:val="20"/>
                </w:rPr>
                <w:delText>S</w:delText>
              </w:r>
              <w:r w:rsidRPr="00A61C50" w:rsidDel="00CD0E55">
                <w:rPr>
                  <w:rFonts w:cs="Arial"/>
                  <w:color w:val="000000"/>
                  <w:sz w:val="20"/>
                  <w:vertAlign w:val="subscript"/>
                </w:rPr>
                <w:delText>MSY</w:delText>
              </w:r>
            </w:del>
          </w:p>
        </w:tc>
        <w:tc>
          <w:tcPr>
            <w:tcW w:w="1055" w:type="dxa"/>
            <w:tcBorders>
              <w:top w:val="nil"/>
              <w:left w:val="nil"/>
              <w:bottom w:val="nil"/>
              <w:right w:val="nil"/>
            </w:tcBorders>
            <w:shd w:val="clear" w:color="auto" w:fill="auto"/>
            <w:noWrap/>
            <w:vAlign w:val="bottom"/>
            <w:hideMark/>
            <w:tcPrChange w:id="1772" w:author="Bailey, Colin (DFO/MPO)" w:date="2024-11-01T00:18:00Z">
              <w:tcPr>
                <w:tcW w:w="2675" w:type="dxa"/>
                <w:gridSpan w:val="2"/>
                <w:tcBorders>
                  <w:top w:val="nil"/>
                  <w:left w:val="nil"/>
                  <w:bottom w:val="nil"/>
                  <w:right w:val="nil"/>
                </w:tcBorders>
                <w:shd w:val="clear" w:color="auto" w:fill="auto"/>
                <w:noWrap/>
                <w:vAlign w:val="center"/>
                <w:hideMark/>
              </w:tcPr>
            </w:tcPrChange>
          </w:tcPr>
          <w:p w14:paraId="03881414" w14:textId="5E5072DC" w:rsidR="12283F5C" w:rsidRPr="12283F5C" w:rsidDel="00CD0E55" w:rsidRDefault="12283F5C">
            <w:pPr>
              <w:spacing w:before="120"/>
              <w:jc w:val="right"/>
              <w:rPr>
                <w:del w:id="1773" w:author="Bailey, Colin (DFO/MPO)" w:date="2024-11-01T00:23:00Z"/>
                <w:rFonts w:cs="Arial"/>
                <w:color w:val="000000" w:themeColor="text1"/>
                <w:sz w:val="20"/>
              </w:rPr>
              <w:pPrChange w:id="1774" w:author="Bailey, Colin (DFO/MPO)" w:date="2024-11-01T00:17:00Z">
                <w:pPr>
                  <w:spacing w:before="120"/>
                  <w:jc w:val="center"/>
                </w:pPr>
              </w:pPrChange>
            </w:pPr>
            <w:del w:id="1775" w:author="Bailey, Colin (DFO/MPO)" w:date="2024-11-01T00:23:00Z">
              <w:r w:rsidRPr="12283F5C" w:rsidDel="00CD0E55">
                <w:rPr>
                  <w:rFonts w:cs="Arial"/>
                  <w:color w:val="000000" w:themeColor="text1"/>
                  <w:sz w:val="20"/>
                </w:rPr>
                <w:delText>26</w:delText>
              </w:r>
            </w:del>
            <w:ins w:id="1776" w:author="Bailey, Colin (DFO/MPO)" w:date="2024-10-29T09:42:00Z">
              <w:del w:id="1777" w:author="Bailey, Colin (DFO/MPO)" w:date="2024-11-01T00:23:00Z">
                <w:r w:rsidR="00986C9C" w:rsidDel="00CD0E55">
                  <w:rPr>
                    <w:rFonts w:cs="Arial"/>
                    <w:color w:val="000000" w:themeColor="text1"/>
                    <w:sz w:val="20"/>
                  </w:rPr>
                  <w:delText>88</w:delText>
                </w:r>
              </w:del>
            </w:ins>
            <w:del w:id="1778" w:author="Bailey, Colin (DFO/MPO)" w:date="2024-11-01T00:23:00Z">
              <w:r w:rsidRPr="12283F5C" w:rsidDel="00CD0E55">
                <w:rPr>
                  <w:rFonts w:cs="Arial"/>
                  <w:color w:val="000000" w:themeColor="text1"/>
                  <w:sz w:val="20"/>
                </w:rPr>
                <w:delText>18</w:delText>
              </w:r>
            </w:del>
          </w:p>
        </w:tc>
        <w:tc>
          <w:tcPr>
            <w:tcW w:w="2607" w:type="dxa"/>
            <w:tcBorders>
              <w:top w:val="nil"/>
              <w:left w:val="nil"/>
              <w:bottom w:val="nil"/>
              <w:right w:val="nil"/>
            </w:tcBorders>
            <w:shd w:val="clear" w:color="auto" w:fill="auto"/>
            <w:noWrap/>
            <w:vAlign w:val="bottom"/>
            <w:hideMark/>
            <w:tcPrChange w:id="1779" w:author="Bailey, Colin (DFO/MPO)" w:date="2024-11-01T00:18:00Z">
              <w:tcPr>
                <w:tcW w:w="661" w:type="dxa"/>
                <w:tcBorders>
                  <w:top w:val="nil"/>
                  <w:left w:val="nil"/>
                  <w:bottom w:val="nil"/>
                  <w:right w:val="nil"/>
                </w:tcBorders>
                <w:shd w:val="clear" w:color="auto" w:fill="auto"/>
                <w:noWrap/>
                <w:vAlign w:val="center"/>
                <w:hideMark/>
              </w:tcPr>
            </w:tcPrChange>
          </w:tcPr>
          <w:p w14:paraId="37C1D2AF" w14:textId="5CD9B814" w:rsidR="12283F5C" w:rsidRPr="12283F5C" w:rsidDel="00CD0E55" w:rsidRDefault="12283F5C">
            <w:pPr>
              <w:spacing w:before="120"/>
              <w:jc w:val="right"/>
              <w:rPr>
                <w:del w:id="1780" w:author="Bailey, Colin (DFO/MPO)" w:date="2024-11-01T00:23:00Z"/>
                <w:rFonts w:cs="Arial"/>
                <w:color w:val="000000" w:themeColor="text1"/>
                <w:sz w:val="20"/>
              </w:rPr>
              <w:pPrChange w:id="1781" w:author="Bailey, Colin (DFO/MPO)" w:date="2024-11-01T00:17:00Z">
                <w:pPr>
                  <w:spacing w:before="120"/>
                  <w:jc w:val="center"/>
                </w:pPr>
              </w:pPrChange>
            </w:pPr>
            <w:del w:id="1782" w:author="Bailey, Colin (DFO/MPO)" w:date="2024-11-01T00:23:00Z">
              <w:r w:rsidRPr="12283F5C" w:rsidDel="00CD0E55">
                <w:rPr>
                  <w:rFonts w:cs="Arial"/>
                  <w:color w:val="000000" w:themeColor="text1"/>
                  <w:sz w:val="20"/>
                </w:rPr>
                <w:delText>1808</w:delText>
              </w:r>
            </w:del>
            <w:ins w:id="1783" w:author="Bailey, Colin (DFO/MPO)" w:date="2024-10-29T09:42:00Z">
              <w:del w:id="1784" w:author="Bailey, Colin (DFO/MPO)" w:date="2024-11-01T00:23:00Z">
                <w:r w:rsidR="00986C9C" w:rsidDel="00CD0E55">
                  <w:rPr>
                    <w:rFonts w:cs="Arial"/>
                    <w:color w:val="000000" w:themeColor="text1"/>
                    <w:sz w:val="20"/>
                  </w:rPr>
                  <w:delText>1917</w:delText>
                </w:r>
              </w:del>
            </w:ins>
          </w:p>
        </w:tc>
        <w:tc>
          <w:tcPr>
            <w:tcW w:w="1106" w:type="dxa"/>
            <w:tcBorders>
              <w:top w:val="nil"/>
              <w:left w:val="nil"/>
              <w:bottom w:val="nil"/>
              <w:right w:val="nil"/>
            </w:tcBorders>
            <w:shd w:val="clear" w:color="auto" w:fill="auto"/>
            <w:noWrap/>
            <w:vAlign w:val="bottom"/>
            <w:hideMark/>
            <w:tcPrChange w:id="1785" w:author="Bailey, Colin (DFO/MPO)" w:date="2024-11-01T00:18:00Z">
              <w:tcPr>
                <w:tcW w:w="803" w:type="dxa"/>
                <w:gridSpan w:val="2"/>
                <w:tcBorders>
                  <w:top w:val="nil"/>
                  <w:left w:val="nil"/>
                  <w:bottom w:val="nil"/>
                  <w:right w:val="nil"/>
                </w:tcBorders>
                <w:shd w:val="clear" w:color="auto" w:fill="auto"/>
                <w:noWrap/>
                <w:vAlign w:val="center"/>
                <w:hideMark/>
              </w:tcPr>
            </w:tcPrChange>
          </w:tcPr>
          <w:p w14:paraId="7B7B3198" w14:textId="078B0D82" w:rsidR="12283F5C" w:rsidRPr="12283F5C" w:rsidDel="00CD0E55" w:rsidRDefault="12283F5C">
            <w:pPr>
              <w:spacing w:before="120"/>
              <w:jc w:val="right"/>
              <w:rPr>
                <w:del w:id="1786" w:author="Bailey, Colin (DFO/MPO)" w:date="2024-11-01T00:23:00Z"/>
                <w:rFonts w:cs="Arial"/>
                <w:b/>
                <w:bCs/>
                <w:color w:val="000000" w:themeColor="text1"/>
                <w:sz w:val="20"/>
              </w:rPr>
              <w:pPrChange w:id="1787" w:author="Bailey, Colin (DFO/MPO)" w:date="2024-11-01T00:17:00Z">
                <w:pPr>
                  <w:spacing w:before="120"/>
                  <w:jc w:val="center"/>
                </w:pPr>
              </w:pPrChange>
            </w:pPr>
            <w:del w:id="1788" w:author="Bailey, Colin (DFO/MPO)" w:date="2024-11-01T00:23:00Z">
              <w:r w:rsidRPr="12283F5C" w:rsidDel="00CD0E55">
                <w:rPr>
                  <w:rFonts w:cs="Arial"/>
                  <w:b/>
                  <w:bCs/>
                  <w:color w:val="000000" w:themeColor="text1"/>
                  <w:sz w:val="20"/>
                </w:rPr>
                <w:delText>2540</w:delText>
              </w:r>
            </w:del>
            <w:ins w:id="1789" w:author="Bailey, Colin (DFO/MPO)" w:date="2024-10-29T09:42:00Z">
              <w:del w:id="1790" w:author="Bailey, Colin (DFO/MPO)" w:date="2024-11-01T00:23:00Z">
                <w:r w:rsidR="00986C9C" w:rsidDel="00CD0E55">
                  <w:rPr>
                    <w:rFonts w:cs="Arial"/>
                    <w:b/>
                    <w:bCs/>
                    <w:color w:val="000000" w:themeColor="text1"/>
                    <w:sz w:val="20"/>
                  </w:rPr>
                  <w:delText>2604</w:delText>
                </w:r>
              </w:del>
            </w:ins>
          </w:p>
        </w:tc>
        <w:tc>
          <w:tcPr>
            <w:tcW w:w="1106" w:type="dxa"/>
            <w:tcBorders>
              <w:top w:val="nil"/>
              <w:left w:val="nil"/>
              <w:bottom w:val="nil"/>
              <w:right w:val="nil"/>
            </w:tcBorders>
            <w:shd w:val="clear" w:color="auto" w:fill="auto"/>
            <w:noWrap/>
            <w:vAlign w:val="bottom"/>
            <w:hideMark/>
            <w:tcPrChange w:id="1791" w:author="Bailey, Colin (DFO/MPO)" w:date="2024-11-01T00:18:00Z">
              <w:tcPr>
                <w:tcW w:w="733" w:type="dxa"/>
                <w:gridSpan w:val="2"/>
                <w:tcBorders>
                  <w:top w:val="nil"/>
                  <w:left w:val="nil"/>
                  <w:bottom w:val="nil"/>
                  <w:right w:val="nil"/>
                </w:tcBorders>
                <w:shd w:val="clear" w:color="auto" w:fill="auto"/>
                <w:noWrap/>
                <w:vAlign w:val="center"/>
                <w:hideMark/>
              </w:tcPr>
            </w:tcPrChange>
          </w:tcPr>
          <w:p w14:paraId="68B8F46B" w14:textId="22286929" w:rsidR="12283F5C" w:rsidRPr="12283F5C" w:rsidDel="00CD0E55" w:rsidRDefault="12283F5C">
            <w:pPr>
              <w:spacing w:before="120"/>
              <w:jc w:val="right"/>
              <w:rPr>
                <w:del w:id="1792" w:author="Bailey, Colin (DFO/MPO)" w:date="2024-11-01T00:23:00Z"/>
                <w:rFonts w:cs="Arial"/>
                <w:color w:val="000000" w:themeColor="text1"/>
                <w:sz w:val="20"/>
              </w:rPr>
              <w:pPrChange w:id="1793" w:author="Bailey, Colin (DFO/MPO)" w:date="2024-11-01T00:17:00Z">
                <w:pPr>
                  <w:spacing w:before="120"/>
                  <w:jc w:val="center"/>
                </w:pPr>
              </w:pPrChange>
            </w:pPr>
            <w:del w:id="1794" w:author="Bailey, Colin (DFO/MPO)" w:date="2024-11-01T00:23:00Z">
              <w:r w:rsidRPr="12283F5C" w:rsidDel="00CD0E55">
                <w:rPr>
                  <w:rFonts w:cs="Arial"/>
                  <w:color w:val="000000" w:themeColor="text1"/>
                  <w:sz w:val="20"/>
                </w:rPr>
                <w:delText>3812</w:delText>
              </w:r>
            </w:del>
            <w:ins w:id="1795" w:author="Bailey, Colin (DFO/MPO)" w:date="2024-10-29T09:42:00Z">
              <w:del w:id="1796" w:author="Bailey, Colin (DFO/MPO)" w:date="2024-11-01T00:23:00Z">
                <w:r w:rsidR="00986C9C" w:rsidDel="00CD0E55">
                  <w:rPr>
                    <w:rFonts w:cs="Arial"/>
                    <w:color w:val="000000" w:themeColor="text1"/>
                    <w:sz w:val="20"/>
                  </w:rPr>
                  <w:delText>56</w:delText>
                </w:r>
              </w:del>
            </w:ins>
          </w:p>
        </w:tc>
      </w:tr>
      <w:tr w:rsidR="00ED2775" w:rsidRPr="00F80502" w:rsidDel="00CD0E55" w14:paraId="0F7584EE" w14:textId="21CC94E1" w:rsidTr="00ED2775">
        <w:trPr>
          <w:trHeight w:val="360"/>
          <w:jc w:val="center"/>
          <w:del w:id="1797" w:author="Bailey, Colin (DFO/MPO)" w:date="2024-11-01T00:23:00Z"/>
        </w:trPr>
        <w:tc>
          <w:tcPr>
            <w:tcW w:w="1239" w:type="dxa"/>
            <w:vAlign w:val="bottom"/>
            <w:hideMark/>
          </w:tcPr>
          <w:p w14:paraId="4D11C097" w14:textId="3BE9AFAF" w:rsidR="002C09CF" w:rsidRPr="00F80502" w:rsidDel="00CD0E55" w:rsidRDefault="002C09CF">
            <w:pPr>
              <w:spacing w:before="120"/>
              <w:rPr>
                <w:del w:id="1798" w:author="Bailey, Colin (DFO/MPO)" w:date="2024-11-01T00:23:00Z"/>
                <w:rFonts w:cs="Arial"/>
                <w:b/>
                <w:bCs/>
                <w:color w:val="000000"/>
                <w:sz w:val="20"/>
              </w:rPr>
              <w:pPrChange w:id="1799" w:author="Bailey, Colin (DFO/MPO)" w:date="2024-11-01T00:17:00Z">
                <w:pPr>
                  <w:spacing w:before="120"/>
                  <w:jc w:val="center"/>
                </w:pPr>
              </w:pPrChange>
            </w:pPr>
          </w:p>
        </w:tc>
        <w:tc>
          <w:tcPr>
            <w:tcW w:w="1306" w:type="dxa"/>
            <w:tcBorders>
              <w:top w:val="nil"/>
              <w:left w:val="nil"/>
              <w:bottom w:val="single" w:sz="4" w:space="0" w:color="auto"/>
              <w:right w:val="nil"/>
            </w:tcBorders>
            <w:shd w:val="clear" w:color="auto" w:fill="auto"/>
            <w:noWrap/>
            <w:vAlign w:val="bottom"/>
            <w:hideMark/>
          </w:tcPr>
          <w:p w14:paraId="3D1647E2" w14:textId="1E1B2DA9" w:rsidR="002C09CF" w:rsidRPr="00F80502" w:rsidDel="00CD0E55" w:rsidRDefault="002C09CF" w:rsidP="00ED2775">
            <w:pPr>
              <w:spacing w:before="120"/>
              <w:rPr>
                <w:del w:id="1800" w:author="Bailey, Colin (DFO/MPO)" w:date="2024-11-01T00:23:00Z"/>
                <w:rFonts w:cs="Arial"/>
                <w:color w:val="000000"/>
                <w:sz w:val="20"/>
              </w:rPr>
            </w:pPr>
            <w:del w:id="1801" w:author="Bailey, Colin (DFO/MPO)" w:date="2024-11-01T00:23:00Z">
              <w:r w:rsidRPr="00F80502" w:rsidDel="00CD0E55">
                <w:rPr>
                  <w:rFonts w:cs="Arial"/>
                  <w:color w:val="000000"/>
                  <w:sz w:val="20"/>
                </w:rPr>
                <w:delText>U</w:delText>
              </w:r>
              <w:r w:rsidRPr="00A61C50" w:rsidDel="00CD0E55">
                <w:rPr>
                  <w:rFonts w:cs="Arial"/>
                  <w:color w:val="000000"/>
                  <w:sz w:val="20"/>
                  <w:vertAlign w:val="subscript"/>
                </w:rPr>
                <w:delText>MSY</w:delText>
              </w:r>
            </w:del>
          </w:p>
        </w:tc>
        <w:tc>
          <w:tcPr>
            <w:tcW w:w="1055" w:type="dxa"/>
            <w:tcBorders>
              <w:top w:val="nil"/>
              <w:left w:val="nil"/>
              <w:bottom w:val="single" w:sz="4" w:space="0" w:color="auto"/>
              <w:right w:val="nil"/>
            </w:tcBorders>
            <w:shd w:val="clear" w:color="auto" w:fill="auto"/>
            <w:noWrap/>
            <w:vAlign w:val="bottom"/>
            <w:hideMark/>
          </w:tcPr>
          <w:p w14:paraId="489237FF" w14:textId="099B5573" w:rsidR="12283F5C" w:rsidRPr="12283F5C" w:rsidDel="00CD0E55" w:rsidRDefault="12283F5C">
            <w:pPr>
              <w:spacing w:before="120"/>
              <w:jc w:val="right"/>
              <w:rPr>
                <w:del w:id="1802" w:author="Bailey, Colin (DFO/MPO)" w:date="2024-11-01T00:23:00Z"/>
                <w:rFonts w:cs="Arial"/>
                <w:color w:val="000000" w:themeColor="text1"/>
                <w:sz w:val="20"/>
              </w:rPr>
              <w:pPrChange w:id="1803" w:author="Bailey, Colin (DFO/MPO)" w:date="2024-11-01T00:17:00Z">
                <w:pPr>
                  <w:spacing w:before="120"/>
                  <w:jc w:val="center"/>
                </w:pPr>
              </w:pPrChange>
            </w:pPr>
            <w:del w:id="1804" w:author="Bailey, Colin (DFO/MPO)" w:date="2024-11-01T00:23:00Z">
              <w:r w:rsidRPr="12283F5C" w:rsidDel="00CD0E55">
                <w:rPr>
                  <w:rFonts w:cs="Arial"/>
                  <w:color w:val="000000" w:themeColor="text1"/>
                  <w:sz w:val="20"/>
                </w:rPr>
                <w:delText>0.3</w:delText>
              </w:r>
            </w:del>
            <w:ins w:id="1805" w:author="Bailey, Colin (DFO/MPO)" w:date="2024-10-29T09:49:00Z">
              <w:del w:id="1806" w:author="Bailey, Colin (DFO/MPO)" w:date="2024-11-01T00:23:00Z">
                <w:r w:rsidR="000B6573" w:rsidDel="00CD0E55">
                  <w:rPr>
                    <w:rFonts w:cs="Arial"/>
                    <w:color w:val="000000" w:themeColor="text1"/>
                    <w:sz w:val="20"/>
                  </w:rPr>
                  <w:delText>8</w:delText>
                </w:r>
              </w:del>
            </w:ins>
            <w:del w:id="1807" w:author="Bailey, Colin (DFO/MPO)" w:date="2024-11-01T00:23:00Z">
              <w:r w:rsidRPr="12283F5C" w:rsidDel="00CD0E55">
                <w:rPr>
                  <w:rFonts w:cs="Arial"/>
                  <w:color w:val="000000" w:themeColor="text1"/>
                  <w:sz w:val="20"/>
                </w:rPr>
                <w:delText>5</w:delText>
              </w:r>
            </w:del>
          </w:p>
        </w:tc>
        <w:tc>
          <w:tcPr>
            <w:tcW w:w="2607" w:type="dxa"/>
            <w:tcBorders>
              <w:top w:val="nil"/>
              <w:left w:val="nil"/>
              <w:bottom w:val="single" w:sz="4" w:space="0" w:color="auto"/>
              <w:right w:val="nil"/>
            </w:tcBorders>
            <w:shd w:val="clear" w:color="auto" w:fill="auto"/>
            <w:noWrap/>
            <w:vAlign w:val="bottom"/>
            <w:hideMark/>
          </w:tcPr>
          <w:p w14:paraId="3564399F" w14:textId="7AFC0D8C" w:rsidR="12283F5C" w:rsidRPr="12283F5C" w:rsidDel="00CD0E55" w:rsidRDefault="12283F5C">
            <w:pPr>
              <w:spacing w:before="120"/>
              <w:jc w:val="right"/>
              <w:rPr>
                <w:del w:id="1808" w:author="Bailey, Colin (DFO/MPO)" w:date="2024-11-01T00:23:00Z"/>
                <w:rFonts w:cs="Arial"/>
                <w:color w:val="000000" w:themeColor="text1"/>
                <w:sz w:val="20"/>
              </w:rPr>
              <w:pPrChange w:id="1809" w:author="Bailey, Colin (DFO/MPO)" w:date="2024-11-01T00:17:00Z">
                <w:pPr>
                  <w:spacing w:before="120"/>
                  <w:jc w:val="center"/>
                </w:pPr>
              </w:pPrChange>
            </w:pPr>
            <w:del w:id="1810" w:author="Bailey, Colin (DFO/MPO)" w:date="2024-11-01T00:23:00Z">
              <w:r w:rsidRPr="12283F5C" w:rsidDel="00CD0E55">
                <w:rPr>
                  <w:rFonts w:cs="Arial"/>
                  <w:color w:val="000000" w:themeColor="text1"/>
                  <w:sz w:val="20"/>
                </w:rPr>
                <w:delText>0.</w:delText>
              </w:r>
            </w:del>
            <w:ins w:id="1811" w:author="Bailey, Colin (DFO/MPO)" w:date="2024-10-29T09:49:00Z">
              <w:del w:id="1812" w:author="Bailey, Colin (DFO/MPO)" w:date="2024-11-01T00:23:00Z">
                <w:r w:rsidR="000B6573" w:rsidDel="00CD0E55">
                  <w:rPr>
                    <w:rFonts w:cs="Arial"/>
                    <w:color w:val="000000" w:themeColor="text1"/>
                    <w:sz w:val="20"/>
                  </w:rPr>
                  <w:delText>23</w:delText>
                </w:r>
              </w:del>
            </w:ins>
            <w:del w:id="1813" w:author="Bailey, Colin (DFO/MPO)" w:date="2024-11-01T00:23:00Z">
              <w:r w:rsidRPr="12283F5C" w:rsidDel="00CD0E55">
                <w:rPr>
                  <w:rFonts w:cs="Arial"/>
                  <w:color w:val="000000" w:themeColor="text1"/>
                  <w:sz w:val="20"/>
                </w:rPr>
                <w:delText>18</w:delText>
              </w:r>
            </w:del>
          </w:p>
        </w:tc>
        <w:tc>
          <w:tcPr>
            <w:tcW w:w="1106" w:type="dxa"/>
            <w:tcBorders>
              <w:top w:val="nil"/>
              <w:left w:val="nil"/>
              <w:bottom w:val="single" w:sz="4" w:space="0" w:color="auto"/>
              <w:right w:val="nil"/>
            </w:tcBorders>
            <w:shd w:val="clear" w:color="auto" w:fill="auto"/>
            <w:noWrap/>
            <w:vAlign w:val="bottom"/>
            <w:hideMark/>
          </w:tcPr>
          <w:p w14:paraId="3D71A043" w14:textId="4917A395" w:rsidR="12283F5C" w:rsidRPr="12283F5C" w:rsidDel="00CD0E55" w:rsidRDefault="12283F5C">
            <w:pPr>
              <w:spacing w:before="120"/>
              <w:jc w:val="right"/>
              <w:rPr>
                <w:del w:id="1814" w:author="Bailey, Colin (DFO/MPO)" w:date="2024-11-01T00:23:00Z"/>
                <w:rFonts w:cs="Arial"/>
                <w:b/>
                <w:bCs/>
                <w:color w:val="000000" w:themeColor="text1"/>
                <w:sz w:val="20"/>
              </w:rPr>
              <w:pPrChange w:id="1815" w:author="Bailey, Colin (DFO/MPO)" w:date="2024-11-01T00:17:00Z">
                <w:pPr>
                  <w:spacing w:before="120"/>
                  <w:jc w:val="center"/>
                </w:pPr>
              </w:pPrChange>
            </w:pPr>
            <w:del w:id="1816" w:author="Bailey, Colin (DFO/MPO)" w:date="2024-11-01T00:23:00Z">
              <w:r w:rsidRPr="12283F5C" w:rsidDel="00CD0E55">
                <w:rPr>
                  <w:rFonts w:cs="Arial"/>
                  <w:b/>
                  <w:bCs/>
                  <w:color w:val="000000" w:themeColor="text1"/>
                  <w:sz w:val="20"/>
                </w:rPr>
                <w:delText>0.3</w:delText>
              </w:r>
            </w:del>
            <w:ins w:id="1817" w:author="Bailey, Colin (DFO/MPO)" w:date="2024-10-29T09:49:00Z">
              <w:del w:id="1818" w:author="Bailey, Colin (DFO/MPO)" w:date="2024-11-01T00:23:00Z">
                <w:r w:rsidR="008C1C96" w:rsidDel="00CD0E55">
                  <w:rPr>
                    <w:rFonts w:cs="Arial"/>
                    <w:b/>
                    <w:bCs/>
                    <w:color w:val="000000" w:themeColor="text1"/>
                    <w:sz w:val="20"/>
                  </w:rPr>
                  <w:delText>9</w:delText>
                </w:r>
              </w:del>
            </w:ins>
            <w:del w:id="1819" w:author="Bailey, Colin (DFO/MPO)" w:date="2024-11-01T00:23:00Z">
              <w:r w:rsidRPr="12283F5C" w:rsidDel="00CD0E55">
                <w:rPr>
                  <w:rFonts w:cs="Arial"/>
                  <w:b/>
                  <w:bCs/>
                  <w:color w:val="000000" w:themeColor="text1"/>
                  <w:sz w:val="20"/>
                </w:rPr>
                <w:delText>5</w:delText>
              </w:r>
            </w:del>
          </w:p>
        </w:tc>
        <w:tc>
          <w:tcPr>
            <w:tcW w:w="1106" w:type="dxa"/>
            <w:gridSpan w:val="2"/>
            <w:tcBorders>
              <w:top w:val="nil"/>
              <w:left w:val="nil"/>
              <w:bottom w:val="single" w:sz="4" w:space="0" w:color="auto"/>
              <w:right w:val="nil"/>
            </w:tcBorders>
            <w:shd w:val="clear" w:color="auto" w:fill="auto"/>
            <w:noWrap/>
            <w:vAlign w:val="bottom"/>
            <w:hideMark/>
          </w:tcPr>
          <w:p w14:paraId="6A919EBC" w14:textId="21A06843" w:rsidR="12283F5C" w:rsidRPr="12283F5C" w:rsidDel="00CD0E55" w:rsidRDefault="12283F5C">
            <w:pPr>
              <w:spacing w:before="120"/>
              <w:jc w:val="right"/>
              <w:rPr>
                <w:del w:id="1820" w:author="Bailey, Colin (DFO/MPO)" w:date="2024-11-01T00:23:00Z"/>
                <w:rFonts w:cs="Arial"/>
                <w:color w:val="000000" w:themeColor="text1"/>
                <w:sz w:val="20"/>
              </w:rPr>
              <w:pPrChange w:id="1821" w:author="Bailey, Colin (DFO/MPO)" w:date="2024-11-01T00:17:00Z">
                <w:pPr>
                  <w:spacing w:before="120"/>
                  <w:jc w:val="center"/>
                </w:pPr>
              </w:pPrChange>
            </w:pPr>
            <w:del w:id="1822" w:author="Bailey, Colin (DFO/MPO)" w:date="2024-11-01T00:23:00Z">
              <w:r w:rsidRPr="12283F5C" w:rsidDel="00CD0E55">
                <w:rPr>
                  <w:rFonts w:cs="Arial"/>
                  <w:color w:val="000000" w:themeColor="text1"/>
                  <w:sz w:val="20"/>
                </w:rPr>
                <w:delText>0.</w:delText>
              </w:r>
            </w:del>
            <w:ins w:id="1823" w:author="Bailey, Colin (DFO/MPO)" w:date="2024-10-29T09:49:00Z">
              <w:del w:id="1824" w:author="Bailey, Colin (DFO/MPO)" w:date="2024-11-01T00:23:00Z">
                <w:r w:rsidR="008C1C96" w:rsidDel="00CD0E55">
                  <w:rPr>
                    <w:rFonts w:cs="Arial"/>
                    <w:color w:val="000000" w:themeColor="text1"/>
                    <w:sz w:val="20"/>
                  </w:rPr>
                  <w:delText>52</w:delText>
                </w:r>
              </w:del>
            </w:ins>
            <w:del w:id="1825" w:author="Bailey, Colin (DFO/MPO)" w:date="2024-11-01T00:23:00Z">
              <w:r w:rsidRPr="12283F5C" w:rsidDel="00CD0E55">
                <w:rPr>
                  <w:rFonts w:cs="Arial"/>
                  <w:color w:val="000000" w:themeColor="text1"/>
                  <w:sz w:val="20"/>
                </w:rPr>
                <w:delText>49</w:delText>
              </w:r>
            </w:del>
          </w:p>
        </w:tc>
      </w:tr>
      <w:tr w:rsidR="0010363D" w:rsidRPr="00F80502" w:rsidDel="00CD0E55" w14:paraId="70A18982" w14:textId="77777777" w:rsidTr="00ED2775">
        <w:trPr>
          <w:gridAfter w:val="1"/>
          <w:wAfter w:w="720" w:type="dxa"/>
          <w:trHeight w:val="360"/>
          <w:jc w:val="center"/>
          <w:del w:id="1826" w:author="Bailey, Colin (DFO/MPO)" w:date="2024-11-01T00:23:00Z"/>
        </w:trPr>
        <w:tc>
          <w:tcPr>
            <w:tcW w:w="1239" w:type="dxa"/>
            <w:vMerge w:val="restart"/>
            <w:tcBorders>
              <w:top w:val="nil"/>
              <w:left w:val="nil"/>
              <w:right w:val="nil"/>
            </w:tcBorders>
            <w:shd w:val="clear" w:color="auto" w:fill="auto"/>
            <w:vAlign w:val="bottom"/>
            <w:hideMark/>
          </w:tcPr>
          <w:p w14:paraId="2A794CEB" w14:textId="5F6D0EFE" w:rsidR="002C09CF" w:rsidRPr="00F80502" w:rsidDel="00CD0E55" w:rsidRDefault="002C09CF">
            <w:pPr>
              <w:spacing w:before="120"/>
              <w:rPr>
                <w:del w:id="1827" w:author="Bailey, Colin (DFO/MPO)" w:date="2024-11-01T00:23:00Z"/>
                <w:rFonts w:cs="Arial"/>
                <w:b/>
                <w:bCs/>
                <w:color w:val="000000"/>
                <w:sz w:val="20"/>
              </w:rPr>
              <w:pPrChange w:id="1828" w:author="Bailey, Colin (DFO/MPO)" w:date="2024-11-01T00:17:00Z">
                <w:pPr>
                  <w:spacing w:before="120"/>
                  <w:jc w:val="center"/>
                </w:pPr>
              </w:pPrChange>
            </w:pPr>
            <w:del w:id="1829" w:author="Bailey, Colin (DFO/MPO)" w:date="2024-11-01T00:23:00Z">
              <w:r w:rsidRPr="00F80502" w:rsidDel="00CD0E55">
                <w:rPr>
                  <w:rFonts w:cs="Arial"/>
                  <w:b/>
                  <w:bCs/>
                  <w:color w:val="000000"/>
                  <w:sz w:val="20"/>
                </w:rPr>
                <w:delText>North Thompson</w:delText>
              </w:r>
            </w:del>
          </w:p>
        </w:tc>
        <w:tc>
          <w:tcPr>
            <w:tcW w:w="1306" w:type="dxa"/>
            <w:tcBorders>
              <w:top w:val="nil"/>
              <w:left w:val="nil"/>
              <w:bottom w:val="nil"/>
              <w:right w:val="nil"/>
            </w:tcBorders>
            <w:shd w:val="clear" w:color="auto" w:fill="auto"/>
            <w:noWrap/>
            <w:vAlign w:val="bottom"/>
            <w:hideMark/>
          </w:tcPr>
          <w:p w14:paraId="0A889E87" w14:textId="3751DBB0" w:rsidR="002C09CF" w:rsidRPr="00F80502" w:rsidDel="00CD0E55" w:rsidRDefault="002C09CF" w:rsidP="00ED2775">
            <w:pPr>
              <w:spacing w:before="120"/>
              <w:rPr>
                <w:del w:id="1830" w:author="Bailey, Colin (DFO/MPO)" w:date="2024-11-01T00:23:00Z"/>
                <w:rFonts w:cs="Arial"/>
                <w:color w:val="000000"/>
                <w:sz w:val="20"/>
              </w:rPr>
            </w:pPr>
            <w:del w:id="1831" w:author="Bailey, Colin (DFO/MPO)" w:date="2024-11-01T00:23:00Z">
              <w:r w:rsidRPr="00F80502" w:rsidDel="00CD0E55">
                <w:rPr>
                  <w:rFonts w:cs="Arial"/>
                  <w:color w:val="000000"/>
                  <w:sz w:val="20"/>
                </w:rPr>
                <w:delText>S</w:delText>
              </w:r>
              <w:r w:rsidRPr="00F80502" w:rsidDel="00CD0E55">
                <w:rPr>
                  <w:rFonts w:cs="Arial"/>
                  <w:color w:val="000000"/>
                  <w:sz w:val="20"/>
                  <w:vertAlign w:val="subscript"/>
                </w:rPr>
                <w:delText>gen</w:delText>
              </w:r>
            </w:del>
          </w:p>
        </w:tc>
        <w:tc>
          <w:tcPr>
            <w:tcW w:w="1055" w:type="dxa"/>
            <w:tcBorders>
              <w:top w:val="nil"/>
              <w:left w:val="nil"/>
              <w:bottom w:val="nil"/>
              <w:right w:val="nil"/>
            </w:tcBorders>
            <w:shd w:val="clear" w:color="auto" w:fill="auto"/>
            <w:noWrap/>
            <w:vAlign w:val="bottom"/>
            <w:hideMark/>
          </w:tcPr>
          <w:p w14:paraId="36365BA3" w14:textId="6F0A9F7C" w:rsidR="002C09CF" w:rsidRPr="00F80502" w:rsidDel="00CD0E55" w:rsidRDefault="6117A9AE">
            <w:pPr>
              <w:spacing w:before="120"/>
              <w:jc w:val="right"/>
              <w:rPr>
                <w:del w:id="1832" w:author="Bailey, Colin (DFO/MPO)" w:date="2024-11-01T00:23:00Z"/>
                <w:rFonts w:cs="Arial"/>
                <w:color w:val="000000"/>
                <w:sz w:val="20"/>
              </w:rPr>
              <w:pPrChange w:id="1833" w:author="Bailey, Colin (DFO/MPO)" w:date="2024-11-01T00:17:00Z">
                <w:pPr>
                  <w:spacing w:before="120"/>
                  <w:jc w:val="center"/>
                </w:pPr>
              </w:pPrChange>
            </w:pPr>
            <w:del w:id="1834" w:author="Bailey, Colin (DFO/MPO)" w:date="2024-11-01T00:23:00Z">
              <w:r w:rsidRPr="12283F5C" w:rsidDel="00CD0E55">
                <w:rPr>
                  <w:rFonts w:cs="Arial"/>
                  <w:color w:val="000000" w:themeColor="text1"/>
                  <w:sz w:val="20"/>
                </w:rPr>
                <w:delText>29</w:delText>
              </w:r>
            </w:del>
            <w:ins w:id="1835" w:author="Bailey, Colin (DFO/MPO)" w:date="2024-10-29T09:39:00Z">
              <w:del w:id="1836" w:author="Bailey, Colin (DFO/MPO)" w:date="2024-11-01T00:23:00Z">
                <w:r w:rsidR="00334409" w:rsidDel="00CD0E55">
                  <w:rPr>
                    <w:rFonts w:cs="Arial"/>
                    <w:color w:val="000000" w:themeColor="text1"/>
                    <w:sz w:val="20"/>
                  </w:rPr>
                  <w:delText>81</w:delText>
                </w:r>
              </w:del>
            </w:ins>
            <w:del w:id="1837" w:author="Bailey, Colin (DFO/MPO)" w:date="2024-11-01T00:23:00Z">
              <w:r w:rsidRPr="12283F5C" w:rsidDel="00CD0E55">
                <w:rPr>
                  <w:rFonts w:cs="Arial"/>
                  <w:color w:val="000000" w:themeColor="text1"/>
                  <w:sz w:val="20"/>
                </w:rPr>
                <w:delText>56</w:delText>
              </w:r>
            </w:del>
          </w:p>
        </w:tc>
        <w:tc>
          <w:tcPr>
            <w:tcW w:w="2607" w:type="dxa"/>
            <w:tcBorders>
              <w:top w:val="nil"/>
              <w:left w:val="nil"/>
              <w:bottom w:val="nil"/>
              <w:right w:val="nil"/>
            </w:tcBorders>
            <w:shd w:val="clear" w:color="auto" w:fill="auto"/>
            <w:noWrap/>
            <w:vAlign w:val="bottom"/>
            <w:hideMark/>
          </w:tcPr>
          <w:p w14:paraId="173F65EA" w14:textId="5E05789F" w:rsidR="002C09CF" w:rsidRPr="00F80502" w:rsidDel="00CD0E55" w:rsidRDefault="6117A9AE">
            <w:pPr>
              <w:spacing w:before="120"/>
              <w:jc w:val="right"/>
              <w:rPr>
                <w:del w:id="1838" w:author="Bailey, Colin (DFO/MPO)" w:date="2024-11-01T00:23:00Z"/>
                <w:rFonts w:cs="Arial"/>
                <w:color w:val="000000"/>
                <w:sz w:val="20"/>
              </w:rPr>
              <w:pPrChange w:id="1839" w:author="Bailey, Colin (DFO/MPO)" w:date="2024-11-01T00:17:00Z">
                <w:pPr>
                  <w:spacing w:before="120"/>
                  <w:jc w:val="center"/>
                </w:pPr>
              </w:pPrChange>
            </w:pPr>
            <w:del w:id="1840" w:author="Bailey, Colin (DFO/MPO)" w:date="2024-11-01T00:23:00Z">
              <w:r w:rsidRPr="12283F5C" w:rsidDel="00CD0E55">
                <w:rPr>
                  <w:rFonts w:cs="Arial"/>
                  <w:color w:val="000000" w:themeColor="text1"/>
                  <w:sz w:val="20"/>
                </w:rPr>
                <w:delText>1543</w:delText>
              </w:r>
            </w:del>
            <w:ins w:id="1841" w:author="Bailey, Colin (DFO/MPO)" w:date="2024-10-29T09:39:00Z">
              <w:del w:id="1842" w:author="Bailey, Colin (DFO/MPO)" w:date="2024-11-01T00:23:00Z">
                <w:r w:rsidR="00334409" w:rsidDel="00CD0E55">
                  <w:rPr>
                    <w:rFonts w:cs="Arial"/>
                    <w:color w:val="000000" w:themeColor="text1"/>
                    <w:sz w:val="20"/>
                  </w:rPr>
                  <w:delText>26</w:delText>
                </w:r>
              </w:del>
            </w:ins>
          </w:p>
        </w:tc>
        <w:tc>
          <w:tcPr>
            <w:tcW w:w="1106" w:type="dxa"/>
            <w:tcBorders>
              <w:top w:val="nil"/>
              <w:left w:val="nil"/>
              <w:bottom w:val="nil"/>
              <w:right w:val="nil"/>
            </w:tcBorders>
            <w:shd w:val="clear" w:color="auto" w:fill="auto"/>
            <w:noWrap/>
            <w:vAlign w:val="bottom"/>
            <w:hideMark/>
          </w:tcPr>
          <w:p w14:paraId="0912B466" w14:textId="20FDED45" w:rsidR="002C09CF" w:rsidRPr="00F80502" w:rsidDel="00CD0E55" w:rsidRDefault="6117A9AE">
            <w:pPr>
              <w:spacing w:before="120"/>
              <w:jc w:val="right"/>
              <w:rPr>
                <w:del w:id="1843" w:author="Bailey, Colin (DFO/MPO)" w:date="2024-11-01T00:23:00Z"/>
                <w:rFonts w:cs="Arial"/>
                <w:b/>
                <w:bCs/>
                <w:color w:val="000000"/>
                <w:sz w:val="20"/>
              </w:rPr>
              <w:pPrChange w:id="1844" w:author="Bailey, Colin (DFO/MPO)" w:date="2024-11-01T00:17:00Z">
                <w:pPr>
                  <w:spacing w:before="120"/>
                  <w:jc w:val="center"/>
                </w:pPr>
              </w:pPrChange>
            </w:pPr>
            <w:del w:id="1845" w:author="Bailey, Colin (DFO/MPO)" w:date="2024-11-01T00:23:00Z">
              <w:r w:rsidRPr="12283F5C" w:rsidDel="00CD0E55">
                <w:rPr>
                  <w:rFonts w:cs="Arial"/>
                  <w:b/>
                  <w:bCs/>
                  <w:color w:val="000000" w:themeColor="text1"/>
                  <w:sz w:val="20"/>
                </w:rPr>
                <w:delText>2714</w:delText>
              </w:r>
            </w:del>
            <w:ins w:id="1846" w:author="Bailey, Colin (DFO/MPO)" w:date="2024-10-29T09:39:00Z">
              <w:del w:id="1847" w:author="Bailey, Colin (DFO/MPO)" w:date="2024-11-01T00:23:00Z">
                <w:r w:rsidR="00334409" w:rsidDel="00CD0E55">
                  <w:rPr>
                    <w:rFonts w:cs="Arial"/>
                    <w:b/>
                    <w:bCs/>
                    <w:color w:val="000000" w:themeColor="text1"/>
                    <w:sz w:val="20"/>
                  </w:rPr>
                  <w:delText>25</w:delText>
                </w:r>
              </w:del>
            </w:ins>
          </w:p>
        </w:tc>
        <w:tc>
          <w:tcPr>
            <w:tcW w:w="1106" w:type="dxa"/>
            <w:tcBorders>
              <w:top w:val="nil"/>
              <w:left w:val="nil"/>
              <w:bottom w:val="nil"/>
              <w:right w:val="nil"/>
            </w:tcBorders>
            <w:shd w:val="clear" w:color="auto" w:fill="auto"/>
            <w:noWrap/>
            <w:vAlign w:val="bottom"/>
            <w:hideMark/>
          </w:tcPr>
          <w:p w14:paraId="5A1B7528" w14:textId="5F15F5F5" w:rsidR="002C09CF" w:rsidRPr="00F80502" w:rsidDel="00CD0E55" w:rsidRDefault="6117A9AE">
            <w:pPr>
              <w:spacing w:before="120"/>
              <w:jc w:val="right"/>
              <w:rPr>
                <w:del w:id="1848" w:author="Bailey, Colin (DFO/MPO)" w:date="2024-11-01T00:23:00Z"/>
                <w:rFonts w:cs="Arial"/>
                <w:color w:val="000000"/>
                <w:sz w:val="20"/>
              </w:rPr>
              <w:pPrChange w:id="1849" w:author="Bailey, Colin (DFO/MPO)" w:date="2024-11-01T00:17:00Z">
                <w:pPr>
                  <w:spacing w:before="120"/>
                  <w:jc w:val="center"/>
                </w:pPr>
              </w:pPrChange>
            </w:pPr>
            <w:del w:id="1850" w:author="Bailey, Colin (DFO/MPO)" w:date="2024-11-01T00:23:00Z">
              <w:r w:rsidRPr="12283F5C" w:rsidDel="00CD0E55">
                <w:rPr>
                  <w:rFonts w:cs="Arial"/>
                  <w:color w:val="000000" w:themeColor="text1"/>
                  <w:sz w:val="20"/>
                </w:rPr>
                <w:delText>5629</w:delText>
              </w:r>
            </w:del>
            <w:ins w:id="1851" w:author="Bailey, Colin (DFO/MPO)" w:date="2024-10-29T09:39:00Z">
              <w:del w:id="1852" w:author="Bailey, Colin (DFO/MPO)" w:date="2024-11-01T00:23:00Z">
                <w:r w:rsidR="00334409" w:rsidDel="00CD0E55">
                  <w:rPr>
                    <w:rFonts w:cs="Arial"/>
                    <w:color w:val="000000" w:themeColor="text1"/>
                    <w:sz w:val="20"/>
                  </w:rPr>
                  <w:delText>55</w:delText>
                </w:r>
              </w:del>
            </w:ins>
          </w:p>
        </w:tc>
      </w:tr>
      <w:tr w:rsidR="002C09CF" w:rsidRPr="00F80502" w:rsidDel="00CD0E55" w14:paraId="7BA3C5B1" w14:textId="29B558D9" w:rsidTr="00ED2775">
        <w:tblPrEx>
          <w:tblW w:w="8419" w:type="dxa"/>
          <w:jc w:val="center"/>
          <w:tblPrExChange w:id="1853" w:author="Bailey, Colin (DFO/MPO)" w:date="2024-11-01T00:18:00Z">
            <w:tblPrEx>
              <w:tblW w:w="7417" w:type="dxa"/>
              <w:jc w:val="center"/>
            </w:tblPrEx>
          </w:tblPrExChange>
        </w:tblPrEx>
        <w:trPr>
          <w:gridAfter w:val="1"/>
          <w:wAfter w:w="720" w:type="dxa"/>
          <w:trHeight w:val="360"/>
          <w:jc w:val="center"/>
          <w:del w:id="1854" w:author="Bailey, Colin (DFO/MPO)" w:date="2024-11-01T00:23:00Z"/>
          <w:trPrChange w:id="1855" w:author="Bailey, Colin (DFO/MPO)" w:date="2024-11-01T00:18:00Z">
            <w:trPr>
              <w:gridAfter w:val="1"/>
              <w:trHeight w:val="360"/>
              <w:jc w:val="center"/>
            </w:trPr>
          </w:trPrChange>
        </w:trPr>
        <w:tc>
          <w:tcPr>
            <w:tcW w:w="1239" w:type="dxa"/>
            <w:vMerge/>
            <w:vAlign w:val="bottom"/>
            <w:hideMark/>
            <w:tcPrChange w:id="1856" w:author="Bailey, Colin (DFO/MPO)" w:date="2024-11-01T00:18:00Z">
              <w:tcPr>
                <w:tcW w:w="1239" w:type="dxa"/>
                <w:vMerge/>
                <w:vAlign w:val="center"/>
                <w:hideMark/>
              </w:tcPr>
            </w:tcPrChange>
          </w:tcPr>
          <w:p w14:paraId="10999928" w14:textId="059504A1" w:rsidR="002C09CF" w:rsidRPr="00F80502" w:rsidDel="00CD0E55" w:rsidRDefault="002C09CF">
            <w:pPr>
              <w:spacing w:before="120"/>
              <w:rPr>
                <w:del w:id="1857" w:author="Bailey, Colin (DFO/MPO)" w:date="2024-11-01T00:23:00Z"/>
                <w:rFonts w:cs="Arial"/>
                <w:b/>
                <w:bCs/>
                <w:color w:val="000000"/>
                <w:sz w:val="20"/>
              </w:rPr>
              <w:pPrChange w:id="1858" w:author="Bailey, Colin (DFO/MPO)" w:date="2024-11-01T00:17:00Z">
                <w:pPr>
                  <w:spacing w:before="120"/>
                  <w:jc w:val="center"/>
                </w:pPr>
              </w:pPrChange>
            </w:pPr>
          </w:p>
        </w:tc>
        <w:tc>
          <w:tcPr>
            <w:tcW w:w="1306" w:type="dxa"/>
            <w:tcBorders>
              <w:top w:val="nil"/>
              <w:left w:val="nil"/>
              <w:bottom w:val="nil"/>
              <w:right w:val="nil"/>
            </w:tcBorders>
            <w:shd w:val="clear" w:color="auto" w:fill="auto"/>
            <w:noWrap/>
            <w:vAlign w:val="bottom"/>
            <w:hideMark/>
            <w:tcPrChange w:id="1859" w:author="Bailey, Colin (DFO/MPO)" w:date="2024-11-01T00:18:00Z">
              <w:tcPr>
                <w:tcW w:w="1306" w:type="dxa"/>
                <w:tcBorders>
                  <w:top w:val="nil"/>
                  <w:left w:val="nil"/>
                  <w:bottom w:val="nil"/>
                  <w:right w:val="nil"/>
                </w:tcBorders>
                <w:shd w:val="clear" w:color="auto" w:fill="auto"/>
                <w:noWrap/>
                <w:vAlign w:val="center"/>
                <w:hideMark/>
              </w:tcPr>
            </w:tcPrChange>
          </w:tcPr>
          <w:p w14:paraId="6F9549ED" w14:textId="2765C9D7" w:rsidR="002C09CF" w:rsidRPr="00F80502" w:rsidDel="00CD0E55" w:rsidRDefault="002C09CF" w:rsidP="00ED2775">
            <w:pPr>
              <w:spacing w:before="120"/>
              <w:rPr>
                <w:del w:id="1860" w:author="Bailey, Colin (DFO/MPO)" w:date="2024-11-01T00:23:00Z"/>
                <w:rFonts w:cs="Arial"/>
                <w:color w:val="000000"/>
                <w:sz w:val="20"/>
              </w:rPr>
            </w:pPr>
            <w:del w:id="1861" w:author="Bailey, Colin (DFO/MPO)" w:date="2024-11-01T00:23:00Z">
              <w:r w:rsidRPr="00F80502" w:rsidDel="00CD0E55">
                <w:rPr>
                  <w:rFonts w:cs="Arial"/>
                  <w:color w:val="000000"/>
                  <w:sz w:val="20"/>
                </w:rPr>
                <w:delText>80%</w:delText>
              </w:r>
              <w:r w:rsidRPr="00A61C50" w:rsidDel="00CD0E55">
                <w:rPr>
                  <w:rFonts w:cs="Arial"/>
                  <w:color w:val="000000"/>
                  <w:sz w:val="20"/>
                </w:rPr>
                <w:delText xml:space="preserve"> </w:delText>
              </w:r>
              <w:r w:rsidRPr="00F80502" w:rsidDel="00CD0E55">
                <w:rPr>
                  <w:rFonts w:cs="Arial"/>
                  <w:color w:val="000000"/>
                  <w:sz w:val="20"/>
                </w:rPr>
                <w:delText>S</w:delText>
              </w:r>
              <w:r w:rsidRPr="00A61C50" w:rsidDel="00CD0E55">
                <w:rPr>
                  <w:rFonts w:cs="Arial"/>
                  <w:color w:val="000000"/>
                  <w:sz w:val="20"/>
                  <w:vertAlign w:val="subscript"/>
                </w:rPr>
                <w:delText>MSY</w:delText>
              </w:r>
            </w:del>
          </w:p>
        </w:tc>
        <w:tc>
          <w:tcPr>
            <w:tcW w:w="1055" w:type="dxa"/>
            <w:tcBorders>
              <w:top w:val="nil"/>
              <w:left w:val="nil"/>
              <w:bottom w:val="nil"/>
              <w:right w:val="nil"/>
            </w:tcBorders>
            <w:shd w:val="clear" w:color="auto" w:fill="auto"/>
            <w:noWrap/>
            <w:vAlign w:val="bottom"/>
            <w:hideMark/>
            <w:tcPrChange w:id="1862" w:author="Bailey, Colin (DFO/MPO)" w:date="2024-11-01T00:18:00Z">
              <w:tcPr>
                <w:tcW w:w="2675" w:type="dxa"/>
                <w:gridSpan w:val="2"/>
                <w:tcBorders>
                  <w:top w:val="nil"/>
                  <w:left w:val="nil"/>
                  <w:bottom w:val="nil"/>
                  <w:right w:val="nil"/>
                </w:tcBorders>
                <w:shd w:val="clear" w:color="auto" w:fill="auto"/>
                <w:noWrap/>
                <w:vAlign w:val="center"/>
                <w:hideMark/>
              </w:tcPr>
            </w:tcPrChange>
          </w:tcPr>
          <w:p w14:paraId="4D42045B" w14:textId="3D67141D" w:rsidR="002C09CF" w:rsidRPr="00F80502" w:rsidDel="00CD0E55" w:rsidRDefault="621CEAC8">
            <w:pPr>
              <w:spacing w:before="120"/>
              <w:jc w:val="right"/>
              <w:rPr>
                <w:del w:id="1863" w:author="Bailey, Colin (DFO/MPO)" w:date="2024-11-01T00:23:00Z"/>
                <w:rFonts w:cs="Arial"/>
                <w:color w:val="000000"/>
                <w:sz w:val="20"/>
              </w:rPr>
              <w:pPrChange w:id="1864" w:author="Bailey, Colin (DFO/MPO)" w:date="2024-11-01T00:17:00Z">
                <w:pPr>
                  <w:spacing w:before="120"/>
                  <w:jc w:val="center"/>
                </w:pPr>
              </w:pPrChange>
            </w:pPr>
            <w:del w:id="1865" w:author="Bailey, Colin (DFO/MPO)" w:date="2024-11-01T00:23:00Z">
              <w:r w:rsidRPr="12283F5C" w:rsidDel="00CD0E55">
                <w:rPr>
                  <w:rFonts w:cs="Arial"/>
                  <w:color w:val="000000" w:themeColor="text1"/>
                  <w:sz w:val="20"/>
                </w:rPr>
                <w:delText>5</w:delText>
              </w:r>
            </w:del>
            <w:ins w:id="1866" w:author="Bailey, Colin (DFO/MPO)" w:date="2024-10-29T09:42:00Z">
              <w:del w:id="1867" w:author="Bailey, Colin (DFO/MPO)" w:date="2024-11-01T00:23:00Z">
                <w:r w:rsidR="00201DFD" w:rsidDel="00CD0E55">
                  <w:rPr>
                    <w:rFonts w:cs="Arial"/>
                    <w:color w:val="000000" w:themeColor="text1"/>
                    <w:sz w:val="20"/>
                  </w:rPr>
                  <w:delText>839</w:delText>
                </w:r>
              </w:del>
            </w:ins>
            <w:del w:id="1868" w:author="Bailey, Colin (DFO/MPO)" w:date="2024-11-01T00:23:00Z">
              <w:r w:rsidRPr="12283F5C" w:rsidDel="00CD0E55">
                <w:rPr>
                  <w:rFonts w:cs="Arial"/>
                  <w:color w:val="000000" w:themeColor="text1"/>
                  <w:sz w:val="20"/>
                </w:rPr>
                <w:delText>516</w:delText>
              </w:r>
            </w:del>
          </w:p>
        </w:tc>
        <w:tc>
          <w:tcPr>
            <w:tcW w:w="2607" w:type="dxa"/>
            <w:tcBorders>
              <w:top w:val="nil"/>
              <w:left w:val="nil"/>
              <w:bottom w:val="nil"/>
              <w:right w:val="nil"/>
            </w:tcBorders>
            <w:shd w:val="clear" w:color="auto" w:fill="auto"/>
            <w:noWrap/>
            <w:vAlign w:val="bottom"/>
            <w:hideMark/>
            <w:tcPrChange w:id="1869" w:author="Bailey, Colin (DFO/MPO)" w:date="2024-11-01T00:18:00Z">
              <w:tcPr>
                <w:tcW w:w="661" w:type="dxa"/>
                <w:tcBorders>
                  <w:top w:val="nil"/>
                  <w:left w:val="nil"/>
                  <w:bottom w:val="nil"/>
                  <w:right w:val="nil"/>
                </w:tcBorders>
                <w:shd w:val="clear" w:color="auto" w:fill="auto"/>
                <w:noWrap/>
                <w:vAlign w:val="center"/>
                <w:hideMark/>
              </w:tcPr>
            </w:tcPrChange>
          </w:tcPr>
          <w:p w14:paraId="42DA466B" w14:textId="715E8366" w:rsidR="002C09CF" w:rsidRPr="00F80502" w:rsidDel="00CD0E55" w:rsidRDefault="621CEAC8">
            <w:pPr>
              <w:spacing w:before="120"/>
              <w:jc w:val="right"/>
              <w:rPr>
                <w:del w:id="1870" w:author="Bailey, Colin (DFO/MPO)" w:date="2024-11-01T00:23:00Z"/>
                <w:rFonts w:cs="Arial"/>
                <w:color w:val="000000"/>
                <w:sz w:val="20"/>
              </w:rPr>
              <w:pPrChange w:id="1871" w:author="Bailey, Colin (DFO/MPO)" w:date="2024-11-01T00:17:00Z">
                <w:pPr>
                  <w:spacing w:before="120"/>
                  <w:jc w:val="center"/>
                </w:pPr>
              </w:pPrChange>
            </w:pPr>
            <w:del w:id="1872" w:author="Bailey, Colin (DFO/MPO)" w:date="2024-11-01T00:23:00Z">
              <w:r w:rsidRPr="12283F5C" w:rsidDel="00CD0E55">
                <w:rPr>
                  <w:rFonts w:cs="Arial"/>
                  <w:color w:val="000000" w:themeColor="text1"/>
                  <w:sz w:val="20"/>
                </w:rPr>
                <w:delText>4</w:delText>
              </w:r>
            </w:del>
            <w:ins w:id="1873" w:author="Bailey, Colin (DFO/MPO)" w:date="2024-10-29T09:42:00Z">
              <w:del w:id="1874" w:author="Bailey, Colin (DFO/MPO)" w:date="2024-11-01T00:23:00Z">
                <w:r w:rsidR="00201DFD" w:rsidDel="00CD0E55">
                  <w:rPr>
                    <w:rFonts w:cs="Arial"/>
                    <w:color w:val="000000" w:themeColor="text1"/>
                    <w:sz w:val="20"/>
                  </w:rPr>
                  <w:delText>367</w:delText>
                </w:r>
              </w:del>
            </w:ins>
            <w:del w:id="1875" w:author="Bailey, Colin (DFO/MPO)" w:date="2024-11-01T00:23:00Z">
              <w:r w:rsidRPr="12283F5C" w:rsidDel="00CD0E55">
                <w:rPr>
                  <w:rFonts w:cs="Arial"/>
                  <w:color w:val="000000" w:themeColor="text1"/>
                  <w:sz w:val="20"/>
                </w:rPr>
                <w:delText>092</w:delText>
              </w:r>
            </w:del>
          </w:p>
        </w:tc>
        <w:tc>
          <w:tcPr>
            <w:tcW w:w="1106" w:type="dxa"/>
            <w:tcBorders>
              <w:top w:val="nil"/>
              <w:left w:val="nil"/>
              <w:bottom w:val="nil"/>
              <w:right w:val="nil"/>
            </w:tcBorders>
            <w:shd w:val="clear" w:color="auto" w:fill="auto"/>
            <w:noWrap/>
            <w:vAlign w:val="bottom"/>
            <w:hideMark/>
            <w:tcPrChange w:id="1876" w:author="Bailey, Colin (DFO/MPO)" w:date="2024-11-01T00:18:00Z">
              <w:tcPr>
                <w:tcW w:w="803" w:type="dxa"/>
                <w:gridSpan w:val="2"/>
                <w:tcBorders>
                  <w:top w:val="nil"/>
                  <w:left w:val="nil"/>
                  <w:bottom w:val="nil"/>
                  <w:right w:val="nil"/>
                </w:tcBorders>
                <w:shd w:val="clear" w:color="auto" w:fill="auto"/>
                <w:noWrap/>
                <w:vAlign w:val="center"/>
                <w:hideMark/>
              </w:tcPr>
            </w:tcPrChange>
          </w:tcPr>
          <w:p w14:paraId="1DECB4D6" w14:textId="098309B9" w:rsidR="002C09CF" w:rsidRPr="00F80502" w:rsidDel="00CD0E55" w:rsidRDefault="621CEAC8">
            <w:pPr>
              <w:spacing w:before="120"/>
              <w:jc w:val="right"/>
              <w:rPr>
                <w:del w:id="1877" w:author="Bailey, Colin (DFO/MPO)" w:date="2024-11-01T00:23:00Z"/>
                <w:rFonts w:cs="Arial"/>
                <w:b/>
                <w:bCs/>
                <w:color w:val="000000"/>
                <w:sz w:val="20"/>
              </w:rPr>
              <w:pPrChange w:id="1878" w:author="Bailey, Colin (DFO/MPO)" w:date="2024-11-01T00:17:00Z">
                <w:pPr>
                  <w:spacing w:before="120"/>
                  <w:jc w:val="center"/>
                </w:pPr>
              </w:pPrChange>
            </w:pPr>
            <w:del w:id="1879" w:author="Bailey, Colin (DFO/MPO)" w:date="2024-11-01T00:23:00Z">
              <w:r w:rsidRPr="12283F5C" w:rsidDel="00CD0E55">
                <w:rPr>
                  <w:rFonts w:cs="Arial"/>
                  <w:b/>
                  <w:bCs/>
                  <w:color w:val="000000" w:themeColor="text1"/>
                  <w:sz w:val="20"/>
                </w:rPr>
                <w:delText>5423</w:delText>
              </w:r>
            </w:del>
            <w:ins w:id="1880" w:author="Bailey, Colin (DFO/MPO)" w:date="2024-10-29T09:42:00Z">
              <w:del w:id="1881" w:author="Bailey, Colin (DFO/MPO)" w:date="2024-11-01T00:23:00Z">
                <w:r w:rsidR="00201DFD" w:rsidDel="00CD0E55">
                  <w:rPr>
                    <w:rFonts w:cs="Arial"/>
                    <w:b/>
                    <w:bCs/>
                    <w:color w:val="000000" w:themeColor="text1"/>
                    <w:sz w:val="20"/>
                  </w:rPr>
                  <w:delText>5745</w:delText>
                </w:r>
              </w:del>
            </w:ins>
          </w:p>
        </w:tc>
        <w:tc>
          <w:tcPr>
            <w:tcW w:w="1106" w:type="dxa"/>
            <w:tcBorders>
              <w:top w:val="nil"/>
              <w:left w:val="nil"/>
              <w:bottom w:val="nil"/>
              <w:right w:val="nil"/>
            </w:tcBorders>
            <w:shd w:val="clear" w:color="auto" w:fill="auto"/>
            <w:noWrap/>
            <w:vAlign w:val="bottom"/>
            <w:hideMark/>
            <w:tcPrChange w:id="1882" w:author="Bailey, Colin (DFO/MPO)" w:date="2024-11-01T00:18:00Z">
              <w:tcPr>
                <w:tcW w:w="733" w:type="dxa"/>
                <w:gridSpan w:val="2"/>
                <w:tcBorders>
                  <w:top w:val="nil"/>
                  <w:left w:val="nil"/>
                  <w:bottom w:val="nil"/>
                  <w:right w:val="nil"/>
                </w:tcBorders>
                <w:shd w:val="clear" w:color="auto" w:fill="auto"/>
                <w:noWrap/>
                <w:vAlign w:val="center"/>
                <w:hideMark/>
              </w:tcPr>
            </w:tcPrChange>
          </w:tcPr>
          <w:p w14:paraId="4E4D041E" w14:textId="62C13905" w:rsidR="002C09CF" w:rsidRPr="00F80502" w:rsidDel="00CD0E55" w:rsidRDefault="621CEAC8">
            <w:pPr>
              <w:spacing w:before="120"/>
              <w:jc w:val="right"/>
              <w:rPr>
                <w:del w:id="1883" w:author="Bailey, Colin (DFO/MPO)" w:date="2024-11-01T00:23:00Z"/>
                <w:rFonts w:cs="Arial"/>
                <w:color w:val="000000"/>
                <w:sz w:val="20"/>
              </w:rPr>
              <w:pPrChange w:id="1884" w:author="Bailey, Colin (DFO/MPO)" w:date="2024-11-01T00:17:00Z">
                <w:pPr>
                  <w:spacing w:before="120"/>
                  <w:jc w:val="center"/>
                </w:pPr>
              </w:pPrChange>
            </w:pPr>
            <w:del w:id="1885" w:author="Bailey, Colin (DFO/MPO)" w:date="2024-11-01T00:23:00Z">
              <w:r w:rsidRPr="12283F5C" w:rsidDel="00CD0E55">
                <w:rPr>
                  <w:rFonts w:cs="Arial"/>
                  <w:color w:val="000000" w:themeColor="text1"/>
                  <w:sz w:val="20"/>
                </w:rPr>
                <w:delText>7352</w:delText>
              </w:r>
            </w:del>
            <w:ins w:id="1886" w:author="Bailey, Colin (DFO/MPO)" w:date="2024-10-29T09:43:00Z">
              <w:del w:id="1887" w:author="Bailey, Colin (DFO/MPO)" w:date="2024-11-01T00:23:00Z">
                <w:r w:rsidR="00725B1A" w:rsidDel="00CD0E55">
                  <w:rPr>
                    <w:rFonts w:cs="Arial"/>
                    <w:color w:val="000000" w:themeColor="text1"/>
                    <w:sz w:val="20"/>
                  </w:rPr>
                  <w:delText>7743</w:delText>
                </w:r>
              </w:del>
            </w:ins>
          </w:p>
        </w:tc>
      </w:tr>
      <w:tr w:rsidR="00ED2775" w:rsidRPr="00F80502" w:rsidDel="00CD0E55" w14:paraId="5B304A5B" w14:textId="69AAB158" w:rsidTr="00ED2775">
        <w:trPr>
          <w:trHeight w:val="360"/>
          <w:jc w:val="center"/>
          <w:del w:id="1888" w:author="Bailey, Colin (DFO/MPO)" w:date="2024-11-01T00:23:00Z"/>
        </w:trPr>
        <w:tc>
          <w:tcPr>
            <w:tcW w:w="1239" w:type="dxa"/>
            <w:vAlign w:val="bottom"/>
            <w:hideMark/>
          </w:tcPr>
          <w:p w14:paraId="54E40C7D" w14:textId="2D1E431E" w:rsidR="002C09CF" w:rsidRPr="00F80502" w:rsidDel="00CD0E55" w:rsidRDefault="002C09CF">
            <w:pPr>
              <w:spacing w:before="120"/>
              <w:rPr>
                <w:del w:id="1889" w:author="Bailey, Colin (DFO/MPO)" w:date="2024-11-01T00:23:00Z"/>
                <w:rFonts w:cs="Arial"/>
                <w:b/>
                <w:bCs/>
                <w:color w:val="000000"/>
                <w:sz w:val="20"/>
              </w:rPr>
              <w:pPrChange w:id="1890" w:author="Bailey, Colin (DFO/MPO)" w:date="2024-11-01T00:17:00Z">
                <w:pPr>
                  <w:spacing w:before="120"/>
                  <w:jc w:val="center"/>
                </w:pPr>
              </w:pPrChange>
            </w:pPr>
          </w:p>
        </w:tc>
        <w:tc>
          <w:tcPr>
            <w:tcW w:w="1306" w:type="dxa"/>
            <w:tcBorders>
              <w:top w:val="nil"/>
              <w:left w:val="nil"/>
              <w:bottom w:val="single" w:sz="4" w:space="0" w:color="auto"/>
              <w:right w:val="nil"/>
            </w:tcBorders>
            <w:shd w:val="clear" w:color="auto" w:fill="auto"/>
            <w:noWrap/>
            <w:vAlign w:val="bottom"/>
            <w:hideMark/>
          </w:tcPr>
          <w:p w14:paraId="4BBFF48C" w14:textId="0E71880A" w:rsidR="002C09CF" w:rsidRPr="00F80502" w:rsidDel="00CD0E55" w:rsidRDefault="002C09CF" w:rsidP="00ED2775">
            <w:pPr>
              <w:spacing w:before="120"/>
              <w:rPr>
                <w:del w:id="1891" w:author="Bailey, Colin (DFO/MPO)" w:date="2024-11-01T00:23:00Z"/>
                <w:rFonts w:cs="Arial"/>
                <w:color w:val="000000"/>
                <w:sz w:val="20"/>
              </w:rPr>
            </w:pPr>
            <w:del w:id="1892" w:author="Bailey, Colin (DFO/MPO)" w:date="2024-11-01T00:23:00Z">
              <w:r w:rsidRPr="00F80502" w:rsidDel="00CD0E55">
                <w:rPr>
                  <w:rFonts w:cs="Arial"/>
                  <w:color w:val="000000"/>
                  <w:sz w:val="20"/>
                </w:rPr>
                <w:delText>U</w:delText>
              </w:r>
              <w:r w:rsidRPr="00A61C50" w:rsidDel="00CD0E55">
                <w:rPr>
                  <w:rFonts w:cs="Arial"/>
                  <w:color w:val="000000"/>
                  <w:sz w:val="20"/>
                  <w:vertAlign w:val="subscript"/>
                </w:rPr>
                <w:delText>MSY</w:delText>
              </w:r>
            </w:del>
          </w:p>
        </w:tc>
        <w:tc>
          <w:tcPr>
            <w:tcW w:w="1055" w:type="dxa"/>
            <w:tcBorders>
              <w:top w:val="nil"/>
              <w:left w:val="nil"/>
              <w:bottom w:val="single" w:sz="4" w:space="0" w:color="auto"/>
              <w:right w:val="nil"/>
            </w:tcBorders>
            <w:shd w:val="clear" w:color="auto" w:fill="auto"/>
            <w:noWrap/>
            <w:vAlign w:val="bottom"/>
            <w:hideMark/>
          </w:tcPr>
          <w:p w14:paraId="1E15703C" w14:textId="45311096" w:rsidR="002C09CF" w:rsidRPr="00F80502" w:rsidDel="00CD0E55" w:rsidRDefault="10696400">
            <w:pPr>
              <w:spacing w:before="120"/>
              <w:jc w:val="right"/>
              <w:rPr>
                <w:del w:id="1893" w:author="Bailey, Colin (DFO/MPO)" w:date="2024-11-01T00:23:00Z"/>
                <w:rFonts w:cs="Arial"/>
                <w:color w:val="000000"/>
                <w:sz w:val="20"/>
              </w:rPr>
              <w:pPrChange w:id="1894" w:author="Bailey, Colin (DFO/MPO)" w:date="2024-11-01T00:17:00Z">
                <w:pPr>
                  <w:spacing w:before="120"/>
                  <w:jc w:val="center"/>
                </w:pPr>
              </w:pPrChange>
            </w:pPr>
            <w:del w:id="1895" w:author="Bailey, Colin (DFO/MPO)" w:date="2024-11-01T00:23:00Z">
              <w:r w:rsidRPr="12283F5C" w:rsidDel="00CD0E55">
                <w:rPr>
                  <w:rFonts w:cs="Arial"/>
                  <w:color w:val="000000" w:themeColor="text1"/>
                  <w:sz w:val="20"/>
                </w:rPr>
                <w:delText>0.4</w:delText>
              </w:r>
            </w:del>
            <w:ins w:id="1896" w:author="Bailey, Colin (DFO/MPO)" w:date="2024-10-29T09:49:00Z">
              <w:del w:id="1897" w:author="Bailey, Colin (DFO/MPO)" w:date="2024-11-01T00:23:00Z">
                <w:r w:rsidR="008C1C96" w:rsidDel="00CD0E55">
                  <w:rPr>
                    <w:rFonts w:cs="Arial"/>
                    <w:color w:val="000000" w:themeColor="text1"/>
                    <w:sz w:val="20"/>
                  </w:rPr>
                  <w:delText>7</w:delText>
                </w:r>
              </w:del>
            </w:ins>
            <w:del w:id="1898" w:author="Bailey, Colin (DFO/MPO)" w:date="2024-11-01T00:23:00Z">
              <w:r w:rsidRPr="12283F5C" w:rsidDel="00CD0E55">
                <w:rPr>
                  <w:rFonts w:cs="Arial"/>
                  <w:color w:val="000000" w:themeColor="text1"/>
                  <w:sz w:val="20"/>
                </w:rPr>
                <w:delText>6</w:delText>
              </w:r>
            </w:del>
          </w:p>
        </w:tc>
        <w:tc>
          <w:tcPr>
            <w:tcW w:w="2607" w:type="dxa"/>
            <w:tcBorders>
              <w:top w:val="nil"/>
              <w:left w:val="nil"/>
              <w:bottom w:val="single" w:sz="4" w:space="0" w:color="auto"/>
              <w:right w:val="nil"/>
            </w:tcBorders>
            <w:shd w:val="clear" w:color="auto" w:fill="auto"/>
            <w:noWrap/>
            <w:vAlign w:val="bottom"/>
            <w:hideMark/>
          </w:tcPr>
          <w:p w14:paraId="2E44BAC6" w14:textId="7D943666" w:rsidR="002C09CF" w:rsidRPr="00F80502" w:rsidDel="00CD0E55" w:rsidRDefault="10696400">
            <w:pPr>
              <w:spacing w:before="120"/>
              <w:jc w:val="right"/>
              <w:rPr>
                <w:del w:id="1899" w:author="Bailey, Colin (DFO/MPO)" w:date="2024-11-01T00:23:00Z"/>
                <w:rFonts w:cs="Arial"/>
                <w:color w:val="000000"/>
                <w:sz w:val="20"/>
              </w:rPr>
              <w:pPrChange w:id="1900" w:author="Bailey, Colin (DFO/MPO)" w:date="2024-11-01T00:17:00Z">
                <w:pPr>
                  <w:spacing w:before="120"/>
                  <w:jc w:val="center"/>
                </w:pPr>
              </w:pPrChange>
            </w:pPr>
            <w:del w:id="1901" w:author="Bailey, Colin (DFO/MPO)" w:date="2024-11-01T00:23:00Z">
              <w:r w:rsidRPr="12283F5C" w:rsidDel="00CD0E55">
                <w:rPr>
                  <w:rFonts w:cs="Arial"/>
                  <w:color w:val="000000" w:themeColor="text1"/>
                  <w:sz w:val="20"/>
                </w:rPr>
                <w:delText>0.</w:delText>
              </w:r>
            </w:del>
            <w:ins w:id="1902" w:author="Bailey, Colin (DFO/MPO)" w:date="2024-10-29T09:49:00Z">
              <w:del w:id="1903" w:author="Bailey, Colin (DFO/MPO)" w:date="2024-11-01T00:23:00Z">
                <w:r w:rsidR="008C1C96" w:rsidDel="00CD0E55">
                  <w:rPr>
                    <w:rFonts w:cs="Arial"/>
                    <w:color w:val="000000" w:themeColor="text1"/>
                    <w:sz w:val="20"/>
                  </w:rPr>
                  <w:delText>31</w:delText>
                </w:r>
              </w:del>
            </w:ins>
            <w:del w:id="1904" w:author="Bailey, Colin (DFO/MPO)" w:date="2024-11-01T00:23:00Z">
              <w:r w:rsidRPr="12283F5C" w:rsidDel="00CD0E55">
                <w:rPr>
                  <w:rFonts w:cs="Arial"/>
                  <w:color w:val="000000" w:themeColor="text1"/>
                  <w:sz w:val="20"/>
                </w:rPr>
                <w:delText>28</w:delText>
              </w:r>
            </w:del>
          </w:p>
        </w:tc>
        <w:tc>
          <w:tcPr>
            <w:tcW w:w="1106" w:type="dxa"/>
            <w:tcBorders>
              <w:top w:val="nil"/>
              <w:left w:val="nil"/>
              <w:bottom w:val="single" w:sz="4" w:space="0" w:color="auto"/>
              <w:right w:val="nil"/>
            </w:tcBorders>
            <w:shd w:val="clear" w:color="auto" w:fill="auto"/>
            <w:noWrap/>
            <w:vAlign w:val="bottom"/>
            <w:hideMark/>
          </w:tcPr>
          <w:p w14:paraId="03669E4C" w14:textId="53926576" w:rsidR="002C09CF" w:rsidRPr="00F80502" w:rsidDel="00CD0E55" w:rsidRDefault="10696400">
            <w:pPr>
              <w:spacing w:before="120"/>
              <w:jc w:val="right"/>
              <w:rPr>
                <w:del w:id="1905" w:author="Bailey, Colin (DFO/MPO)" w:date="2024-11-01T00:23:00Z"/>
                <w:rFonts w:cs="Arial"/>
                <w:b/>
                <w:bCs/>
                <w:color w:val="000000"/>
                <w:sz w:val="20"/>
              </w:rPr>
              <w:pPrChange w:id="1906" w:author="Bailey, Colin (DFO/MPO)" w:date="2024-11-01T00:17:00Z">
                <w:pPr>
                  <w:spacing w:before="120"/>
                  <w:jc w:val="center"/>
                </w:pPr>
              </w:pPrChange>
            </w:pPr>
            <w:del w:id="1907" w:author="Bailey, Colin (DFO/MPO)" w:date="2024-11-01T00:23:00Z">
              <w:r w:rsidRPr="12283F5C" w:rsidDel="00CD0E55">
                <w:rPr>
                  <w:rFonts w:cs="Arial"/>
                  <w:b/>
                  <w:bCs/>
                  <w:color w:val="000000" w:themeColor="text1"/>
                  <w:sz w:val="20"/>
                </w:rPr>
                <w:delText>0.4</w:delText>
              </w:r>
            </w:del>
            <w:ins w:id="1908" w:author="Bailey, Colin (DFO/MPO)" w:date="2024-10-29T09:49:00Z">
              <w:del w:id="1909" w:author="Bailey, Colin (DFO/MPO)" w:date="2024-11-01T00:23:00Z">
                <w:r w:rsidR="002F4314" w:rsidDel="00CD0E55">
                  <w:rPr>
                    <w:rFonts w:cs="Arial"/>
                    <w:b/>
                    <w:bCs/>
                    <w:color w:val="000000" w:themeColor="text1"/>
                    <w:sz w:val="20"/>
                  </w:rPr>
                  <w:delText>8</w:delText>
                </w:r>
              </w:del>
            </w:ins>
            <w:del w:id="1910" w:author="Bailey, Colin (DFO/MPO)" w:date="2024-11-01T00:23:00Z">
              <w:r w:rsidRPr="12283F5C" w:rsidDel="00CD0E55">
                <w:rPr>
                  <w:rFonts w:cs="Arial"/>
                  <w:b/>
                  <w:bCs/>
                  <w:color w:val="000000" w:themeColor="text1"/>
                  <w:sz w:val="20"/>
                </w:rPr>
                <w:delText>6</w:delText>
              </w:r>
            </w:del>
          </w:p>
        </w:tc>
        <w:tc>
          <w:tcPr>
            <w:tcW w:w="1106" w:type="dxa"/>
            <w:gridSpan w:val="2"/>
            <w:tcBorders>
              <w:top w:val="nil"/>
              <w:left w:val="nil"/>
              <w:bottom w:val="single" w:sz="4" w:space="0" w:color="auto"/>
              <w:right w:val="nil"/>
            </w:tcBorders>
            <w:shd w:val="clear" w:color="auto" w:fill="auto"/>
            <w:noWrap/>
            <w:vAlign w:val="bottom"/>
            <w:hideMark/>
          </w:tcPr>
          <w:p w14:paraId="599C45D8" w14:textId="0B1CC47D" w:rsidR="002C09CF" w:rsidRPr="00F80502" w:rsidDel="00CD0E55" w:rsidRDefault="10696400">
            <w:pPr>
              <w:spacing w:before="120"/>
              <w:jc w:val="right"/>
              <w:rPr>
                <w:del w:id="1911" w:author="Bailey, Colin (DFO/MPO)" w:date="2024-11-01T00:23:00Z"/>
                <w:rFonts w:cs="Arial"/>
                <w:color w:val="000000"/>
                <w:sz w:val="20"/>
              </w:rPr>
              <w:pPrChange w:id="1912" w:author="Bailey, Colin (DFO/MPO)" w:date="2024-11-01T00:17:00Z">
                <w:pPr>
                  <w:spacing w:before="120"/>
                  <w:jc w:val="center"/>
                </w:pPr>
              </w:pPrChange>
            </w:pPr>
            <w:del w:id="1913" w:author="Bailey, Colin (DFO/MPO)" w:date="2024-11-01T00:23:00Z">
              <w:r w:rsidRPr="12283F5C" w:rsidDel="00CD0E55">
                <w:rPr>
                  <w:rFonts w:cs="Arial"/>
                  <w:color w:val="000000" w:themeColor="text1"/>
                  <w:sz w:val="20"/>
                </w:rPr>
                <w:delText>0.60</w:delText>
              </w:r>
            </w:del>
          </w:p>
        </w:tc>
      </w:tr>
      <w:tr w:rsidR="00C13A45" w:rsidRPr="00F80502" w:rsidDel="00CD0E55" w14:paraId="5813A6F4" w14:textId="77777777" w:rsidTr="00ED2775">
        <w:trPr>
          <w:gridAfter w:val="1"/>
          <w:wAfter w:w="720" w:type="dxa"/>
          <w:trHeight w:val="360"/>
          <w:jc w:val="center"/>
          <w:del w:id="1914" w:author="Bailey, Colin (DFO/MPO)" w:date="2024-11-01T00:23:00Z"/>
        </w:trPr>
        <w:tc>
          <w:tcPr>
            <w:tcW w:w="1239" w:type="dxa"/>
            <w:vMerge w:val="restart"/>
            <w:tcBorders>
              <w:top w:val="nil"/>
              <w:left w:val="nil"/>
              <w:bottom w:val="single" w:sz="4" w:space="0" w:color="auto"/>
              <w:right w:val="nil"/>
            </w:tcBorders>
            <w:shd w:val="clear" w:color="auto" w:fill="auto"/>
            <w:vAlign w:val="bottom"/>
            <w:hideMark/>
          </w:tcPr>
          <w:p w14:paraId="66A16B8F" w14:textId="1765392C" w:rsidR="002C09CF" w:rsidRPr="00F80502" w:rsidDel="00CD0E55" w:rsidRDefault="002C09CF">
            <w:pPr>
              <w:spacing w:before="120"/>
              <w:rPr>
                <w:del w:id="1915" w:author="Bailey, Colin (DFO/MPO)" w:date="2024-11-01T00:23:00Z"/>
                <w:rFonts w:cs="Arial"/>
                <w:b/>
                <w:bCs/>
                <w:color w:val="000000"/>
                <w:sz w:val="20"/>
              </w:rPr>
              <w:pPrChange w:id="1916" w:author="Bailey, Colin (DFO/MPO)" w:date="2024-11-01T00:17:00Z">
                <w:pPr>
                  <w:spacing w:before="120"/>
                  <w:jc w:val="center"/>
                </w:pPr>
              </w:pPrChange>
            </w:pPr>
            <w:del w:id="1917" w:author="Bailey, Colin (DFO/MPO)" w:date="2024-11-01T00:23:00Z">
              <w:r w:rsidRPr="00F80502" w:rsidDel="00CD0E55">
                <w:rPr>
                  <w:rFonts w:cs="Arial"/>
                  <w:b/>
                  <w:bCs/>
                  <w:color w:val="000000"/>
                  <w:sz w:val="20"/>
                </w:rPr>
                <w:delText>South Thompson</w:delText>
              </w:r>
            </w:del>
          </w:p>
        </w:tc>
        <w:tc>
          <w:tcPr>
            <w:tcW w:w="1306" w:type="dxa"/>
            <w:tcBorders>
              <w:top w:val="nil"/>
              <w:left w:val="nil"/>
              <w:bottom w:val="nil"/>
              <w:right w:val="nil"/>
            </w:tcBorders>
            <w:shd w:val="clear" w:color="auto" w:fill="auto"/>
            <w:noWrap/>
            <w:vAlign w:val="bottom"/>
            <w:hideMark/>
          </w:tcPr>
          <w:p w14:paraId="59A8395F" w14:textId="70693E39" w:rsidR="002C09CF" w:rsidRPr="00F80502" w:rsidDel="00CD0E55" w:rsidRDefault="002C09CF" w:rsidP="00ED2775">
            <w:pPr>
              <w:spacing w:before="120"/>
              <w:rPr>
                <w:del w:id="1918" w:author="Bailey, Colin (DFO/MPO)" w:date="2024-11-01T00:23:00Z"/>
                <w:rFonts w:cs="Arial"/>
                <w:color w:val="000000"/>
                <w:sz w:val="20"/>
              </w:rPr>
            </w:pPr>
            <w:del w:id="1919" w:author="Bailey, Colin (DFO/MPO)" w:date="2024-11-01T00:23:00Z">
              <w:r w:rsidRPr="00F80502" w:rsidDel="00CD0E55">
                <w:rPr>
                  <w:rFonts w:cs="Arial"/>
                  <w:color w:val="000000"/>
                  <w:sz w:val="20"/>
                </w:rPr>
                <w:delText>S</w:delText>
              </w:r>
              <w:r w:rsidRPr="00F80502" w:rsidDel="00CD0E55">
                <w:rPr>
                  <w:rFonts w:cs="Arial"/>
                  <w:color w:val="000000"/>
                  <w:sz w:val="20"/>
                  <w:vertAlign w:val="subscript"/>
                </w:rPr>
                <w:delText>gen</w:delText>
              </w:r>
            </w:del>
          </w:p>
        </w:tc>
        <w:tc>
          <w:tcPr>
            <w:tcW w:w="1055" w:type="dxa"/>
            <w:tcBorders>
              <w:top w:val="nil"/>
              <w:left w:val="nil"/>
              <w:bottom w:val="nil"/>
              <w:right w:val="nil"/>
            </w:tcBorders>
            <w:shd w:val="clear" w:color="auto" w:fill="auto"/>
            <w:noWrap/>
            <w:vAlign w:val="bottom"/>
            <w:hideMark/>
          </w:tcPr>
          <w:p w14:paraId="25ADC4FC" w14:textId="316C80EC" w:rsidR="002C09CF" w:rsidRPr="00F80502" w:rsidDel="00CD0E55" w:rsidRDefault="67EC4DF5">
            <w:pPr>
              <w:spacing w:before="120"/>
              <w:jc w:val="right"/>
              <w:rPr>
                <w:del w:id="1920" w:author="Bailey, Colin (DFO/MPO)" w:date="2024-11-01T00:23:00Z"/>
                <w:rFonts w:cs="Arial"/>
                <w:color w:val="000000"/>
                <w:sz w:val="20"/>
              </w:rPr>
              <w:pPrChange w:id="1921" w:author="Bailey, Colin (DFO/MPO)" w:date="2024-11-01T00:17:00Z">
                <w:pPr>
                  <w:spacing w:before="120"/>
                  <w:jc w:val="center"/>
                </w:pPr>
              </w:pPrChange>
            </w:pPr>
            <w:del w:id="1922" w:author="Bailey, Colin (DFO/MPO)" w:date="2024-11-01T00:23:00Z">
              <w:r w:rsidRPr="12283F5C" w:rsidDel="00CD0E55">
                <w:rPr>
                  <w:rFonts w:cs="Arial"/>
                  <w:color w:val="000000" w:themeColor="text1"/>
                  <w:sz w:val="20"/>
                </w:rPr>
                <w:delText>3718</w:delText>
              </w:r>
            </w:del>
            <w:ins w:id="1923" w:author="Bailey, Colin (DFO/MPO)" w:date="2024-10-29T09:39:00Z">
              <w:del w:id="1924" w:author="Bailey, Colin (DFO/MPO)" w:date="2024-11-01T00:23:00Z">
                <w:r w:rsidR="00334409" w:rsidDel="00CD0E55">
                  <w:rPr>
                    <w:rFonts w:cs="Arial"/>
                    <w:color w:val="000000" w:themeColor="text1"/>
                    <w:sz w:val="20"/>
                  </w:rPr>
                  <w:delText>2800</w:delText>
                </w:r>
              </w:del>
            </w:ins>
          </w:p>
        </w:tc>
        <w:tc>
          <w:tcPr>
            <w:tcW w:w="2607" w:type="dxa"/>
            <w:tcBorders>
              <w:top w:val="nil"/>
              <w:left w:val="nil"/>
              <w:bottom w:val="nil"/>
              <w:right w:val="nil"/>
            </w:tcBorders>
            <w:shd w:val="clear" w:color="auto" w:fill="auto"/>
            <w:noWrap/>
            <w:vAlign w:val="bottom"/>
            <w:hideMark/>
          </w:tcPr>
          <w:p w14:paraId="172F7FD6" w14:textId="362E0911" w:rsidR="002C09CF" w:rsidRPr="00F80502" w:rsidDel="00CD0E55" w:rsidRDefault="67EC4DF5">
            <w:pPr>
              <w:spacing w:before="120"/>
              <w:jc w:val="right"/>
              <w:rPr>
                <w:del w:id="1925" w:author="Bailey, Colin (DFO/MPO)" w:date="2024-11-01T00:23:00Z"/>
                <w:rFonts w:cs="Arial"/>
                <w:color w:val="000000"/>
                <w:sz w:val="20"/>
              </w:rPr>
              <w:pPrChange w:id="1926" w:author="Bailey, Colin (DFO/MPO)" w:date="2024-11-01T00:17:00Z">
                <w:pPr>
                  <w:spacing w:before="120"/>
                  <w:jc w:val="center"/>
                </w:pPr>
              </w:pPrChange>
            </w:pPr>
            <w:del w:id="1927" w:author="Bailey, Colin (DFO/MPO)" w:date="2024-11-01T00:23:00Z">
              <w:r w:rsidRPr="12283F5C" w:rsidDel="00CD0E55">
                <w:rPr>
                  <w:rFonts w:cs="Arial"/>
                  <w:color w:val="000000" w:themeColor="text1"/>
                  <w:sz w:val="20"/>
                </w:rPr>
                <w:delText>1346</w:delText>
              </w:r>
            </w:del>
            <w:ins w:id="1928" w:author="Bailey, Colin (DFO/MPO)" w:date="2024-10-29T09:39:00Z">
              <w:del w:id="1929" w:author="Bailey, Colin (DFO/MPO)" w:date="2024-11-01T00:23:00Z">
                <w:r w:rsidR="00334409" w:rsidDel="00CD0E55">
                  <w:rPr>
                    <w:rFonts w:cs="Arial"/>
                    <w:color w:val="000000" w:themeColor="text1"/>
                    <w:sz w:val="20"/>
                  </w:rPr>
                  <w:delText>122</w:delText>
                </w:r>
                <w:r w:rsidR="00816DC5" w:rsidDel="00CD0E55">
                  <w:rPr>
                    <w:rFonts w:cs="Arial"/>
                    <w:color w:val="000000" w:themeColor="text1"/>
                    <w:sz w:val="20"/>
                  </w:rPr>
                  <w:delText>9</w:delText>
                </w:r>
              </w:del>
            </w:ins>
          </w:p>
        </w:tc>
        <w:tc>
          <w:tcPr>
            <w:tcW w:w="1106" w:type="dxa"/>
            <w:tcBorders>
              <w:top w:val="nil"/>
              <w:left w:val="nil"/>
              <w:bottom w:val="nil"/>
              <w:right w:val="nil"/>
            </w:tcBorders>
            <w:shd w:val="clear" w:color="auto" w:fill="auto"/>
            <w:noWrap/>
            <w:vAlign w:val="bottom"/>
            <w:hideMark/>
          </w:tcPr>
          <w:p w14:paraId="67CF1846" w14:textId="73D8B912" w:rsidR="002C09CF" w:rsidRPr="00F80502" w:rsidDel="00CD0E55" w:rsidRDefault="67EC4DF5">
            <w:pPr>
              <w:spacing w:before="120"/>
              <w:jc w:val="right"/>
              <w:rPr>
                <w:del w:id="1930" w:author="Bailey, Colin (DFO/MPO)" w:date="2024-11-01T00:23:00Z"/>
                <w:rFonts w:cs="Arial"/>
                <w:b/>
                <w:bCs/>
                <w:color w:val="000000"/>
                <w:sz w:val="20"/>
              </w:rPr>
              <w:pPrChange w:id="1931" w:author="Bailey, Colin (DFO/MPO)" w:date="2024-11-01T00:17:00Z">
                <w:pPr>
                  <w:spacing w:before="120"/>
                  <w:jc w:val="center"/>
                </w:pPr>
              </w:pPrChange>
            </w:pPr>
            <w:del w:id="1932" w:author="Bailey, Colin (DFO/MPO)" w:date="2024-11-01T00:23:00Z">
              <w:r w:rsidRPr="12283F5C" w:rsidDel="00CD0E55">
                <w:rPr>
                  <w:rFonts w:cs="Arial"/>
                  <w:b/>
                  <w:bCs/>
                  <w:color w:val="000000" w:themeColor="text1"/>
                  <w:sz w:val="20"/>
                </w:rPr>
                <w:delText>3032</w:delText>
              </w:r>
            </w:del>
            <w:ins w:id="1933" w:author="Bailey, Colin (DFO/MPO)" w:date="2024-10-29T09:40:00Z">
              <w:del w:id="1934" w:author="Bailey, Colin (DFO/MPO)" w:date="2024-11-01T00:23:00Z">
                <w:r w:rsidR="00816DC5" w:rsidDel="00CD0E55">
                  <w:rPr>
                    <w:rFonts w:cs="Arial"/>
                    <w:b/>
                    <w:bCs/>
                    <w:color w:val="000000" w:themeColor="text1"/>
                    <w:sz w:val="20"/>
                  </w:rPr>
                  <w:delText>2568</w:delText>
                </w:r>
              </w:del>
            </w:ins>
          </w:p>
        </w:tc>
        <w:tc>
          <w:tcPr>
            <w:tcW w:w="1106" w:type="dxa"/>
            <w:tcBorders>
              <w:top w:val="nil"/>
              <w:left w:val="nil"/>
              <w:bottom w:val="nil"/>
              <w:right w:val="nil"/>
            </w:tcBorders>
            <w:shd w:val="clear" w:color="auto" w:fill="auto"/>
            <w:noWrap/>
            <w:vAlign w:val="bottom"/>
            <w:hideMark/>
          </w:tcPr>
          <w:p w14:paraId="455D4B36" w14:textId="5C987613" w:rsidR="002C09CF" w:rsidRPr="00F80502" w:rsidDel="00CD0E55" w:rsidRDefault="67EC4DF5">
            <w:pPr>
              <w:spacing w:before="120"/>
              <w:jc w:val="right"/>
              <w:rPr>
                <w:del w:id="1935" w:author="Bailey, Colin (DFO/MPO)" w:date="2024-11-01T00:23:00Z"/>
                <w:rFonts w:cs="Arial"/>
                <w:color w:val="000000"/>
                <w:sz w:val="20"/>
              </w:rPr>
              <w:pPrChange w:id="1936" w:author="Bailey, Colin (DFO/MPO)" w:date="2024-11-01T00:17:00Z">
                <w:pPr>
                  <w:spacing w:before="120"/>
                  <w:jc w:val="center"/>
                </w:pPr>
              </w:pPrChange>
            </w:pPr>
            <w:del w:id="1937" w:author="Bailey, Colin (DFO/MPO)" w:date="2024-11-01T00:23:00Z">
              <w:r w:rsidRPr="12283F5C" w:rsidDel="00CD0E55">
                <w:rPr>
                  <w:rFonts w:cs="Arial"/>
                  <w:color w:val="000000" w:themeColor="text1"/>
                  <w:sz w:val="20"/>
                </w:rPr>
                <w:delText>6878</w:delText>
              </w:r>
            </w:del>
            <w:ins w:id="1938" w:author="Bailey, Colin (DFO/MPO)" w:date="2024-10-29T09:40:00Z">
              <w:del w:id="1939" w:author="Bailey, Colin (DFO/MPO)" w:date="2024-11-01T00:23:00Z">
                <w:r w:rsidR="00816DC5" w:rsidDel="00CD0E55">
                  <w:rPr>
                    <w:rFonts w:cs="Arial"/>
                    <w:color w:val="000000" w:themeColor="text1"/>
                    <w:sz w:val="20"/>
                  </w:rPr>
                  <w:delText>5434</w:delText>
                </w:r>
              </w:del>
            </w:ins>
          </w:p>
        </w:tc>
      </w:tr>
      <w:tr w:rsidR="002C09CF" w:rsidRPr="00F80502" w:rsidDel="00CD0E55" w14:paraId="3FEA1400" w14:textId="3A98A652" w:rsidTr="00ED2775">
        <w:tblPrEx>
          <w:tblW w:w="8419" w:type="dxa"/>
          <w:jc w:val="center"/>
          <w:tblPrExChange w:id="1940" w:author="Bailey, Colin (DFO/MPO)" w:date="2024-11-01T00:18:00Z">
            <w:tblPrEx>
              <w:tblW w:w="7417" w:type="dxa"/>
              <w:jc w:val="center"/>
            </w:tblPrEx>
          </w:tblPrExChange>
        </w:tblPrEx>
        <w:trPr>
          <w:gridAfter w:val="1"/>
          <w:wAfter w:w="720" w:type="dxa"/>
          <w:trHeight w:val="360"/>
          <w:jc w:val="center"/>
          <w:del w:id="1941" w:author="Bailey, Colin (DFO/MPO)" w:date="2024-11-01T00:23:00Z"/>
          <w:trPrChange w:id="1942" w:author="Bailey, Colin (DFO/MPO)" w:date="2024-11-01T00:18:00Z">
            <w:trPr>
              <w:gridAfter w:val="1"/>
              <w:trHeight w:val="360"/>
              <w:jc w:val="center"/>
            </w:trPr>
          </w:trPrChange>
        </w:trPr>
        <w:tc>
          <w:tcPr>
            <w:tcW w:w="1239" w:type="dxa"/>
            <w:vMerge/>
            <w:vAlign w:val="bottom"/>
            <w:hideMark/>
            <w:tcPrChange w:id="1943" w:author="Bailey, Colin (DFO/MPO)" w:date="2024-11-01T00:18:00Z">
              <w:tcPr>
                <w:tcW w:w="1239" w:type="dxa"/>
                <w:vMerge/>
                <w:vAlign w:val="center"/>
                <w:hideMark/>
              </w:tcPr>
            </w:tcPrChange>
          </w:tcPr>
          <w:p w14:paraId="5855933A" w14:textId="14857362" w:rsidR="002C09CF" w:rsidRPr="00F80502" w:rsidDel="00CD0E55" w:rsidRDefault="002C09CF" w:rsidP="00ED2775">
            <w:pPr>
              <w:spacing w:before="120"/>
              <w:rPr>
                <w:del w:id="1944" w:author="Bailey, Colin (DFO/MPO)" w:date="2024-11-01T00:23:00Z"/>
                <w:rFonts w:cs="Arial"/>
                <w:color w:val="000000"/>
                <w:sz w:val="20"/>
              </w:rPr>
            </w:pPr>
          </w:p>
        </w:tc>
        <w:tc>
          <w:tcPr>
            <w:tcW w:w="1306" w:type="dxa"/>
            <w:tcBorders>
              <w:top w:val="nil"/>
              <w:left w:val="nil"/>
              <w:bottom w:val="nil"/>
              <w:right w:val="nil"/>
            </w:tcBorders>
            <w:shd w:val="clear" w:color="auto" w:fill="auto"/>
            <w:noWrap/>
            <w:vAlign w:val="bottom"/>
            <w:hideMark/>
            <w:tcPrChange w:id="1945" w:author="Bailey, Colin (DFO/MPO)" w:date="2024-11-01T00:18:00Z">
              <w:tcPr>
                <w:tcW w:w="1306" w:type="dxa"/>
                <w:tcBorders>
                  <w:top w:val="nil"/>
                  <w:left w:val="nil"/>
                  <w:bottom w:val="nil"/>
                  <w:right w:val="nil"/>
                </w:tcBorders>
                <w:shd w:val="clear" w:color="auto" w:fill="auto"/>
                <w:noWrap/>
                <w:vAlign w:val="center"/>
                <w:hideMark/>
              </w:tcPr>
            </w:tcPrChange>
          </w:tcPr>
          <w:p w14:paraId="65FE0564" w14:textId="23DE99A1" w:rsidR="002C09CF" w:rsidRPr="00F80502" w:rsidDel="00CD0E55" w:rsidRDefault="002C09CF" w:rsidP="00ED2775">
            <w:pPr>
              <w:spacing w:before="120"/>
              <w:rPr>
                <w:del w:id="1946" w:author="Bailey, Colin (DFO/MPO)" w:date="2024-11-01T00:23:00Z"/>
                <w:rFonts w:cs="Arial"/>
                <w:color w:val="000000"/>
                <w:sz w:val="20"/>
              </w:rPr>
            </w:pPr>
            <w:del w:id="1947" w:author="Bailey, Colin (DFO/MPO)" w:date="2024-11-01T00:23:00Z">
              <w:r w:rsidRPr="00F80502" w:rsidDel="00CD0E55">
                <w:rPr>
                  <w:rFonts w:cs="Arial"/>
                  <w:color w:val="000000"/>
                  <w:sz w:val="20"/>
                </w:rPr>
                <w:delText>80%</w:delText>
              </w:r>
              <w:r w:rsidRPr="00A61C50" w:rsidDel="00CD0E55">
                <w:rPr>
                  <w:rFonts w:cs="Arial"/>
                  <w:color w:val="000000"/>
                  <w:sz w:val="20"/>
                </w:rPr>
                <w:delText xml:space="preserve"> </w:delText>
              </w:r>
              <w:r w:rsidRPr="00F80502" w:rsidDel="00CD0E55">
                <w:rPr>
                  <w:rFonts w:cs="Arial"/>
                  <w:color w:val="000000"/>
                  <w:sz w:val="20"/>
                </w:rPr>
                <w:delText>S</w:delText>
              </w:r>
              <w:r w:rsidRPr="00A61C50" w:rsidDel="00CD0E55">
                <w:rPr>
                  <w:rFonts w:cs="Arial"/>
                  <w:color w:val="000000"/>
                  <w:sz w:val="20"/>
                  <w:vertAlign w:val="subscript"/>
                </w:rPr>
                <w:delText>MSY</w:delText>
              </w:r>
            </w:del>
          </w:p>
        </w:tc>
        <w:tc>
          <w:tcPr>
            <w:tcW w:w="1055" w:type="dxa"/>
            <w:tcBorders>
              <w:top w:val="nil"/>
              <w:left w:val="nil"/>
              <w:bottom w:val="nil"/>
              <w:right w:val="nil"/>
            </w:tcBorders>
            <w:shd w:val="clear" w:color="auto" w:fill="auto"/>
            <w:noWrap/>
            <w:vAlign w:val="bottom"/>
            <w:hideMark/>
            <w:tcPrChange w:id="1948" w:author="Bailey, Colin (DFO/MPO)" w:date="2024-11-01T00:18:00Z">
              <w:tcPr>
                <w:tcW w:w="2675" w:type="dxa"/>
                <w:gridSpan w:val="2"/>
                <w:tcBorders>
                  <w:top w:val="nil"/>
                  <w:left w:val="nil"/>
                  <w:bottom w:val="nil"/>
                  <w:right w:val="nil"/>
                </w:tcBorders>
                <w:shd w:val="clear" w:color="auto" w:fill="auto"/>
                <w:noWrap/>
                <w:vAlign w:val="center"/>
                <w:hideMark/>
              </w:tcPr>
            </w:tcPrChange>
          </w:tcPr>
          <w:p w14:paraId="5D21A7B1" w14:textId="5C58F78A" w:rsidR="002C09CF" w:rsidRPr="00F80502" w:rsidDel="00CD0E55" w:rsidRDefault="69FC74EC">
            <w:pPr>
              <w:spacing w:before="120"/>
              <w:jc w:val="right"/>
              <w:rPr>
                <w:del w:id="1949" w:author="Bailey, Colin (DFO/MPO)" w:date="2024-11-01T00:23:00Z"/>
                <w:rFonts w:cs="Arial"/>
                <w:color w:val="000000"/>
                <w:sz w:val="20"/>
              </w:rPr>
              <w:pPrChange w:id="1950" w:author="Bailey, Colin (DFO/MPO)" w:date="2024-11-01T00:17:00Z">
                <w:pPr>
                  <w:spacing w:before="120"/>
                  <w:jc w:val="center"/>
                </w:pPr>
              </w:pPrChange>
            </w:pPr>
            <w:del w:id="1951" w:author="Bailey, Colin (DFO/MPO)" w:date="2024-11-01T00:23:00Z">
              <w:r w:rsidRPr="12283F5C" w:rsidDel="00CD0E55">
                <w:rPr>
                  <w:rFonts w:cs="Arial"/>
                  <w:color w:val="000000" w:themeColor="text1"/>
                  <w:sz w:val="20"/>
                </w:rPr>
                <w:delText>4</w:delText>
              </w:r>
            </w:del>
            <w:ins w:id="1952" w:author="Bailey, Colin (DFO/MPO)" w:date="2024-10-29T09:43:00Z">
              <w:del w:id="1953" w:author="Bailey, Colin (DFO/MPO)" w:date="2024-11-01T00:23:00Z">
                <w:r w:rsidR="00725B1A" w:rsidDel="00CD0E55">
                  <w:rPr>
                    <w:rFonts w:cs="Arial"/>
                    <w:color w:val="000000" w:themeColor="text1"/>
                    <w:sz w:val="20"/>
                  </w:rPr>
                  <w:delText>277</w:delText>
                </w:r>
              </w:del>
            </w:ins>
            <w:del w:id="1954" w:author="Bailey, Colin (DFO/MPO)" w:date="2024-11-01T00:23:00Z">
              <w:r w:rsidRPr="12283F5C" w:rsidDel="00CD0E55">
                <w:rPr>
                  <w:rFonts w:cs="Arial"/>
                  <w:color w:val="000000" w:themeColor="text1"/>
                  <w:sz w:val="20"/>
                </w:rPr>
                <w:delText>596</w:delText>
              </w:r>
            </w:del>
          </w:p>
        </w:tc>
        <w:tc>
          <w:tcPr>
            <w:tcW w:w="2607" w:type="dxa"/>
            <w:tcBorders>
              <w:top w:val="nil"/>
              <w:left w:val="nil"/>
              <w:bottom w:val="nil"/>
              <w:right w:val="nil"/>
            </w:tcBorders>
            <w:shd w:val="clear" w:color="auto" w:fill="auto"/>
            <w:noWrap/>
            <w:vAlign w:val="bottom"/>
            <w:hideMark/>
            <w:tcPrChange w:id="1955" w:author="Bailey, Colin (DFO/MPO)" w:date="2024-11-01T00:18:00Z">
              <w:tcPr>
                <w:tcW w:w="661" w:type="dxa"/>
                <w:tcBorders>
                  <w:top w:val="nil"/>
                  <w:left w:val="nil"/>
                  <w:bottom w:val="nil"/>
                  <w:right w:val="nil"/>
                </w:tcBorders>
                <w:shd w:val="clear" w:color="auto" w:fill="auto"/>
                <w:noWrap/>
                <w:vAlign w:val="center"/>
                <w:hideMark/>
              </w:tcPr>
            </w:tcPrChange>
          </w:tcPr>
          <w:p w14:paraId="61AD71DE" w14:textId="79F003E6" w:rsidR="002C09CF" w:rsidRPr="00F80502" w:rsidDel="00CD0E55" w:rsidRDefault="69FC74EC">
            <w:pPr>
              <w:spacing w:before="120"/>
              <w:jc w:val="right"/>
              <w:rPr>
                <w:del w:id="1956" w:author="Bailey, Colin (DFO/MPO)" w:date="2024-11-01T00:23:00Z"/>
                <w:rFonts w:cs="Arial"/>
                <w:color w:val="000000"/>
                <w:sz w:val="20"/>
              </w:rPr>
              <w:pPrChange w:id="1957" w:author="Bailey, Colin (DFO/MPO)" w:date="2024-11-01T00:17:00Z">
                <w:pPr>
                  <w:spacing w:before="120"/>
                  <w:jc w:val="center"/>
                </w:pPr>
              </w:pPrChange>
            </w:pPr>
            <w:del w:id="1958" w:author="Bailey, Colin (DFO/MPO)" w:date="2024-11-01T00:23:00Z">
              <w:r w:rsidRPr="12283F5C" w:rsidDel="00CD0E55">
                <w:rPr>
                  <w:rFonts w:cs="Arial"/>
                  <w:color w:val="000000" w:themeColor="text1"/>
                  <w:sz w:val="20"/>
                </w:rPr>
                <w:delText>2385</w:delText>
              </w:r>
            </w:del>
            <w:ins w:id="1959" w:author="Bailey, Colin (DFO/MPO)" w:date="2024-10-29T09:43:00Z">
              <w:del w:id="1960" w:author="Bailey, Colin (DFO/MPO)" w:date="2024-11-01T00:23:00Z">
                <w:r w:rsidR="00725B1A" w:rsidDel="00CD0E55">
                  <w:rPr>
                    <w:rFonts w:cs="Arial"/>
                    <w:color w:val="000000" w:themeColor="text1"/>
                    <w:sz w:val="20"/>
                  </w:rPr>
                  <w:delText>740</w:delText>
                </w:r>
              </w:del>
            </w:ins>
          </w:p>
        </w:tc>
        <w:tc>
          <w:tcPr>
            <w:tcW w:w="1106" w:type="dxa"/>
            <w:tcBorders>
              <w:top w:val="nil"/>
              <w:left w:val="nil"/>
              <w:bottom w:val="nil"/>
              <w:right w:val="nil"/>
            </w:tcBorders>
            <w:shd w:val="clear" w:color="auto" w:fill="auto"/>
            <w:noWrap/>
            <w:vAlign w:val="bottom"/>
            <w:hideMark/>
            <w:tcPrChange w:id="1961" w:author="Bailey, Colin (DFO/MPO)" w:date="2024-11-01T00:18:00Z">
              <w:tcPr>
                <w:tcW w:w="803" w:type="dxa"/>
                <w:gridSpan w:val="2"/>
                <w:tcBorders>
                  <w:top w:val="nil"/>
                  <w:left w:val="nil"/>
                  <w:bottom w:val="nil"/>
                  <w:right w:val="nil"/>
                </w:tcBorders>
                <w:shd w:val="clear" w:color="auto" w:fill="auto"/>
                <w:noWrap/>
                <w:vAlign w:val="center"/>
                <w:hideMark/>
              </w:tcPr>
            </w:tcPrChange>
          </w:tcPr>
          <w:p w14:paraId="514D2028" w14:textId="01714FB8" w:rsidR="002C09CF" w:rsidRPr="00F80502" w:rsidDel="00CD0E55" w:rsidRDefault="69FC74EC">
            <w:pPr>
              <w:spacing w:before="120"/>
              <w:jc w:val="right"/>
              <w:rPr>
                <w:del w:id="1962" w:author="Bailey, Colin (DFO/MPO)" w:date="2024-11-01T00:23:00Z"/>
                <w:rFonts w:cs="Arial"/>
                <w:b/>
                <w:bCs/>
                <w:color w:val="000000"/>
                <w:sz w:val="20"/>
              </w:rPr>
              <w:pPrChange w:id="1963" w:author="Bailey, Colin (DFO/MPO)" w:date="2024-11-01T00:17:00Z">
                <w:pPr>
                  <w:spacing w:before="120"/>
                  <w:jc w:val="center"/>
                </w:pPr>
              </w:pPrChange>
            </w:pPr>
            <w:del w:id="1964" w:author="Bailey, Colin (DFO/MPO)" w:date="2024-11-01T00:23:00Z">
              <w:r w:rsidRPr="12283F5C" w:rsidDel="00CD0E55">
                <w:rPr>
                  <w:rFonts w:cs="Arial"/>
                  <w:b/>
                  <w:bCs/>
                  <w:color w:val="000000" w:themeColor="text1"/>
                  <w:sz w:val="20"/>
                </w:rPr>
                <w:delText>4442</w:delText>
              </w:r>
            </w:del>
            <w:ins w:id="1965" w:author="Bailey, Colin (DFO/MPO)" w:date="2024-10-29T09:43:00Z">
              <w:del w:id="1966" w:author="Bailey, Colin (DFO/MPO)" w:date="2024-11-01T00:23:00Z">
                <w:r w:rsidR="00725B1A" w:rsidDel="00CD0E55">
                  <w:rPr>
                    <w:rFonts w:cs="Arial"/>
                    <w:b/>
                    <w:bCs/>
                    <w:color w:val="000000" w:themeColor="text1"/>
                    <w:sz w:val="20"/>
                  </w:rPr>
                  <w:delText>4282</w:delText>
                </w:r>
              </w:del>
            </w:ins>
          </w:p>
        </w:tc>
        <w:tc>
          <w:tcPr>
            <w:tcW w:w="1106" w:type="dxa"/>
            <w:tcBorders>
              <w:top w:val="nil"/>
              <w:left w:val="nil"/>
              <w:bottom w:val="nil"/>
              <w:right w:val="nil"/>
            </w:tcBorders>
            <w:shd w:val="clear" w:color="auto" w:fill="auto"/>
            <w:noWrap/>
            <w:vAlign w:val="bottom"/>
            <w:hideMark/>
            <w:tcPrChange w:id="1967" w:author="Bailey, Colin (DFO/MPO)" w:date="2024-11-01T00:18:00Z">
              <w:tcPr>
                <w:tcW w:w="733" w:type="dxa"/>
                <w:gridSpan w:val="2"/>
                <w:tcBorders>
                  <w:top w:val="nil"/>
                  <w:left w:val="nil"/>
                  <w:bottom w:val="nil"/>
                  <w:right w:val="nil"/>
                </w:tcBorders>
                <w:shd w:val="clear" w:color="auto" w:fill="auto"/>
                <w:noWrap/>
                <w:vAlign w:val="center"/>
                <w:hideMark/>
              </w:tcPr>
            </w:tcPrChange>
          </w:tcPr>
          <w:p w14:paraId="62BE770D" w14:textId="27B3DFAD" w:rsidR="002C09CF" w:rsidRPr="00F80502" w:rsidDel="00CD0E55" w:rsidRDefault="69FC74EC">
            <w:pPr>
              <w:spacing w:before="120"/>
              <w:jc w:val="right"/>
              <w:rPr>
                <w:del w:id="1968" w:author="Bailey, Colin (DFO/MPO)" w:date="2024-11-01T00:23:00Z"/>
                <w:rFonts w:cs="Arial"/>
                <w:color w:val="000000"/>
                <w:sz w:val="20"/>
              </w:rPr>
              <w:pPrChange w:id="1969" w:author="Bailey, Colin (DFO/MPO)" w:date="2024-11-01T00:17:00Z">
                <w:pPr>
                  <w:spacing w:before="120"/>
                  <w:jc w:val="center"/>
                </w:pPr>
              </w:pPrChange>
            </w:pPr>
            <w:del w:id="1970" w:author="Bailey, Colin (DFO/MPO)" w:date="2024-11-01T00:23:00Z">
              <w:r w:rsidRPr="12283F5C" w:rsidDel="00CD0E55">
                <w:rPr>
                  <w:rFonts w:cs="Arial"/>
                  <w:color w:val="000000" w:themeColor="text1"/>
                  <w:sz w:val="20"/>
                </w:rPr>
                <w:delText>64</w:delText>
              </w:r>
            </w:del>
            <w:ins w:id="1971" w:author="Bailey, Colin (DFO/MPO)" w:date="2024-10-29T09:43:00Z">
              <w:del w:id="1972" w:author="Bailey, Colin (DFO/MPO)" w:date="2024-11-01T00:23:00Z">
                <w:r w:rsidR="008E58D1" w:rsidDel="00CD0E55">
                  <w:rPr>
                    <w:rFonts w:cs="Arial"/>
                    <w:color w:val="000000" w:themeColor="text1"/>
                    <w:sz w:val="20"/>
                  </w:rPr>
                  <w:delText>60</w:delText>
                </w:r>
              </w:del>
            </w:ins>
            <w:del w:id="1973" w:author="Bailey, Colin (DFO/MPO)" w:date="2024-11-01T00:23:00Z">
              <w:r w:rsidRPr="12283F5C" w:rsidDel="00CD0E55">
                <w:rPr>
                  <w:rFonts w:cs="Arial"/>
                  <w:color w:val="000000" w:themeColor="text1"/>
                  <w:sz w:val="20"/>
                </w:rPr>
                <w:delText>2</w:delText>
              </w:r>
            </w:del>
            <w:ins w:id="1974" w:author="Bailey, Colin (DFO/MPO)" w:date="2024-10-29T09:43:00Z">
              <w:del w:id="1975" w:author="Bailey, Colin (DFO/MPO)" w:date="2024-11-01T00:23:00Z">
                <w:r w:rsidR="008E58D1" w:rsidDel="00CD0E55">
                  <w:rPr>
                    <w:rFonts w:cs="Arial"/>
                    <w:color w:val="000000" w:themeColor="text1"/>
                    <w:sz w:val="20"/>
                  </w:rPr>
                  <w:delText>2</w:delText>
                </w:r>
              </w:del>
            </w:ins>
            <w:del w:id="1976" w:author="Bailey, Colin (DFO/MPO)" w:date="2024-11-01T00:23:00Z">
              <w:r w:rsidRPr="12283F5C" w:rsidDel="00CD0E55">
                <w:rPr>
                  <w:rFonts w:cs="Arial"/>
                  <w:color w:val="000000" w:themeColor="text1"/>
                  <w:sz w:val="20"/>
                </w:rPr>
                <w:delText>5</w:delText>
              </w:r>
            </w:del>
          </w:p>
        </w:tc>
      </w:tr>
      <w:tr w:rsidR="00ED2775" w:rsidRPr="00F80502" w:rsidDel="00CD0E55" w14:paraId="70880F96" w14:textId="6A3BED96" w:rsidTr="00ED2775">
        <w:trPr>
          <w:trHeight w:val="360"/>
          <w:jc w:val="center"/>
          <w:del w:id="1977" w:author="Bailey, Colin (DFO/MPO)" w:date="2024-11-01T00:23:00Z"/>
        </w:trPr>
        <w:tc>
          <w:tcPr>
            <w:tcW w:w="1239" w:type="dxa"/>
            <w:vAlign w:val="bottom"/>
            <w:hideMark/>
          </w:tcPr>
          <w:p w14:paraId="120E1B85" w14:textId="0D3173A8" w:rsidR="002C09CF" w:rsidRPr="00F80502" w:rsidDel="00CD0E55" w:rsidRDefault="002C09CF" w:rsidP="00ED2775">
            <w:pPr>
              <w:spacing w:before="120"/>
              <w:rPr>
                <w:del w:id="1978" w:author="Bailey, Colin (DFO/MPO)" w:date="2024-11-01T00:23:00Z"/>
                <w:rFonts w:cs="Arial"/>
                <w:color w:val="000000"/>
                <w:sz w:val="20"/>
              </w:rPr>
            </w:pPr>
          </w:p>
        </w:tc>
        <w:tc>
          <w:tcPr>
            <w:tcW w:w="1306" w:type="dxa"/>
            <w:tcBorders>
              <w:top w:val="nil"/>
              <w:left w:val="nil"/>
              <w:bottom w:val="single" w:sz="4" w:space="0" w:color="auto"/>
              <w:right w:val="nil"/>
            </w:tcBorders>
            <w:shd w:val="clear" w:color="auto" w:fill="auto"/>
            <w:noWrap/>
            <w:vAlign w:val="bottom"/>
            <w:hideMark/>
          </w:tcPr>
          <w:p w14:paraId="424276C9" w14:textId="45A9B138" w:rsidR="002C09CF" w:rsidRPr="00F80502" w:rsidDel="00CD0E55" w:rsidRDefault="002C09CF" w:rsidP="00ED2775">
            <w:pPr>
              <w:spacing w:before="120"/>
              <w:rPr>
                <w:del w:id="1979" w:author="Bailey, Colin (DFO/MPO)" w:date="2024-11-01T00:23:00Z"/>
                <w:rFonts w:cs="Arial"/>
                <w:color w:val="000000"/>
                <w:sz w:val="20"/>
              </w:rPr>
            </w:pPr>
            <w:del w:id="1980" w:author="Bailey, Colin (DFO/MPO)" w:date="2024-11-01T00:23:00Z">
              <w:r w:rsidRPr="00F80502" w:rsidDel="00CD0E55">
                <w:rPr>
                  <w:rFonts w:cs="Arial"/>
                  <w:color w:val="000000"/>
                  <w:sz w:val="20"/>
                </w:rPr>
                <w:delText>U</w:delText>
              </w:r>
              <w:r w:rsidRPr="00A61C50" w:rsidDel="00CD0E55">
                <w:rPr>
                  <w:rFonts w:cs="Arial"/>
                  <w:color w:val="000000"/>
                  <w:sz w:val="20"/>
                  <w:vertAlign w:val="subscript"/>
                </w:rPr>
                <w:delText>MSY</w:delText>
              </w:r>
            </w:del>
          </w:p>
        </w:tc>
        <w:tc>
          <w:tcPr>
            <w:tcW w:w="1055" w:type="dxa"/>
            <w:tcBorders>
              <w:top w:val="nil"/>
              <w:left w:val="nil"/>
              <w:bottom w:val="single" w:sz="4" w:space="0" w:color="auto"/>
              <w:right w:val="nil"/>
            </w:tcBorders>
            <w:shd w:val="clear" w:color="auto" w:fill="auto"/>
            <w:noWrap/>
            <w:vAlign w:val="bottom"/>
            <w:hideMark/>
          </w:tcPr>
          <w:p w14:paraId="0AD3E313" w14:textId="35366B8A" w:rsidR="002C09CF" w:rsidRPr="00F80502" w:rsidDel="00CD0E55" w:rsidRDefault="3FFCBEEE">
            <w:pPr>
              <w:spacing w:before="120"/>
              <w:jc w:val="right"/>
              <w:rPr>
                <w:del w:id="1981" w:author="Bailey, Colin (DFO/MPO)" w:date="2024-11-01T00:23:00Z"/>
                <w:rFonts w:cs="Arial"/>
                <w:color w:val="000000"/>
                <w:sz w:val="20"/>
              </w:rPr>
              <w:pPrChange w:id="1982" w:author="Bailey, Colin (DFO/MPO)" w:date="2024-11-01T00:17:00Z">
                <w:pPr>
                  <w:spacing w:before="120"/>
                  <w:jc w:val="center"/>
                </w:pPr>
              </w:pPrChange>
            </w:pPr>
            <w:del w:id="1983" w:author="Bailey, Colin (DFO/MPO)" w:date="2024-11-01T00:23:00Z">
              <w:r w:rsidRPr="12283F5C" w:rsidDel="00CD0E55">
                <w:rPr>
                  <w:rFonts w:cs="Arial"/>
                  <w:color w:val="000000" w:themeColor="text1"/>
                  <w:sz w:val="20"/>
                </w:rPr>
                <w:delText>0.3</w:delText>
              </w:r>
            </w:del>
            <w:ins w:id="1984" w:author="Bailey, Colin (DFO/MPO)" w:date="2024-10-29T09:49:00Z">
              <w:del w:id="1985" w:author="Bailey, Colin (DFO/MPO)" w:date="2024-11-01T00:23:00Z">
                <w:r w:rsidR="002F4314" w:rsidDel="00CD0E55">
                  <w:rPr>
                    <w:rFonts w:cs="Arial"/>
                    <w:color w:val="000000" w:themeColor="text1"/>
                    <w:sz w:val="20"/>
                  </w:rPr>
                  <w:delText>9</w:delText>
                </w:r>
              </w:del>
            </w:ins>
            <w:del w:id="1986" w:author="Bailey, Colin (DFO/MPO)" w:date="2024-11-01T00:23:00Z">
              <w:r w:rsidRPr="12283F5C" w:rsidDel="00CD0E55">
                <w:rPr>
                  <w:rFonts w:cs="Arial"/>
                  <w:color w:val="000000" w:themeColor="text1"/>
                  <w:sz w:val="20"/>
                </w:rPr>
                <w:delText>1</w:delText>
              </w:r>
            </w:del>
          </w:p>
        </w:tc>
        <w:tc>
          <w:tcPr>
            <w:tcW w:w="2607" w:type="dxa"/>
            <w:tcBorders>
              <w:top w:val="nil"/>
              <w:left w:val="nil"/>
              <w:bottom w:val="single" w:sz="4" w:space="0" w:color="auto"/>
              <w:right w:val="nil"/>
            </w:tcBorders>
            <w:shd w:val="clear" w:color="auto" w:fill="auto"/>
            <w:noWrap/>
            <w:vAlign w:val="bottom"/>
            <w:hideMark/>
          </w:tcPr>
          <w:p w14:paraId="0CC217CA" w14:textId="7291C663" w:rsidR="002C09CF" w:rsidRPr="00F80502" w:rsidDel="00CD0E55" w:rsidRDefault="3FFCBEEE">
            <w:pPr>
              <w:spacing w:before="120"/>
              <w:jc w:val="right"/>
              <w:rPr>
                <w:del w:id="1987" w:author="Bailey, Colin (DFO/MPO)" w:date="2024-11-01T00:23:00Z"/>
                <w:rFonts w:cs="Arial"/>
                <w:color w:val="000000"/>
                <w:sz w:val="20"/>
              </w:rPr>
              <w:pPrChange w:id="1988" w:author="Bailey, Colin (DFO/MPO)" w:date="2024-11-01T00:17:00Z">
                <w:pPr>
                  <w:spacing w:before="120"/>
                  <w:jc w:val="center"/>
                </w:pPr>
              </w:pPrChange>
            </w:pPr>
            <w:del w:id="1989" w:author="Bailey, Colin (DFO/MPO)" w:date="2024-11-01T00:23:00Z">
              <w:r w:rsidRPr="12283F5C" w:rsidDel="00CD0E55">
                <w:rPr>
                  <w:rFonts w:cs="Arial"/>
                  <w:color w:val="000000" w:themeColor="text1"/>
                  <w:sz w:val="20"/>
                </w:rPr>
                <w:delText>0.</w:delText>
              </w:r>
            </w:del>
            <w:ins w:id="1990" w:author="Bailey, Colin (DFO/MPO)" w:date="2024-10-29T09:50:00Z">
              <w:del w:id="1991" w:author="Bailey, Colin (DFO/MPO)" w:date="2024-11-01T00:23:00Z">
                <w:r w:rsidR="002F4314" w:rsidDel="00CD0E55">
                  <w:rPr>
                    <w:rFonts w:cs="Arial"/>
                    <w:color w:val="000000" w:themeColor="text1"/>
                    <w:sz w:val="20"/>
                  </w:rPr>
                  <w:delText>19</w:delText>
                </w:r>
              </w:del>
            </w:ins>
            <w:del w:id="1992" w:author="Bailey, Colin (DFO/MPO)" w:date="2024-11-01T00:23:00Z">
              <w:r w:rsidRPr="12283F5C" w:rsidDel="00CD0E55">
                <w:rPr>
                  <w:rFonts w:cs="Arial"/>
                  <w:color w:val="000000" w:themeColor="text1"/>
                  <w:sz w:val="20"/>
                </w:rPr>
                <w:delText>08</w:delText>
              </w:r>
            </w:del>
          </w:p>
        </w:tc>
        <w:tc>
          <w:tcPr>
            <w:tcW w:w="1106" w:type="dxa"/>
            <w:tcBorders>
              <w:top w:val="nil"/>
              <w:left w:val="nil"/>
              <w:bottom w:val="single" w:sz="4" w:space="0" w:color="auto"/>
              <w:right w:val="nil"/>
            </w:tcBorders>
            <w:shd w:val="clear" w:color="auto" w:fill="auto"/>
            <w:noWrap/>
            <w:vAlign w:val="bottom"/>
            <w:hideMark/>
          </w:tcPr>
          <w:p w14:paraId="73E8086C" w14:textId="25946D06" w:rsidR="002C09CF" w:rsidRPr="00F80502" w:rsidDel="00CD0E55" w:rsidRDefault="3FFCBEEE">
            <w:pPr>
              <w:spacing w:before="120"/>
              <w:jc w:val="right"/>
              <w:rPr>
                <w:del w:id="1993" w:author="Bailey, Colin (DFO/MPO)" w:date="2024-11-01T00:23:00Z"/>
                <w:rFonts w:cs="Arial"/>
                <w:b/>
                <w:bCs/>
                <w:color w:val="000000"/>
                <w:sz w:val="20"/>
              </w:rPr>
              <w:pPrChange w:id="1994" w:author="Bailey, Colin (DFO/MPO)" w:date="2024-11-01T00:17:00Z">
                <w:pPr>
                  <w:spacing w:before="120"/>
                  <w:jc w:val="center"/>
                </w:pPr>
              </w:pPrChange>
            </w:pPr>
            <w:del w:id="1995" w:author="Bailey, Colin (DFO/MPO)" w:date="2024-11-01T00:23:00Z">
              <w:r w:rsidRPr="12283F5C" w:rsidDel="00CD0E55">
                <w:rPr>
                  <w:rFonts w:cs="Arial"/>
                  <w:b/>
                  <w:bCs/>
                  <w:color w:val="000000" w:themeColor="text1"/>
                  <w:sz w:val="20"/>
                </w:rPr>
                <w:delText>0.3</w:delText>
              </w:r>
            </w:del>
            <w:ins w:id="1996" w:author="Bailey, Colin (DFO/MPO)" w:date="2024-10-29T09:50:00Z">
              <w:del w:id="1997" w:author="Bailey, Colin (DFO/MPO)" w:date="2024-11-01T00:23:00Z">
                <w:r w:rsidR="002F4314" w:rsidDel="00CD0E55">
                  <w:rPr>
                    <w:rFonts w:cs="Arial"/>
                    <w:b/>
                    <w:bCs/>
                    <w:color w:val="000000" w:themeColor="text1"/>
                    <w:sz w:val="20"/>
                  </w:rPr>
                  <w:delText>9</w:delText>
                </w:r>
              </w:del>
            </w:ins>
            <w:del w:id="1998" w:author="Bailey, Colin (DFO/MPO)" w:date="2024-11-01T00:23:00Z">
              <w:r w:rsidRPr="12283F5C" w:rsidDel="00CD0E55">
                <w:rPr>
                  <w:rFonts w:cs="Arial"/>
                  <w:b/>
                  <w:bCs/>
                  <w:color w:val="000000" w:themeColor="text1"/>
                  <w:sz w:val="20"/>
                </w:rPr>
                <w:delText>2</w:delText>
              </w:r>
            </w:del>
          </w:p>
        </w:tc>
        <w:tc>
          <w:tcPr>
            <w:tcW w:w="1106" w:type="dxa"/>
            <w:gridSpan w:val="2"/>
            <w:tcBorders>
              <w:top w:val="nil"/>
              <w:left w:val="nil"/>
              <w:bottom w:val="single" w:sz="4" w:space="0" w:color="auto"/>
              <w:right w:val="nil"/>
            </w:tcBorders>
            <w:shd w:val="clear" w:color="auto" w:fill="auto"/>
            <w:noWrap/>
            <w:vAlign w:val="bottom"/>
            <w:hideMark/>
          </w:tcPr>
          <w:p w14:paraId="5430D5D4" w14:textId="0D5E003D" w:rsidR="002C09CF" w:rsidRPr="00F80502" w:rsidDel="00CD0E55" w:rsidRDefault="3FFCBEEE">
            <w:pPr>
              <w:spacing w:before="120"/>
              <w:jc w:val="right"/>
              <w:rPr>
                <w:del w:id="1999" w:author="Bailey, Colin (DFO/MPO)" w:date="2024-11-01T00:23:00Z"/>
                <w:rFonts w:cs="Arial"/>
                <w:color w:val="000000"/>
                <w:sz w:val="20"/>
              </w:rPr>
              <w:pPrChange w:id="2000" w:author="Bailey, Colin (DFO/MPO)" w:date="2024-11-01T00:17:00Z">
                <w:pPr>
                  <w:spacing w:before="120"/>
                  <w:jc w:val="center"/>
                </w:pPr>
              </w:pPrChange>
            </w:pPr>
            <w:del w:id="2001" w:author="Bailey, Colin (DFO/MPO)" w:date="2024-11-01T00:23:00Z">
              <w:r w:rsidRPr="12283F5C" w:rsidDel="00CD0E55">
                <w:rPr>
                  <w:rFonts w:cs="Arial"/>
                  <w:color w:val="000000" w:themeColor="text1"/>
                  <w:sz w:val="20"/>
                </w:rPr>
                <w:delText>0.5</w:delText>
              </w:r>
            </w:del>
            <w:ins w:id="2002" w:author="Bailey, Colin (DFO/MPO)" w:date="2024-10-29T09:50:00Z">
              <w:del w:id="2003" w:author="Bailey, Colin (DFO/MPO)" w:date="2024-11-01T00:23:00Z">
                <w:r w:rsidR="00894A7D" w:rsidDel="00CD0E55">
                  <w:rPr>
                    <w:rFonts w:cs="Arial"/>
                    <w:color w:val="000000" w:themeColor="text1"/>
                    <w:sz w:val="20"/>
                  </w:rPr>
                  <w:delText>6</w:delText>
                </w:r>
              </w:del>
            </w:ins>
            <w:del w:id="2004" w:author="Bailey, Colin (DFO/MPO)" w:date="2024-11-01T00:23:00Z">
              <w:r w:rsidRPr="12283F5C" w:rsidDel="00CD0E55">
                <w:rPr>
                  <w:rFonts w:cs="Arial"/>
                  <w:color w:val="000000" w:themeColor="text1"/>
                  <w:sz w:val="20"/>
                </w:rPr>
                <w:delText>2</w:delText>
              </w:r>
            </w:del>
          </w:p>
        </w:tc>
      </w:tr>
    </w:tbl>
    <w:p w14:paraId="0B87A81A" w14:textId="5303F356" w:rsidR="008E54D8" w:rsidRPr="004579D2" w:rsidRDefault="004606C0" w:rsidP="000A50E7">
      <w:pPr>
        <w:pStyle w:val="ListNumber"/>
        <w:numPr>
          <w:ilvl w:val="0"/>
          <w:numId w:val="0"/>
        </w:numPr>
        <w:spacing w:before="240"/>
        <w:rPr>
          <w:rFonts w:cs="Arial"/>
          <w:szCs w:val="22"/>
          <w:u w:val="single"/>
        </w:rPr>
      </w:pPr>
      <w:r w:rsidRPr="000A50E7">
        <w:rPr>
          <w:rStyle w:val="Heading4Char"/>
          <w:i/>
          <w:iCs/>
        </w:rPr>
        <w:t>Pacific Salmon Treaty</w:t>
      </w:r>
      <w:r w:rsidRPr="000A50E7">
        <w:rPr>
          <w:rStyle w:val="Heading4Char"/>
        </w:rPr>
        <w:t xml:space="preserve"> </w:t>
      </w:r>
      <w:r w:rsidR="000A50E7">
        <w:rPr>
          <w:rStyle w:val="Heading4Char"/>
        </w:rPr>
        <w:t xml:space="preserve">(PST) </w:t>
      </w:r>
      <w:r w:rsidRPr="000A50E7">
        <w:rPr>
          <w:rStyle w:val="Heading4Char"/>
        </w:rPr>
        <w:t>management reference points</w:t>
      </w:r>
      <w:r w:rsidR="004579D2" w:rsidRPr="000A50E7">
        <w:rPr>
          <w:rStyle w:val="Heading4Char"/>
        </w:rPr>
        <w:t>:</w:t>
      </w:r>
      <w:r w:rsidR="004579D2" w:rsidRPr="004579D2">
        <w:rPr>
          <w:rFonts w:cs="Arial"/>
          <w:b/>
          <w:bCs/>
          <w:szCs w:val="22"/>
        </w:rPr>
        <w:t xml:space="preserve"> </w:t>
      </w:r>
      <w:r w:rsidRPr="003145C2">
        <w:t xml:space="preserve">Allowable </w:t>
      </w:r>
      <w:r w:rsidR="00F221E0">
        <w:t>exploitation rate (</w:t>
      </w:r>
      <w:r w:rsidRPr="003145C2">
        <w:t>ER</w:t>
      </w:r>
      <w:r w:rsidR="00F221E0">
        <w:t>)</w:t>
      </w:r>
      <w:r w:rsidRPr="003145C2">
        <w:t xml:space="preserve"> for Canada and the U.S. are defined </w:t>
      </w:r>
      <w:r w:rsidR="008E54D8">
        <w:t>by</w:t>
      </w:r>
      <w:r w:rsidRPr="003145C2">
        <w:t xml:space="preserve"> the status of the </w:t>
      </w:r>
      <w:r>
        <w:t>IFC</w:t>
      </w:r>
      <w:r w:rsidRPr="003145C2">
        <w:t xml:space="preserve"> </w:t>
      </w:r>
      <w:r w:rsidR="00213D12">
        <w:t>S</w:t>
      </w:r>
      <w:r w:rsidRPr="003145C2">
        <w:t>MU</w:t>
      </w:r>
      <w:r>
        <w:t>,</w:t>
      </w:r>
      <w:r w:rsidRPr="003145C2">
        <w:t xml:space="preserve"> as </w:t>
      </w:r>
      <w:r>
        <w:t>outlined</w:t>
      </w:r>
      <w:r w:rsidRPr="003145C2">
        <w:t xml:space="preserve"> </w:t>
      </w:r>
      <w:r w:rsidR="00B93E8E">
        <w:t>in</w:t>
      </w:r>
      <w:r w:rsidR="00B93E8E" w:rsidRPr="003145C2">
        <w:t xml:space="preserve"> </w:t>
      </w:r>
      <w:r>
        <w:t xml:space="preserve">Chapter 5 of </w:t>
      </w:r>
      <w:r w:rsidRPr="003145C2">
        <w:t xml:space="preserve">the </w:t>
      </w:r>
      <w:r w:rsidR="000A50E7">
        <w:t>P</w:t>
      </w:r>
      <w:r w:rsidR="00D8006A">
        <w:t>ST</w:t>
      </w:r>
      <w:r>
        <w:t xml:space="preserve">. Under this approach, </w:t>
      </w:r>
      <w:r w:rsidR="00213D12">
        <w:t>S</w:t>
      </w:r>
      <w:r>
        <w:t xml:space="preserve">MU statuses, described as </w:t>
      </w:r>
      <w:r w:rsidR="008E54D8">
        <w:t>‘</w:t>
      </w:r>
      <w:r>
        <w:t>Low</w:t>
      </w:r>
      <w:r w:rsidR="008E54D8">
        <w:t>’</w:t>
      </w:r>
      <w:r>
        <w:t xml:space="preserve">, </w:t>
      </w:r>
      <w:r w:rsidR="008E54D8">
        <w:t>‘</w:t>
      </w:r>
      <w:r>
        <w:t>Moderate</w:t>
      </w:r>
      <w:r w:rsidR="008E54D8">
        <w:t>’</w:t>
      </w:r>
      <w:r>
        <w:t xml:space="preserve">, and </w:t>
      </w:r>
      <w:r w:rsidR="008E54D8">
        <w:t>‘</w:t>
      </w:r>
      <w:r>
        <w:t>Abundant</w:t>
      </w:r>
      <w:r w:rsidR="008E54D8">
        <w:t>’</w:t>
      </w:r>
      <w:r>
        <w:t xml:space="preserve">, are delineated by management reference points </w:t>
      </w:r>
      <w:r w:rsidR="00B93E8E">
        <w:t xml:space="preserve">that </w:t>
      </w:r>
      <w:r>
        <w:t>identify</w:t>
      </w:r>
      <w:r w:rsidR="00B93E8E">
        <w:t xml:space="preserve"> joint</w:t>
      </w:r>
      <w:r>
        <w:t xml:space="preserve"> minimum </w:t>
      </w:r>
      <w:r w:rsidR="000A50E7">
        <w:t>SAS</w:t>
      </w:r>
      <w:r w:rsidR="00BD23E4">
        <w:t xml:space="preserve"> </w:t>
      </w:r>
      <w:r>
        <w:t xml:space="preserve">and </w:t>
      </w:r>
      <w:ins w:id="2005" w:author="Bailey, Colin (DFO/MPO)" w:date="2024-10-29T21:58:00Z">
        <w:r w:rsidR="00DD6482">
          <w:t xml:space="preserve">aggregate </w:t>
        </w:r>
        <w:r w:rsidR="00227DB3">
          <w:t>escapement objectives</w:t>
        </w:r>
      </w:ins>
      <w:del w:id="2006" w:author="Bailey, Colin (DFO/MPO)" w:date="2024-10-29T21:58:00Z">
        <w:r w:rsidDel="00DD6482">
          <w:delText>spawner abundance targets</w:delText>
        </w:r>
      </w:del>
      <w:r>
        <w:t xml:space="preserve"> </w:t>
      </w:r>
      <w:sdt>
        <w:sdtPr>
          <w:rPr>
            <w:color w:val="000000"/>
          </w:rPr>
          <w:tag w:val="MENDELEY_CITATION_v3_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"/>
          <w:id w:val="218639168"/>
          <w:placeholder>
            <w:docPart w:val="DefaultPlaceholder_-1854013440"/>
          </w:placeholder>
        </w:sdtPr>
        <w:sdtEndPr/>
        <w:sdtContent>
          <w:r w:rsidR="00C13A45" w:rsidRPr="00C13A45">
            <w:rPr>
              <w:color w:val="000000"/>
            </w:rPr>
            <w:t>(Arbeider et al., 2020; Treaty between the Government of Canada and the Government of the United States of America Concerning Pacific Salmon, as Amended through June 2023, 2023</w:t>
          </w:r>
        </w:sdtContent>
      </w:sdt>
      <w:del w:id="2007" w:author="Bailey, Colin (DFO/MPO)" w:date="2024-10-29T21:43:00Z">
        <w:r w:rsidDel="00687419">
          <w:delText>(</w:delText>
        </w:r>
        <w:r w:rsidR="008E54D8" w:rsidDel="00687419">
          <w:delText>DFO</w:delText>
        </w:r>
        <w:r w:rsidDel="00687419">
          <w:delText xml:space="preserve"> 2023</w:delText>
        </w:r>
      </w:del>
      <w:r>
        <w:t xml:space="preserve">; Table </w:t>
      </w:r>
      <w:ins w:id="2008" w:author="Bailey, Colin (DFO/MPO)" w:date="2024-11-01T00:57:00Z">
        <w:r w:rsidR="00941784">
          <w:t>4</w:t>
        </w:r>
      </w:ins>
      <w:del w:id="2009" w:author="Bailey, Colin (DFO/MPO)" w:date="2024-11-01T00:57:00Z">
        <w:r w:rsidR="00CC26C2" w:rsidDel="00941784">
          <w:delText>3</w:delText>
        </w:r>
      </w:del>
      <w:r>
        <w:t>)</w:t>
      </w:r>
      <w:r w:rsidR="008E54D8">
        <w:t>.</w:t>
      </w:r>
      <w:ins w:id="2010" w:author="Bailey, Colin (DFO/MPO)" w:date="2024-10-29T21:58:00Z">
        <w:r w:rsidR="00DD6482">
          <w:t xml:space="preserve"> </w:t>
        </w:r>
      </w:ins>
      <w:ins w:id="2011" w:author="Bailey, Colin (DFO/MPO)" w:date="2024-10-29T21:59:00Z">
        <w:r w:rsidR="00CA4FD5">
          <w:t>The a</w:t>
        </w:r>
        <w:r w:rsidR="00227DB3">
          <w:t xml:space="preserve">ggregate objectives were historically set through </w:t>
        </w:r>
      </w:ins>
      <w:ins w:id="2012" w:author="Bailey, Colin (DFO/MPO)" w:date="2024-10-29T22:00:00Z">
        <w:r w:rsidR="00A80761">
          <w:t xml:space="preserve">qualitative </w:t>
        </w:r>
      </w:ins>
      <w:ins w:id="2013" w:author="Bailey, Colin (DFO/MPO)" w:date="2024-10-29T21:59:00Z">
        <w:r w:rsidR="00227DB3">
          <w:t xml:space="preserve">analysis by the Interior Fraser Coho Recovery Team </w:t>
        </w:r>
        <w:r w:rsidR="00CA4FD5">
          <w:t xml:space="preserve">at 40,000 spawners, </w:t>
        </w:r>
      </w:ins>
      <w:ins w:id="2014" w:author="Bailey, Colin (DFO/MPO)" w:date="2024-10-29T22:00:00Z">
        <w:r w:rsidR="00CA4FD5">
          <w:t>and have been since updated b</w:t>
        </w:r>
        <w:r w:rsidR="00476BB2">
          <w:t>y Decker et al</w:t>
        </w:r>
      </w:ins>
      <w:ins w:id="2015" w:author="Bailey, Colin (DFO/MPO)" w:date="2024-10-29T22:01:00Z">
        <w:r w:rsidR="00476BB2">
          <w:t xml:space="preserve">. </w:t>
        </w:r>
      </w:ins>
      <w:sdt>
        <w:sdtPr>
          <w:rPr>
            <w:color w:val="000000"/>
          </w:rPr>
          <w:tag w:val="MENDELEY_CITATION_v3_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"/>
          <w:id w:val="1670672213"/>
          <w:placeholder>
            <w:docPart w:val="DefaultPlaceholder_-1854013440"/>
          </w:placeholder>
        </w:sdtPr>
        <w:sdtEndPr/>
        <w:sdtContent>
          <w:r w:rsidR="00C13A45" w:rsidRPr="00C13A45">
            <w:rPr>
              <w:color w:val="000000"/>
            </w:rPr>
            <w:t>(2014)</w:t>
          </w:r>
        </w:sdtContent>
      </w:sdt>
      <w:ins w:id="2016" w:author="Bailey, Colin (DFO/MPO)" w:date="2024-10-29T22:01:00Z">
        <w:r w:rsidR="00476BB2">
          <w:t xml:space="preserve">, </w:t>
        </w:r>
        <w:proofErr w:type="spellStart"/>
        <w:r w:rsidR="00476BB2">
          <w:t>Korman</w:t>
        </w:r>
        <w:proofErr w:type="spellEnd"/>
        <w:r w:rsidR="00476BB2">
          <w:t xml:space="preserve"> et al. </w:t>
        </w:r>
      </w:ins>
      <w:sdt>
        <w:sdtPr>
          <w:rPr>
            <w:color w:val="000000"/>
          </w:rPr>
          <w:tag w:val="MENDELEY_CITATION_v3_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"/>
          <w:id w:val="1802723824"/>
          <w:placeholder>
            <w:docPart w:val="DefaultPlaceholder_-1854013440"/>
          </w:placeholder>
        </w:sdtPr>
        <w:sdtEndPr/>
        <w:sdtContent>
          <w:r w:rsidR="00C13A45" w:rsidRPr="00C13A45">
            <w:rPr>
              <w:color w:val="000000"/>
            </w:rPr>
            <w:t>(2019)</w:t>
          </w:r>
        </w:sdtContent>
      </w:sdt>
      <w:ins w:id="2017" w:author="Bailey, Colin (DFO/MPO)" w:date="2024-10-29T22:01:00Z">
        <w:r w:rsidR="00476BB2">
          <w:t>, and finally Arbeider et al.</w:t>
        </w:r>
      </w:ins>
      <w:ins w:id="2018" w:author="Bailey, Colin (DFO/MPO)" w:date="2024-10-29T22:02:00Z">
        <w:r w:rsidR="004E4391">
          <w:t xml:space="preserve"> </w:t>
        </w:r>
      </w:ins>
      <w:sdt>
        <w:sdtPr>
          <w:rPr>
            <w:color w:val="000000"/>
          </w:rPr>
          <w:tag w:val="MENDELEY_CITATION_v3_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"/>
          <w:id w:val="-1014682569"/>
          <w:placeholder>
            <w:docPart w:val="DefaultPlaceholder_-1854013440"/>
          </w:placeholder>
        </w:sdtPr>
        <w:sdtEndPr/>
        <w:sdtContent>
          <w:r w:rsidR="00C13A45" w:rsidRPr="00C13A45">
            <w:rPr>
              <w:color w:val="000000"/>
            </w:rPr>
            <w:t>(2020)</w:t>
          </w:r>
        </w:sdtContent>
      </w:sdt>
      <w:ins w:id="2019" w:author="Bailey, Colin (DFO/MPO)" w:date="2024-10-29T22:04:00Z">
        <w:r w:rsidR="008A420B" w:rsidRPr="008A420B">
          <w:rPr>
            <w:color w:val="000000"/>
          </w:rPr>
          <w:t xml:space="preserve"> </w:t>
        </w:r>
      </w:ins>
      <w:ins w:id="2020" w:author="Bailey, Colin (DFO/MPO)" w:date="2024-10-30T08:35:00Z">
        <w:r w:rsidR="00975CB8">
          <w:rPr>
            <w:color w:val="000000"/>
          </w:rPr>
          <w:t>at</w:t>
        </w:r>
      </w:ins>
      <w:ins w:id="2021" w:author="Bailey, Colin (DFO/MPO)" w:date="2024-10-29T22:04:00Z">
        <w:r w:rsidR="008A420B">
          <w:rPr>
            <w:color w:val="000000"/>
          </w:rPr>
          <w:t xml:space="preserve"> 35,935 spawners. This target provides a 95% probability that all 11 subpopulations of IFC escape at least 1000 spawners based on </w:t>
        </w:r>
        <w:r w:rsidR="00CB59A5">
          <w:rPr>
            <w:color w:val="000000"/>
          </w:rPr>
          <w:t>logistic regression analysis</w:t>
        </w:r>
      </w:ins>
      <w:ins w:id="2022" w:author="Bailey, Colin (DFO/MPO)" w:date="2024-10-29T22:05:00Z">
        <w:r w:rsidR="00CB59A5">
          <w:rPr>
            <w:color w:val="000000"/>
          </w:rPr>
          <w:t xml:space="preserve"> </w:t>
        </w:r>
      </w:ins>
      <w:sdt>
        <w:sdtPr>
          <w:rPr>
            <w:color w:val="000000"/>
          </w:rPr>
          <w:tag w:val="MENDELEY_CITATION_v3_eyJjaXRhdGlvbklEIjoiTUVOREVMRVlfQ0lUQVRJT05fNDRkNmUwMGItOGI5NC00NzJlLTk1MGMtMzM1YzEwNDYyMTgx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
          <w:id w:val="409198686"/>
          <w:placeholder>
            <w:docPart w:val="DefaultPlaceholder_-1854013440"/>
          </w:placeholder>
        </w:sdtPr>
        <w:sdtEndPr/>
        <w:sdtContent>
          <w:r w:rsidR="00C13A45" w:rsidRPr="00C13A45">
            <w:rPr>
              <w:color w:val="000000"/>
            </w:rPr>
            <w:t>(Arbeider et al. 2020)</w:t>
          </w:r>
        </w:sdtContent>
      </w:sdt>
      <w:ins w:id="2023" w:author="Bailey, Colin (DFO/MPO)" w:date="2024-10-29T22:04:00Z">
        <w:r w:rsidR="00CB59A5">
          <w:rPr>
            <w:color w:val="000000"/>
          </w:rPr>
          <w:t>.</w:t>
        </w:r>
      </w:ins>
    </w:p>
    <w:p w14:paraId="4A557C9F" w14:textId="11433A5F" w:rsidR="004606C0" w:rsidRDefault="004606C0" w:rsidP="00886B8A">
      <w:pPr>
        <w:pStyle w:val="Caption-Table"/>
        <w:rPr>
          <w:ins w:id="2024" w:author="Bailey, Colin (DFO/MPO)" w:date="2024-11-01T00:26:00Z"/>
        </w:rPr>
      </w:pPr>
      <w:commentRangeStart w:id="2025"/>
      <w:r w:rsidRPr="003145C2">
        <w:rPr>
          <w:b/>
          <w:bCs/>
        </w:rPr>
        <w:t xml:space="preserve">Table </w:t>
      </w:r>
      <w:commentRangeEnd w:id="2025"/>
      <w:r>
        <w:rPr>
          <w:rStyle w:val="CommentReference"/>
        </w:rPr>
        <w:commentReference w:id="2025"/>
      </w:r>
      <w:ins w:id="2026" w:author="Bailey, Colin (DFO/MPO)" w:date="2024-11-01T00:57:00Z">
        <w:r w:rsidR="00941784">
          <w:rPr>
            <w:b/>
            <w:bCs/>
          </w:rPr>
          <w:t>4</w:t>
        </w:r>
      </w:ins>
      <w:del w:id="2027" w:author="Bailey, Colin (DFO/MPO)" w:date="2024-11-01T00:57:00Z">
        <w:r w:rsidR="007308E9" w:rsidDel="00941784">
          <w:rPr>
            <w:b/>
            <w:bCs/>
          </w:rPr>
          <w:delText>3</w:delText>
        </w:r>
      </w:del>
      <w:r>
        <w:rPr>
          <w:b/>
          <w:bCs/>
        </w:rPr>
        <w:t>.</w:t>
      </w:r>
      <w:r w:rsidRPr="003145C2">
        <w:t xml:space="preserve"> </w:t>
      </w:r>
      <w:r w:rsidR="008E54D8">
        <w:t xml:space="preserve">Pacific Salmon Treaty </w:t>
      </w:r>
      <w:r w:rsidR="00BD23E4">
        <w:t>s</w:t>
      </w:r>
      <w:r w:rsidR="008E54D8">
        <w:t xml:space="preserve">molt-to-adult survival (SAS) and spawner abundance (escapement) reference points delineating Interior Fraser River Coho </w:t>
      </w:r>
      <w:r w:rsidR="00213D12">
        <w:t xml:space="preserve">stock </w:t>
      </w:r>
      <w:r w:rsidR="008E54D8">
        <w:t>management unit (</w:t>
      </w:r>
      <w:r w:rsidR="00213D12">
        <w:t>S</w:t>
      </w:r>
      <w:r w:rsidR="008E54D8">
        <w:t>MU) statuses of ‘Low’, ‘Moderate’, and ‘</w:t>
      </w:r>
      <w:commentRangeStart w:id="2028"/>
      <w:r w:rsidR="008E54D8">
        <w:t>Abundant</w:t>
      </w:r>
      <w:commentRangeEnd w:id="2028"/>
      <w:r w:rsidR="0014331A">
        <w:rPr>
          <w:rStyle w:val="CommentReference"/>
          <w:rFonts w:asciiTheme="minorHAnsi" w:eastAsiaTheme="minorHAnsi" w:hAnsiTheme="minorHAnsi" w:cstheme="minorBidi"/>
          <w:i w:val="0"/>
        </w:rPr>
        <w:commentReference w:id="2028"/>
      </w:r>
      <w:r w:rsidR="000A7DE6">
        <w:t>’</w:t>
      </w:r>
      <w:r w:rsidR="008E54D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4"/>
        <w:gridCol w:w="2533"/>
        <w:gridCol w:w="2687"/>
        <w:gridCol w:w="2566"/>
      </w:tblGrid>
      <w:tr w:rsidR="0010363D" w14:paraId="4A5A60B9" w14:textId="77777777" w:rsidTr="000C1A5F">
        <w:trPr>
          <w:ins w:id="2029" w:author="Bailey, Colin (DFO/MPO)" w:date="2024-11-01T00:26:00Z"/>
        </w:trPr>
        <w:tc>
          <w:tcPr>
            <w:tcW w:w="0" w:type="auto"/>
            <w:tcBorders>
              <w:top w:val="single" w:sz="4" w:space="0" w:color="auto"/>
              <w:bottom w:val="single" w:sz="12" w:space="0" w:color="auto"/>
            </w:tcBorders>
            <w:vAlign w:val="bottom"/>
          </w:tcPr>
          <w:p w14:paraId="73A8F314" w14:textId="222D39A8" w:rsidR="00D95117" w:rsidRDefault="004F5CF7" w:rsidP="000C1A5F">
            <w:pPr>
              <w:pStyle w:val="Caption-Table"/>
              <w:rPr>
                <w:ins w:id="2030" w:author="Bailey, Colin (DFO/MPO)" w:date="2024-11-01T00:26:00Z"/>
              </w:rPr>
            </w:pPr>
            <w:ins w:id="2031" w:author="Bailey, Colin (DFO/MPO)" w:date="2024-11-01T00:27:00Z">
              <w:r>
                <w:t xml:space="preserve">SMU </w:t>
              </w:r>
              <w:r w:rsidR="00753B02">
                <w:t>Characteristic</w:t>
              </w:r>
            </w:ins>
          </w:p>
        </w:tc>
        <w:tc>
          <w:tcPr>
            <w:tcW w:w="0" w:type="auto"/>
            <w:tcBorders>
              <w:top w:val="single" w:sz="4" w:space="0" w:color="auto"/>
              <w:bottom w:val="single" w:sz="12" w:space="0" w:color="auto"/>
            </w:tcBorders>
            <w:vAlign w:val="bottom"/>
          </w:tcPr>
          <w:p w14:paraId="33823FE0" w14:textId="103D4856" w:rsidR="00D95117" w:rsidRDefault="00494890" w:rsidP="000C1A5F">
            <w:pPr>
              <w:pStyle w:val="Caption-Table"/>
              <w:rPr>
                <w:ins w:id="2032" w:author="Bailey, Colin (DFO/MPO)" w:date="2024-11-01T00:26:00Z"/>
              </w:rPr>
            </w:pPr>
            <w:ins w:id="2033" w:author="Bailey, Colin (DFO/MPO)" w:date="2024-11-01T00:27:00Z">
              <w:r>
                <w:t>Low</w:t>
              </w:r>
              <w:r w:rsidR="008D29A9">
                <w:t xml:space="preserve"> status</w:t>
              </w:r>
            </w:ins>
          </w:p>
        </w:tc>
        <w:tc>
          <w:tcPr>
            <w:tcW w:w="0" w:type="auto"/>
            <w:tcBorders>
              <w:top w:val="single" w:sz="4" w:space="0" w:color="auto"/>
              <w:bottom w:val="single" w:sz="12" w:space="0" w:color="auto"/>
            </w:tcBorders>
            <w:vAlign w:val="bottom"/>
          </w:tcPr>
          <w:p w14:paraId="26D946B9" w14:textId="10DFF627" w:rsidR="00D95117" w:rsidRDefault="008D29A9" w:rsidP="000C1A5F">
            <w:pPr>
              <w:pStyle w:val="Caption-Table"/>
              <w:rPr>
                <w:ins w:id="2034" w:author="Bailey, Colin (DFO/MPO)" w:date="2024-11-01T00:26:00Z"/>
              </w:rPr>
            </w:pPr>
            <w:ins w:id="2035" w:author="Bailey, Colin (DFO/MPO)" w:date="2024-11-01T00:27:00Z">
              <w:r>
                <w:t>Moderate status</w:t>
              </w:r>
            </w:ins>
          </w:p>
        </w:tc>
        <w:tc>
          <w:tcPr>
            <w:tcW w:w="0" w:type="auto"/>
            <w:tcBorders>
              <w:top w:val="single" w:sz="4" w:space="0" w:color="auto"/>
              <w:bottom w:val="single" w:sz="12" w:space="0" w:color="auto"/>
            </w:tcBorders>
            <w:vAlign w:val="bottom"/>
          </w:tcPr>
          <w:p w14:paraId="787AF295" w14:textId="5E9193AC" w:rsidR="00D95117" w:rsidRDefault="008D29A9" w:rsidP="000C1A5F">
            <w:pPr>
              <w:pStyle w:val="Caption-Table"/>
              <w:rPr>
                <w:ins w:id="2036" w:author="Bailey, Colin (DFO/MPO)" w:date="2024-11-01T00:26:00Z"/>
              </w:rPr>
            </w:pPr>
            <w:ins w:id="2037" w:author="Bailey, Colin (DFO/MPO)" w:date="2024-11-01T00:27:00Z">
              <w:r>
                <w:t>Abundant status</w:t>
              </w:r>
            </w:ins>
          </w:p>
        </w:tc>
      </w:tr>
      <w:tr w:rsidR="0010363D" w14:paraId="5A9FDE64" w14:textId="77777777" w:rsidTr="000C1A5F">
        <w:trPr>
          <w:ins w:id="2038" w:author="Bailey, Colin (DFO/MPO)" w:date="2024-11-01T00:26:00Z"/>
        </w:trPr>
        <w:tc>
          <w:tcPr>
            <w:tcW w:w="0" w:type="auto"/>
            <w:tcBorders>
              <w:top w:val="single" w:sz="12" w:space="0" w:color="auto"/>
            </w:tcBorders>
            <w:vAlign w:val="center"/>
          </w:tcPr>
          <w:p w14:paraId="1F0C667A" w14:textId="125D4072" w:rsidR="004F5CF7" w:rsidRDefault="004F5CF7" w:rsidP="00454C75">
            <w:pPr>
              <w:pStyle w:val="Caption-Table"/>
              <w:rPr>
                <w:ins w:id="2039" w:author="Bailey, Colin (DFO/MPO)" w:date="2024-11-01T00:26:00Z"/>
              </w:rPr>
            </w:pPr>
            <w:ins w:id="2040" w:author="Bailey, Colin (DFO/MPO)" w:date="2024-11-01T00:26:00Z">
              <w:r>
                <w:t>SAS</w:t>
              </w:r>
            </w:ins>
          </w:p>
        </w:tc>
        <w:tc>
          <w:tcPr>
            <w:tcW w:w="0" w:type="auto"/>
            <w:tcBorders>
              <w:top w:val="single" w:sz="12" w:space="0" w:color="auto"/>
            </w:tcBorders>
            <w:vAlign w:val="center"/>
          </w:tcPr>
          <w:p w14:paraId="39C40992" w14:textId="5B59B846" w:rsidR="004F5CF7" w:rsidRDefault="004F5CF7" w:rsidP="00454C75">
            <w:pPr>
              <w:pStyle w:val="Caption-Table"/>
              <w:rPr>
                <w:ins w:id="2041" w:author="Bailey, Colin (DFO/MPO)" w:date="2024-11-01T00:26:00Z"/>
              </w:rPr>
            </w:pPr>
            <w:ins w:id="2042" w:author="Bailey, Colin (DFO/MPO)" w:date="2024-11-01T00:27:00Z">
              <w:r>
                <w:rPr>
                  <w:color w:val="000000"/>
                </w:rPr>
                <w:t>SAS</w:t>
              </w:r>
              <w:r w:rsidRPr="001A354F">
                <w:rPr>
                  <w:color w:val="000000"/>
                </w:rPr>
                <w:t xml:space="preserve"> </w:t>
              </w:r>
              <w:r>
                <w:rPr>
                  <w:color w:val="000000"/>
                </w:rPr>
                <w:t>≤</w:t>
              </w:r>
              <w:r w:rsidRPr="001A354F">
                <w:rPr>
                  <w:color w:val="000000"/>
                </w:rPr>
                <w:t xml:space="preserve"> 0.03</w:t>
              </w:r>
            </w:ins>
          </w:p>
        </w:tc>
        <w:tc>
          <w:tcPr>
            <w:tcW w:w="0" w:type="auto"/>
            <w:tcBorders>
              <w:top w:val="single" w:sz="12" w:space="0" w:color="auto"/>
            </w:tcBorders>
            <w:vAlign w:val="center"/>
          </w:tcPr>
          <w:p w14:paraId="30B0092C" w14:textId="1BFF41C7" w:rsidR="004F5CF7" w:rsidRDefault="004F5CF7" w:rsidP="00454C75">
            <w:pPr>
              <w:pStyle w:val="Caption-Table"/>
              <w:rPr>
                <w:ins w:id="2043" w:author="Bailey, Colin (DFO/MPO)" w:date="2024-11-01T00:26:00Z"/>
              </w:rPr>
            </w:pPr>
            <w:ins w:id="2044" w:author="Bailey, Colin (DFO/MPO)" w:date="2024-11-01T00:27:00Z">
              <w:r w:rsidRPr="001A354F">
                <w:rPr>
                  <w:color w:val="000000"/>
                </w:rPr>
                <w:t xml:space="preserve">Three consecutive years 0.03 &lt; </w:t>
              </w:r>
              <w:r>
                <w:rPr>
                  <w:color w:val="000000"/>
                </w:rPr>
                <w:t xml:space="preserve">SAS ≤ </w:t>
              </w:r>
              <w:r w:rsidRPr="001A354F">
                <w:rPr>
                  <w:color w:val="000000"/>
                </w:rPr>
                <w:t>0.06</w:t>
              </w:r>
            </w:ins>
          </w:p>
        </w:tc>
        <w:tc>
          <w:tcPr>
            <w:tcW w:w="0" w:type="auto"/>
            <w:tcBorders>
              <w:top w:val="single" w:sz="12" w:space="0" w:color="auto"/>
            </w:tcBorders>
            <w:vAlign w:val="center"/>
          </w:tcPr>
          <w:p w14:paraId="6C5C9C5F" w14:textId="2A8B3BCC" w:rsidR="004F5CF7" w:rsidRDefault="004F5CF7" w:rsidP="00454C75">
            <w:pPr>
              <w:pStyle w:val="Caption-Table"/>
              <w:rPr>
                <w:ins w:id="2045" w:author="Bailey, Colin (DFO/MPO)" w:date="2024-11-01T00:26:00Z"/>
              </w:rPr>
            </w:pPr>
            <w:ins w:id="2046" w:author="Bailey, Colin (DFO/MPO)" w:date="2024-11-01T00:27:00Z">
              <w:r w:rsidRPr="001A354F">
                <w:rPr>
                  <w:color w:val="000000"/>
                </w:rPr>
                <w:t xml:space="preserve">Three consecutive years </w:t>
              </w:r>
              <w:r>
                <w:rPr>
                  <w:color w:val="000000"/>
                </w:rPr>
                <w:t>SAS</w:t>
              </w:r>
              <w:r w:rsidRPr="001A354F">
                <w:rPr>
                  <w:color w:val="000000"/>
                </w:rPr>
                <w:t xml:space="preserve"> &gt; 0.06</w:t>
              </w:r>
            </w:ins>
          </w:p>
        </w:tc>
      </w:tr>
      <w:tr w:rsidR="0010363D" w14:paraId="3B4BE576" w14:textId="77777777" w:rsidTr="000C1A5F">
        <w:trPr>
          <w:ins w:id="2047" w:author="Bailey, Colin (DFO/MPO)" w:date="2024-11-01T00:26:00Z"/>
        </w:trPr>
        <w:tc>
          <w:tcPr>
            <w:tcW w:w="0" w:type="auto"/>
            <w:tcBorders>
              <w:bottom w:val="single" w:sz="4" w:space="0" w:color="auto"/>
            </w:tcBorders>
            <w:vAlign w:val="center"/>
          </w:tcPr>
          <w:p w14:paraId="54EEDC36" w14:textId="07079D57" w:rsidR="004F5CF7" w:rsidRDefault="004F5CF7" w:rsidP="00454C75">
            <w:pPr>
              <w:pStyle w:val="Caption-Table"/>
              <w:rPr>
                <w:ins w:id="2048" w:author="Bailey, Colin (DFO/MPO)" w:date="2024-11-01T00:26:00Z"/>
              </w:rPr>
            </w:pPr>
            <w:ins w:id="2049" w:author="Bailey, Colin (DFO/MPO)" w:date="2024-11-01T00:26:00Z">
              <w:r>
                <w:t>Escapement</w:t>
              </w:r>
            </w:ins>
          </w:p>
        </w:tc>
        <w:tc>
          <w:tcPr>
            <w:tcW w:w="0" w:type="auto"/>
            <w:tcBorders>
              <w:bottom w:val="single" w:sz="4" w:space="0" w:color="auto"/>
            </w:tcBorders>
            <w:vAlign w:val="center"/>
          </w:tcPr>
          <w:p w14:paraId="6A82EE03" w14:textId="3A81C60B" w:rsidR="004F5CF7" w:rsidRDefault="004F5CF7" w:rsidP="00454C75">
            <w:pPr>
              <w:pStyle w:val="Caption-Table"/>
              <w:rPr>
                <w:ins w:id="2050" w:author="Bailey, Colin (DFO/MPO)" w:date="2024-11-01T00:26:00Z"/>
              </w:rPr>
            </w:pPr>
            <w:ins w:id="2051" w:author="Bailey, Colin (DFO/MPO)" w:date="2024-11-01T00:27:00Z">
              <w:r w:rsidRPr="001A354F">
                <w:rPr>
                  <w:color w:val="000000"/>
                </w:rPr>
                <w:t>Monitored in CUs and subpopulations but no thresholds</w:t>
              </w:r>
            </w:ins>
          </w:p>
        </w:tc>
        <w:tc>
          <w:tcPr>
            <w:tcW w:w="0" w:type="auto"/>
            <w:tcBorders>
              <w:bottom w:val="single" w:sz="4" w:space="0" w:color="auto"/>
            </w:tcBorders>
            <w:vAlign w:val="center"/>
          </w:tcPr>
          <w:p w14:paraId="0FFE752D" w14:textId="77777777" w:rsidR="004F5CF7" w:rsidRPr="001A354F" w:rsidRDefault="004F5CF7" w:rsidP="00454C75">
            <w:pPr>
              <w:pStyle w:val="Table"/>
              <w:spacing w:before="120"/>
              <w:rPr>
                <w:ins w:id="2052" w:author="Bailey, Colin (DFO/MPO)" w:date="2024-11-01T00:27:00Z"/>
                <w:color w:val="000000"/>
              </w:rPr>
            </w:pPr>
            <w:ins w:id="2053" w:author="Bailey, Colin (DFO/MPO)" w:date="2024-11-01T00:27:00Z">
              <w:r w:rsidRPr="001A354F">
                <w:rPr>
                  <w:color w:val="000000"/>
                </w:rPr>
                <w:t>Three consecutive years:</w:t>
              </w:r>
            </w:ins>
          </w:p>
          <w:p w14:paraId="2FE1F1C7" w14:textId="77777777" w:rsidR="004F5CF7" w:rsidRPr="001A354F" w:rsidRDefault="004F5CF7" w:rsidP="00454C75">
            <w:pPr>
              <w:pStyle w:val="Table"/>
              <w:spacing w:before="120"/>
              <w:rPr>
                <w:ins w:id="2054" w:author="Bailey, Colin (DFO/MPO)" w:date="2024-11-01T00:27:00Z"/>
                <w:color w:val="000000"/>
              </w:rPr>
            </w:pPr>
            <w:ins w:id="2055" w:author="Bailey, Colin (DFO/MPO)" w:date="2024-11-01T00:27:00Z">
              <w:r w:rsidRPr="001A354F">
                <w:rPr>
                  <w:color w:val="000000"/>
                </w:rPr>
                <w:t>Half of subpopulations in each CU &gt; 1000; or</w:t>
              </w:r>
            </w:ins>
          </w:p>
          <w:p w14:paraId="3BF1E698" w14:textId="0A051C23" w:rsidR="004F5CF7" w:rsidRDefault="004F5CF7" w:rsidP="00454C75">
            <w:pPr>
              <w:pStyle w:val="Caption-Table"/>
              <w:rPr>
                <w:ins w:id="2056" w:author="Bailey, Colin (DFO/MPO)" w:date="2024-11-01T00:26:00Z"/>
              </w:rPr>
            </w:pPr>
            <w:commentRangeStart w:id="2057"/>
            <w:ins w:id="2058" w:author="Bailey, Colin (DFO/MPO)" w:date="2024-11-01T00:27:00Z">
              <w:r w:rsidRPr="001A354F">
                <w:rPr>
                  <w:color w:val="000000"/>
                </w:rPr>
                <w:t xml:space="preserve">Aggregate </w:t>
              </w:r>
              <w:r>
                <w:rPr>
                  <w:color w:val="000000"/>
                </w:rPr>
                <w:t>S</w:t>
              </w:r>
              <w:r w:rsidRPr="001A354F">
                <w:rPr>
                  <w:color w:val="000000"/>
                </w:rPr>
                <w:t>MU escapement objective</w:t>
              </w:r>
              <w:commentRangeEnd w:id="2057"/>
              <w:r>
                <w:rPr>
                  <w:rStyle w:val="CommentReference"/>
                  <w:rFonts w:asciiTheme="minorHAnsi" w:eastAsiaTheme="minorHAnsi" w:hAnsiTheme="minorHAnsi" w:cstheme="minorBidi"/>
                </w:rPr>
                <w:commentReference w:id="2057"/>
              </w:r>
              <w:r>
                <w:rPr>
                  <w:color w:val="000000"/>
                </w:rPr>
                <w:t>: 35,935 spawners</w:t>
              </w:r>
            </w:ins>
          </w:p>
        </w:tc>
        <w:tc>
          <w:tcPr>
            <w:tcW w:w="0" w:type="auto"/>
            <w:tcBorders>
              <w:bottom w:val="single" w:sz="4" w:space="0" w:color="auto"/>
            </w:tcBorders>
            <w:vAlign w:val="center"/>
          </w:tcPr>
          <w:p w14:paraId="25086EE2" w14:textId="77777777" w:rsidR="004F5CF7" w:rsidRPr="001A354F" w:rsidRDefault="004F5CF7" w:rsidP="00454C75">
            <w:pPr>
              <w:pStyle w:val="Table"/>
              <w:spacing w:before="120"/>
              <w:rPr>
                <w:ins w:id="2059" w:author="Bailey, Colin (DFO/MPO)" w:date="2024-11-01T00:27:00Z"/>
                <w:color w:val="000000"/>
              </w:rPr>
            </w:pPr>
            <w:ins w:id="2060" w:author="Bailey, Colin (DFO/MPO)" w:date="2024-11-01T00:27:00Z">
              <w:r w:rsidRPr="001A354F">
                <w:rPr>
                  <w:color w:val="000000"/>
                </w:rPr>
                <w:t>Three consecutive years:</w:t>
              </w:r>
            </w:ins>
          </w:p>
          <w:p w14:paraId="4F92AACB" w14:textId="77777777" w:rsidR="004F5CF7" w:rsidRDefault="004F5CF7" w:rsidP="00454C75">
            <w:pPr>
              <w:pStyle w:val="Table"/>
              <w:spacing w:before="120"/>
              <w:rPr>
                <w:ins w:id="2061" w:author="Bailey, Colin (DFO/MPO)" w:date="2024-11-01T00:27:00Z"/>
                <w:color w:val="000000"/>
              </w:rPr>
            </w:pPr>
            <w:ins w:id="2062" w:author="Bailey, Colin (DFO/MPO)" w:date="2024-11-01T00:27:00Z">
              <w:r>
                <w:rPr>
                  <w:color w:val="000000"/>
                </w:rPr>
                <w:t>All</w:t>
              </w:r>
              <w:r w:rsidRPr="001A354F">
                <w:rPr>
                  <w:color w:val="000000"/>
                </w:rPr>
                <w:t xml:space="preserve"> subpopulations in each CU &gt; 1000; or</w:t>
              </w:r>
            </w:ins>
          </w:p>
          <w:p w14:paraId="4A283893" w14:textId="48AF1928" w:rsidR="004F5CF7" w:rsidRDefault="004F5CF7" w:rsidP="00454C75">
            <w:pPr>
              <w:pStyle w:val="Caption-Table"/>
              <w:rPr>
                <w:ins w:id="2063" w:author="Bailey, Colin (DFO/MPO)" w:date="2024-11-01T00:26:00Z"/>
              </w:rPr>
            </w:pPr>
            <w:ins w:id="2064" w:author="Bailey, Colin (DFO/MPO)" w:date="2024-11-01T00:27:00Z">
              <w:r w:rsidRPr="001A354F">
                <w:rPr>
                  <w:color w:val="000000"/>
                </w:rPr>
                <w:t xml:space="preserve">Aggregate </w:t>
              </w:r>
              <w:r>
                <w:rPr>
                  <w:color w:val="000000"/>
                </w:rPr>
                <w:t>S</w:t>
              </w:r>
              <w:r w:rsidRPr="001A354F">
                <w:rPr>
                  <w:color w:val="000000"/>
                </w:rPr>
                <w:t>MU escapement objective</w:t>
              </w:r>
              <w:r>
                <w:rPr>
                  <w:color w:val="000000"/>
                </w:rPr>
                <w:t>: 35,935 spawners</w:t>
              </w:r>
            </w:ins>
          </w:p>
        </w:tc>
      </w:tr>
    </w:tbl>
    <w:p w14:paraId="776A42B7" w14:textId="0858295F" w:rsidR="00BB77EA" w:rsidRPr="003145C2" w:rsidDel="004F5CF7" w:rsidRDefault="00BB77EA" w:rsidP="00886B8A">
      <w:pPr>
        <w:pStyle w:val="Caption-Table"/>
        <w:rPr>
          <w:del w:id="2065" w:author="Bailey, Colin (DFO/MPO)" w:date="2024-11-01T00:28:00Z"/>
        </w:rPr>
      </w:pPr>
    </w:p>
    <w:tbl>
      <w:tblPr>
        <w:tblStyle w:val="TableGrid"/>
        <w:tblW w:w="96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9"/>
        <w:gridCol w:w="2715"/>
        <w:gridCol w:w="2715"/>
        <w:gridCol w:w="2715"/>
      </w:tblGrid>
      <w:tr w:rsidR="004606C0" w:rsidRPr="003145C2" w:rsidDel="004F5CF7" w14:paraId="7CF320D7" w14:textId="1D1A24E2" w:rsidTr="003C067C">
        <w:trPr>
          <w:trHeight w:val="300"/>
          <w:del w:id="2066" w:author="Bailey, Colin (DFO/MPO)" w:date="2024-11-01T00:28:00Z"/>
        </w:trPr>
        <w:tc>
          <w:tcPr>
            <w:tcW w:w="1539" w:type="dxa"/>
            <w:tcBorders>
              <w:top w:val="single" w:sz="4" w:space="0" w:color="auto"/>
            </w:tcBorders>
            <w:noWrap/>
            <w:hideMark/>
          </w:tcPr>
          <w:p w14:paraId="4C9AAAB1" w14:textId="3937D4EA" w:rsidR="004606C0" w:rsidRPr="001A354F" w:rsidDel="004F5CF7" w:rsidRDefault="004606C0" w:rsidP="000E187E">
            <w:pPr>
              <w:pStyle w:val="Table"/>
              <w:spacing w:before="120"/>
              <w:rPr>
                <w:del w:id="2067" w:author="Bailey, Colin (DFO/MPO)" w:date="2024-11-01T00:28:00Z"/>
              </w:rPr>
            </w:pPr>
          </w:p>
        </w:tc>
        <w:tc>
          <w:tcPr>
            <w:tcW w:w="8145" w:type="dxa"/>
            <w:gridSpan w:val="3"/>
            <w:tcBorders>
              <w:top w:val="single" w:sz="4" w:space="0" w:color="auto"/>
              <w:bottom w:val="single" w:sz="4" w:space="0" w:color="auto"/>
            </w:tcBorders>
            <w:noWrap/>
            <w:hideMark/>
          </w:tcPr>
          <w:p w14:paraId="64932B5B" w14:textId="77E4BC56" w:rsidR="004606C0" w:rsidRPr="001A354F" w:rsidDel="004F5CF7" w:rsidRDefault="00213D12" w:rsidP="000E187E">
            <w:pPr>
              <w:pStyle w:val="Table"/>
              <w:spacing w:before="120"/>
              <w:jc w:val="center"/>
              <w:rPr>
                <w:del w:id="2068" w:author="Bailey, Colin (DFO/MPO)" w:date="2024-11-01T00:28:00Z"/>
                <w:b/>
                <w:bCs/>
                <w:color w:val="000000"/>
              </w:rPr>
            </w:pPr>
            <w:del w:id="2069" w:author="Bailey, Colin (DFO/MPO)" w:date="2024-11-01T00:28:00Z">
              <w:r w:rsidDel="004F5CF7">
                <w:rPr>
                  <w:b/>
                  <w:bCs/>
                  <w:color w:val="000000"/>
                </w:rPr>
                <w:delText>S</w:delText>
              </w:r>
              <w:r w:rsidR="004606C0" w:rsidRPr="001A354F" w:rsidDel="004F5CF7">
                <w:rPr>
                  <w:b/>
                  <w:bCs/>
                  <w:color w:val="000000"/>
                </w:rPr>
                <w:delText>MU Status</w:delText>
              </w:r>
            </w:del>
          </w:p>
        </w:tc>
      </w:tr>
      <w:tr w:rsidR="004606C0" w:rsidRPr="003145C2" w:rsidDel="004F5CF7" w14:paraId="199AF0C3" w14:textId="4B219379" w:rsidTr="003C067C">
        <w:trPr>
          <w:trHeight w:val="300"/>
          <w:del w:id="2070" w:author="Bailey, Colin (DFO/MPO)" w:date="2024-11-01T00:28:00Z"/>
        </w:trPr>
        <w:tc>
          <w:tcPr>
            <w:tcW w:w="1539" w:type="dxa"/>
            <w:tcBorders>
              <w:bottom w:val="single" w:sz="4" w:space="0" w:color="auto"/>
            </w:tcBorders>
            <w:noWrap/>
            <w:hideMark/>
          </w:tcPr>
          <w:p w14:paraId="163FCFB2" w14:textId="0F05AC79" w:rsidR="004606C0" w:rsidRPr="001A354F" w:rsidDel="004F5CF7" w:rsidRDefault="004606C0" w:rsidP="000E187E">
            <w:pPr>
              <w:pStyle w:val="Table"/>
              <w:spacing w:before="120"/>
              <w:rPr>
                <w:del w:id="2071" w:author="Bailey, Colin (DFO/MPO)" w:date="2024-11-01T00:28:00Z"/>
                <w:color w:val="000000"/>
              </w:rPr>
            </w:pPr>
          </w:p>
        </w:tc>
        <w:tc>
          <w:tcPr>
            <w:tcW w:w="2715" w:type="dxa"/>
            <w:tcBorders>
              <w:top w:val="single" w:sz="4" w:space="0" w:color="auto"/>
              <w:bottom w:val="single" w:sz="4" w:space="0" w:color="auto"/>
            </w:tcBorders>
            <w:noWrap/>
            <w:hideMark/>
          </w:tcPr>
          <w:p w14:paraId="290F8F3F" w14:textId="5B3BE004" w:rsidR="004606C0" w:rsidRPr="001A354F" w:rsidDel="004F5CF7" w:rsidRDefault="004606C0" w:rsidP="000E187E">
            <w:pPr>
              <w:pStyle w:val="Table"/>
              <w:spacing w:before="120"/>
              <w:jc w:val="center"/>
              <w:rPr>
                <w:del w:id="2072" w:author="Bailey, Colin (DFO/MPO)" w:date="2024-11-01T00:28:00Z"/>
                <w:b/>
                <w:bCs/>
                <w:color w:val="000000"/>
              </w:rPr>
            </w:pPr>
            <w:del w:id="2073" w:author="Bailey, Colin (DFO/MPO)" w:date="2024-11-01T00:28:00Z">
              <w:r w:rsidRPr="001A354F" w:rsidDel="004F5CF7">
                <w:rPr>
                  <w:b/>
                  <w:bCs/>
                  <w:color w:val="000000"/>
                </w:rPr>
                <w:delText>Low</w:delText>
              </w:r>
            </w:del>
          </w:p>
        </w:tc>
        <w:tc>
          <w:tcPr>
            <w:tcW w:w="2715" w:type="dxa"/>
            <w:tcBorders>
              <w:top w:val="single" w:sz="4" w:space="0" w:color="auto"/>
              <w:bottom w:val="single" w:sz="4" w:space="0" w:color="auto"/>
            </w:tcBorders>
            <w:noWrap/>
            <w:hideMark/>
          </w:tcPr>
          <w:p w14:paraId="54F72479" w14:textId="67DC6E79" w:rsidR="004606C0" w:rsidRPr="001A354F" w:rsidDel="004F5CF7" w:rsidRDefault="004606C0" w:rsidP="000E187E">
            <w:pPr>
              <w:pStyle w:val="Table"/>
              <w:spacing w:before="120"/>
              <w:jc w:val="center"/>
              <w:rPr>
                <w:del w:id="2074" w:author="Bailey, Colin (DFO/MPO)" w:date="2024-11-01T00:28:00Z"/>
                <w:b/>
                <w:bCs/>
                <w:color w:val="000000"/>
              </w:rPr>
            </w:pPr>
            <w:del w:id="2075" w:author="Bailey, Colin (DFO/MPO)" w:date="2024-11-01T00:28:00Z">
              <w:r w:rsidRPr="001A354F" w:rsidDel="004F5CF7">
                <w:rPr>
                  <w:b/>
                  <w:bCs/>
                  <w:color w:val="000000"/>
                </w:rPr>
                <w:delText>Moderate</w:delText>
              </w:r>
            </w:del>
          </w:p>
        </w:tc>
        <w:tc>
          <w:tcPr>
            <w:tcW w:w="2715" w:type="dxa"/>
            <w:tcBorders>
              <w:top w:val="single" w:sz="4" w:space="0" w:color="auto"/>
              <w:bottom w:val="single" w:sz="4" w:space="0" w:color="auto"/>
            </w:tcBorders>
            <w:noWrap/>
            <w:hideMark/>
          </w:tcPr>
          <w:p w14:paraId="283F25D4" w14:textId="6B4181E8" w:rsidR="004606C0" w:rsidRPr="001A354F" w:rsidDel="004F5CF7" w:rsidRDefault="004606C0" w:rsidP="000E187E">
            <w:pPr>
              <w:pStyle w:val="Table"/>
              <w:spacing w:before="120"/>
              <w:jc w:val="center"/>
              <w:rPr>
                <w:del w:id="2076" w:author="Bailey, Colin (DFO/MPO)" w:date="2024-11-01T00:28:00Z"/>
                <w:b/>
                <w:bCs/>
                <w:color w:val="000000"/>
              </w:rPr>
            </w:pPr>
            <w:del w:id="2077" w:author="Bailey, Colin (DFO/MPO)" w:date="2024-11-01T00:28:00Z">
              <w:r w:rsidRPr="001A354F" w:rsidDel="004F5CF7">
                <w:rPr>
                  <w:b/>
                  <w:bCs/>
                  <w:color w:val="000000"/>
                </w:rPr>
                <w:delText>Abundant</w:delText>
              </w:r>
            </w:del>
          </w:p>
        </w:tc>
      </w:tr>
      <w:tr w:rsidR="004606C0" w:rsidRPr="003145C2" w:rsidDel="004F5CF7" w14:paraId="75A20093" w14:textId="21528EB9" w:rsidTr="003C067C">
        <w:trPr>
          <w:trHeight w:val="300"/>
          <w:del w:id="2078" w:author="Bailey, Colin (DFO/MPO)" w:date="2024-11-01T00:28:00Z"/>
        </w:trPr>
        <w:tc>
          <w:tcPr>
            <w:tcW w:w="1539" w:type="dxa"/>
            <w:tcBorders>
              <w:top w:val="single" w:sz="4" w:space="0" w:color="auto"/>
              <w:bottom w:val="single" w:sz="4" w:space="0" w:color="auto"/>
            </w:tcBorders>
            <w:noWrap/>
            <w:vAlign w:val="center"/>
            <w:hideMark/>
          </w:tcPr>
          <w:p w14:paraId="68132BE6" w14:textId="018989AF" w:rsidR="004606C0" w:rsidRPr="001A354F" w:rsidDel="004F5CF7" w:rsidRDefault="008E54D8" w:rsidP="000E187E">
            <w:pPr>
              <w:pStyle w:val="Table"/>
              <w:spacing w:before="120"/>
              <w:rPr>
                <w:del w:id="2079" w:author="Bailey, Colin (DFO/MPO)" w:date="2024-11-01T00:28:00Z"/>
                <w:color w:val="000000"/>
              </w:rPr>
            </w:pPr>
            <w:del w:id="2080" w:author="Bailey, Colin (DFO/MPO)" w:date="2024-11-01T00:28:00Z">
              <w:r w:rsidDel="004F5CF7">
                <w:rPr>
                  <w:color w:val="000000"/>
                </w:rPr>
                <w:delText>SAS</w:delText>
              </w:r>
            </w:del>
          </w:p>
        </w:tc>
        <w:tc>
          <w:tcPr>
            <w:tcW w:w="2715" w:type="dxa"/>
            <w:tcBorders>
              <w:top w:val="single" w:sz="4" w:space="0" w:color="auto"/>
              <w:bottom w:val="single" w:sz="4" w:space="0" w:color="auto"/>
            </w:tcBorders>
            <w:noWrap/>
            <w:vAlign w:val="center"/>
            <w:hideMark/>
          </w:tcPr>
          <w:p w14:paraId="42880633" w14:textId="494CDE36" w:rsidR="004606C0" w:rsidRPr="001A354F" w:rsidDel="004F5CF7" w:rsidRDefault="008E54D8" w:rsidP="000E187E">
            <w:pPr>
              <w:pStyle w:val="Table"/>
              <w:spacing w:before="120"/>
              <w:rPr>
                <w:del w:id="2081" w:author="Bailey, Colin (DFO/MPO)" w:date="2024-11-01T00:28:00Z"/>
                <w:color w:val="000000"/>
              </w:rPr>
            </w:pPr>
            <w:del w:id="2082" w:author="Bailey, Colin (DFO/MPO)" w:date="2024-11-01T00:28:00Z">
              <w:r w:rsidDel="004F5CF7">
                <w:rPr>
                  <w:color w:val="000000"/>
                </w:rPr>
                <w:delText>SAS</w:delText>
              </w:r>
              <w:r w:rsidR="004606C0" w:rsidRPr="001A354F" w:rsidDel="004F5CF7">
                <w:rPr>
                  <w:color w:val="000000"/>
                </w:rPr>
                <w:delText xml:space="preserve"> </w:delText>
              </w:r>
              <w:r w:rsidR="004606C0" w:rsidDel="004F5CF7">
                <w:rPr>
                  <w:color w:val="000000"/>
                </w:rPr>
                <w:delText>≤</w:delText>
              </w:r>
              <w:r w:rsidR="004606C0" w:rsidRPr="001A354F" w:rsidDel="004F5CF7">
                <w:rPr>
                  <w:color w:val="000000"/>
                </w:rPr>
                <w:delText xml:space="preserve"> 0.03</w:delText>
              </w:r>
            </w:del>
          </w:p>
        </w:tc>
        <w:tc>
          <w:tcPr>
            <w:tcW w:w="2715" w:type="dxa"/>
            <w:tcBorders>
              <w:top w:val="single" w:sz="4" w:space="0" w:color="auto"/>
              <w:bottom w:val="single" w:sz="4" w:space="0" w:color="auto"/>
            </w:tcBorders>
            <w:noWrap/>
            <w:vAlign w:val="center"/>
            <w:hideMark/>
          </w:tcPr>
          <w:p w14:paraId="77629EBA" w14:textId="52D2E0F5" w:rsidR="004606C0" w:rsidRPr="001A354F" w:rsidDel="004F5CF7" w:rsidRDefault="004606C0" w:rsidP="000E187E">
            <w:pPr>
              <w:pStyle w:val="Table"/>
              <w:spacing w:before="120"/>
              <w:rPr>
                <w:del w:id="2083" w:author="Bailey, Colin (DFO/MPO)" w:date="2024-11-01T00:28:00Z"/>
                <w:color w:val="000000"/>
              </w:rPr>
            </w:pPr>
            <w:del w:id="2084" w:author="Bailey, Colin (DFO/MPO)" w:date="2024-11-01T00:28:00Z">
              <w:r w:rsidRPr="001A354F" w:rsidDel="004F5CF7">
                <w:rPr>
                  <w:color w:val="000000"/>
                </w:rPr>
                <w:delText xml:space="preserve">Three consecutive years 0.03 &lt; </w:delText>
              </w:r>
              <w:r w:rsidR="008E54D8" w:rsidDel="004F5CF7">
                <w:rPr>
                  <w:color w:val="000000"/>
                </w:rPr>
                <w:delText>SAS</w:delText>
              </w:r>
              <w:r w:rsidR="00782597" w:rsidDel="004F5CF7">
                <w:rPr>
                  <w:color w:val="000000"/>
                </w:rPr>
                <w:delText xml:space="preserve"> </w:delText>
              </w:r>
              <w:r w:rsidDel="004F5CF7">
                <w:rPr>
                  <w:color w:val="000000"/>
                </w:rPr>
                <w:delText xml:space="preserve">≤ </w:delText>
              </w:r>
              <w:r w:rsidRPr="001A354F" w:rsidDel="004F5CF7">
                <w:rPr>
                  <w:color w:val="000000"/>
                </w:rPr>
                <w:delText>0.06</w:delText>
              </w:r>
            </w:del>
          </w:p>
        </w:tc>
        <w:tc>
          <w:tcPr>
            <w:tcW w:w="2715" w:type="dxa"/>
            <w:tcBorders>
              <w:top w:val="single" w:sz="4" w:space="0" w:color="auto"/>
              <w:bottom w:val="single" w:sz="4" w:space="0" w:color="auto"/>
            </w:tcBorders>
            <w:noWrap/>
            <w:vAlign w:val="center"/>
            <w:hideMark/>
          </w:tcPr>
          <w:p w14:paraId="1D703B5C" w14:textId="22EE0C17" w:rsidR="004606C0" w:rsidRPr="001A354F" w:rsidDel="004F5CF7" w:rsidRDefault="004606C0" w:rsidP="000E187E">
            <w:pPr>
              <w:pStyle w:val="Table"/>
              <w:spacing w:before="120"/>
              <w:rPr>
                <w:del w:id="2085" w:author="Bailey, Colin (DFO/MPO)" w:date="2024-11-01T00:28:00Z"/>
                <w:color w:val="000000"/>
              </w:rPr>
            </w:pPr>
            <w:del w:id="2086" w:author="Bailey, Colin (DFO/MPO)" w:date="2024-11-01T00:28:00Z">
              <w:r w:rsidRPr="001A354F" w:rsidDel="004F5CF7">
                <w:rPr>
                  <w:color w:val="000000"/>
                </w:rPr>
                <w:delText xml:space="preserve">Three consecutive years </w:delText>
              </w:r>
              <w:r w:rsidR="008E54D8" w:rsidDel="004F5CF7">
                <w:rPr>
                  <w:color w:val="000000"/>
                </w:rPr>
                <w:delText>SAS</w:delText>
              </w:r>
              <w:r w:rsidR="00782597" w:rsidRPr="001A354F" w:rsidDel="004F5CF7">
                <w:rPr>
                  <w:color w:val="000000"/>
                </w:rPr>
                <w:delText xml:space="preserve"> </w:delText>
              </w:r>
              <w:r w:rsidRPr="001A354F" w:rsidDel="004F5CF7">
                <w:rPr>
                  <w:color w:val="000000"/>
                </w:rPr>
                <w:delText>&gt; 0.06</w:delText>
              </w:r>
            </w:del>
          </w:p>
        </w:tc>
      </w:tr>
      <w:tr w:rsidR="004606C0" w:rsidRPr="003145C2" w:rsidDel="004F5CF7" w14:paraId="34FF4AEF" w14:textId="40F135BB" w:rsidTr="003C067C">
        <w:trPr>
          <w:trHeight w:val="300"/>
          <w:del w:id="2087" w:author="Bailey, Colin (DFO/MPO)" w:date="2024-11-01T00:28:00Z"/>
        </w:trPr>
        <w:tc>
          <w:tcPr>
            <w:tcW w:w="1539" w:type="dxa"/>
            <w:tcBorders>
              <w:top w:val="single" w:sz="4" w:space="0" w:color="auto"/>
              <w:bottom w:val="single" w:sz="4" w:space="0" w:color="auto"/>
            </w:tcBorders>
            <w:noWrap/>
            <w:vAlign w:val="center"/>
            <w:hideMark/>
          </w:tcPr>
          <w:p w14:paraId="62FD0488" w14:textId="07B0E34F" w:rsidR="004606C0" w:rsidRPr="001A354F" w:rsidDel="004F5CF7" w:rsidRDefault="004606C0" w:rsidP="000E187E">
            <w:pPr>
              <w:pStyle w:val="Table"/>
              <w:spacing w:before="120"/>
              <w:rPr>
                <w:del w:id="2088" w:author="Bailey, Colin (DFO/MPO)" w:date="2024-11-01T00:28:00Z"/>
                <w:color w:val="000000"/>
              </w:rPr>
            </w:pPr>
            <w:del w:id="2089" w:author="Bailey, Colin (DFO/MPO)" w:date="2024-11-01T00:28:00Z">
              <w:r w:rsidRPr="001A354F" w:rsidDel="004F5CF7">
                <w:rPr>
                  <w:color w:val="000000"/>
                </w:rPr>
                <w:delText>Escapement</w:delText>
              </w:r>
            </w:del>
          </w:p>
        </w:tc>
        <w:tc>
          <w:tcPr>
            <w:tcW w:w="2715" w:type="dxa"/>
            <w:tcBorders>
              <w:top w:val="single" w:sz="4" w:space="0" w:color="auto"/>
              <w:bottom w:val="single" w:sz="4" w:space="0" w:color="auto"/>
            </w:tcBorders>
            <w:noWrap/>
            <w:vAlign w:val="center"/>
            <w:hideMark/>
          </w:tcPr>
          <w:p w14:paraId="1FA3BC6F" w14:textId="5B4530D0" w:rsidR="004606C0" w:rsidRPr="001A354F" w:rsidDel="004F5CF7" w:rsidRDefault="004606C0" w:rsidP="000E187E">
            <w:pPr>
              <w:pStyle w:val="Table"/>
              <w:spacing w:before="120"/>
              <w:rPr>
                <w:del w:id="2090" w:author="Bailey, Colin (DFO/MPO)" w:date="2024-11-01T00:28:00Z"/>
                <w:color w:val="000000"/>
              </w:rPr>
            </w:pPr>
            <w:del w:id="2091" w:author="Bailey, Colin (DFO/MPO)" w:date="2024-11-01T00:28:00Z">
              <w:r w:rsidRPr="001A354F" w:rsidDel="004F5CF7">
                <w:rPr>
                  <w:color w:val="000000"/>
                </w:rPr>
                <w:delText>Monitored in CUs and subpopulations but no thresholds</w:delText>
              </w:r>
            </w:del>
          </w:p>
        </w:tc>
        <w:tc>
          <w:tcPr>
            <w:tcW w:w="2715" w:type="dxa"/>
            <w:tcBorders>
              <w:top w:val="single" w:sz="4" w:space="0" w:color="auto"/>
              <w:bottom w:val="single" w:sz="4" w:space="0" w:color="auto"/>
            </w:tcBorders>
            <w:noWrap/>
            <w:vAlign w:val="center"/>
            <w:hideMark/>
          </w:tcPr>
          <w:p w14:paraId="6780BECC" w14:textId="1557CB84" w:rsidR="004606C0" w:rsidRPr="001A354F" w:rsidDel="004F5CF7" w:rsidRDefault="004606C0" w:rsidP="000E187E">
            <w:pPr>
              <w:pStyle w:val="Table"/>
              <w:spacing w:before="120"/>
              <w:rPr>
                <w:del w:id="2092" w:author="Bailey, Colin (DFO/MPO)" w:date="2024-11-01T00:28:00Z"/>
                <w:color w:val="000000"/>
              </w:rPr>
            </w:pPr>
            <w:del w:id="2093" w:author="Bailey, Colin (DFO/MPO)" w:date="2024-11-01T00:28:00Z">
              <w:r w:rsidRPr="001A354F" w:rsidDel="004F5CF7">
                <w:rPr>
                  <w:color w:val="000000"/>
                </w:rPr>
                <w:delText>Three consecutive years:</w:delText>
              </w:r>
            </w:del>
          </w:p>
          <w:p w14:paraId="51247518" w14:textId="53BF342E" w:rsidR="004606C0" w:rsidRPr="001A354F" w:rsidDel="004F5CF7" w:rsidRDefault="004606C0" w:rsidP="000E187E">
            <w:pPr>
              <w:pStyle w:val="Table"/>
              <w:spacing w:before="120"/>
              <w:rPr>
                <w:del w:id="2094" w:author="Bailey, Colin (DFO/MPO)" w:date="2024-11-01T00:28:00Z"/>
                <w:color w:val="000000"/>
              </w:rPr>
            </w:pPr>
            <w:del w:id="2095" w:author="Bailey, Colin (DFO/MPO)" w:date="2024-11-01T00:28:00Z">
              <w:r w:rsidRPr="001A354F" w:rsidDel="004F5CF7">
                <w:rPr>
                  <w:color w:val="000000"/>
                </w:rPr>
                <w:delText>Half of subpopulations in each CU &gt; 1000; or</w:delText>
              </w:r>
            </w:del>
          </w:p>
          <w:p w14:paraId="7EAD0384" w14:textId="202EEFAD" w:rsidR="004606C0" w:rsidRPr="001A354F" w:rsidDel="004F5CF7" w:rsidRDefault="004606C0" w:rsidP="000E187E">
            <w:pPr>
              <w:pStyle w:val="Table"/>
              <w:spacing w:before="120"/>
              <w:rPr>
                <w:del w:id="2096" w:author="Bailey, Colin (DFO/MPO)" w:date="2024-11-01T00:28:00Z"/>
                <w:color w:val="000000"/>
              </w:rPr>
            </w:pPr>
            <w:commentRangeStart w:id="2097"/>
            <w:del w:id="2098" w:author="Bailey, Colin (DFO/MPO)" w:date="2024-11-01T00:28:00Z">
              <w:r w:rsidRPr="001A354F" w:rsidDel="004F5CF7">
                <w:rPr>
                  <w:color w:val="000000"/>
                </w:rPr>
                <w:delText xml:space="preserve">Aggregate </w:delText>
              </w:r>
              <w:r w:rsidR="00213D12" w:rsidDel="004F5CF7">
                <w:rPr>
                  <w:color w:val="000000"/>
                </w:rPr>
                <w:delText>S</w:delText>
              </w:r>
              <w:r w:rsidRPr="001A354F" w:rsidDel="004F5CF7">
                <w:rPr>
                  <w:color w:val="000000"/>
                </w:rPr>
                <w:delText>MU escapement objective</w:delText>
              </w:r>
              <w:commentRangeEnd w:id="2097"/>
              <w:r w:rsidR="004E5F91" w:rsidDel="004F5CF7">
                <w:rPr>
                  <w:rStyle w:val="CommentReference"/>
                  <w:rFonts w:asciiTheme="minorHAnsi" w:eastAsiaTheme="minorHAnsi" w:hAnsiTheme="minorHAnsi" w:cstheme="minorBidi"/>
                </w:rPr>
                <w:commentReference w:id="2097"/>
              </w:r>
            </w:del>
            <w:ins w:id="2099" w:author="Bailey, Colin (DFO/MPO)" w:date="2024-10-29T22:01:00Z">
              <w:del w:id="2100" w:author="Bailey, Colin (DFO/MPO)" w:date="2024-11-01T00:28:00Z">
                <w:r w:rsidR="004E4391" w:rsidDel="004F5CF7">
                  <w:rPr>
                    <w:color w:val="000000"/>
                  </w:rPr>
                  <w:delText>: 35,935</w:delText>
                </w:r>
              </w:del>
            </w:ins>
            <w:ins w:id="2101" w:author="Bailey, Colin (DFO/MPO)" w:date="2024-10-29T22:02:00Z">
              <w:del w:id="2102" w:author="Bailey, Colin (DFO/MPO)" w:date="2024-11-01T00:28:00Z">
                <w:r w:rsidR="004E4391" w:rsidDel="004F5CF7">
                  <w:rPr>
                    <w:color w:val="000000"/>
                  </w:rPr>
                  <w:delText xml:space="preserve"> spawners</w:delText>
                </w:r>
              </w:del>
            </w:ins>
          </w:p>
        </w:tc>
        <w:tc>
          <w:tcPr>
            <w:tcW w:w="2715" w:type="dxa"/>
            <w:tcBorders>
              <w:top w:val="single" w:sz="4" w:space="0" w:color="auto"/>
              <w:bottom w:val="single" w:sz="4" w:space="0" w:color="auto"/>
            </w:tcBorders>
            <w:noWrap/>
            <w:vAlign w:val="center"/>
            <w:hideMark/>
          </w:tcPr>
          <w:p w14:paraId="4E6CCB13" w14:textId="73E57E04" w:rsidR="004606C0" w:rsidRPr="001A354F" w:rsidDel="004F5CF7" w:rsidRDefault="004606C0" w:rsidP="000E187E">
            <w:pPr>
              <w:pStyle w:val="Table"/>
              <w:spacing w:before="120"/>
              <w:rPr>
                <w:del w:id="2103" w:author="Bailey, Colin (DFO/MPO)" w:date="2024-11-01T00:28:00Z"/>
                <w:color w:val="000000"/>
              </w:rPr>
            </w:pPr>
            <w:del w:id="2104" w:author="Bailey, Colin (DFO/MPO)" w:date="2024-11-01T00:28:00Z">
              <w:r w:rsidRPr="001A354F" w:rsidDel="004F5CF7">
                <w:rPr>
                  <w:color w:val="000000"/>
                </w:rPr>
                <w:delText>Three consecutive years:</w:delText>
              </w:r>
            </w:del>
          </w:p>
          <w:p w14:paraId="3EB775F0" w14:textId="182C519A" w:rsidR="004606C0" w:rsidDel="004F5CF7" w:rsidRDefault="004606C0" w:rsidP="000E187E">
            <w:pPr>
              <w:pStyle w:val="Table"/>
              <w:spacing w:before="120"/>
              <w:rPr>
                <w:del w:id="2105" w:author="Bailey, Colin (DFO/MPO)" w:date="2024-11-01T00:28:00Z"/>
                <w:color w:val="000000"/>
              </w:rPr>
            </w:pPr>
            <w:del w:id="2106" w:author="Bailey, Colin (DFO/MPO)" w:date="2024-11-01T00:28:00Z">
              <w:r w:rsidDel="004F5CF7">
                <w:rPr>
                  <w:color w:val="000000"/>
                </w:rPr>
                <w:delText>All</w:delText>
              </w:r>
              <w:r w:rsidRPr="001A354F" w:rsidDel="004F5CF7">
                <w:rPr>
                  <w:color w:val="000000"/>
                </w:rPr>
                <w:delText xml:space="preserve"> subpopulations in each CU &gt; 1000; or</w:delText>
              </w:r>
            </w:del>
          </w:p>
          <w:p w14:paraId="1F345075" w14:textId="014B4DB8" w:rsidR="004606C0" w:rsidRPr="001A354F" w:rsidDel="004F5CF7" w:rsidRDefault="004606C0" w:rsidP="000E187E">
            <w:pPr>
              <w:pStyle w:val="Table"/>
              <w:spacing w:before="120"/>
              <w:rPr>
                <w:del w:id="2107" w:author="Bailey, Colin (DFO/MPO)" w:date="2024-11-01T00:28:00Z"/>
                <w:color w:val="000000"/>
              </w:rPr>
            </w:pPr>
            <w:del w:id="2108" w:author="Bailey, Colin (DFO/MPO)" w:date="2024-11-01T00:28:00Z">
              <w:r w:rsidRPr="001A354F" w:rsidDel="004F5CF7">
                <w:rPr>
                  <w:color w:val="000000"/>
                </w:rPr>
                <w:delText xml:space="preserve">Aggregate </w:delText>
              </w:r>
              <w:r w:rsidR="00213D12" w:rsidDel="004F5CF7">
                <w:rPr>
                  <w:color w:val="000000"/>
                </w:rPr>
                <w:delText>S</w:delText>
              </w:r>
              <w:r w:rsidRPr="001A354F" w:rsidDel="004F5CF7">
                <w:rPr>
                  <w:color w:val="000000"/>
                </w:rPr>
                <w:delText>MU escapement objective</w:delText>
              </w:r>
            </w:del>
            <w:ins w:id="2109" w:author="Bailey, Colin (DFO/MPO)" w:date="2024-10-29T22:02:00Z">
              <w:del w:id="2110" w:author="Bailey, Colin (DFO/MPO)" w:date="2024-11-01T00:28:00Z">
                <w:r w:rsidR="004E4391" w:rsidDel="004F5CF7">
                  <w:rPr>
                    <w:color w:val="000000"/>
                  </w:rPr>
                  <w:delText>: 35,935 spawners</w:delText>
                </w:r>
              </w:del>
            </w:ins>
          </w:p>
        </w:tc>
      </w:tr>
    </w:tbl>
    <w:p w14:paraId="3A2D5590" w14:textId="20032B90" w:rsidR="00BD23E4" w:rsidRPr="00BD23E4" w:rsidDel="004F5CF7" w:rsidRDefault="00BD23E4" w:rsidP="00BD23E4">
      <w:pPr>
        <w:rPr>
          <w:del w:id="2111" w:author="Bailey, Colin (DFO/MPO)" w:date="2024-11-01T00:28:00Z"/>
        </w:rPr>
      </w:pPr>
    </w:p>
    <w:bookmarkEnd w:id="1214"/>
    <w:p w14:paraId="51E0E794" w14:textId="77777777" w:rsidR="004F5CF7" w:rsidRDefault="004F5CF7" w:rsidP="00F7012F">
      <w:pPr>
        <w:pStyle w:val="Heading3"/>
        <w:rPr>
          <w:ins w:id="2112" w:author="Bailey, Colin (DFO/MPO)" w:date="2024-11-01T00:28:00Z"/>
        </w:rPr>
      </w:pPr>
    </w:p>
    <w:p w14:paraId="64F3DAC2" w14:textId="0F913D14" w:rsidR="009520ED" w:rsidRDefault="00545297" w:rsidP="00F7012F">
      <w:pPr>
        <w:pStyle w:val="Heading3"/>
      </w:pPr>
      <w:r w:rsidRPr="00543275">
        <w:t>Harvest Decision Rule</w:t>
      </w:r>
    </w:p>
    <w:p w14:paraId="58C2DC24" w14:textId="2384C525" w:rsidR="00D12596" w:rsidRPr="001B6793" w:rsidRDefault="00D12596" w:rsidP="00FA5A79">
      <w:pPr>
        <w:pStyle w:val="BodyText"/>
        <w:rPr>
          <w:rStyle w:val="Style1Char"/>
          <w:rFonts w:eastAsiaTheme="minorHAnsi" w:cs="Arial"/>
          <w:b w:val="0"/>
          <w:szCs w:val="22"/>
        </w:rPr>
      </w:pPr>
      <w:bookmarkStart w:id="2113" w:name="_Hlk150253148"/>
      <w:r w:rsidRPr="00D12596">
        <w:rPr>
          <w:rFonts w:eastAsia="Calibri" w:cs="Arial"/>
          <w:szCs w:val="22"/>
        </w:rPr>
        <w:t xml:space="preserve">In 2019, the Southern Coho Management Plan was established in Chapter 5 of the PST and identified Coho ER for U.S. and Canadian Coho fisheries based on the stock status of </w:t>
      </w:r>
      <w:r w:rsidR="000A7DE6">
        <w:rPr>
          <w:rFonts w:eastAsia="Calibri" w:cs="Arial"/>
          <w:szCs w:val="22"/>
        </w:rPr>
        <w:t>the IFC</w:t>
      </w:r>
      <w:r w:rsidRPr="00D12596">
        <w:rPr>
          <w:rFonts w:eastAsia="Calibri" w:cs="Arial"/>
          <w:szCs w:val="22"/>
        </w:rPr>
        <w:t xml:space="preserve"> </w:t>
      </w:r>
      <w:r w:rsidR="00DB3C01">
        <w:rPr>
          <w:rFonts w:eastAsia="Calibri" w:cs="Arial"/>
          <w:szCs w:val="22"/>
        </w:rPr>
        <w:t>S</w:t>
      </w:r>
      <w:r w:rsidRPr="00D12596">
        <w:rPr>
          <w:rFonts w:eastAsia="Calibri" w:cs="Arial"/>
          <w:szCs w:val="22"/>
        </w:rPr>
        <w:t>MU</w:t>
      </w:r>
      <w:r w:rsidR="000A7DE6">
        <w:rPr>
          <w:rFonts w:eastAsia="Calibri" w:cs="Arial"/>
          <w:szCs w:val="22"/>
        </w:rPr>
        <w:t xml:space="preserve"> (i.e. </w:t>
      </w:r>
      <w:r w:rsidR="000A7DE6">
        <w:t>‘Low’, ‘Moderate’, and ‘Abundant’)</w:t>
      </w:r>
      <w:r w:rsidR="000A7DE6">
        <w:rPr>
          <w:rFonts w:eastAsia="Calibri" w:cs="Arial"/>
          <w:szCs w:val="22"/>
        </w:rPr>
        <w:t>, as described previously</w:t>
      </w:r>
      <w:r w:rsidRPr="00D12596">
        <w:rPr>
          <w:rFonts w:eastAsia="Calibri" w:cs="Arial"/>
          <w:szCs w:val="22"/>
        </w:rPr>
        <w:t>.</w:t>
      </w:r>
      <w:r w:rsidR="000A7DE6">
        <w:rPr>
          <w:rFonts w:eastAsia="Calibri" w:cs="Arial"/>
          <w:szCs w:val="22"/>
        </w:rPr>
        <w:t xml:space="preserve"> Under Chapter 5, </w:t>
      </w:r>
      <w:r w:rsidR="00BD23E4">
        <w:rPr>
          <w:rFonts w:eastAsia="Calibri" w:cs="Arial"/>
          <w:szCs w:val="22"/>
        </w:rPr>
        <w:t xml:space="preserve">total </w:t>
      </w:r>
      <w:r w:rsidRPr="00D12596">
        <w:rPr>
          <w:rStyle w:val="Style1Char"/>
          <w:rFonts w:eastAsiaTheme="minorHAnsi" w:cs="Arial"/>
          <w:b w:val="0"/>
          <w:szCs w:val="22"/>
        </w:rPr>
        <w:t xml:space="preserve">ER caps are set </w:t>
      </w:r>
      <w:r w:rsidR="000A7DE6">
        <w:rPr>
          <w:rStyle w:val="Style1Char"/>
          <w:rFonts w:eastAsiaTheme="minorHAnsi" w:cs="Arial"/>
          <w:b w:val="0"/>
          <w:szCs w:val="22"/>
        </w:rPr>
        <w:t>to</w:t>
      </w:r>
      <w:r w:rsidRPr="00D12596">
        <w:rPr>
          <w:rStyle w:val="Style1Char"/>
          <w:rFonts w:eastAsiaTheme="minorHAnsi" w:cs="Arial"/>
          <w:b w:val="0"/>
          <w:szCs w:val="22"/>
        </w:rPr>
        <w:t xml:space="preserve"> 20%, 30%, and 45% according to the </w:t>
      </w:r>
      <w:r w:rsidR="000A7DE6">
        <w:t xml:space="preserve">‘Low’, ‘Moderate’, and ‘Abundant’ </w:t>
      </w:r>
      <w:r w:rsidRPr="00D12596">
        <w:rPr>
          <w:rStyle w:val="Style1Char"/>
          <w:rFonts w:eastAsiaTheme="minorHAnsi" w:cs="Arial"/>
          <w:b w:val="0"/>
          <w:szCs w:val="22"/>
        </w:rPr>
        <w:t>status</w:t>
      </w:r>
      <w:r w:rsidR="000A7DE6">
        <w:rPr>
          <w:rStyle w:val="Style1Char"/>
          <w:rFonts w:eastAsiaTheme="minorHAnsi" w:cs="Arial"/>
          <w:b w:val="0"/>
          <w:szCs w:val="22"/>
        </w:rPr>
        <w:t>es</w:t>
      </w:r>
      <w:r w:rsidRPr="00D12596">
        <w:rPr>
          <w:rStyle w:val="Style1Char"/>
          <w:rFonts w:eastAsiaTheme="minorHAnsi" w:cs="Arial"/>
          <w:b w:val="0"/>
          <w:szCs w:val="22"/>
        </w:rPr>
        <w:t xml:space="preserve">, respectively (Table </w:t>
      </w:r>
      <w:ins w:id="2114" w:author="Bailey, Colin (DFO/MPO)" w:date="2024-11-01T00:57:00Z">
        <w:r w:rsidR="009327B7">
          <w:rPr>
            <w:rStyle w:val="Style1Char"/>
            <w:rFonts w:eastAsiaTheme="minorHAnsi" w:cs="Arial"/>
            <w:b w:val="0"/>
            <w:szCs w:val="22"/>
          </w:rPr>
          <w:t>5</w:t>
        </w:r>
      </w:ins>
      <w:del w:id="2115" w:author="Bailey, Colin (DFO/MPO)" w:date="2024-11-01T00:57:00Z">
        <w:r w:rsidR="00CF069D" w:rsidDel="009327B7">
          <w:rPr>
            <w:rStyle w:val="Style1Char"/>
            <w:rFonts w:eastAsiaTheme="minorHAnsi" w:cs="Arial"/>
            <w:b w:val="0"/>
            <w:szCs w:val="22"/>
          </w:rPr>
          <w:delText>4</w:delText>
        </w:r>
      </w:del>
      <w:r w:rsidRPr="00D12596">
        <w:rPr>
          <w:rStyle w:val="Style1Char"/>
          <w:rFonts w:eastAsiaTheme="minorHAnsi" w:cs="Arial"/>
          <w:b w:val="0"/>
          <w:szCs w:val="22"/>
        </w:rPr>
        <w:t>;</w:t>
      </w:r>
      <w:r w:rsidR="000A50E7">
        <w:rPr>
          <w:rStyle w:val="Style1Char"/>
          <w:rFonts w:eastAsiaTheme="minorHAnsi" w:cs="Arial"/>
          <w:b w:val="0"/>
          <w:szCs w:val="22"/>
        </w:rPr>
        <w:t xml:space="preserve"> </w:t>
      </w:r>
      <w:del w:id="2116" w:author="Bailey, Colin (DFO/MPO)" w:date="2024-10-29T22:21:00Z">
        <w:r w:rsidR="000A50E7" w:rsidRPr="00D12596" w:rsidDel="00391566">
          <w:rPr>
            <w:rFonts w:eastAsia="Calibri" w:cs="Arial"/>
            <w:szCs w:val="22"/>
          </w:rPr>
          <w:delText>Pacific Fishery Management Council 2021</w:delText>
        </w:r>
        <w:r w:rsidR="000A50E7" w:rsidDel="00391566">
          <w:rPr>
            <w:rFonts w:eastAsia="Calibri" w:cs="Arial"/>
            <w:szCs w:val="22"/>
          </w:rPr>
          <w:delText>;</w:delText>
        </w:r>
        <w:r w:rsidRPr="00D12596" w:rsidDel="00391566">
          <w:rPr>
            <w:rStyle w:val="Style1Char"/>
            <w:rFonts w:eastAsiaTheme="minorHAnsi" w:cs="Arial"/>
            <w:b w:val="0"/>
            <w:szCs w:val="22"/>
          </w:rPr>
          <w:delText xml:space="preserve"> </w:delText>
        </w:r>
        <w:r w:rsidRPr="00D12596" w:rsidDel="00391566">
          <w:rPr>
            <w:rFonts w:eastAsia="Calibri" w:cs="Arial"/>
            <w:szCs w:val="22"/>
          </w:rPr>
          <w:delText>DFO 2023</w:delText>
        </w:r>
        <w:r w:rsidRPr="00D12596" w:rsidDel="00391566">
          <w:rPr>
            <w:rStyle w:val="Style1Char"/>
            <w:rFonts w:eastAsiaTheme="minorHAnsi" w:cs="Arial"/>
            <w:b w:val="0"/>
            <w:szCs w:val="22"/>
          </w:rPr>
          <w:delText>)</w:delText>
        </w:r>
      </w:del>
      <w:sdt>
        <w:sdtPr>
          <w:rPr>
            <w:rStyle w:val="Style1Char"/>
            <w:rFonts w:eastAsiaTheme="minorHAnsi" w:cs="Arial"/>
            <w:b w:val="0"/>
            <w:color w:val="000000"/>
            <w:szCs w:val="22"/>
          </w:rPr>
          <w:tag w:val="MENDELEY_CITATION_v3_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"/>
          <w:id w:val="1592207111"/>
          <w:placeholder>
            <w:docPart w:val="DefaultPlaceholder_-1854013440"/>
          </w:placeholder>
        </w:sdtPr>
        <w:sdtEndPr>
          <w:rPr>
            <w:rStyle w:val="Style1Char"/>
          </w:rPr>
        </w:sdtEndPr>
        <w:sdtContent>
          <w:r w:rsidR="00C13A45" w:rsidRPr="00C13A45">
            <w:rPr>
              <w:rStyle w:val="Style1Char"/>
              <w:rFonts w:eastAsiaTheme="minorHAnsi" w:cs="Arial"/>
              <w:b w:val="0"/>
              <w:color w:val="000000"/>
              <w:szCs w:val="22"/>
            </w:rPr>
            <w:t>DFO, 2023; Treaty between the Government of Canada and the Government of the United States of America Concerning Pacific Salmon, as Amended through June 2023, 2023)</w:t>
          </w:r>
        </w:sdtContent>
      </w:sdt>
      <w:r w:rsidRPr="00D12596">
        <w:rPr>
          <w:rStyle w:val="Style1Char"/>
          <w:rFonts w:eastAsiaTheme="minorHAnsi" w:cs="Arial"/>
          <w:b w:val="0"/>
          <w:szCs w:val="22"/>
        </w:rPr>
        <w:t>.</w:t>
      </w:r>
      <w:r w:rsidR="000A7DE6">
        <w:rPr>
          <w:rStyle w:val="Style1Char"/>
          <w:rFonts w:eastAsiaTheme="minorHAnsi" w:cs="Arial"/>
          <w:b w:val="0"/>
          <w:szCs w:val="22"/>
        </w:rPr>
        <w:t xml:space="preserve"> As per the objectives outlined in DFO’s </w:t>
      </w:r>
      <w:r w:rsidR="000A50E7">
        <w:rPr>
          <w:rStyle w:val="Style1Char"/>
          <w:rFonts w:eastAsiaTheme="minorHAnsi" w:cs="Arial"/>
          <w:b w:val="0"/>
          <w:szCs w:val="22"/>
        </w:rPr>
        <w:t>PA</w:t>
      </w:r>
      <w:r w:rsidR="000A7DE6">
        <w:rPr>
          <w:rStyle w:val="Style1Char"/>
          <w:rFonts w:eastAsiaTheme="minorHAnsi" w:cs="Arial"/>
          <w:b w:val="0"/>
          <w:szCs w:val="22"/>
        </w:rPr>
        <w:t xml:space="preserve">, </w:t>
      </w:r>
      <w:r w:rsidRPr="00D12596">
        <w:rPr>
          <w:rStyle w:val="Style1Char"/>
          <w:rFonts w:eastAsiaTheme="minorHAnsi" w:cs="Arial"/>
          <w:b w:val="0"/>
          <w:szCs w:val="22"/>
        </w:rPr>
        <w:t>Canada has taken a precautionary approach</w:t>
      </w:r>
      <w:r w:rsidR="000A7DE6">
        <w:rPr>
          <w:rStyle w:val="Style1Char"/>
          <w:rFonts w:eastAsiaTheme="minorHAnsi" w:cs="Arial"/>
          <w:b w:val="0"/>
          <w:szCs w:val="22"/>
        </w:rPr>
        <w:t xml:space="preserve"> to IFC exploitation, </w:t>
      </w:r>
      <w:r w:rsidRPr="00D12596">
        <w:rPr>
          <w:rStyle w:val="Style1Char"/>
          <w:rFonts w:eastAsiaTheme="minorHAnsi" w:cs="Arial"/>
          <w:b w:val="0"/>
          <w:szCs w:val="22"/>
        </w:rPr>
        <w:t>targeting a domestic ER of 3-5%</w:t>
      </w:r>
      <w:r w:rsidR="000A7DE6">
        <w:rPr>
          <w:rStyle w:val="Style1Char"/>
          <w:rFonts w:eastAsiaTheme="minorHAnsi" w:cs="Arial"/>
          <w:b w:val="0"/>
          <w:szCs w:val="22"/>
        </w:rPr>
        <w:t xml:space="preserve"> </w:t>
      </w:r>
      <w:del w:id="2117" w:author="Bailey, Colin (DFO/MPO)" w:date="2024-10-29T22:28:00Z">
        <w:r w:rsidR="000A7DE6" w:rsidDel="00FE4F84">
          <w:rPr>
            <w:rStyle w:val="Style1Char"/>
            <w:rFonts w:eastAsiaTheme="minorHAnsi" w:cs="Arial"/>
            <w:b w:val="0"/>
            <w:szCs w:val="22"/>
          </w:rPr>
          <w:delText>(</w:delText>
        </w:r>
        <w:r w:rsidR="000A7DE6" w:rsidRPr="00D12596" w:rsidDel="00FE4F84">
          <w:rPr>
            <w:rFonts w:eastAsia="Calibri" w:cs="Arial"/>
            <w:szCs w:val="22"/>
          </w:rPr>
          <w:delText>DFO 2023</w:delText>
        </w:r>
        <w:r w:rsidR="000A7DE6" w:rsidDel="00FE4F84">
          <w:rPr>
            <w:rFonts w:eastAsia="Calibri" w:cs="Arial"/>
            <w:szCs w:val="22"/>
          </w:rPr>
          <w:delText>)</w:delText>
        </w:r>
      </w:del>
      <w:sdt>
        <w:sdtPr>
          <w:rPr>
            <w:rFonts w:eastAsia="Calibri" w:cs="Arial"/>
            <w:color w:val="000000"/>
            <w:szCs w:val="22"/>
          </w:rPr>
          <w:tag w:val="MENDELEY_CITATION_v3_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"/>
          <w:id w:val="1066986024"/>
          <w:placeholder>
            <w:docPart w:val="DefaultPlaceholder_-1854013440"/>
          </w:placeholder>
        </w:sdtPr>
        <w:sdtEndPr/>
        <w:sdtContent>
          <w:r w:rsidR="00C13A45" w:rsidRPr="00C13A45">
            <w:rPr>
              <w:rFonts w:eastAsia="Calibri" w:cs="Arial"/>
              <w:color w:val="000000"/>
              <w:szCs w:val="22"/>
            </w:rPr>
            <w:t>(DFO 2023)</w:t>
          </w:r>
        </w:sdtContent>
      </w:sdt>
      <w:r w:rsidRPr="00D12596">
        <w:rPr>
          <w:rStyle w:val="Style1Char"/>
          <w:rFonts w:eastAsiaTheme="minorHAnsi" w:cs="Arial"/>
          <w:b w:val="0"/>
          <w:szCs w:val="22"/>
        </w:rPr>
        <w:t>.</w:t>
      </w:r>
      <w:ins w:id="2118" w:author="Bailey, Colin (DFO/MPO)" w:date="2024-10-29T22:29:00Z">
        <w:r w:rsidR="00FA791F">
          <w:rPr>
            <w:rStyle w:val="Style1Char"/>
            <w:rFonts w:eastAsiaTheme="minorHAnsi" w:cs="Arial"/>
            <w:b w:val="0"/>
            <w:szCs w:val="22"/>
          </w:rPr>
          <w:t xml:space="preserve"> </w:t>
        </w:r>
      </w:ins>
      <w:ins w:id="2119" w:author="Bailey, Colin (DFO/MPO)" w:date="2024-10-29T22:32:00Z">
        <w:r w:rsidR="00055E46">
          <w:rPr>
            <w:rStyle w:val="Style1Char"/>
            <w:rFonts w:eastAsiaTheme="minorHAnsi" w:cs="Arial"/>
            <w:b w:val="0"/>
            <w:szCs w:val="22"/>
          </w:rPr>
          <w:t>I</w:t>
        </w:r>
      </w:ins>
      <w:ins w:id="2120" w:author="Bailey, Colin (DFO/MPO)" w:date="2024-10-29T22:30:00Z">
        <w:r w:rsidR="00F746B6">
          <w:rPr>
            <w:rStyle w:val="Style1Char"/>
            <w:rFonts w:eastAsiaTheme="minorHAnsi" w:cs="Arial"/>
            <w:b w:val="0"/>
            <w:szCs w:val="22"/>
          </w:rPr>
          <w:t xml:space="preserve">n Table </w:t>
        </w:r>
      </w:ins>
      <w:ins w:id="2121" w:author="Bailey, Colin (DFO/MPO)" w:date="2024-11-01T00:57:00Z">
        <w:r w:rsidR="003E72F5">
          <w:rPr>
            <w:rStyle w:val="Style1Char"/>
            <w:rFonts w:eastAsiaTheme="minorHAnsi" w:cs="Arial"/>
            <w:b w:val="0"/>
            <w:szCs w:val="22"/>
          </w:rPr>
          <w:t>3</w:t>
        </w:r>
      </w:ins>
      <w:ins w:id="2122" w:author="Bailey, Colin (DFO/MPO)" w:date="2024-10-29T22:30:00Z">
        <w:del w:id="2123" w:author="Bailey, Colin (DFO/MPO)" w:date="2024-11-01T00:57:00Z">
          <w:r w:rsidR="00F746B6" w:rsidDel="003E72F5">
            <w:rPr>
              <w:rStyle w:val="Style1Char"/>
              <w:rFonts w:eastAsiaTheme="minorHAnsi" w:cs="Arial"/>
              <w:b w:val="0"/>
              <w:szCs w:val="22"/>
            </w:rPr>
            <w:delText>2</w:delText>
          </w:r>
        </w:del>
        <w:r w:rsidR="00F746B6">
          <w:rPr>
            <w:rStyle w:val="Style1Char"/>
            <w:rFonts w:eastAsiaTheme="minorHAnsi" w:cs="Arial"/>
            <w:b w:val="0"/>
            <w:szCs w:val="22"/>
          </w:rPr>
          <w:t xml:space="preserve">, the median </w:t>
        </w:r>
        <w:proofErr w:type="spellStart"/>
        <w:r w:rsidR="001B6793">
          <w:rPr>
            <w:rStyle w:val="Style1Char"/>
            <w:rFonts w:eastAsiaTheme="minorHAnsi" w:cs="Arial"/>
            <w:b w:val="0"/>
            <w:szCs w:val="22"/>
          </w:rPr>
          <w:t>U</w:t>
        </w:r>
        <w:r w:rsidR="001B6793">
          <w:rPr>
            <w:rStyle w:val="Style1Char"/>
            <w:rFonts w:eastAsiaTheme="minorHAnsi" w:cs="Arial"/>
            <w:b w:val="0"/>
            <w:szCs w:val="22"/>
            <w:vertAlign w:val="subscript"/>
          </w:rPr>
          <w:t>msy</w:t>
        </w:r>
        <w:proofErr w:type="spellEnd"/>
        <w:r w:rsidR="001B6793">
          <w:rPr>
            <w:rStyle w:val="Style1Char"/>
            <w:rFonts w:eastAsiaTheme="minorHAnsi" w:cs="Arial"/>
            <w:b w:val="0"/>
            <w:szCs w:val="22"/>
          </w:rPr>
          <w:t xml:space="preserve"> </w:t>
        </w:r>
      </w:ins>
      <w:ins w:id="2124" w:author="Bailey, Colin (DFO/MPO)" w:date="2024-10-29T22:38:00Z">
        <w:r w:rsidR="00FF744C">
          <w:rPr>
            <w:rStyle w:val="Style1Char"/>
            <w:rFonts w:eastAsiaTheme="minorHAnsi" w:cs="Arial"/>
            <w:b w:val="0"/>
            <w:szCs w:val="22"/>
          </w:rPr>
          <w:t>for 3 CUs (0.36-0.39)</w:t>
        </w:r>
      </w:ins>
      <w:ins w:id="2125" w:author="Bailey, Colin (DFO/MPO)" w:date="2024-10-29T22:31:00Z">
        <w:r w:rsidR="006431DB">
          <w:rPr>
            <w:rStyle w:val="Style1Char"/>
            <w:rFonts w:eastAsiaTheme="minorHAnsi" w:cs="Arial"/>
            <w:b w:val="0"/>
            <w:szCs w:val="22"/>
          </w:rPr>
          <w:t xml:space="preserve"> </w:t>
        </w:r>
      </w:ins>
      <w:ins w:id="2126" w:author="Bailey, Colin (DFO/MPO)" w:date="2024-10-29T22:38:00Z">
        <w:r w:rsidR="00FF744C">
          <w:rPr>
            <w:rStyle w:val="Style1Char"/>
            <w:rFonts w:eastAsiaTheme="minorHAnsi" w:cs="Arial"/>
            <w:b w:val="0"/>
            <w:szCs w:val="22"/>
          </w:rPr>
          <w:t>are</w:t>
        </w:r>
      </w:ins>
      <w:ins w:id="2127" w:author="Bailey, Colin (DFO/MPO)" w:date="2024-10-29T22:31:00Z">
        <w:r w:rsidR="00BF1FD6">
          <w:rPr>
            <w:rStyle w:val="Style1Char"/>
            <w:rFonts w:eastAsiaTheme="minorHAnsi" w:cs="Arial"/>
            <w:b w:val="0"/>
            <w:szCs w:val="22"/>
          </w:rPr>
          <w:t xml:space="preserve"> </w:t>
        </w:r>
      </w:ins>
      <w:ins w:id="2128" w:author="Bailey, Colin (DFO/MPO)" w:date="2024-10-29T22:38:00Z">
        <w:r w:rsidR="00FF744C">
          <w:rPr>
            <w:rStyle w:val="Style1Char"/>
            <w:rFonts w:eastAsiaTheme="minorHAnsi" w:cs="Arial"/>
            <w:b w:val="0"/>
            <w:szCs w:val="22"/>
          </w:rPr>
          <w:t>lower</w:t>
        </w:r>
      </w:ins>
      <w:ins w:id="2129" w:author="Bailey, Colin (DFO/MPO)" w:date="2024-10-29T22:31:00Z">
        <w:r w:rsidR="00BF1FD6">
          <w:rPr>
            <w:rStyle w:val="Style1Char"/>
            <w:rFonts w:eastAsiaTheme="minorHAnsi" w:cs="Arial"/>
            <w:b w:val="0"/>
            <w:szCs w:val="22"/>
          </w:rPr>
          <w:t xml:space="preserve"> than the ER cap set in the PST under abundant IFC spawner escapements</w:t>
        </w:r>
      </w:ins>
      <w:ins w:id="2130" w:author="Bailey, Colin (DFO/MPO)" w:date="2024-10-29T22:32:00Z">
        <w:r w:rsidR="00055E46">
          <w:rPr>
            <w:rStyle w:val="Style1Char"/>
            <w:rFonts w:eastAsiaTheme="minorHAnsi" w:cs="Arial"/>
            <w:b w:val="0"/>
            <w:szCs w:val="22"/>
          </w:rPr>
          <w:t xml:space="preserve"> (0.45). This suggests that the current ER cap</w:t>
        </w:r>
      </w:ins>
      <w:ins w:id="2131" w:author="Bailey, Colin (DFO/MPO)" w:date="2024-10-29T22:33:00Z">
        <w:r w:rsidR="008F5472">
          <w:rPr>
            <w:rStyle w:val="Style1Char"/>
            <w:rFonts w:eastAsiaTheme="minorHAnsi" w:cs="Arial"/>
            <w:b w:val="0"/>
            <w:szCs w:val="22"/>
          </w:rPr>
          <w:t xml:space="preserve"> when IFC are </w:t>
        </w:r>
      </w:ins>
      <w:ins w:id="2132" w:author="Wor, Catarina (DFO/MPO)" w:date="2024-10-31T21:15:00Z">
        <w:r w:rsidR="00294A0B">
          <w:rPr>
            <w:rStyle w:val="Style1Char"/>
            <w:rFonts w:eastAsiaTheme="minorHAnsi" w:cs="Arial"/>
            <w:b w:val="0"/>
            <w:szCs w:val="22"/>
          </w:rPr>
          <w:t>“</w:t>
        </w:r>
      </w:ins>
      <w:ins w:id="2133" w:author="Bailey, Colin (DFO/MPO)" w:date="2024-10-29T22:33:00Z">
        <w:del w:id="2134" w:author="Wor, Catarina (DFO/MPO)" w:date="2024-10-31T21:15:00Z">
          <w:r w:rsidR="008F5472">
            <w:rPr>
              <w:rStyle w:val="Style1Char"/>
              <w:rFonts w:eastAsiaTheme="minorHAnsi" w:cs="Arial"/>
              <w:b w:val="0"/>
              <w:szCs w:val="22"/>
            </w:rPr>
            <w:delText>”</w:delText>
          </w:r>
        </w:del>
        <w:r w:rsidR="008F5472">
          <w:rPr>
            <w:rStyle w:val="Style1Char"/>
            <w:rFonts w:eastAsiaTheme="minorHAnsi" w:cs="Arial"/>
            <w:b w:val="0"/>
            <w:szCs w:val="22"/>
          </w:rPr>
          <w:t>abundant”</w:t>
        </w:r>
      </w:ins>
      <w:ins w:id="2135" w:author="Bailey, Colin (DFO/MPO)" w:date="2024-10-29T22:32:00Z">
        <w:r w:rsidR="00055E46">
          <w:rPr>
            <w:rStyle w:val="Style1Char"/>
            <w:rFonts w:eastAsiaTheme="minorHAnsi" w:cs="Arial"/>
            <w:b w:val="0"/>
            <w:szCs w:val="22"/>
          </w:rPr>
          <w:t xml:space="preserve"> </w:t>
        </w:r>
      </w:ins>
      <w:ins w:id="2136" w:author="Bailey, Colin (DFO/MPO)" w:date="2024-10-29T22:33:00Z">
        <w:r w:rsidR="008F5472">
          <w:rPr>
            <w:rStyle w:val="Style1Char"/>
            <w:rFonts w:eastAsiaTheme="minorHAnsi" w:cs="Arial"/>
            <w:b w:val="0"/>
            <w:szCs w:val="22"/>
          </w:rPr>
          <w:t>is not sustainable</w:t>
        </w:r>
      </w:ins>
      <w:ins w:id="2137" w:author="Bailey, Colin (DFO/MPO)" w:date="2024-10-29T22:38:00Z">
        <w:r w:rsidR="00FF744C">
          <w:rPr>
            <w:rStyle w:val="Style1Char"/>
            <w:rFonts w:eastAsiaTheme="minorHAnsi" w:cs="Arial"/>
            <w:b w:val="0"/>
            <w:szCs w:val="22"/>
          </w:rPr>
          <w:t xml:space="preserve"> for the </w:t>
        </w:r>
      </w:ins>
      <w:ins w:id="2138" w:author="Bailey, Colin (DFO/MPO)" w:date="2024-10-29T22:39:00Z">
        <w:r w:rsidR="00FF744C">
          <w:rPr>
            <w:rStyle w:val="Style1Char"/>
            <w:rFonts w:eastAsiaTheme="minorHAnsi" w:cs="Arial"/>
            <w:b w:val="0"/>
            <w:szCs w:val="22"/>
          </w:rPr>
          <w:t>Lower Thompson, Middle Fraser, and South Thompson CUs.</w:t>
        </w:r>
      </w:ins>
    </w:p>
    <w:p w14:paraId="64E1F6D1" w14:textId="59734F97" w:rsidR="00BD23E4" w:rsidRPr="003145C2" w:rsidRDefault="00BD23E4" w:rsidP="00BD23E4">
      <w:pPr>
        <w:pStyle w:val="Caption-Table"/>
      </w:pPr>
      <w:commentRangeStart w:id="2139"/>
      <w:commentRangeStart w:id="2140"/>
      <w:r w:rsidRPr="003145C2">
        <w:rPr>
          <w:b/>
          <w:bCs/>
        </w:rPr>
        <w:t xml:space="preserve">Table </w:t>
      </w:r>
      <w:ins w:id="2141" w:author="Bailey, Colin (DFO/MPO)" w:date="2024-11-01T00:58:00Z">
        <w:r w:rsidR="003E72F5">
          <w:rPr>
            <w:b/>
            <w:bCs/>
          </w:rPr>
          <w:t>5</w:t>
        </w:r>
      </w:ins>
      <w:del w:id="2142" w:author="Bailey, Colin (DFO/MPO)" w:date="2024-11-01T00:58:00Z">
        <w:r w:rsidR="007308E9" w:rsidDel="003E72F5">
          <w:rPr>
            <w:b/>
            <w:bCs/>
          </w:rPr>
          <w:delText>4</w:delText>
        </w:r>
      </w:del>
      <w:r>
        <w:rPr>
          <w:b/>
          <w:bCs/>
        </w:rPr>
        <w:t>.</w:t>
      </w:r>
      <w:r w:rsidRPr="003145C2">
        <w:t xml:space="preserve"> </w:t>
      </w:r>
      <w:commentRangeEnd w:id="2139"/>
      <w:r w:rsidR="008F0034">
        <w:rPr>
          <w:rStyle w:val="CommentReference"/>
          <w:rFonts w:asciiTheme="minorHAnsi" w:eastAsiaTheme="minorHAnsi" w:hAnsiTheme="minorHAnsi" w:cstheme="minorBidi"/>
          <w:i w:val="0"/>
        </w:rPr>
        <w:commentReference w:id="2139"/>
      </w:r>
      <w:commentRangeEnd w:id="2140"/>
      <w:r w:rsidR="0018590E">
        <w:rPr>
          <w:rStyle w:val="CommentReference"/>
          <w:rFonts w:asciiTheme="minorHAnsi" w:eastAsiaTheme="minorHAnsi" w:hAnsiTheme="minorHAnsi" w:cstheme="minorBidi"/>
          <w:i w:val="0"/>
        </w:rPr>
        <w:commentReference w:id="2140"/>
      </w:r>
      <w:r>
        <w:t xml:space="preserve">Pacific Salmon Treaty Interior Fraser Coho exploitation rate </w:t>
      </w:r>
      <w:r w:rsidR="000A50E7">
        <w:t xml:space="preserve">(ER) caps </w:t>
      </w:r>
      <w:r>
        <w:t xml:space="preserve">delineation by </w:t>
      </w:r>
      <w:r w:rsidR="00F3775F">
        <w:t xml:space="preserve">stock </w:t>
      </w:r>
      <w:r>
        <w:t>management unit (</w:t>
      </w:r>
      <w:r w:rsidR="00DB3C01">
        <w:t>S</w:t>
      </w:r>
      <w:r>
        <w:t>MU) statuses of ‘Low’, ‘Moderate’, and ‘</w:t>
      </w:r>
      <w:commentRangeStart w:id="2143"/>
      <w:r>
        <w:t>Abundant</w:t>
      </w:r>
      <w:commentRangeEnd w:id="2143"/>
      <w:r w:rsidR="0014331A">
        <w:rPr>
          <w:rStyle w:val="CommentReference"/>
          <w:rFonts w:asciiTheme="minorHAnsi" w:eastAsiaTheme="minorHAnsi" w:hAnsiTheme="minorHAnsi" w:cstheme="minorBidi"/>
          <w:i w:val="0"/>
        </w:rPr>
        <w:commentReference w:id="2143"/>
      </w:r>
      <w:ins w:id="2144" w:author="Agbayani, Selina (she, they / elle, iel) (DFO/MPO)" w:date="2024-09-04T11:23:00Z">
        <w:del w:id="2145" w:author="Jenewein, Brittany (DFO/MPO)" w:date="2024-09-04T12:02:00Z">
          <w:r w:rsidR="0014331A" w:rsidDel="00A960FB">
            <w:delText>p</w:delText>
          </w:r>
        </w:del>
      </w:ins>
      <w:r>
        <w:t xml:space="preserve">’. </w:t>
      </w:r>
    </w:p>
    <w:tbl>
      <w:tblPr>
        <w:tblStyle w:val="TableGrid"/>
        <w:tblW w:w="96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146" w:author="Bailey, Colin (DFO/MPO)" w:date="2024-11-01T00:32:00Z">
          <w:tblPr>
            <w:tblStyle w:val="TableGrid"/>
            <w:tblW w:w="96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539"/>
        <w:gridCol w:w="2715"/>
        <w:gridCol w:w="2715"/>
        <w:gridCol w:w="2715"/>
        <w:tblGridChange w:id="2147">
          <w:tblGrid>
            <w:gridCol w:w="1539"/>
            <w:gridCol w:w="2715"/>
            <w:gridCol w:w="2715"/>
            <w:gridCol w:w="2715"/>
          </w:tblGrid>
        </w:tblGridChange>
      </w:tblGrid>
      <w:tr w:rsidR="00BD23E4" w:rsidRPr="003145C2" w:rsidDel="001F6EA8" w14:paraId="2AE35EF1" w14:textId="70879FE9" w:rsidTr="001F6EA8">
        <w:trPr>
          <w:trHeight w:val="300"/>
          <w:del w:id="2148" w:author="Bailey, Colin (DFO/MPO)" w:date="2024-11-01T00:32:00Z"/>
          <w:trPrChange w:id="2149" w:author="Bailey, Colin (DFO/MPO)" w:date="2024-11-01T00:32:00Z">
            <w:trPr>
              <w:trHeight w:val="300"/>
            </w:trPr>
          </w:trPrChange>
        </w:trPr>
        <w:tc>
          <w:tcPr>
            <w:tcW w:w="1539" w:type="dxa"/>
            <w:tcBorders>
              <w:top w:val="single" w:sz="4" w:space="0" w:color="auto"/>
              <w:bottom w:val="single" w:sz="4" w:space="0" w:color="auto"/>
            </w:tcBorders>
            <w:noWrap/>
            <w:hideMark/>
            <w:tcPrChange w:id="2150" w:author="Bailey, Colin (DFO/MPO)" w:date="2024-11-01T00:32:00Z">
              <w:tcPr>
                <w:tcW w:w="1539" w:type="dxa"/>
                <w:tcBorders>
                  <w:top w:val="single" w:sz="4" w:space="0" w:color="auto"/>
                </w:tcBorders>
                <w:noWrap/>
                <w:hideMark/>
              </w:tcPr>
            </w:tcPrChange>
          </w:tcPr>
          <w:p w14:paraId="4BC6912F" w14:textId="1AE023FF" w:rsidR="00BD23E4" w:rsidRPr="001A354F" w:rsidDel="001F6EA8" w:rsidRDefault="00BD23E4" w:rsidP="000E187E">
            <w:pPr>
              <w:spacing w:before="120"/>
              <w:rPr>
                <w:del w:id="2151" w:author="Bailey, Colin (DFO/MPO)" w:date="2024-11-01T00:32:00Z"/>
                <w:rFonts w:cs="Arial"/>
                <w:sz w:val="20"/>
              </w:rPr>
            </w:pPr>
          </w:p>
        </w:tc>
        <w:tc>
          <w:tcPr>
            <w:tcW w:w="8145" w:type="dxa"/>
            <w:gridSpan w:val="3"/>
            <w:tcBorders>
              <w:top w:val="single" w:sz="4" w:space="0" w:color="auto"/>
              <w:bottom w:val="single" w:sz="4" w:space="0" w:color="auto"/>
            </w:tcBorders>
            <w:noWrap/>
            <w:hideMark/>
            <w:tcPrChange w:id="2152" w:author="Bailey, Colin (DFO/MPO)" w:date="2024-11-01T00:32:00Z">
              <w:tcPr>
                <w:tcW w:w="8145" w:type="dxa"/>
                <w:gridSpan w:val="3"/>
                <w:tcBorders>
                  <w:top w:val="single" w:sz="4" w:space="0" w:color="auto"/>
                  <w:bottom w:val="single" w:sz="4" w:space="0" w:color="auto"/>
                </w:tcBorders>
                <w:noWrap/>
                <w:hideMark/>
              </w:tcPr>
            </w:tcPrChange>
          </w:tcPr>
          <w:p w14:paraId="1BBC8913" w14:textId="4D45241F" w:rsidR="00BD23E4" w:rsidRPr="001A354F" w:rsidDel="001F6EA8" w:rsidRDefault="00213D12" w:rsidP="000E187E">
            <w:pPr>
              <w:spacing w:before="120"/>
              <w:jc w:val="center"/>
              <w:rPr>
                <w:del w:id="2153" w:author="Bailey, Colin (DFO/MPO)" w:date="2024-11-01T00:32:00Z"/>
                <w:rFonts w:cs="Arial"/>
                <w:b/>
                <w:bCs/>
                <w:color w:val="000000"/>
                <w:sz w:val="20"/>
              </w:rPr>
            </w:pPr>
            <w:del w:id="2154" w:author="Bailey, Colin (DFO/MPO)" w:date="2024-11-01T00:32:00Z">
              <w:r w:rsidDel="001F6EA8">
                <w:rPr>
                  <w:rFonts w:cs="Arial"/>
                  <w:b/>
                  <w:bCs/>
                  <w:color w:val="000000"/>
                  <w:sz w:val="20"/>
                </w:rPr>
                <w:delText>S</w:delText>
              </w:r>
              <w:r w:rsidR="00BD23E4" w:rsidRPr="001A354F" w:rsidDel="001F6EA8">
                <w:rPr>
                  <w:rFonts w:cs="Arial"/>
                  <w:b/>
                  <w:bCs/>
                  <w:color w:val="000000"/>
                  <w:sz w:val="20"/>
                </w:rPr>
                <w:delText xml:space="preserve">MU Status </w:delText>
              </w:r>
            </w:del>
          </w:p>
        </w:tc>
      </w:tr>
      <w:tr w:rsidR="00BD23E4" w:rsidRPr="003145C2" w14:paraId="7F59A9A6" w14:textId="77777777" w:rsidTr="001F6EA8">
        <w:trPr>
          <w:trHeight w:val="300"/>
          <w:trPrChange w:id="2155" w:author="Bailey, Colin (DFO/MPO)" w:date="2024-11-01T00:33:00Z">
            <w:trPr>
              <w:trHeight w:val="300"/>
            </w:trPr>
          </w:trPrChange>
        </w:trPr>
        <w:tc>
          <w:tcPr>
            <w:tcW w:w="1539" w:type="dxa"/>
            <w:tcBorders>
              <w:top w:val="single" w:sz="4" w:space="0" w:color="auto"/>
              <w:bottom w:val="single" w:sz="12" w:space="0" w:color="auto"/>
            </w:tcBorders>
            <w:noWrap/>
            <w:vAlign w:val="bottom"/>
            <w:hideMark/>
            <w:tcPrChange w:id="2156" w:author="Bailey, Colin (DFO/MPO)" w:date="2024-11-01T00:33:00Z">
              <w:tcPr>
                <w:tcW w:w="1539" w:type="dxa"/>
                <w:tcBorders>
                  <w:bottom w:val="single" w:sz="4" w:space="0" w:color="auto"/>
                </w:tcBorders>
                <w:noWrap/>
                <w:hideMark/>
              </w:tcPr>
            </w:tcPrChange>
          </w:tcPr>
          <w:p w14:paraId="6FBE1080" w14:textId="16698437" w:rsidR="00BD23E4" w:rsidRPr="001A354F" w:rsidRDefault="001F6EA8">
            <w:pPr>
              <w:spacing w:before="120"/>
              <w:rPr>
                <w:rFonts w:cs="Arial"/>
                <w:color w:val="000000"/>
                <w:sz w:val="20"/>
              </w:rPr>
              <w:pPrChange w:id="2157" w:author="Bailey, Colin (DFO/MPO)" w:date="2024-11-01T00:33:00Z">
                <w:pPr>
                  <w:spacing w:before="120"/>
                  <w:jc w:val="center"/>
                </w:pPr>
              </w:pPrChange>
            </w:pPr>
            <w:ins w:id="2158" w:author="Bailey, Colin (DFO/MPO)" w:date="2024-11-01T00:32:00Z">
              <w:r>
                <w:rPr>
                  <w:rFonts w:cs="Arial"/>
                  <w:color w:val="000000"/>
                  <w:sz w:val="20"/>
                </w:rPr>
                <w:t>ER Cap</w:t>
              </w:r>
            </w:ins>
          </w:p>
        </w:tc>
        <w:tc>
          <w:tcPr>
            <w:tcW w:w="2715" w:type="dxa"/>
            <w:tcBorders>
              <w:top w:val="single" w:sz="4" w:space="0" w:color="auto"/>
              <w:bottom w:val="single" w:sz="12" w:space="0" w:color="auto"/>
            </w:tcBorders>
            <w:noWrap/>
            <w:vAlign w:val="bottom"/>
            <w:hideMark/>
            <w:tcPrChange w:id="2159" w:author="Bailey, Colin (DFO/MPO)" w:date="2024-11-01T00:33:00Z">
              <w:tcPr>
                <w:tcW w:w="2715" w:type="dxa"/>
                <w:tcBorders>
                  <w:top w:val="single" w:sz="4" w:space="0" w:color="auto"/>
                  <w:bottom w:val="single" w:sz="4" w:space="0" w:color="auto"/>
                </w:tcBorders>
                <w:noWrap/>
                <w:hideMark/>
              </w:tcPr>
            </w:tcPrChange>
          </w:tcPr>
          <w:p w14:paraId="698BED3E" w14:textId="77777777" w:rsidR="00BD23E4" w:rsidRPr="001A354F" w:rsidRDefault="00BD23E4" w:rsidP="001F6EA8">
            <w:pPr>
              <w:spacing w:before="120"/>
              <w:jc w:val="center"/>
              <w:rPr>
                <w:rFonts w:cs="Arial"/>
                <w:b/>
                <w:bCs/>
                <w:color w:val="000000"/>
                <w:sz w:val="20"/>
              </w:rPr>
            </w:pPr>
            <w:r w:rsidRPr="001A354F">
              <w:rPr>
                <w:rFonts w:cs="Arial"/>
                <w:b/>
                <w:bCs/>
                <w:color w:val="000000"/>
                <w:sz w:val="20"/>
              </w:rPr>
              <w:t>Low</w:t>
            </w:r>
          </w:p>
        </w:tc>
        <w:tc>
          <w:tcPr>
            <w:tcW w:w="2715" w:type="dxa"/>
            <w:tcBorders>
              <w:top w:val="single" w:sz="4" w:space="0" w:color="auto"/>
              <w:bottom w:val="single" w:sz="12" w:space="0" w:color="auto"/>
            </w:tcBorders>
            <w:noWrap/>
            <w:vAlign w:val="bottom"/>
            <w:hideMark/>
            <w:tcPrChange w:id="2160" w:author="Bailey, Colin (DFO/MPO)" w:date="2024-11-01T00:33:00Z">
              <w:tcPr>
                <w:tcW w:w="2715" w:type="dxa"/>
                <w:tcBorders>
                  <w:top w:val="single" w:sz="4" w:space="0" w:color="auto"/>
                  <w:bottom w:val="single" w:sz="4" w:space="0" w:color="auto"/>
                </w:tcBorders>
                <w:noWrap/>
                <w:hideMark/>
              </w:tcPr>
            </w:tcPrChange>
          </w:tcPr>
          <w:p w14:paraId="38194F59" w14:textId="77777777" w:rsidR="00BD23E4" w:rsidRPr="001A354F" w:rsidRDefault="00BD23E4" w:rsidP="001F6EA8">
            <w:pPr>
              <w:spacing w:before="120"/>
              <w:jc w:val="center"/>
              <w:rPr>
                <w:rFonts w:cs="Arial"/>
                <w:b/>
                <w:bCs/>
                <w:color w:val="000000"/>
                <w:sz w:val="20"/>
              </w:rPr>
            </w:pPr>
            <w:r w:rsidRPr="001A354F">
              <w:rPr>
                <w:rFonts w:cs="Arial"/>
                <w:b/>
                <w:bCs/>
                <w:color w:val="000000"/>
                <w:sz w:val="20"/>
              </w:rPr>
              <w:t>Moderate</w:t>
            </w:r>
          </w:p>
        </w:tc>
        <w:tc>
          <w:tcPr>
            <w:tcW w:w="2715" w:type="dxa"/>
            <w:tcBorders>
              <w:top w:val="single" w:sz="4" w:space="0" w:color="auto"/>
              <w:bottom w:val="single" w:sz="12" w:space="0" w:color="auto"/>
            </w:tcBorders>
            <w:noWrap/>
            <w:vAlign w:val="bottom"/>
            <w:hideMark/>
            <w:tcPrChange w:id="2161" w:author="Bailey, Colin (DFO/MPO)" w:date="2024-11-01T00:33:00Z">
              <w:tcPr>
                <w:tcW w:w="2715" w:type="dxa"/>
                <w:tcBorders>
                  <w:top w:val="single" w:sz="4" w:space="0" w:color="auto"/>
                  <w:bottom w:val="single" w:sz="4" w:space="0" w:color="auto"/>
                </w:tcBorders>
                <w:noWrap/>
                <w:hideMark/>
              </w:tcPr>
            </w:tcPrChange>
          </w:tcPr>
          <w:p w14:paraId="3E05CB6B" w14:textId="77777777" w:rsidR="00BD23E4" w:rsidRPr="001A354F" w:rsidRDefault="00BD23E4" w:rsidP="001F6EA8">
            <w:pPr>
              <w:spacing w:before="120"/>
              <w:jc w:val="center"/>
              <w:rPr>
                <w:rFonts w:cs="Arial"/>
                <w:b/>
                <w:bCs/>
                <w:color w:val="000000"/>
                <w:sz w:val="20"/>
              </w:rPr>
            </w:pPr>
            <w:r w:rsidRPr="001A354F">
              <w:rPr>
                <w:rFonts w:cs="Arial"/>
                <w:b/>
                <w:bCs/>
                <w:color w:val="000000"/>
                <w:sz w:val="20"/>
              </w:rPr>
              <w:t>Abundant</w:t>
            </w:r>
          </w:p>
        </w:tc>
      </w:tr>
      <w:tr w:rsidR="00BD23E4" w:rsidRPr="003145C2" w14:paraId="30240695" w14:textId="77777777" w:rsidTr="001F6EA8">
        <w:trPr>
          <w:trHeight w:val="300"/>
          <w:trPrChange w:id="2162" w:author="Bailey, Colin (DFO/MPO)" w:date="2024-11-01T00:33:00Z">
            <w:trPr>
              <w:trHeight w:val="300"/>
            </w:trPr>
          </w:trPrChange>
        </w:trPr>
        <w:tc>
          <w:tcPr>
            <w:tcW w:w="1539" w:type="dxa"/>
            <w:tcBorders>
              <w:top w:val="single" w:sz="12" w:space="0" w:color="auto"/>
              <w:bottom w:val="single" w:sz="4" w:space="0" w:color="auto"/>
            </w:tcBorders>
            <w:noWrap/>
            <w:vAlign w:val="bottom"/>
            <w:hideMark/>
            <w:tcPrChange w:id="2163" w:author="Bailey, Colin (DFO/MPO)" w:date="2024-11-01T00:33:00Z">
              <w:tcPr>
                <w:tcW w:w="1539" w:type="dxa"/>
                <w:tcBorders>
                  <w:top w:val="single" w:sz="4" w:space="0" w:color="auto"/>
                  <w:bottom w:val="single" w:sz="4" w:space="0" w:color="auto"/>
                </w:tcBorders>
                <w:noWrap/>
                <w:hideMark/>
              </w:tcPr>
            </w:tcPrChange>
          </w:tcPr>
          <w:p w14:paraId="1906480C" w14:textId="3AEBCC3B" w:rsidR="00BD23E4" w:rsidRPr="001A354F" w:rsidRDefault="001F6EA8" w:rsidP="001F6EA8">
            <w:pPr>
              <w:spacing w:before="120"/>
              <w:rPr>
                <w:rFonts w:cs="Arial"/>
                <w:color w:val="000000"/>
                <w:sz w:val="20"/>
              </w:rPr>
            </w:pPr>
            <w:ins w:id="2164" w:author="Bailey, Colin (DFO/MPO)" w:date="2024-11-01T00:32:00Z">
              <w:r>
                <w:rPr>
                  <w:rFonts w:cs="Arial"/>
                  <w:color w:val="000000"/>
                  <w:sz w:val="20"/>
                </w:rPr>
                <w:t>Total</w:t>
              </w:r>
            </w:ins>
            <w:del w:id="2165" w:author="Bailey, Colin (DFO/MPO)" w:date="2024-11-01T00:32:00Z">
              <w:r w:rsidR="00BD23E4" w:rsidRPr="001A354F" w:rsidDel="001F6EA8">
                <w:rPr>
                  <w:rFonts w:cs="Arial"/>
                  <w:color w:val="000000"/>
                  <w:sz w:val="20"/>
                </w:rPr>
                <w:delText>ER Cap</w:delText>
              </w:r>
            </w:del>
          </w:p>
          <w:p w14:paraId="2DCE4715" w14:textId="104D6785" w:rsidR="00BD23E4" w:rsidRPr="001A354F" w:rsidRDefault="00BD23E4" w:rsidP="001F6EA8">
            <w:pPr>
              <w:spacing w:before="120"/>
              <w:rPr>
                <w:rFonts w:cs="Arial"/>
                <w:color w:val="000000"/>
                <w:sz w:val="20"/>
              </w:rPr>
            </w:pPr>
            <w:r w:rsidRPr="001A354F">
              <w:rPr>
                <w:rFonts w:cs="Arial"/>
                <w:color w:val="000000"/>
                <w:sz w:val="20"/>
              </w:rPr>
              <w:t>(Can</w:t>
            </w:r>
            <w:r>
              <w:rPr>
                <w:rFonts w:cs="Arial"/>
                <w:color w:val="000000"/>
                <w:sz w:val="20"/>
              </w:rPr>
              <w:t>ada</w:t>
            </w:r>
            <w:r w:rsidRPr="001A354F">
              <w:rPr>
                <w:rFonts w:cs="Arial"/>
                <w:color w:val="000000"/>
                <w:sz w:val="20"/>
              </w:rPr>
              <w:t>/U</w:t>
            </w:r>
            <w:r>
              <w:rPr>
                <w:rFonts w:cs="Arial"/>
                <w:color w:val="000000"/>
                <w:sz w:val="20"/>
              </w:rPr>
              <w:t>.</w:t>
            </w:r>
            <w:r w:rsidRPr="001A354F">
              <w:rPr>
                <w:rFonts w:cs="Arial"/>
                <w:color w:val="000000"/>
                <w:sz w:val="20"/>
              </w:rPr>
              <w:t>S</w:t>
            </w:r>
            <w:r w:rsidR="00B93E8E">
              <w:rPr>
                <w:rFonts w:cs="Arial"/>
                <w:color w:val="000000"/>
                <w:sz w:val="20"/>
              </w:rPr>
              <w:t>.</w:t>
            </w:r>
            <w:r w:rsidRPr="001A354F">
              <w:rPr>
                <w:rFonts w:cs="Arial"/>
                <w:color w:val="000000"/>
                <w:sz w:val="20"/>
              </w:rPr>
              <w:t>)</w:t>
            </w:r>
          </w:p>
        </w:tc>
        <w:tc>
          <w:tcPr>
            <w:tcW w:w="2715" w:type="dxa"/>
            <w:tcBorders>
              <w:top w:val="single" w:sz="12" w:space="0" w:color="auto"/>
              <w:bottom w:val="single" w:sz="4" w:space="0" w:color="auto"/>
            </w:tcBorders>
            <w:noWrap/>
            <w:vAlign w:val="bottom"/>
            <w:hideMark/>
            <w:tcPrChange w:id="2166" w:author="Bailey, Colin (DFO/MPO)" w:date="2024-11-01T00:33:00Z">
              <w:tcPr>
                <w:tcW w:w="2715" w:type="dxa"/>
                <w:tcBorders>
                  <w:top w:val="single" w:sz="4" w:space="0" w:color="auto"/>
                  <w:bottom w:val="single" w:sz="4" w:space="0" w:color="auto"/>
                </w:tcBorders>
                <w:noWrap/>
                <w:hideMark/>
              </w:tcPr>
            </w:tcPrChange>
          </w:tcPr>
          <w:p w14:paraId="23F1866F" w14:textId="77777777" w:rsidR="00BD23E4" w:rsidRPr="001A354F" w:rsidRDefault="00BD23E4" w:rsidP="001F6EA8">
            <w:pPr>
              <w:spacing w:before="120"/>
              <w:jc w:val="center"/>
              <w:rPr>
                <w:rFonts w:cs="Arial"/>
                <w:color w:val="000000"/>
                <w:sz w:val="20"/>
              </w:rPr>
            </w:pPr>
            <w:r w:rsidRPr="001A354F">
              <w:rPr>
                <w:rFonts w:cs="Arial"/>
                <w:color w:val="000000"/>
                <w:sz w:val="20"/>
              </w:rPr>
              <w:t>0.2</w:t>
            </w:r>
          </w:p>
          <w:p w14:paraId="5D89BB2E" w14:textId="03BF2466" w:rsidR="00BD23E4" w:rsidRPr="001A354F" w:rsidRDefault="00BD23E4" w:rsidP="001F6EA8">
            <w:pPr>
              <w:spacing w:before="120"/>
              <w:jc w:val="center"/>
              <w:rPr>
                <w:rFonts w:cs="Arial"/>
                <w:color w:val="000000"/>
                <w:sz w:val="20"/>
              </w:rPr>
            </w:pPr>
            <w:r w:rsidRPr="001A354F">
              <w:rPr>
                <w:rFonts w:cs="Arial"/>
                <w:color w:val="000000"/>
                <w:sz w:val="20"/>
              </w:rPr>
              <w:t>(0.10/0.10)</w:t>
            </w:r>
          </w:p>
        </w:tc>
        <w:tc>
          <w:tcPr>
            <w:tcW w:w="2715" w:type="dxa"/>
            <w:tcBorders>
              <w:top w:val="single" w:sz="12" w:space="0" w:color="auto"/>
              <w:bottom w:val="single" w:sz="4" w:space="0" w:color="auto"/>
            </w:tcBorders>
            <w:noWrap/>
            <w:vAlign w:val="bottom"/>
            <w:hideMark/>
            <w:tcPrChange w:id="2167" w:author="Bailey, Colin (DFO/MPO)" w:date="2024-11-01T00:33:00Z">
              <w:tcPr>
                <w:tcW w:w="2715" w:type="dxa"/>
                <w:tcBorders>
                  <w:top w:val="single" w:sz="4" w:space="0" w:color="auto"/>
                  <w:bottom w:val="single" w:sz="4" w:space="0" w:color="auto"/>
                </w:tcBorders>
                <w:noWrap/>
                <w:hideMark/>
              </w:tcPr>
            </w:tcPrChange>
          </w:tcPr>
          <w:p w14:paraId="365A3A32" w14:textId="77777777" w:rsidR="00BD23E4" w:rsidRPr="001A354F" w:rsidRDefault="00BD23E4" w:rsidP="001F6EA8">
            <w:pPr>
              <w:spacing w:before="120"/>
              <w:jc w:val="center"/>
              <w:rPr>
                <w:rFonts w:cs="Arial"/>
                <w:color w:val="000000"/>
                <w:sz w:val="20"/>
              </w:rPr>
            </w:pPr>
            <w:r w:rsidRPr="001A354F">
              <w:rPr>
                <w:rFonts w:cs="Arial"/>
                <w:color w:val="000000"/>
                <w:sz w:val="20"/>
              </w:rPr>
              <w:t>0.30</w:t>
            </w:r>
          </w:p>
          <w:p w14:paraId="07DEC9A7" w14:textId="3E77698E" w:rsidR="00BD23E4" w:rsidRPr="001A354F" w:rsidRDefault="00BD23E4" w:rsidP="001F6EA8">
            <w:pPr>
              <w:spacing w:before="120"/>
              <w:jc w:val="center"/>
              <w:rPr>
                <w:rFonts w:cs="Arial"/>
                <w:color w:val="000000"/>
                <w:sz w:val="20"/>
              </w:rPr>
            </w:pPr>
            <w:r w:rsidRPr="001A354F">
              <w:rPr>
                <w:rFonts w:cs="Arial"/>
                <w:color w:val="000000"/>
                <w:sz w:val="20"/>
              </w:rPr>
              <w:t>(0.18/0.12)</w:t>
            </w:r>
          </w:p>
        </w:tc>
        <w:tc>
          <w:tcPr>
            <w:tcW w:w="2715" w:type="dxa"/>
            <w:tcBorders>
              <w:top w:val="single" w:sz="12" w:space="0" w:color="auto"/>
              <w:bottom w:val="single" w:sz="4" w:space="0" w:color="auto"/>
            </w:tcBorders>
            <w:noWrap/>
            <w:vAlign w:val="bottom"/>
            <w:hideMark/>
            <w:tcPrChange w:id="2168" w:author="Bailey, Colin (DFO/MPO)" w:date="2024-11-01T00:33:00Z">
              <w:tcPr>
                <w:tcW w:w="2715" w:type="dxa"/>
                <w:tcBorders>
                  <w:top w:val="single" w:sz="4" w:space="0" w:color="auto"/>
                  <w:bottom w:val="single" w:sz="4" w:space="0" w:color="auto"/>
                </w:tcBorders>
                <w:noWrap/>
                <w:hideMark/>
              </w:tcPr>
            </w:tcPrChange>
          </w:tcPr>
          <w:p w14:paraId="7F0A427D" w14:textId="77777777" w:rsidR="00BD23E4" w:rsidRPr="001A354F" w:rsidRDefault="00BD23E4" w:rsidP="001F6EA8">
            <w:pPr>
              <w:spacing w:before="120"/>
              <w:jc w:val="center"/>
              <w:rPr>
                <w:rFonts w:cs="Arial"/>
                <w:color w:val="000000"/>
                <w:sz w:val="20"/>
              </w:rPr>
            </w:pPr>
            <w:commentRangeStart w:id="2169"/>
            <w:commentRangeStart w:id="2170"/>
            <w:r w:rsidRPr="0CE11F81">
              <w:rPr>
                <w:rFonts w:cs="Arial"/>
                <w:color w:val="000000" w:themeColor="text1"/>
                <w:sz w:val="20"/>
              </w:rPr>
              <w:t>0.45</w:t>
            </w:r>
            <w:commentRangeEnd w:id="2169"/>
            <w:r>
              <w:rPr>
                <w:rStyle w:val="CommentReference"/>
              </w:rPr>
              <w:commentReference w:id="2169"/>
            </w:r>
            <w:commentRangeEnd w:id="2170"/>
            <w:r w:rsidR="005B41B8">
              <w:rPr>
                <w:rStyle w:val="CommentReference"/>
                <w:rFonts w:asciiTheme="minorHAnsi" w:eastAsiaTheme="minorHAnsi" w:hAnsiTheme="minorHAnsi" w:cstheme="minorBidi"/>
              </w:rPr>
              <w:commentReference w:id="2170"/>
            </w:r>
          </w:p>
          <w:p w14:paraId="08EABB67" w14:textId="47A5B16B" w:rsidR="00BD23E4" w:rsidRPr="001A354F" w:rsidRDefault="00BD23E4" w:rsidP="001F6EA8">
            <w:pPr>
              <w:spacing w:before="120"/>
              <w:jc w:val="center"/>
              <w:rPr>
                <w:rFonts w:cs="Arial"/>
                <w:color w:val="000000"/>
                <w:sz w:val="20"/>
              </w:rPr>
            </w:pPr>
            <w:r w:rsidRPr="001A354F">
              <w:rPr>
                <w:rFonts w:cs="Arial"/>
                <w:color w:val="000000"/>
                <w:sz w:val="20"/>
              </w:rPr>
              <w:t>(0.30/0.15)</w:t>
            </w:r>
          </w:p>
        </w:tc>
      </w:tr>
    </w:tbl>
    <w:p w14:paraId="7C86A70B" w14:textId="6F3B605A" w:rsidR="00866FB4" w:rsidRDefault="00866FB4" w:rsidP="00F7012F">
      <w:pPr>
        <w:pStyle w:val="Heading3"/>
      </w:pPr>
      <w:commentRangeStart w:id="2171"/>
      <w:r>
        <w:t>Enhancement Plan</w:t>
      </w:r>
      <w:commentRangeEnd w:id="2171"/>
      <w:r w:rsidR="0065733F">
        <w:rPr>
          <w:rStyle w:val="CommentReference"/>
          <w:rFonts w:asciiTheme="minorHAnsi" w:hAnsiTheme="minorHAnsi" w:cstheme="minorBidi"/>
          <w:b w:val="0"/>
        </w:rPr>
        <w:commentReference w:id="2171"/>
      </w:r>
    </w:p>
    <w:p w14:paraId="756A0C7E" w14:textId="06E5191D" w:rsidR="00366A34" w:rsidRDefault="00366A34" w:rsidP="00366A34">
      <w:pPr>
        <w:pStyle w:val="BodyText"/>
        <w:rPr>
          <w:ins w:id="2174" w:author="Bailey, Colin (DFO/MPO)" w:date="2024-11-01T01:15:00Z"/>
        </w:rPr>
      </w:pPr>
      <w:ins w:id="2175" w:author="Bailey, Colin (DFO/MPO)" w:date="2024-11-01T01:15:00Z">
        <w:r>
          <w:t xml:space="preserve">DFO’s Salmonid Enhancement Program determines hatchery production targets through an annual Integrated Production Planning process, which considers DFO’s priorities and mandate, First Nations’ priorities, and WSP goals for fish health and hatchery-wild interactions. Additionally, each hatchery program is guided by specific production objectives (harvest, </w:t>
        </w:r>
        <w:r>
          <w:lastRenderedPageBreak/>
          <w:t>conservation, rebuilding, assessment, stewardship, or education) and population-specific considerations outlined in associated Enhancement Plans.</w:t>
        </w:r>
      </w:ins>
    </w:p>
    <w:p w14:paraId="06CFCFAA" w14:textId="0A77B044" w:rsidR="0095372F" w:rsidRDefault="00366A34" w:rsidP="00366A34">
      <w:pPr>
        <w:pStyle w:val="BodyText"/>
        <w:rPr>
          <w:ins w:id="2176" w:author="Bailey, Colin (DFO/MPO)" w:date="2024-11-01T01:16:00Z"/>
        </w:rPr>
      </w:pPr>
      <w:ins w:id="2177" w:author="Bailey, Colin (DFO/MPO)" w:date="2024-11-01T01:15:00Z">
        <w:r>
          <w:t>Enhancement Plans are documents that summarize the enhancement objective(s), goals and intended outcomes of a salmon hatchery program. Enhancement Plans outline project performance methods and/or metrics to support program adaptive management and ensure alignment with enhancement objectives. Formalized enhancement plans are currently in development for all populations in th</w:t>
        </w:r>
      </w:ins>
      <w:ins w:id="2178" w:author="Bailey, Colin (DFO/MPO)" w:date="2024-11-01T01:17:00Z">
        <w:r w:rsidR="00E27ED3">
          <w:t xml:space="preserve">e IFC </w:t>
        </w:r>
      </w:ins>
      <w:ins w:id="2179" w:author="Bailey, Colin (DFO/MPO)" w:date="2024-11-01T01:15:00Z">
        <w:r>
          <w:t>SMU</w:t>
        </w:r>
      </w:ins>
      <w:ins w:id="2180" w:author="Bailey, Colin (DFO/MPO)" w:date="2024-11-01T01:16:00Z">
        <w:r>
          <w:t xml:space="preserve">. </w:t>
        </w:r>
      </w:ins>
    </w:p>
    <w:p w14:paraId="2B8CD783" w14:textId="0CE77730" w:rsidR="00877BED" w:rsidRDefault="00A7396A" w:rsidP="00366A34">
      <w:pPr>
        <w:pStyle w:val="BodyText"/>
      </w:pPr>
      <w:ins w:id="2181" w:author="Bailey, Colin (DFO/MPO)" w:date="2024-11-01T01:18:00Z">
        <w:r>
          <w:t>Current IFC enhancement is</w:t>
        </w:r>
      </w:ins>
      <w:del w:id="2182" w:author="Bailey, Colin (DFO/MPO)" w:date="2024-11-01T01:17:00Z">
        <w:r w:rsidR="00877BED" w:rsidDel="00E27ED3">
          <w:delText xml:space="preserve">An </w:delText>
        </w:r>
      </w:del>
      <w:del w:id="2183" w:author="Bailey, Colin (DFO/MPO)" w:date="2024-11-01T01:18:00Z">
        <w:r w:rsidR="00877BED" w:rsidDel="00A7396A">
          <w:delText>enhancement plan</w:delText>
        </w:r>
        <w:r w:rsidR="001C1F2D" w:rsidDel="00A7396A">
          <w:delText xml:space="preserve"> </w:delText>
        </w:r>
      </w:del>
      <w:ins w:id="2184" w:author="Bailey, Colin (DFO/MPO)" w:date="2024-11-01T01:17:00Z">
        <w:r w:rsidR="00E27ED3">
          <w:t xml:space="preserve"> </w:t>
        </w:r>
      </w:ins>
      <w:del w:id="2185" w:author="Bailey, Colin (DFO/MPO)" w:date="2024-11-01T01:17:00Z">
        <w:r w:rsidR="001C1F2D" w:rsidDel="00E27ED3">
          <w:delText>(</w:delText>
        </w:r>
      </w:del>
      <w:r w:rsidR="001C1F2D">
        <w:t xml:space="preserve">summarized in Table </w:t>
      </w:r>
      <w:ins w:id="2186" w:author="Bailey, Colin (DFO/MPO)" w:date="2024-11-01T00:58:00Z">
        <w:r w:rsidR="003E72F5">
          <w:t>6</w:t>
        </w:r>
      </w:ins>
      <w:del w:id="2187" w:author="Bailey, Colin (DFO/MPO)" w:date="2024-11-01T00:58:00Z">
        <w:r w:rsidR="00426522" w:rsidDel="003E72F5">
          <w:delText>5</w:delText>
        </w:r>
      </w:del>
      <w:del w:id="2188" w:author="Bailey, Colin (DFO/MPO)" w:date="2024-11-01T01:17:00Z">
        <w:r w:rsidR="001C1F2D" w:rsidDel="00E27ED3">
          <w:delText>)</w:delText>
        </w:r>
      </w:del>
      <w:ins w:id="2189" w:author="Bailey, Colin (DFO/MPO)" w:date="2024-11-01T01:17:00Z">
        <w:r w:rsidR="00E27ED3">
          <w:t>.</w:t>
        </w:r>
      </w:ins>
      <w:r w:rsidR="00877BED">
        <w:t xml:space="preserve"> </w:t>
      </w:r>
      <w:del w:id="2190" w:author="Bailey, Colin (DFO/MPO)" w:date="2024-11-01T01:17:00Z">
        <w:r w:rsidR="00877BED" w:rsidDel="003F406C">
          <w:delText xml:space="preserve">is established annually for IFC </w:delText>
        </w:r>
      </w:del>
      <w:ins w:id="2191" w:author="Bailey, Colin (DFO/MPO)" w:date="2024-10-30T08:45:00Z">
        <w:del w:id="2192" w:author="Bailey, Colin (DFO/MPO)" w:date="2024-11-01T01:17:00Z">
          <w:r w:rsidR="0011115D" w:rsidDel="003F406C">
            <w:delText>in</w:delText>
          </w:r>
        </w:del>
      </w:ins>
      <w:del w:id="2193" w:author="Bailey, Colin (DFO/MPO)" w:date="2024-10-30T08:45:00Z">
        <w:r w:rsidR="00877BED" w:rsidDel="0011115D">
          <w:delText>with</w:delText>
        </w:r>
      </w:del>
      <w:del w:id="2194" w:author="Bailey, Colin (DFO/MPO)" w:date="2024-11-01T01:17:00Z">
        <w:r w:rsidR="00877BED" w:rsidDel="003F406C">
          <w:delText xml:space="preserve"> consultation </w:delText>
        </w:r>
      </w:del>
      <w:ins w:id="2195" w:author="Bailey, Colin (DFO/MPO)" w:date="2024-10-30T08:45:00Z">
        <w:del w:id="2196" w:author="Bailey, Colin (DFO/MPO)" w:date="2024-11-01T01:17:00Z">
          <w:r w:rsidR="0011115D" w:rsidDel="003F406C">
            <w:delText>with</w:delText>
          </w:r>
        </w:del>
      </w:ins>
      <w:del w:id="2197" w:author="Bailey, Colin (DFO/MPO)" w:date="2024-10-30T08:45:00Z">
        <w:r w:rsidR="00877BED" w:rsidDel="0011115D">
          <w:delText>from</w:delText>
        </w:r>
      </w:del>
      <w:del w:id="2198" w:author="Bailey, Colin (DFO/MPO)" w:date="2024-11-01T01:17:00Z">
        <w:r w:rsidR="00877BED" w:rsidDel="003F406C">
          <w:delText xml:space="preserve"> First Nations and stakeholder groups</w:delText>
        </w:r>
        <w:r w:rsidR="004200CD" w:rsidDel="003F406C">
          <w:delText xml:space="preserve">. </w:delText>
        </w:r>
      </w:del>
      <w:r w:rsidR="004200CD">
        <w:t xml:space="preserve">Release numbers </w:t>
      </w:r>
      <w:r w:rsidR="00152395">
        <w:t xml:space="preserve">of hatchery-origin fry and smolts </w:t>
      </w:r>
      <w:r w:rsidR="004200CD">
        <w:t xml:space="preserve">have varied </w:t>
      </w:r>
      <w:r w:rsidR="000A50E7">
        <w:t>considerably</w:t>
      </w:r>
      <w:r w:rsidR="004200CD">
        <w:t xml:space="preserve"> through time (Fig</w:t>
      </w:r>
      <w:ins w:id="2199" w:author="Bailey, Colin (DFO/MPO)" w:date="2024-11-01T01:03:00Z">
        <w:r w:rsidR="00F62C58">
          <w:t>ure</w:t>
        </w:r>
      </w:ins>
      <w:del w:id="2200" w:author="Bailey, Colin (DFO/MPO)" w:date="2024-11-01T01:03:00Z">
        <w:r w:rsidR="000A50E7" w:rsidDel="00F62C58">
          <w:delText>.</w:delText>
        </w:r>
      </w:del>
      <w:r w:rsidR="004200CD">
        <w:t xml:space="preserve"> A</w:t>
      </w:r>
      <w:ins w:id="2201" w:author="Bailey, Colin (DFO/MPO)" w:date="2024-10-30T09:23:00Z">
        <w:r w:rsidR="00F25AB2">
          <w:t>3</w:t>
        </w:r>
      </w:ins>
      <w:del w:id="2202" w:author="Bailey, Colin (DFO/MPO)" w:date="2024-10-30T09:23:00Z">
        <w:r w:rsidR="004200CD" w:rsidDel="00F25AB2">
          <w:delText>1</w:delText>
        </w:r>
      </w:del>
      <w:r w:rsidR="000A50E7">
        <w:t>.</w:t>
      </w:r>
      <w:r w:rsidR="003B6B14">
        <w:t>0</w:t>
      </w:r>
      <w:r w:rsidR="004200CD">
        <w:t>) with the objectives</w:t>
      </w:r>
      <w:ins w:id="2203" w:author="Bailey, Colin (DFO/MPO)" w:date="2024-10-30T08:37:00Z">
        <w:r w:rsidR="00A12790">
          <w:t xml:space="preserve"> </w:t>
        </w:r>
      </w:ins>
      <w:sdt>
        <w:sdtPr>
          <w:rPr>
            <w:color w:val="000000"/>
          </w:rPr>
          <w:tag w:val="MENDELEY_CITATION_v3_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"/>
          <w:id w:val="1993986024"/>
          <w:placeholder>
            <w:docPart w:val="DefaultPlaceholder_-1854013440"/>
          </w:placeholder>
        </w:sdtPr>
        <w:sdtEndPr/>
        <w:sdtContent>
          <w:r w:rsidR="00C13A45" w:rsidRPr="00C13A45">
            <w:rPr>
              <w:color w:val="000000"/>
            </w:rPr>
            <w:t>(DFO 2018)</w:t>
          </w:r>
        </w:sdtContent>
      </w:sdt>
      <w:r w:rsidR="004200CD">
        <w:t xml:space="preserve"> being set for each river as</w:t>
      </w:r>
      <w:ins w:id="2204" w:author="Bailey, Colin (DFO/MPO)" w:date="2024-10-30T09:33:00Z">
        <w:r w:rsidR="00886A4A">
          <w:t xml:space="preserve"> one of more of the following</w:t>
        </w:r>
      </w:ins>
      <w:r w:rsidR="004200CD">
        <w:t>:</w:t>
      </w:r>
    </w:p>
    <w:p w14:paraId="553481E6" w14:textId="270D595A" w:rsidR="00877BED" w:rsidRDefault="00877BED" w:rsidP="004579D2">
      <w:pPr>
        <w:pStyle w:val="BodyText"/>
        <w:numPr>
          <w:ilvl w:val="0"/>
          <w:numId w:val="28"/>
        </w:numPr>
        <w:spacing w:before="0"/>
        <w:ind w:left="360" w:hanging="360"/>
      </w:pPr>
      <w:commentRangeStart w:id="2205"/>
      <w:commentRangeStart w:id="2206"/>
      <w:commentRangeStart w:id="2207"/>
      <w:commentRangeStart w:id="2208"/>
      <w:r>
        <w:t xml:space="preserve">Rebuilding </w:t>
      </w:r>
      <w:commentRangeEnd w:id="2205"/>
      <w:r>
        <w:rPr>
          <w:rStyle w:val="CommentReference"/>
        </w:rPr>
        <w:commentReference w:id="2205"/>
      </w:r>
      <w:commentRangeEnd w:id="2206"/>
      <w:r>
        <w:rPr>
          <w:rStyle w:val="CommentReference"/>
        </w:rPr>
        <w:commentReference w:id="2206"/>
      </w:r>
      <w:r>
        <w:t xml:space="preserve">enhancement, </w:t>
      </w:r>
      <w:r w:rsidR="4A849666">
        <w:t>which is</w:t>
      </w:r>
      <w:r>
        <w:t xml:space="preserve"> used in systems where Coho abundance is deemed to be below apparent carrying capacity.</w:t>
      </w:r>
      <w:r w:rsidR="00006B19">
        <w:t xml:space="preserve"> Note that not all systems that are below carrying capacity are enhanced for rebuilding </w:t>
      </w:r>
      <w:commentRangeStart w:id="2209"/>
      <w:commentRangeStart w:id="2210"/>
      <w:commentRangeStart w:id="2211"/>
      <w:commentRangeStart w:id="2212"/>
      <w:commentRangeStart w:id="2213"/>
      <w:r w:rsidR="00006B19">
        <w:t>purposes</w:t>
      </w:r>
      <w:commentRangeEnd w:id="2209"/>
      <w:r>
        <w:rPr>
          <w:rStyle w:val="CommentReference"/>
        </w:rPr>
        <w:commentReference w:id="2209"/>
      </w:r>
      <w:commentRangeEnd w:id="2210"/>
      <w:r>
        <w:rPr>
          <w:rStyle w:val="CommentReference"/>
        </w:rPr>
        <w:commentReference w:id="2210"/>
      </w:r>
      <w:commentRangeEnd w:id="2211"/>
      <w:r>
        <w:rPr>
          <w:rStyle w:val="CommentReference"/>
        </w:rPr>
        <w:commentReference w:id="2211"/>
      </w:r>
      <w:commentRangeEnd w:id="2212"/>
      <w:r>
        <w:rPr>
          <w:rStyle w:val="CommentReference"/>
        </w:rPr>
        <w:commentReference w:id="2212"/>
      </w:r>
      <w:commentRangeEnd w:id="2213"/>
      <w:r>
        <w:rPr>
          <w:rStyle w:val="CommentReference"/>
        </w:rPr>
        <w:commentReference w:id="2213"/>
      </w:r>
      <w:r w:rsidR="00006B19">
        <w:t>.</w:t>
      </w:r>
    </w:p>
    <w:p w14:paraId="5A682F11" w14:textId="45BC270B" w:rsidR="00877BED" w:rsidRDefault="00877BED" w:rsidP="004579D2">
      <w:pPr>
        <w:pStyle w:val="BodyText"/>
        <w:numPr>
          <w:ilvl w:val="0"/>
          <w:numId w:val="28"/>
        </w:numPr>
        <w:spacing w:before="0"/>
        <w:ind w:left="360" w:hanging="360"/>
      </w:pPr>
      <w:r w:rsidRPr="00307B87">
        <w:t xml:space="preserve">Assessment enhancement, where releases of coded wire tagged fish provide information for assessment </w:t>
      </w:r>
      <w:r>
        <w:t xml:space="preserve">(e.g. ER, </w:t>
      </w:r>
      <w:r w:rsidR="000A50E7">
        <w:t>SAS</w:t>
      </w:r>
      <w:r>
        <w:t>, effects of hatchery-origin salmon on natural-origin salmon etc.).</w:t>
      </w:r>
    </w:p>
    <w:p w14:paraId="69E28932" w14:textId="72981D35" w:rsidR="00877BED" w:rsidRDefault="00877BED" w:rsidP="004579D2">
      <w:pPr>
        <w:pStyle w:val="BodyText"/>
        <w:numPr>
          <w:ilvl w:val="0"/>
          <w:numId w:val="28"/>
        </w:numPr>
        <w:spacing w:before="0"/>
        <w:ind w:left="360" w:hanging="360"/>
      </w:pPr>
      <w:r>
        <w:t>Stewardship</w:t>
      </w:r>
      <w:ins w:id="2214" w:author="Bailey, Colin (DFO/MPO)" w:date="2024-10-29T14:46:00Z">
        <w:r w:rsidR="00B42E5C">
          <w:t>/</w:t>
        </w:r>
      </w:ins>
      <w:del w:id="2215" w:author="Straight, Angus (he, him / il, lui) (DFO/MPO)" w:date="2024-09-19T14:41:00Z">
        <w:r w:rsidDel="00877BED">
          <w:delText>/</w:delText>
        </w:r>
      </w:del>
      <w:r>
        <w:t xml:space="preserve">education, where small-scale hatchery supplementation is part of a </w:t>
      </w:r>
      <w:commentRangeStart w:id="2216"/>
      <w:commentRangeStart w:id="2217"/>
      <w:r>
        <w:t xml:space="preserve">strategy </w:t>
      </w:r>
      <w:commentRangeEnd w:id="2216"/>
      <w:r>
        <w:rPr>
          <w:rStyle w:val="CommentReference"/>
        </w:rPr>
        <w:commentReference w:id="2216"/>
      </w:r>
      <w:commentRangeEnd w:id="2217"/>
      <w:r>
        <w:rPr>
          <w:rStyle w:val="CommentReference"/>
        </w:rPr>
        <w:commentReference w:id="2217"/>
      </w:r>
      <w:r>
        <w:t>to increase community stewardship.</w:t>
      </w:r>
    </w:p>
    <w:p w14:paraId="25C0C6D7" w14:textId="04ABED15" w:rsidR="00D80960" w:rsidRPr="001C1F2D" w:rsidRDefault="00877BED" w:rsidP="00D80960">
      <w:pPr>
        <w:pStyle w:val="BodyText"/>
        <w:numPr>
          <w:ilvl w:val="0"/>
          <w:numId w:val="28"/>
        </w:numPr>
        <w:spacing w:before="0"/>
        <w:ind w:left="360" w:hanging="360"/>
      </w:pPr>
      <w:r>
        <w:t xml:space="preserve">Conservation enhancement takes place when a population is at a high risk of extirpation or extinction. No systems in the IFC SMU are currently </w:t>
      </w:r>
      <w:r w:rsidR="00BA297D">
        <w:t>undergoing</w:t>
      </w:r>
      <w:r>
        <w:t xml:space="preserve"> conservation enhancement</w:t>
      </w:r>
      <w:r w:rsidR="005154A8">
        <w:t>.</w:t>
      </w:r>
      <w:commentRangeEnd w:id="2207"/>
      <w:r>
        <w:rPr>
          <w:rStyle w:val="CommentReference"/>
        </w:rPr>
        <w:commentReference w:id="2207"/>
      </w:r>
      <w:commentRangeEnd w:id="2208"/>
      <w:r w:rsidR="00C02711">
        <w:rPr>
          <w:rStyle w:val="CommentReference"/>
          <w:rFonts w:asciiTheme="minorHAnsi" w:eastAsiaTheme="minorHAnsi" w:hAnsiTheme="minorHAnsi" w:cstheme="minorBidi"/>
        </w:rPr>
        <w:commentReference w:id="2208"/>
      </w:r>
    </w:p>
    <w:p w14:paraId="32B64431" w14:textId="58D62DDC" w:rsidR="00877BED" w:rsidRDefault="00D80960" w:rsidP="00D80960">
      <w:pPr>
        <w:pStyle w:val="Caption-Figure"/>
      </w:pPr>
      <w:r w:rsidRPr="445D1FEC">
        <w:rPr>
          <w:b/>
          <w:bCs/>
        </w:rPr>
        <w:t xml:space="preserve">Table </w:t>
      </w:r>
      <w:del w:id="2218" w:author="Bailey, Colin (DFO/MPO)" w:date="2024-11-01T00:58:00Z">
        <w:r w:rsidR="007308E9" w:rsidRPr="445D1FEC" w:rsidDel="003E72F5">
          <w:rPr>
            <w:b/>
            <w:bCs/>
          </w:rPr>
          <w:delText>5</w:delText>
        </w:r>
      </w:del>
      <w:ins w:id="2219" w:author="Bailey, Colin (DFO/MPO)" w:date="2024-11-01T00:58:00Z">
        <w:r w:rsidR="003E72F5">
          <w:rPr>
            <w:b/>
            <w:bCs/>
          </w:rPr>
          <w:t>6</w:t>
        </w:r>
      </w:ins>
      <w:r w:rsidRPr="445D1FEC">
        <w:rPr>
          <w:b/>
          <w:bCs/>
        </w:rPr>
        <w:t>.</w:t>
      </w:r>
      <w:r>
        <w:t xml:space="preserve"> </w:t>
      </w:r>
      <w:ins w:id="2220" w:author="Bailey, Colin (DFO/MPO)" w:date="2024-10-30T09:17:00Z">
        <w:r w:rsidR="00601B35">
          <w:t xml:space="preserve">IFC </w:t>
        </w:r>
        <w:proofErr w:type="spellStart"/>
        <w:r w:rsidR="00601B35">
          <w:t>e</w:t>
        </w:r>
      </w:ins>
      <w:del w:id="2221" w:author="Bailey, Colin (DFO/MPO)" w:date="2024-10-30T09:17:00Z">
        <w:r w:rsidR="00517F9B" w:rsidDel="00601B35">
          <w:delText>E</w:delText>
        </w:r>
      </w:del>
      <w:r w:rsidR="00517F9B">
        <w:t>nhance</w:t>
      </w:r>
      <w:ins w:id="2222" w:author="Bailey, Colin (DFO/MPO)" w:date="2024-10-30T09:17:00Z">
        <w:r w:rsidR="003A4C8A">
          <w:t>ment</w:t>
        </w:r>
      </w:ins>
      <w:del w:id="2223" w:author="Bailey, Colin (DFO/MPO)" w:date="2024-10-30T09:17:00Z">
        <w:r w:rsidR="00517F9B" w:rsidDel="003A4C8A">
          <w:delText>d</w:delText>
        </w:r>
      </w:del>
      <w:del w:id="2224" w:author="Bailey, Colin (DFO/MPO)" w:date="2024-11-01T08:38:00Z">
        <w:r w:rsidR="00517F9B" w:rsidDel="008638B9">
          <w:delText xml:space="preserve"> </w:delText>
        </w:r>
      </w:del>
      <w:ins w:id="2225" w:author="Bailey, Colin (DFO/MPO)" w:date="2024-10-30T09:45:00Z">
        <w:del w:id="2226" w:author="Bailey, Colin (DFO/MPO)" w:date="2024-11-01T08:38:00Z">
          <w:r w:rsidR="00867362" w:rsidDel="008638B9">
            <w:delText>and PN</w:delText>
          </w:r>
        </w:del>
        <w:r w:rsidR="00867362">
          <w:t>I</w:t>
        </w:r>
        <w:proofErr w:type="spellEnd"/>
        <w:r w:rsidR="00867362">
          <w:t xml:space="preserve"> </w:t>
        </w:r>
      </w:ins>
      <w:del w:id="2227" w:author="Bailey, Colin (DFO/MPO)" w:date="2024-10-30T09:17:00Z">
        <w:r w:rsidR="00517F9B" w:rsidDel="00601B35">
          <w:delText xml:space="preserve">Interior Fraser Coho </w:delText>
        </w:r>
        <w:r w:rsidR="00874FBB" w:rsidDel="00601B35">
          <w:delText xml:space="preserve">populations </w:delText>
        </w:r>
      </w:del>
      <w:r w:rsidR="00874FBB">
        <w:t xml:space="preserve">by stream, CU, </w:t>
      </w:r>
      <w:del w:id="2228" w:author="Bailey, Colin (DFO/MPO)" w:date="2024-10-30T09:17:00Z">
        <w:r w:rsidR="00874FBB" w:rsidDel="00601B35">
          <w:delText xml:space="preserve">and </w:delText>
        </w:r>
      </w:del>
      <w:r w:rsidR="00874FBB">
        <w:t>enhancement type.</w:t>
      </w:r>
      <w:r w:rsidR="003A60E4">
        <w:t xml:space="preserve"> </w:t>
      </w:r>
      <w:ins w:id="2229" w:author="Bailey, Colin (DFO/MPO)" w:date="2024-10-30T09:19:00Z">
        <w:r w:rsidR="00356290">
          <w:t xml:space="preserve">Each line of fish production </w:t>
        </w:r>
        <w:r w:rsidR="00E2601D">
          <w:t xml:space="preserve">has a single enhancement objective. </w:t>
        </w:r>
      </w:ins>
      <w:commentRangeStart w:id="2230"/>
      <w:del w:id="2231" w:author="Bailey, Colin (DFO/MPO)" w:date="2024-10-30T09:19:00Z">
        <w:r w:rsidR="003A60E4" w:rsidDel="00356290">
          <w:delText>There is one line of fish production per enhancement type for a given conservation unit</w:delText>
        </w:r>
        <w:commentRangeEnd w:id="2230"/>
        <w:r w:rsidDel="00356290">
          <w:rPr>
            <w:rStyle w:val="CommentReference"/>
          </w:rPr>
          <w:commentReference w:id="2230"/>
        </w:r>
        <w:r w:rsidR="003A60E4" w:rsidDel="00356290">
          <w:delText xml:space="preserve">. </w:delText>
        </w:r>
      </w:del>
      <w:r w:rsidR="00C04F38">
        <w:t xml:space="preserve">In some cases, a single production line serves more than one purpose but is only given a single enhancement type label (for example, the Salmon River “rebuilding” fish production line also serves for </w:t>
      </w:r>
      <w:commentRangeStart w:id="2232"/>
      <w:commentRangeStart w:id="2233"/>
      <w:commentRangeStart w:id="2234"/>
      <w:r w:rsidR="00C04F38">
        <w:t>assessment</w:t>
      </w:r>
      <w:commentRangeEnd w:id="2232"/>
      <w:r>
        <w:rPr>
          <w:rStyle w:val="CommentReference"/>
        </w:rPr>
        <w:commentReference w:id="2232"/>
      </w:r>
      <w:commentRangeEnd w:id="2233"/>
      <w:r>
        <w:rPr>
          <w:rStyle w:val="CommentReference"/>
        </w:rPr>
        <w:commentReference w:id="2233"/>
      </w:r>
      <w:commentRangeEnd w:id="2234"/>
      <w:r>
        <w:rPr>
          <w:rStyle w:val="CommentReference"/>
        </w:rPr>
        <w:commentReference w:id="2234"/>
      </w:r>
      <w:r w:rsidR="00C04F38">
        <w:t>.</w:t>
      </w:r>
      <w:ins w:id="2235" w:author="Bailey, Colin (DFO/MPO)" w:date="2024-10-30T10:15:00Z">
        <w:del w:id="2236" w:author="Bailey, Colin (DFO/MPO)" w:date="2024-11-01T00:58:00Z">
          <w:r w:rsidR="00740B7E" w:rsidDel="003E72F5">
            <w:delText xml:space="preserve"> </w:delText>
          </w:r>
        </w:del>
      </w:ins>
    </w:p>
    <w:tbl>
      <w:tblPr>
        <w:tblStyle w:val="TableGrid"/>
        <w:tblW w:w="79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2237" w:author="Bailey, Colin (DFO/MPO) [2]" w:date="2024-11-01T08:38:00Z">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PrChange>
      </w:tblPr>
      <w:tblGrid>
        <w:gridCol w:w="1710"/>
        <w:gridCol w:w="1170"/>
        <w:gridCol w:w="1170"/>
        <w:gridCol w:w="1530"/>
        <w:gridCol w:w="1170"/>
        <w:gridCol w:w="1170"/>
        <w:tblGridChange w:id="2238">
          <w:tblGrid>
            <w:gridCol w:w="1710"/>
            <w:gridCol w:w="1170"/>
            <w:gridCol w:w="1170"/>
            <w:gridCol w:w="1530"/>
            <w:gridCol w:w="1170"/>
            <w:gridCol w:w="1170"/>
          </w:tblGrid>
        </w:tblGridChange>
      </w:tblGrid>
      <w:tr w:rsidR="008638B9" w14:paraId="0FD1098A" w14:textId="45629AE0" w:rsidTr="008638B9">
        <w:trPr>
          <w:trHeight w:val="810"/>
          <w:jc w:val="center"/>
          <w:trPrChange w:id="2239" w:author="Bailey, Colin (DFO/MPO) [2]" w:date="2024-11-01T08:38:00Z">
            <w:trPr>
              <w:trHeight w:val="810"/>
              <w:jc w:val="center"/>
            </w:trPr>
          </w:trPrChange>
        </w:trPr>
        <w:tc>
          <w:tcPr>
            <w:tcW w:w="1710" w:type="dxa"/>
            <w:tcBorders>
              <w:top w:val="single" w:sz="4" w:space="0" w:color="auto"/>
              <w:bottom w:val="single" w:sz="12" w:space="0" w:color="auto"/>
            </w:tcBorders>
            <w:vAlign w:val="bottom"/>
            <w:tcPrChange w:id="2240" w:author="Bailey, Colin (DFO/MPO) [2]" w:date="2024-11-01T08:38:00Z">
              <w:tcPr>
                <w:tcW w:w="1710" w:type="dxa"/>
                <w:tcBorders>
                  <w:top w:val="single" w:sz="4" w:space="0" w:color="auto"/>
                  <w:bottom w:val="single" w:sz="12" w:space="0" w:color="auto"/>
                </w:tcBorders>
                <w:vAlign w:val="bottom"/>
              </w:tcPr>
            </w:tcPrChange>
          </w:tcPr>
          <w:p w14:paraId="45136F65" w14:textId="015ED38E" w:rsidR="008638B9" w:rsidRDefault="008638B9" w:rsidP="00617597">
            <w:pPr>
              <w:pStyle w:val="Table"/>
              <w:spacing w:before="120"/>
            </w:pPr>
            <w:r>
              <w:t>Stream</w:t>
            </w:r>
          </w:p>
        </w:tc>
        <w:tc>
          <w:tcPr>
            <w:tcW w:w="1170" w:type="dxa"/>
            <w:tcBorders>
              <w:top w:val="single" w:sz="4" w:space="0" w:color="auto"/>
              <w:bottom w:val="single" w:sz="12" w:space="0" w:color="auto"/>
            </w:tcBorders>
            <w:vAlign w:val="bottom"/>
            <w:tcPrChange w:id="2241" w:author="Bailey, Colin (DFO/MPO) [2]" w:date="2024-11-01T08:38:00Z">
              <w:tcPr>
                <w:tcW w:w="1170" w:type="dxa"/>
                <w:tcBorders>
                  <w:top w:val="single" w:sz="4" w:space="0" w:color="auto"/>
                  <w:bottom w:val="single" w:sz="12" w:space="0" w:color="auto"/>
                </w:tcBorders>
                <w:vAlign w:val="bottom"/>
              </w:tcPr>
            </w:tcPrChange>
          </w:tcPr>
          <w:p w14:paraId="15A55886" w14:textId="30836313" w:rsidR="008638B9" w:rsidRDefault="008638B9" w:rsidP="00617597">
            <w:pPr>
              <w:pStyle w:val="Table"/>
              <w:spacing w:before="120"/>
            </w:pPr>
            <w:ins w:id="2242" w:author="Bailey, Colin (DFO/MPO)" w:date="2024-10-30T12:49:00Z">
              <w:r>
                <w:t>CU</w:t>
              </w:r>
            </w:ins>
            <w:del w:id="2243" w:author="Bailey, Colin (DFO/MPO)" w:date="2024-10-30T12:49:00Z">
              <w:r w:rsidDel="00D15F49">
                <w:delText>Conservation Unit</w:delText>
              </w:r>
            </w:del>
          </w:p>
        </w:tc>
        <w:tc>
          <w:tcPr>
            <w:tcW w:w="1170" w:type="dxa"/>
            <w:tcBorders>
              <w:top w:val="single" w:sz="4" w:space="0" w:color="auto"/>
              <w:bottom w:val="single" w:sz="12" w:space="0" w:color="auto"/>
            </w:tcBorders>
            <w:vAlign w:val="bottom"/>
            <w:tcPrChange w:id="2244" w:author="Bailey, Colin (DFO/MPO) [2]" w:date="2024-11-01T08:38:00Z">
              <w:tcPr>
                <w:tcW w:w="1170" w:type="dxa"/>
                <w:tcBorders>
                  <w:top w:val="single" w:sz="4" w:space="0" w:color="auto"/>
                  <w:bottom w:val="single" w:sz="12" w:space="0" w:color="auto"/>
                </w:tcBorders>
                <w:vAlign w:val="bottom"/>
              </w:tcPr>
            </w:tcPrChange>
          </w:tcPr>
          <w:p w14:paraId="5D83D3A5" w14:textId="4980DD6E" w:rsidR="008638B9" w:rsidRDefault="008638B9" w:rsidP="00617597">
            <w:pPr>
              <w:pStyle w:val="Table"/>
              <w:spacing w:before="120"/>
            </w:pPr>
            <w:ins w:id="2245" w:author="Bailey, Colin (DFO/MPO)" w:date="2024-10-30T08:46:00Z">
              <w:r>
                <w:t>Lines of production</w:t>
              </w:r>
            </w:ins>
          </w:p>
        </w:tc>
        <w:tc>
          <w:tcPr>
            <w:tcW w:w="1530" w:type="dxa"/>
            <w:tcBorders>
              <w:top w:val="single" w:sz="4" w:space="0" w:color="auto"/>
              <w:bottom w:val="single" w:sz="12" w:space="0" w:color="auto"/>
            </w:tcBorders>
            <w:vAlign w:val="bottom"/>
            <w:tcPrChange w:id="2246" w:author="Bailey, Colin (DFO/MPO) [2]" w:date="2024-11-01T08:38:00Z">
              <w:tcPr>
                <w:tcW w:w="1530" w:type="dxa"/>
                <w:tcBorders>
                  <w:top w:val="single" w:sz="4" w:space="0" w:color="auto"/>
                  <w:bottom w:val="single" w:sz="12" w:space="0" w:color="auto"/>
                </w:tcBorders>
                <w:vAlign w:val="bottom"/>
              </w:tcPr>
            </w:tcPrChange>
          </w:tcPr>
          <w:p w14:paraId="0341D690" w14:textId="37123749" w:rsidR="008638B9" w:rsidRDefault="008638B9" w:rsidP="00617597">
            <w:pPr>
              <w:pStyle w:val="Table"/>
              <w:spacing w:before="120"/>
            </w:pPr>
            <w:r>
              <w:t xml:space="preserve">Enhancement </w:t>
            </w:r>
            <w:ins w:id="2247" w:author="Bailey, Colin (DFO/MPO)" w:date="2024-10-30T09:19:00Z">
              <w:r>
                <w:t>objective</w:t>
              </w:r>
            </w:ins>
            <w:del w:id="2248" w:author="Bailey, Colin (DFO/MPO)" w:date="2024-10-30T09:19:00Z">
              <w:r w:rsidDel="00356290">
                <w:delText>type</w:delText>
              </w:r>
            </w:del>
            <w:ins w:id="2249" w:author="Bailey, Colin (DFO/MPO)" w:date="2024-10-30T08:46:00Z">
              <w:r>
                <w:t>(</w:t>
              </w:r>
            </w:ins>
            <w:ins w:id="2250" w:author="Bailey, Colin (DFO/MPO)" w:date="2024-10-30T08:47:00Z">
              <w:r>
                <w:t>s)</w:t>
              </w:r>
            </w:ins>
          </w:p>
        </w:tc>
        <w:tc>
          <w:tcPr>
            <w:tcW w:w="1170" w:type="dxa"/>
            <w:tcBorders>
              <w:top w:val="single" w:sz="4" w:space="0" w:color="auto"/>
              <w:bottom w:val="single" w:sz="12" w:space="0" w:color="auto"/>
            </w:tcBorders>
            <w:vAlign w:val="bottom"/>
            <w:tcPrChange w:id="2251" w:author="Bailey, Colin (DFO/MPO) [2]" w:date="2024-11-01T08:38:00Z">
              <w:tcPr>
                <w:tcW w:w="1170" w:type="dxa"/>
                <w:tcBorders>
                  <w:top w:val="single" w:sz="4" w:space="0" w:color="auto"/>
                  <w:bottom w:val="single" w:sz="12" w:space="0" w:color="auto"/>
                </w:tcBorders>
                <w:vAlign w:val="bottom"/>
              </w:tcPr>
            </w:tcPrChange>
          </w:tcPr>
          <w:p w14:paraId="6795C424" w14:textId="27E89EB6" w:rsidR="008638B9" w:rsidRDefault="008638B9" w:rsidP="00617597">
            <w:pPr>
              <w:pStyle w:val="Table"/>
              <w:spacing w:before="120"/>
            </w:pPr>
            <w:ins w:id="2252" w:author="Bailey, Colin (DFO/MPO)" w:date="2024-10-30T09:07:00Z">
              <w:r>
                <w:t xml:space="preserve">2024 </w:t>
              </w:r>
            </w:ins>
            <w:ins w:id="2253" w:author="Bailey, Colin (DFO/MPO)" w:date="2024-10-30T09:09:00Z">
              <w:r>
                <w:t>f</w:t>
              </w:r>
            </w:ins>
            <w:ins w:id="2254" w:author="Bailey, Colin (DFO/MPO)" w:date="2024-10-30T08:50:00Z">
              <w:r>
                <w:t xml:space="preserve">ry </w:t>
              </w:r>
            </w:ins>
            <w:ins w:id="2255" w:author="Bailey, Colin (DFO/MPO)" w:date="2024-10-30T08:49:00Z">
              <w:r>
                <w:t>production target</w:t>
              </w:r>
            </w:ins>
          </w:p>
        </w:tc>
        <w:tc>
          <w:tcPr>
            <w:tcW w:w="1170" w:type="dxa"/>
            <w:tcBorders>
              <w:top w:val="single" w:sz="4" w:space="0" w:color="auto"/>
              <w:bottom w:val="single" w:sz="12" w:space="0" w:color="auto"/>
            </w:tcBorders>
            <w:vAlign w:val="bottom"/>
            <w:tcPrChange w:id="2256" w:author="Bailey, Colin (DFO/MPO) [2]" w:date="2024-11-01T08:38:00Z">
              <w:tcPr>
                <w:tcW w:w="1170" w:type="dxa"/>
                <w:tcBorders>
                  <w:top w:val="single" w:sz="4" w:space="0" w:color="auto"/>
                  <w:bottom w:val="single" w:sz="12" w:space="0" w:color="auto"/>
                </w:tcBorders>
                <w:vAlign w:val="bottom"/>
              </w:tcPr>
            </w:tcPrChange>
          </w:tcPr>
          <w:p w14:paraId="093626D8" w14:textId="677A3756" w:rsidR="008638B9" w:rsidRDefault="008638B9" w:rsidP="00617597">
            <w:pPr>
              <w:pStyle w:val="Table"/>
              <w:spacing w:before="120"/>
            </w:pPr>
            <w:ins w:id="2257" w:author="Bailey, Colin (DFO/MPO)" w:date="2024-10-30T09:08:00Z">
              <w:r>
                <w:t xml:space="preserve">2024 </w:t>
              </w:r>
            </w:ins>
            <w:ins w:id="2258" w:author="Bailey, Colin (DFO/MPO)" w:date="2024-10-30T09:09:00Z">
              <w:r>
                <w:t>s</w:t>
              </w:r>
            </w:ins>
            <w:ins w:id="2259" w:author="Bailey, Colin (DFO/MPO)" w:date="2024-10-30T08:50:00Z">
              <w:r>
                <w:t>molt production target</w:t>
              </w:r>
            </w:ins>
          </w:p>
        </w:tc>
      </w:tr>
      <w:tr w:rsidR="008638B9" w14:paraId="3B695B7F" w14:textId="02CA1BCC" w:rsidTr="008638B9">
        <w:trPr>
          <w:trHeight w:val="576"/>
          <w:jc w:val="center"/>
          <w:trPrChange w:id="2260" w:author="Bailey, Colin (DFO/MPO) [2]" w:date="2024-11-01T08:38:00Z">
            <w:trPr>
              <w:wAfter w:w="90" w:type="dxa"/>
              <w:trHeight w:val="576"/>
              <w:jc w:val="center"/>
            </w:trPr>
          </w:trPrChange>
        </w:trPr>
        <w:tc>
          <w:tcPr>
            <w:tcW w:w="1710" w:type="dxa"/>
            <w:tcBorders>
              <w:top w:val="single" w:sz="12" w:space="0" w:color="auto"/>
              <w:bottom w:val="none" w:sz="4" w:space="0" w:color="000000" w:themeColor="text1"/>
            </w:tcBorders>
            <w:vAlign w:val="center"/>
            <w:tcPrChange w:id="2261" w:author="Bailey, Colin (DFO/MPO) [2]" w:date="2024-11-01T08:38:00Z">
              <w:tcPr>
                <w:tcW w:w="1710" w:type="dxa"/>
                <w:tcBorders>
                  <w:top w:val="single" w:sz="12" w:space="0" w:color="auto"/>
                  <w:bottom w:val="none" w:sz="4" w:space="0" w:color="000000" w:themeColor="text1"/>
                </w:tcBorders>
                <w:vAlign w:val="center"/>
              </w:tcPr>
            </w:tcPrChange>
          </w:tcPr>
          <w:p w14:paraId="6167A197" w14:textId="22A61E67" w:rsidR="008638B9" w:rsidRDefault="008638B9" w:rsidP="00CA4B41">
            <w:pPr>
              <w:pStyle w:val="Table"/>
              <w:spacing w:before="120"/>
            </w:pPr>
            <w:r>
              <w:t>Bridge River</w:t>
            </w:r>
          </w:p>
        </w:tc>
        <w:tc>
          <w:tcPr>
            <w:tcW w:w="1170" w:type="dxa"/>
            <w:tcBorders>
              <w:top w:val="single" w:sz="12" w:space="0" w:color="auto"/>
              <w:bottom w:val="none" w:sz="4" w:space="0" w:color="000000" w:themeColor="text1"/>
            </w:tcBorders>
            <w:vAlign w:val="center"/>
            <w:tcPrChange w:id="2262" w:author="Bailey, Colin (DFO/MPO) [2]" w:date="2024-11-01T08:38:00Z">
              <w:tcPr>
                <w:tcW w:w="1170" w:type="dxa"/>
                <w:tcBorders>
                  <w:top w:val="single" w:sz="12" w:space="0" w:color="auto"/>
                  <w:bottom w:val="none" w:sz="4" w:space="0" w:color="000000" w:themeColor="text1"/>
                </w:tcBorders>
                <w:vAlign w:val="center"/>
              </w:tcPr>
            </w:tcPrChange>
          </w:tcPr>
          <w:p w14:paraId="5FAF0003" w14:textId="080119C2" w:rsidR="008638B9" w:rsidRDefault="008638B9" w:rsidP="005F02F0">
            <w:pPr>
              <w:pStyle w:val="Table"/>
              <w:spacing w:before="120"/>
            </w:pPr>
            <w:del w:id="2263" w:author="Bailey, Colin (DFO/MPO)" w:date="2024-10-30T12:50:00Z">
              <w:r w:rsidDel="00D15F49">
                <w:delText xml:space="preserve">CO-48 </w:delText>
              </w:r>
            </w:del>
            <w:r>
              <w:t>Middle Fraser</w:t>
            </w:r>
          </w:p>
        </w:tc>
        <w:tc>
          <w:tcPr>
            <w:tcW w:w="1170" w:type="dxa"/>
            <w:tcBorders>
              <w:top w:val="single" w:sz="12" w:space="0" w:color="auto"/>
              <w:bottom w:val="none" w:sz="4" w:space="0" w:color="000000" w:themeColor="text1"/>
            </w:tcBorders>
            <w:vAlign w:val="center"/>
            <w:tcPrChange w:id="2264" w:author="Bailey, Colin (DFO/MPO) [2]" w:date="2024-11-01T08:38:00Z">
              <w:tcPr>
                <w:tcW w:w="1170" w:type="dxa"/>
                <w:tcBorders>
                  <w:top w:val="single" w:sz="12" w:space="0" w:color="auto"/>
                  <w:bottom w:val="none" w:sz="4" w:space="0" w:color="000000" w:themeColor="text1"/>
                </w:tcBorders>
                <w:vAlign w:val="center"/>
              </w:tcPr>
            </w:tcPrChange>
          </w:tcPr>
          <w:p w14:paraId="6F9C6DAB" w14:textId="5CCB7E0B" w:rsidR="008638B9" w:rsidRDefault="008638B9" w:rsidP="00CA4B41">
            <w:pPr>
              <w:pStyle w:val="Table"/>
              <w:spacing w:before="120"/>
            </w:pPr>
            <w:ins w:id="2265" w:author="Bailey, Colin (DFO/MPO)" w:date="2024-10-30T08:46:00Z">
              <w:r>
                <w:t>1</w:t>
              </w:r>
            </w:ins>
          </w:p>
        </w:tc>
        <w:tc>
          <w:tcPr>
            <w:tcW w:w="1530" w:type="dxa"/>
            <w:tcBorders>
              <w:top w:val="single" w:sz="12" w:space="0" w:color="auto"/>
              <w:bottom w:val="none" w:sz="4" w:space="0" w:color="000000" w:themeColor="text1"/>
            </w:tcBorders>
            <w:vAlign w:val="center"/>
            <w:tcPrChange w:id="2266" w:author="Bailey, Colin (DFO/MPO) [2]" w:date="2024-11-01T08:38:00Z">
              <w:tcPr>
                <w:tcW w:w="1530" w:type="dxa"/>
                <w:tcBorders>
                  <w:top w:val="single" w:sz="12" w:space="0" w:color="auto"/>
                  <w:bottom w:val="none" w:sz="4" w:space="0" w:color="000000" w:themeColor="text1"/>
                </w:tcBorders>
                <w:vAlign w:val="center"/>
              </w:tcPr>
            </w:tcPrChange>
          </w:tcPr>
          <w:p w14:paraId="57A04AFB" w14:textId="20942D59" w:rsidR="008638B9" w:rsidRDefault="008638B9" w:rsidP="00CA4B41">
            <w:pPr>
              <w:pStyle w:val="Table"/>
              <w:spacing w:before="120"/>
            </w:pPr>
            <w:r>
              <w:t>Rebuilding</w:t>
            </w:r>
          </w:p>
        </w:tc>
        <w:tc>
          <w:tcPr>
            <w:tcW w:w="1170" w:type="dxa"/>
            <w:tcBorders>
              <w:top w:val="single" w:sz="12" w:space="0" w:color="auto"/>
              <w:bottom w:val="none" w:sz="4" w:space="0" w:color="000000" w:themeColor="text1"/>
            </w:tcBorders>
            <w:vAlign w:val="center"/>
            <w:tcPrChange w:id="2267" w:author="Bailey, Colin (DFO/MPO) [2]" w:date="2024-11-01T08:38:00Z">
              <w:tcPr>
                <w:tcW w:w="1170" w:type="dxa"/>
                <w:tcBorders>
                  <w:top w:val="single" w:sz="12" w:space="0" w:color="auto"/>
                  <w:bottom w:val="none" w:sz="4" w:space="0" w:color="000000" w:themeColor="text1"/>
                </w:tcBorders>
                <w:vAlign w:val="center"/>
              </w:tcPr>
            </w:tcPrChange>
          </w:tcPr>
          <w:p w14:paraId="3214066E" w14:textId="007D9AF9" w:rsidR="008638B9" w:rsidRDefault="008638B9">
            <w:pPr>
              <w:pStyle w:val="Table"/>
              <w:spacing w:before="120"/>
              <w:jc w:val="right"/>
              <w:pPrChange w:id="2268" w:author="Bailey, Colin (DFO/MPO)" w:date="2024-10-30T08:56:00Z">
                <w:pPr>
                  <w:pStyle w:val="Table"/>
                  <w:spacing w:before="120"/>
                </w:pPr>
              </w:pPrChange>
            </w:pPr>
            <w:ins w:id="2269" w:author="Bailey, Colin (DFO/MPO)" w:date="2024-10-30T08:55:00Z">
              <w:r>
                <w:t>0</w:t>
              </w:r>
            </w:ins>
          </w:p>
        </w:tc>
        <w:tc>
          <w:tcPr>
            <w:tcW w:w="1170" w:type="dxa"/>
            <w:tcBorders>
              <w:top w:val="single" w:sz="12" w:space="0" w:color="auto"/>
              <w:bottom w:val="none" w:sz="4" w:space="0" w:color="000000" w:themeColor="text1"/>
            </w:tcBorders>
            <w:vAlign w:val="center"/>
            <w:tcPrChange w:id="2270" w:author="Bailey, Colin (DFO/MPO) [2]" w:date="2024-11-01T08:38:00Z">
              <w:tcPr>
                <w:tcW w:w="1170" w:type="dxa"/>
                <w:tcBorders>
                  <w:top w:val="single" w:sz="12" w:space="0" w:color="auto"/>
                  <w:bottom w:val="none" w:sz="4" w:space="0" w:color="000000" w:themeColor="text1"/>
                </w:tcBorders>
                <w:vAlign w:val="center"/>
              </w:tcPr>
            </w:tcPrChange>
          </w:tcPr>
          <w:p w14:paraId="1FFB8845" w14:textId="2A12DEC8" w:rsidR="008638B9" w:rsidRDefault="008638B9">
            <w:pPr>
              <w:pStyle w:val="Table"/>
              <w:spacing w:before="120"/>
              <w:jc w:val="right"/>
              <w:pPrChange w:id="2271" w:author="Bailey, Colin (DFO/MPO)" w:date="2024-10-30T08:56:00Z">
                <w:pPr>
                  <w:pStyle w:val="Table"/>
                  <w:spacing w:before="120"/>
                </w:pPr>
              </w:pPrChange>
            </w:pPr>
            <w:ins w:id="2272" w:author="Bailey, Colin (DFO/MPO)" w:date="2024-10-30T08:55:00Z">
              <w:r>
                <w:t>20,000</w:t>
              </w:r>
            </w:ins>
          </w:p>
        </w:tc>
      </w:tr>
      <w:tr w:rsidR="008638B9" w14:paraId="20054338" w14:textId="4059BE09" w:rsidTr="008638B9">
        <w:trPr>
          <w:trHeight w:val="576"/>
          <w:jc w:val="center"/>
          <w:trPrChange w:id="2273" w:author="Bailey, Colin (DFO/MPO) [2]" w:date="2024-11-01T08:38:00Z">
            <w:trPr>
              <w:wAfter w:w="90" w:type="dxa"/>
              <w:trHeight w:val="576"/>
              <w:jc w:val="center"/>
            </w:trPr>
          </w:trPrChange>
        </w:trPr>
        <w:tc>
          <w:tcPr>
            <w:tcW w:w="171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Change w:id="2274" w:author="Bailey, Colin (DFO/MPO) [2]" w:date="2024-11-01T08:38:00Z">
              <w:tcPr>
                <w:tcW w:w="171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
            </w:tcPrChange>
          </w:tcPr>
          <w:p w14:paraId="51D420AF" w14:textId="59D57CE1" w:rsidR="008638B9" w:rsidRDefault="008638B9" w:rsidP="00CA4B41">
            <w:pPr>
              <w:pStyle w:val="Table"/>
              <w:spacing w:before="120"/>
            </w:pPr>
            <w:r>
              <w:t>Seton River</w:t>
            </w:r>
          </w:p>
        </w:tc>
        <w:tc>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Change w:id="2275" w:author="Bailey, Colin (DFO/MPO) [2]" w:date="2024-11-01T08:38:00Z">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
            </w:tcPrChange>
          </w:tcPr>
          <w:p w14:paraId="575C7AE1" w14:textId="53B479CB" w:rsidR="008638B9" w:rsidRDefault="008638B9" w:rsidP="00CA4B41">
            <w:pPr>
              <w:pStyle w:val="Table"/>
              <w:spacing w:before="120"/>
            </w:pPr>
            <w:del w:id="2276" w:author="Bailey, Colin (DFO/MPO)" w:date="2024-10-30T12:50:00Z">
              <w:r w:rsidDel="00D15F49">
                <w:delText xml:space="preserve">CO-48 </w:delText>
              </w:r>
            </w:del>
            <w:r>
              <w:t>Middle Fraser</w:t>
            </w:r>
          </w:p>
        </w:tc>
        <w:tc>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Change w:id="2277" w:author="Bailey, Colin (DFO/MPO) [2]" w:date="2024-11-01T08:38:00Z">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
            </w:tcPrChange>
          </w:tcPr>
          <w:p w14:paraId="0382A918" w14:textId="10D80154" w:rsidR="008638B9" w:rsidRDefault="008638B9" w:rsidP="00CA4B41">
            <w:pPr>
              <w:pStyle w:val="Table"/>
              <w:spacing w:before="120"/>
            </w:pPr>
            <w:ins w:id="2278" w:author="Bailey, Colin (DFO/MPO)" w:date="2024-10-30T08:46:00Z">
              <w:r>
                <w:t>1</w:t>
              </w:r>
            </w:ins>
          </w:p>
        </w:tc>
        <w:tc>
          <w:tcPr>
            <w:tcW w:w="153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Change w:id="2279" w:author="Bailey, Colin (DFO/MPO) [2]" w:date="2024-11-01T08:38:00Z">
              <w:tcPr>
                <w:tcW w:w="153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
            </w:tcPrChange>
          </w:tcPr>
          <w:p w14:paraId="590BDC55" w14:textId="34462EEA" w:rsidR="008638B9" w:rsidRDefault="008638B9" w:rsidP="00CA4B41">
            <w:pPr>
              <w:pStyle w:val="Table"/>
              <w:spacing w:before="120"/>
            </w:pPr>
            <w:r>
              <w:t>Education</w:t>
            </w:r>
          </w:p>
        </w:tc>
        <w:tc>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Change w:id="2280" w:author="Bailey, Colin (DFO/MPO) [2]" w:date="2024-11-01T08:38:00Z">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
            </w:tcPrChange>
          </w:tcPr>
          <w:p w14:paraId="5E9FBF86" w14:textId="3769A390" w:rsidR="008638B9" w:rsidRDefault="008638B9">
            <w:pPr>
              <w:pStyle w:val="Table"/>
              <w:spacing w:before="120"/>
              <w:jc w:val="right"/>
              <w:pPrChange w:id="2281" w:author="Bailey, Colin (DFO/MPO)" w:date="2024-10-30T08:56:00Z">
                <w:pPr>
                  <w:pStyle w:val="Table"/>
                  <w:spacing w:before="120"/>
                </w:pPr>
              </w:pPrChange>
            </w:pPr>
            <w:ins w:id="2282" w:author="Bailey, Colin (DFO/MPO)" w:date="2024-10-30T08:56:00Z">
              <w:r>
                <w:t>900</w:t>
              </w:r>
            </w:ins>
          </w:p>
        </w:tc>
        <w:tc>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Change w:id="2283" w:author="Bailey, Colin (DFO/MPO) [2]" w:date="2024-11-01T08:38:00Z">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
            </w:tcPrChange>
          </w:tcPr>
          <w:p w14:paraId="32E80500" w14:textId="5D9A075B" w:rsidR="008638B9" w:rsidRDefault="008638B9">
            <w:pPr>
              <w:pStyle w:val="Table"/>
              <w:spacing w:before="120"/>
              <w:jc w:val="right"/>
              <w:pPrChange w:id="2284" w:author="Bailey, Colin (DFO/MPO)" w:date="2024-10-30T08:56:00Z">
                <w:pPr>
                  <w:pStyle w:val="Table"/>
                  <w:spacing w:before="120"/>
                </w:pPr>
              </w:pPrChange>
            </w:pPr>
            <w:ins w:id="2285" w:author="Bailey, Colin (DFO/MPO)" w:date="2024-10-30T08:56:00Z">
              <w:r>
                <w:t>0</w:t>
              </w:r>
            </w:ins>
          </w:p>
        </w:tc>
      </w:tr>
      <w:tr w:rsidR="008638B9" w14:paraId="3E873BC9" w14:textId="5A7E917F" w:rsidTr="008638B9">
        <w:trPr>
          <w:trHeight w:val="576"/>
          <w:jc w:val="center"/>
          <w:trPrChange w:id="2286" w:author="Bailey, Colin (DFO/MPO) [2]" w:date="2024-11-01T08:38:00Z">
            <w:trPr>
              <w:wAfter w:w="90" w:type="dxa"/>
              <w:trHeight w:val="576"/>
              <w:jc w:val="center"/>
            </w:trPr>
          </w:trPrChange>
        </w:trPr>
        <w:tc>
          <w:tcPr>
            <w:tcW w:w="171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Change w:id="2287" w:author="Bailey, Colin (DFO/MPO) [2]" w:date="2024-11-01T08:38:00Z">
              <w:tcPr>
                <w:tcW w:w="171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
            </w:tcPrChange>
          </w:tcPr>
          <w:p w14:paraId="096BA7CF" w14:textId="181FED71" w:rsidR="008638B9" w:rsidRDefault="008638B9" w:rsidP="00CA4B41">
            <w:pPr>
              <w:pStyle w:val="Table"/>
              <w:spacing w:before="120"/>
            </w:pPr>
            <w:r>
              <w:t>Gates Creek</w:t>
            </w:r>
          </w:p>
        </w:tc>
        <w:tc>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Change w:id="2288" w:author="Bailey, Colin (DFO/MPO) [2]" w:date="2024-11-01T08:38:00Z">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
            </w:tcPrChange>
          </w:tcPr>
          <w:p w14:paraId="36C3FEC3" w14:textId="5B1DCE4B" w:rsidR="008638B9" w:rsidRDefault="008638B9" w:rsidP="00CA4B41">
            <w:pPr>
              <w:pStyle w:val="Table"/>
              <w:spacing w:before="120"/>
            </w:pPr>
            <w:del w:id="2289" w:author="Bailey, Colin (DFO/MPO)" w:date="2024-10-30T12:50:00Z">
              <w:r w:rsidDel="00D15F49">
                <w:delText xml:space="preserve">CO-48 </w:delText>
              </w:r>
            </w:del>
            <w:r>
              <w:t>Middle Fraser</w:t>
            </w:r>
          </w:p>
        </w:tc>
        <w:tc>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Change w:id="2290" w:author="Bailey, Colin (DFO/MPO) [2]" w:date="2024-11-01T08:38:00Z">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
            </w:tcPrChange>
          </w:tcPr>
          <w:p w14:paraId="456D7973" w14:textId="3FA95AC1" w:rsidR="008638B9" w:rsidRDefault="008638B9" w:rsidP="00CA4B41">
            <w:pPr>
              <w:pStyle w:val="Table"/>
              <w:spacing w:before="120"/>
            </w:pPr>
            <w:ins w:id="2291" w:author="Bailey, Colin (DFO/MPO)" w:date="2024-10-30T08:46:00Z">
              <w:r>
                <w:t>1</w:t>
              </w:r>
            </w:ins>
          </w:p>
        </w:tc>
        <w:tc>
          <w:tcPr>
            <w:tcW w:w="153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Change w:id="2292" w:author="Bailey, Colin (DFO/MPO) [2]" w:date="2024-11-01T08:38:00Z">
              <w:tcPr>
                <w:tcW w:w="153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
            </w:tcPrChange>
          </w:tcPr>
          <w:p w14:paraId="174E7EEF" w14:textId="1F095E25" w:rsidR="008638B9" w:rsidRDefault="008638B9" w:rsidP="00CA4B41">
            <w:pPr>
              <w:pStyle w:val="Table"/>
              <w:spacing w:before="120"/>
            </w:pPr>
            <w:r>
              <w:t>Education</w:t>
            </w:r>
          </w:p>
        </w:tc>
        <w:tc>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Change w:id="2293" w:author="Bailey, Colin (DFO/MPO) [2]" w:date="2024-11-01T08:38:00Z">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
            </w:tcPrChange>
          </w:tcPr>
          <w:p w14:paraId="3CABF8D7" w14:textId="0D44F846" w:rsidR="008638B9" w:rsidRDefault="008638B9">
            <w:pPr>
              <w:pStyle w:val="Table"/>
              <w:spacing w:before="120"/>
              <w:jc w:val="right"/>
              <w:pPrChange w:id="2294" w:author="Bailey, Colin (DFO/MPO)" w:date="2024-10-30T08:56:00Z">
                <w:pPr>
                  <w:pStyle w:val="Table"/>
                  <w:spacing w:before="120"/>
                </w:pPr>
              </w:pPrChange>
            </w:pPr>
            <w:ins w:id="2295" w:author="Bailey, Colin (DFO/MPO)" w:date="2024-10-30T08:57:00Z">
              <w:r>
                <w:t>900</w:t>
              </w:r>
            </w:ins>
          </w:p>
        </w:tc>
        <w:tc>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Change w:id="2296" w:author="Bailey, Colin (DFO/MPO) [2]" w:date="2024-11-01T08:38:00Z">
              <w:tcPr>
                <w:tcW w:w="1170"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
            </w:tcPrChange>
          </w:tcPr>
          <w:p w14:paraId="3FC45DF7" w14:textId="39D72F2D" w:rsidR="008638B9" w:rsidRDefault="008638B9">
            <w:pPr>
              <w:pStyle w:val="Table"/>
              <w:spacing w:before="120"/>
              <w:jc w:val="right"/>
              <w:pPrChange w:id="2297" w:author="Bailey, Colin (DFO/MPO)" w:date="2024-10-30T08:56:00Z">
                <w:pPr>
                  <w:pStyle w:val="Table"/>
                  <w:spacing w:before="120"/>
                </w:pPr>
              </w:pPrChange>
            </w:pPr>
            <w:ins w:id="2298" w:author="Bailey, Colin (DFO/MPO)" w:date="2024-10-30T08:57:00Z">
              <w:r>
                <w:t>0</w:t>
              </w:r>
            </w:ins>
          </w:p>
        </w:tc>
      </w:tr>
      <w:tr w:rsidR="008638B9" w14:paraId="12A329C7" w14:textId="191C3C9B" w:rsidTr="008638B9">
        <w:trPr>
          <w:trHeight w:val="576"/>
          <w:jc w:val="center"/>
          <w:trPrChange w:id="2299" w:author="Bailey, Colin (DFO/MPO) [2]" w:date="2024-11-01T08:38:00Z">
            <w:trPr>
              <w:wAfter w:w="90" w:type="dxa"/>
              <w:trHeight w:val="576"/>
              <w:jc w:val="center"/>
            </w:trPr>
          </w:trPrChange>
        </w:trPr>
        <w:tc>
          <w:tcPr>
            <w:tcW w:w="1710" w:type="dxa"/>
            <w:tcBorders>
              <w:top w:val="none" w:sz="4" w:space="0" w:color="000000" w:themeColor="text1"/>
            </w:tcBorders>
            <w:vAlign w:val="center"/>
            <w:tcPrChange w:id="2300" w:author="Bailey, Colin (DFO/MPO) [2]" w:date="2024-11-01T08:38:00Z">
              <w:tcPr>
                <w:tcW w:w="1710" w:type="dxa"/>
                <w:tcBorders>
                  <w:top w:val="none" w:sz="4" w:space="0" w:color="000000" w:themeColor="text1"/>
                </w:tcBorders>
                <w:vAlign w:val="center"/>
              </w:tcPr>
            </w:tcPrChange>
          </w:tcPr>
          <w:p w14:paraId="53E7E895" w14:textId="1E414988" w:rsidR="008638B9" w:rsidRDefault="008638B9" w:rsidP="00CA4B41">
            <w:pPr>
              <w:pStyle w:val="Table"/>
              <w:spacing w:before="120"/>
            </w:pPr>
            <w:r>
              <w:t>Coldwater River</w:t>
            </w:r>
          </w:p>
        </w:tc>
        <w:tc>
          <w:tcPr>
            <w:tcW w:w="1170" w:type="dxa"/>
            <w:tcBorders>
              <w:top w:val="none" w:sz="4" w:space="0" w:color="000000" w:themeColor="text1"/>
            </w:tcBorders>
            <w:vAlign w:val="center"/>
            <w:tcPrChange w:id="2301" w:author="Bailey, Colin (DFO/MPO) [2]" w:date="2024-11-01T08:38:00Z">
              <w:tcPr>
                <w:tcW w:w="1170" w:type="dxa"/>
                <w:tcBorders>
                  <w:top w:val="none" w:sz="4" w:space="0" w:color="000000" w:themeColor="text1"/>
                </w:tcBorders>
                <w:vAlign w:val="center"/>
              </w:tcPr>
            </w:tcPrChange>
          </w:tcPr>
          <w:p w14:paraId="02D286FB" w14:textId="1458E08B" w:rsidR="008638B9" w:rsidRDefault="008638B9" w:rsidP="00CA4B41">
            <w:pPr>
              <w:pStyle w:val="Table"/>
              <w:spacing w:before="120"/>
            </w:pPr>
            <w:del w:id="2302" w:author="Bailey, Colin (DFO/MPO)" w:date="2024-10-30T12:50:00Z">
              <w:r w:rsidDel="00D15F49">
                <w:delText xml:space="preserve">CO-7 </w:delText>
              </w:r>
            </w:del>
            <w:r>
              <w:t>Lower Thompson</w:t>
            </w:r>
          </w:p>
        </w:tc>
        <w:tc>
          <w:tcPr>
            <w:tcW w:w="1170" w:type="dxa"/>
            <w:tcBorders>
              <w:top w:val="none" w:sz="4" w:space="0" w:color="000000" w:themeColor="text1"/>
            </w:tcBorders>
            <w:vAlign w:val="center"/>
            <w:tcPrChange w:id="2303" w:author="Bailey, Colin (DFO/MPO) [2]" w:date="2024-11-01T08:38:00Z">
              <w:tcPr>
                <w:tcW w:w="1170" w:type="dxa"/>
                <w:tcBorders>
                  <w:top w:val="none" w:sz="4" w:space="0" w:color="000000" w:themeColor="text1"/>
                </w:tcBorders>
                <w:vAlign w:val="center"/>
              </w:tcPr>
            </w:tcPrChange>
          </w:tcPr>
          <w:p w14:paraId="0544C2A9" w14:textId="4106F529" w:rsidR="008638B9" w:rsidRDefault="008638B9" w:rsidP="00CA4B41">
            <w:pPr>
              <w:pStyle w:val="Table"/>
              <w:spacing w:before="120"/>
            </w:pPr>
            <w:ins w:id="2304" w:author="Bailey, Colin (DFO/MPO)" w:date="2024-10-30T08:46:00Z">
              <w:r>
                <w:t>1</w:t>
              </w:r>
            </w:ins>
          </w:p>
        </w:tc>
        <w:tc>
          <w:tcPr>
            <w:tcW w:w="1530" w:type="dxa"/>
            <w:tcBorders>
              <w:top w:val="none" w:sz="4" w:space="0" w:color="000000" w:themeColor="text1"/>
            </w:tcBorders>
            <w:vAlign w:val="center"/>
            <w:tcPrChange w:id="2305" w:author="Bailey, Colin (DFO/MPO) [2]" w:date="2024-11-01T08:38:00Z">
              <w:tcPr>
                <w:tcW w:w="1530" w:type="dxa"/>
                <w:tcBorders>
                  <w:top w:val="none" w:sz="4" w:space="0" w:color="000000" w:themeColor="text1"/>
                </w:tcBorders>
                <w:vAlign w:val="center"/>
              </w:tcPr>
            </w:tcPrChange>
          </w:tcPr>
          <w:p w14:paraId="6190FF68" w14:textId="6186A3BF" w:rsidR="008638B9" w:rsidRDefault="008638B9" w:rsidP="00CA4B41">
            <w:pPr>
              <w:pStyle w:val="Table"/>
              <w:spacing w:before="120"/>
            </w:pPr>
            <w:r>
              <w:t>Assessment</w:t>
            </w:r>
          </w:p>
        </w:tc>
        <w:tc>
          <w:tcPr>
            <w:tcW w:w="1170" w:type="dxa"/>
            <w:tcBorders>
              <w:top w:val="none" w:sz="4" w:space="0" w:color="000000" w:themeColor="text1"/>
            </w:tcBorders>
            <w:vAlign w:val="center"/>
            <w:tcPrChange w:id="2306" w:author="Bailey, Colin (DFO/MPO) [2]" w:date="2024-11-01T08:38:00Z">
              <w:tcPr>
                <w:tcW w:w="1170" w:type="dxa"/>
                <w:tcBorders>
                  <w:top w:val="none" w:sz="4" w:space="0" w:color="000000" w:themeColor="text1"/>
                </w:tcBorders>
                <w:vAlign w:val="center"/>
              </w:tcPr>
            </w:tcPrChange>
          </w:tcPr>
          <w:p w14:paraId="21FB40F1" w14:textId="0ECD2D4C" w:rsidR="008638B9" w:rsidRDefault="008638B9">
            <w:pPr>
              <w:pStyle w:val="Table"/>
              <w:spacing w:before="120"/>
              <w:jc w:val="right"/>
              <w:pPrChange w:id="2307" w:author="Bailey, Colin (DFO/MPO)" w:date="2024-10-30T08:56:00Z">
                <w:pPr>
                  <w:pStyle w:val="Table"/>
                  <w:spacing w:before="120"/>
                </w:pPr>
              </w:pPrChange>
            </w:pPr>
            <w:ins w:id="2308" w:author="Bailey, Colin (DFO/MPO)" w:date="2024-10-30T08:58:00Z">
              <w:r>
                <w:t>2</w:t>
              </w:r>
            </w:ins>
            <w:ins w:id="2309" w:author="Bailey, Colin (DFO/MPO)" w:date="2024-10-30T09:09:00Z">
              <w:r>
                <w:t>5,000</w:t>
              </w:r>
            </w:ins>
          </w:p>
        </w:tc>
        <w:tc>
          <w:tcPr>
            <w:tcW w:w="1170" w:type="dxa"/>
            <w:tcBorders>
              <w:top w:val="none" w:sz="4" w:space="0" w:color="000000" w:themeColor="text1"/>
            </w:tcBorders>
            <w:vAlign w:val="center"/>
            <w:tcPrChange w:id="2310" w:author="Bailey, Colin (DFO/MPO) [2]" w:date="2024-11-01T08:38:00Z">
              <w:tcPr>
                <w:tcW w:w="1170" w:type="dxa"/>
                <w:tcBorders>
                  <w:top w:val="none" w:sz="4" w:space="0" w:color="000000" w:themeColor="text1"/>
                </w:tcBorders>
                <w:vAlign w:val="center"/>
              </w:tcPr>
            </w:tcPrChange>
          </w:tcPr>
          <w:p w14:paraId="3FF3E8CD" w14:textId="5A384C0D" w:rsidR="008638B9" w:rsidRDefault="008638B9">
            <w:pPr>
              <w:pStyle w:val="Table"/>
              <w:spacing w:before="120"/>
              <w:jc w:val="right"/>
              <w:pPrChange w:id="2311" w:author="Bailey, Colin (DFO/MPO)" w:date="2024-10-30T08:56:00Z">
                <w:pPr>
                  <w:pStyle w:val="Table"/>
                  <w:spacing w:before="120"/>
                </w:pPr>
              </w:pPrChange>
            </w:pPr>
            <w:ins w:id="2312" w:author="Bailey, Colin (DFO/MPO)" w:date="2024-10-30T09:09:00Z">
              <w:r>
                <w:t>6</w:t>
              </w:r>
            </w:ins>
            <w:ins w:id="2313" w:author="Bailey, Colin (DFO/MPO)" w:date="2024-10-30T08:58:00Z">
              <w:r>
                <w:t>5,000</w:t>
              </w:r>
            </w:ins>
          </w:p>
        </w:tc>
      </w:tr>
      <w:tr w:rsidR="008638B9" w14:paraId="73FC9EC6" w14:textId="2DC3CB33" w:rsidTr="008638B9">
        <w:trPr>
          <w:trHeight w:val="576"/>
          <w:jc w:val="center"/>
          <w:trPrChange w:id="2314" w:author="Bailey, Colin (DFO/MPO) [2]" w:date="2024-11-01T08:38:00Z">
            <w:trPr>
              <w:wAfter w:w="90" w:type="dxa"/>
              <w:trHeight w:val="576"/>
              <w:jc w:val="center"/>
            </w:trPr>
          </w:trPrChange>
        </w:trPr>
        <w:tc>
          <w:tcPr>
            <w:tcW w:w="1710" w:type="dxa"/>
            <w:vAlign w:val="center"/>
            <w:tcPrChange w:id="2315" w:author="Bailey, Colin (DFO/MPO) [2]" w:date="2024-11-01T08:38:00Z">
              <w:tcPr>
                <w:tcW w:w="1710" w:type="dxa"/>
                <w:vAlign w:val="center"/>
              </w:tcPr>
            </w:tcPrChange>
          </w:tcPr>
          <w:p w14:paraId="18867E7A" w14:textId="08540028" w:rsidR="008638B9" w:rsidRDefault="008638B9" w:rsidP="00CA4B41">
            <w:pPr>
              <w:pStyle w:val="Table"/>
              <w:spacing w:before="120"/>
            </w:pPr>
            <w:r>
              <w:t>Deadman River</w:t>
            </w:r>
          </w:p>
        </w:tc>
        <w:tc>
          <w:tcPr>
            <w:tcW w:w="1170" w:type="dxa"/>
            <w:vAlign w:val="center"/>
            <w:tcPrChange w:id="2316" w:author="Bailey, Colin (DFO/MPO) [2]" w:date="2024-11-01T08:38:00Z">
              <w:tcPr>
                <w:tcW w:w="1170" w:type="dxa"/>
                <w:vAlign w:val="center"/>
              </w:tcPr>
            </w:tcPrChange>
          </w:tcPr>
          <w:p w14:paraId="7AAED739" w14:textId="7B263960" w:rsidR="008638B9" w:rsidRDefault="008638B9" w:rsidP="00CA4B41">
            <w:pPr>
              <w:pStyle w:val="Table"/>
              <w:spacing w:before="120"/>
            </w:pPr>
            <w:del w:id="2317" w:author="Bailey, Colin (DFO/MPO)" w:date="2024-10-30T12:50:00Z">
              <w:r w:rsidDel="00D15F49">
                <w:delText xml:space="preserve">CO-7 </w:delText>
              </w:r>
            </w:del>
            <w:r>
              <w:t>Lower Thompson</w:t>
            </w:r>
          </w:p>
        </w:tc>
        <w:tc>
          <w:tcPr>
            <w:tcW w:w="1170" w:type="dxa"/>
            <w:vAlign w:val="center"/>
            <w:tcPrChange w:id="2318" w:author="Bailey, Colin (DFO/MPO) [2]" w:date="2024-11-01T08:38:00Z">
              <w:tcPr>
                <w:tcW w:w="1170" w:type="dxa"/>
                <w:vAlign w:val="center"/>
              </w:tcPr>
            </w:tcPrChange>
          </w:tcPr>
          <w:p w14:paraId="031E78D4" w14:textId="3C4A3D0B" w:rsidR="008638B9" w:rsidRDefault="008638B9" w:rsidP="00CA4B41">
            <w:pPr>
              <w:pStyle w:val="Table"/>
              <w:spacing w:before="120"/>
            </w:pPr>
            <w:ins w:id="2319" w:author="Bailey, Colin (DFO/MPO)" w:date="2024-10-30T08:46:00Z">
              <w:r>
                <w:t>2</w:t>
              </w:r>
            </w:ins>
          </w:p>
        </w:tc>
        <w:tc>
          <w:tcPr>
            <w:tcW w:w="1530" w:type="dxa"/>
            <w:vAlign w:val="center"/>
            <w:tcPrChange w:id="2320" w:author="Bailey, Colin (DFO/MPO) [2]" w:date="2024-11-01T08:38:00Z">
              <w:tcPr>
                <w:tcW w:w="1530" w:type="dxa"/>
                <w:vAlign w:val="center"/>
              </w:tcPr>
            </w:tcPrChange>
          </w:tcPr>
          <w:p w14:paraId="05EF0DAF" w14:textId="77777777" w:rsidR="008638B9" w:rsidRDefault="008638B9" w:rsidP="00CA4B41">
            <w:pPr>
              <w:pStyle w:val="Table"/>
              <w:spacing w:before="120"/>
              <w:rPr>
                <w:ins w:id="2321" w:author="Bailey, Colin (DFO/MPO)" w:date="2024-10-30T09:11:00Z"/>
              </w:rPr>
            </w:pPr>
            <w:commentRangeStart w:id="2322"/>
            <w:r>
              <w:t>Rebuilding</w:t>
            </w:r>
          </w:p>
          <w:p w14:paraId="20839BCC" w14:textId="28D52B45" w:rsidR="008638B9" w:rsidRDefault="008638B9" w:rsidP="00CA4B41">
            <w:pPr>
              <w:pStyle w:val="Table"/>
              <w:spacing w:before="120"/>
            </w:pPr>
            <w:del w:id="2323" w:author="Bailey, Colin (DFO/MPO)" w:date="2024-10-30T09:11:00Z">
              <w:r w:rsidDel="004216F3">
                <w:delText xml:space="preserve"> </w:delText>
              </w:r>
            </w:del>
            <w:ins w:id="2324" w:author="Bailey, Colin (DFO/MPO)" w:date="2024-10-29T11:32:00Z">
              <w:del w:id="2325" w:author="Bailey, Colin (DFO/MPO)" w:date="2024-10-30T09:08:00Z">
                <w:r w:rsidDel="0056502F">
                  <w:delText>&amp;</w:delText>
                </w:r>
              </w:del>
              <w:del w:id="2326" w:author="Bailey, Colin (DFO/MPO)" w:date="2024-10-30T09:11:00Z">
                <w:r w:rsidDel="004216F3">
                  <w:delText xml:space="preserve"> </w:delText>
                </w:r>
              </w:del>
            </w:ins>
            <w:del w:id="2327" w:author="Bailey, Colin (DFO/MPO)" w:date="2024-09-18T13:47:00Z">
              <w:r w:rsidDel="001B5A14">
                <w:delText>&amp;</w:delText>
              </w:r>
              <w:r w:rsidDel="004934CA">
                <w:delText>&amp;</w:delText>
              </w:r>
              <w:r w:rsidDel="001B5A14">
                <w:delText xml:space="preserve"> Stewardship</w:delText>
              </w:r>
            </w:del>
            <w:del w:id="2328" w:author="Straight, Angus (he, him / il, lui) (DFO/MPO)" w:date="2024-09-19T14:23:00Z">
              <w:r w:rsidDel="001B5A14">
                <w:delText>/</w:delText>
              </w:r>
            </w:del>
            <w:r>
              <w:t>Education</w:t>
            </w:r>
            <w:commentRangeEnd w:id="2322"/>
            <w:r>
              <w:rPr>
                <w:rStyle w:val="CommentReference"/>
              </w:rPr>
              <w:commentReference w:id="2322"/>
            </w:r>
          </w:p>
        </w:tc>
        <w:tc>
          <w:tcPr>
            <w:tcW w:w="1170" w:type="dxa"/>
            <w:vAlign w:val="center"/>
            <w:tcPrChange w:id="2329" w:author="Bailey, Colin (DFO/MPO) [2]" w:date="2024-11-01T08:38:00Z">
              <w:tcPr>
                <w:tcW w:w="1170" w:type="dxa"/>
                <w:vAlign w:val="center"/>
              </w:tcPr>
            </w:tcPrChange>
          </w:tcPr>
          <w:p w14:paraId="2F486534" w14:textId="77777777" w:rsidR="008638B9" w:rsidRDefault="008638B9" w:rsidP="00CA4B41">
            <w:pPr>
              <w:pStyle w:val="Table"/>
              <w:spacing w:before="120"/>
              <w:jc w:val="right"/>
              <w:rPr>
                <w:ins w:id="2330" w:author="Bailey, Colin (DFO/MPO)" w:date="2024-10-30T09:11:00Z"/>
              </w:rPr>
            </w:pPr>
            <w:ins w:id="2331" w:author="Bailey, Colin (DFO/MPO)" w:date="2024-10-30T09:10:00Z">
              <w:r>
                <w:t>9,000</w:t>
              </w:r>
            </w:ins>
          </w:p>
          <w:p w14:paraId="2500BB06" w14:textId="0B0B6E30" w:rsidR="008638B9" w:rsidRDefault="008638B9">
            <w:pPr>
              <w:pStyle w:val="Table"/>
              <w:spacing w:before="120"/>
              <w:jc w:val="right"/>
              <w:pPrChange w:id="2332" w:author="Bailey, Colin (DFO/MPO)" w:date="2024-10-30T08:56:00Z">
                <w:pPr>
                  <w:pStyle w:val="Table"/>
                  <w:spacing w:before="120"/>
                </w:pPr>
              </w:pPrChange>
            </w:pPr>
            <w:ins w:id="2333" w:author="Bailey, Colin (DFO/MPO)" w:date="2024-10-30T09:11:00Z">
              <w:r>
                <w:t>390</w:t>
              </w:r>
            </w:ins>
          </w:p>
        </w:tc>
        <w:tc>
          <w:tcPr>
            <w:tcW w:w="1170" w:type="dxa"/>
            <w:vAlign w:val="center"/>
            <w:tcPrChange w:id="2334" w:author="Bailey, Colin (DFO/MPO) [2]" w:date="2024-11-01T08:38:00Z">
              <w:tcPr>
                <w:tcW w:w="1170" w:type="dxa"/>
                <w:vAlign w:val="center"/>
              </w:tcPr>
            </w:tcPrChange>
          </w:tcPr>
          <w:p w14:paraId="4C62A902" w14:textId="77777777" w:rsidR="008638B9" w:rsidRDefault="008638B9" w:rsidP="00CA4B41">
            <w:pPr>
              <w:pStyle w:val="Table"/>
              <w:spacing w:before="120"/>
              <w:jc w:val="right"/>
              <w:rPr>
                <w:ins w:id="2335" w:author="Bailey, Colin (DFO/MPO)" w:date="2024-10-30T09:11:00Z"/>
              </w:rPr>
            </w:pPr>
            <w:ins w:id="2336" w:author="Bailey, Colin (DFO/MPO)" w:date="2024-10-30T09:11:00Z">
              <w:r>
                <w:t>19,000</w:t>
              </w:r>
            </w:ins>
          </w:p>
          <w:p w14:paraId="7A43BCC3" w14:textId="42684E8A" w:rsidR="008638B9" w:rsidRDefault="008638B9">
            <w:pPr>
              <w:pStyle w:val="Table"/>
              <w:spacing w:before="120"/>
              <w:jc w:val="right"/>
              <w:pPrChange w:id="2337" w:author="Bailey, Colin (DFO/MPO)" w:date="2024-10-30T08:56:00Z">
                <w:pPr>
                  <w:pStyle w:val="Table"/>
                  <w:spacing w:before="120"/>
                </w:pPr>
              </w:pPrChange>
            </w:pPr>
            <w:ins w:id="2338" w:author="Bailey, Colin (DFO/MPO)" w:date="2024-10-30T09:12:00Z">
              <w:r>
                <w:t>0</w:t>
              </w:r>
            </w:ins>
          </w:p>
        </w:tc>
      </w:tr>
      <w:tr w:rsidR="008638B9" w14:paraId="1D386BB1" w14:textId="15B3A905" w:rsidTr="008638B9">
        <w:trPr>
          <w:trHeight w:val="576"/>
          <w:jc w:val="center"/>
          <w:trPrChange w:id="2339" w:author="Bailey, Colin (DFO/MPO) [2]" w:date="2024-11-01T08:38:00Z">
            <w:trPr>
              <w:wAfter w:w="90" w:type="dxa"/>
              <w:trHeight w:val="576"/>
              <w:jc w:val="center"/>
            </w:trPr>
          </w:trPrChange>
        </w:trPr>
        <w:tc>
          <w:tcPr>
            <w:tcW w:w="1710" w:type="dxa"/>
            <w:vAlign w:val="center"/>
            <w:tcPrChange w:id="2340" w:author="Bailey, Colin (DFO/MPO) [2]" w:date="2024-11-01T08:38:00Z">
              <w:tcPr>
                <w:tcW w:w="1710" w:type="dxa"/>
                <w:vAlign w:val="center"/>
              </w:tcPr>
            </w:tcPrChange>
          </w:tcPr>
          <w:p w14:paraId="702235A1" w14:textId="01D1B9FA" w:rsidR="008638B9" w:rsidRDefault="008638B9" w:rsidP="00CA4B41">
            <w:pPr>
              <w:pStyle w:val="Table"/>
              <w:spacing w:before="120"/>
            </w:pPr>
            <w:proofErr w:type="spellStart"/>
            <w:r>
              <w:t>Spius</w:t>
            </w:r>
            <w:proofErr w:type="spellEnd"/>
            <w:r>
              <w:t xml:space="preserve"> Creek</w:t>
            </w:r>
          </w:p>
        </w:tc>
        <w:tc>
          <w:tcPr>
            <w:tcW w:w="1170" w:type="dxa"/>
            <w:vAlign w:val="center"/>
            <w:tcPrChange w:id="2341" w:author="Bailey, Colin (DFO/MPO) [2]" w:date="2024-11-01T08:38:00Z">
              <w:tcPr>
                <w:tcW w:w="1170" w:type="dxa"/>
                <w:vAlign w:val="center"/>
              </w:tcPr>
            </w:tcPrChange>
          </w:tcPr>
          <w:p w14:paraId="1532E008" w14:textId="27BB54A5" w:rsidR="008638B9" w:rsidRDefault="008638B9" w:rsidP="00CA4B41">
            <w:pPr>
              <w:pStyle w:val="Table"/>
              <w:spacing w:before="120"/>
            </w:pPr>
            <w:del w:id="2342" w:author="Bailey, Colin (DFO/MPO)" w:date="2024-10-30T12:50:00Z">
              <w:r w:rsidDel="00D15F49">
                <w:delText xml:space="preserve">CO-7 </w:delText>
              </w:r>
            </w:del>
            <w:r>
              <w:t>Lower Thompson</w:t>
            </w:r>
          </w:p>
        </w:tc>
        <w:tc>
          <w:tcPr>
            <w:tcW w:w="1170" w:type="dxa"/>
            <w:vAlign w:val="center"/>
            <w:tcPrChange w:id="2343" w:author="Bailey, Colin (DFO/MPO) [2]" w:date="2024-11-01T08:38:00Z">
              <w:tcPr>
                <w:tcW w:w="1170" w:type="dxa"/>
                <w:vAlign w:val="center"/>
              </w:tcPr>
            </w:tcPrChange>
          </w:tcPr>
          <w:p w14:paraId="69CFD376" w14:textId="4CC5ABCA" w:rsidR="008638B9" w:rsidRDefault="008638B9" w:rsidP="00CA4B41">
            <w:pPr>
              <w:pStyle w:val="Table"/>
              <w:spacing w:before="120"/>
            </w:pPr>
            <w:ins w:id="2344" w:author="Bailey, Colin (DFO/MPO)" w:date="2024-10-30T08:46:00Z">
              <w:r>
                <w:t>1</w:t>
              </w:r>
            </w:ins>
          </w:p>
        </w:tc>
        <w:tc>
          <w:tcPr>
            <w:tcW w:w="1530" w:type="dxa"/>
            <w:vAlign w:val="center"/>
            <w:tcPrChange w:id="2345" w:author="Bailey, Colin (DFO/MPO) [2]" w:date="2024-11-01T08:38:00Z">
              <w:tcPr>
                <w:tcW w:w="1530" w:type="dxa"/>
                <w:vAlign w:val="center"/>
              </w:tcPr>
            </w:tcPrChange>
          </w:tcPr>
          <w:p w14:paraId="4F14305D" w14:textId="0304CA41" w:rsidR="008638B9" w:rsidRDefault="008638B9" w:rsidP="00CA4B41">
            <w:pPr>
              <w:pStyle w:val="Table"/>
              <w:spacing w:before="120"/>
            </w:pPr>
            <w:r>
              <w:t>Education</w:t>
            </w:r>
          </w:p>
        </w:tc>
        <w:tc>
          <w:tcPr>
            <w:tcW w:w="1170" w:type="dxa"/>
            <w:vAlign w:val="center"/>
            <w:tcPrChange w:id="2346" w:author="Bailey, Colin (DFO/MPO) [2]" w:date="2024-11-01T08:38:00Z">
              <w:tcPr>
                <w:tcW w:w="1170" w:type="dxa"/>
                <w:vAlign w:val="center"/>
              </w:tcPr>
            </w:tcPrChange>
          </w:tcPr>
          <w:p w14:paraId="1C2540EA" w14:textId="597A1DF4" w:rsidR="008638B9" w:rsidRDefault="008638B9">
            <w:pPr>
              <w:pStyle w:val="Table"/>
              <w:spacing w:before="120"/>
              <w:jc w:val="right"/>
              <w:pPrChange w:id="2347" w:author="Bailey, Colin (DFO/MPO)" w:date="2024-10-30T08:56:00Z">
                <w:pPr>
                  <w:pStyle w:val="Table"/>
                  <w:spacing w:before="120"/>
                </w:pPr>
              </w:pPrChange>
            </w:pPr>
            <w:ins w:id="2348" w:author="Bailey, Colin (DFO/MPO)" w:date="2024-10-30T09:12:00Z">
              <w:r>
                <w:t>2,450</w:t>
              </w:r>
            </w:ins>
          </w:p>
        </w:tc>
        <w:tc>
          <w:tcPr>
            <w:tcW w:w="1170" w:type="dxa"/>
            <w:vAlign w:val="center"/>
            <w:tcPrChange w:id="2349" w:author="Bailey, Colin (DFO/MPO) [2]" w:date="2024-11-01T08:38:00Z">
              <w:tcPr>
                <w:tcW w:w="1170" w:type="dxa"/>
                <w:vAlign w:val="center"/>
              </w:tcPr>
            </w:tcPrChange>
          </w:tcPr>
          <w:p w14:paraId="6E9E6F09" w14:textId="6B0603DE" w:rsidR="008638B9" w:rsidRDefault="008638B9">
            <w:pPr>
              <w:pStyle w:val="Table"/>
              <w:spacing w:before="120"/>
              <w:jc w:val="right"/>
              <w:pPrChange w:id="2350" w:author="Bailey, Colin (DFO/MPO)" w:date="2024-10-30T08:56:00Z">
                <w:pPr>
                  <w:pStyle w:val="Table"/>
                  <w:spacing w:before="120"/>
                </w:pPr>
              </w:pPrChange>
            </w:pPr>
            <w:ins w:id="2351" w:author="Bailey, Colin (DFO/MPO)" w:date="2024-10-30T09:12:00Z">
              <w:r>
                <w:t>0</w:t>
              </w:r>
            </w:ins>
          </w:p>
        </w:tc>
      </w:tr>
      <w:tr w:rsidR="008638B9" w14:paraId="41113520" w14:textId="232B75A4" w:rsidTr="008638B9">
        <w:trPr>
          <w:trHeight w:val="576"/>
          <w:jc w:val="center"/>
          <w:trPrChange w:id="2352" w:author="Bailey, Colin (DFO/MPO) [2]" w:date="2024-11-01T08:38:00Z">
            <w:trPr>
              <w:wAfter w:w="90" w:type="dxa"/>
              <w:trHeight w:val="576"/>
              <w:jc w:val="center"/>
            </w:trPr>
          </w:trPrChange>
        </w:trPr>
        <w:tc>
          <w:tcPr>
            <w:tcW w:w="1710" w:type="dxa"/>
            <w:vAlign w:val="center"/>
            <w:tcPrChange w:id="2353" w:author="Bailey, Colin (DFO/MPO) [2]" w:date="2024-11-01T08:38:00Z">
              <w:tcPr>
                <w:tcW w:w="1710" w:type="dxa"/>
                <w:vAlign w:val="center"/>
              </w:tcPr>
            </w:tcPrChange>
          </w:tcPr>
          <w:p w14:paraId="3D63FE94" w14:textId="2BED0119" w:rsidR="008638B9" w:rsidRDefault="008638B9" w:rsidP="00CA4B41">
            <w:pPr>
              <w:pStyle w:val="Table"/>
              <w:spacing w:before="120"/>
            </w:pPr>
            <w:r>
              <w:t>Dunn Creek</w:t>
            </w:r>
          </w:p>
        </w:tc>
        <w:tc>
          <w:tcPr>
            <w:tcW w:w="1170" w:type="dxa"/>
            <w:vAlign w:val="center"/>
            <w:tcPrChange w:id="2354" w:author="Bailey, Colin (DFO/MPO) [2]" w:date="2024-11-01T08:38:00Z">
              <w:tcPr>
                <w:tcW w:w="1170" w:type="dxa"/>
                <w:vAlign w:val="center"/>
              </w:tcPr>
            </w:tcPrChange>
          </w:tcPr>
          <w:p w14:paraId="402A35ED" w14:textId="0EA6840C" w:rsidR="008638B9" w:rsidRDefault="008638B9" w:rsidP="00CA4B41">
            <w:pPr>
              <w:pStyle w:val="Table"/>
              <w:spacing w:before="120"/>
            </w:pPr>
            <w:del w:id="2355" w:author="Bailey, Colin (DFO/MPO)" w:date="2024-10-30T12:50:00Z">
              <w:r w:rsidDel="00D15F49">
                <w:delText xml:space="preserve">CO-9 </w:delText>
              </w:r>
            </w:del>
            <w:r>
              <w:t>North Thompson</w:t>
            </w:r>
          </w:p>
        </w:tc>
        <w:tc>
          <w:tcPr>
            <w:tcW w:w="1170" w:type="dxa"/>
            <w:vAlign w:val="center"/>
            <w:tcPrChange w:id="2356" w:author="Bailey, Colin (DFO/MPO) [2]" w:date="2024-11-01T08:38:00Z">
              <w:tcPr>
                <w:tcW w:w="1170" w:type="dxa"/>
                <w:vAlign w:val="center"/>
              </w:tcPr>
            </w:tcPrChange>
          </w:tcPr>
          <w:p w14:paraId="16E316C2" w14:textId="7D3669FA" w:rsidR="008638B9" w:rsidRDefault="008638B9" w:rsidP="00CA4B41">
            <w:pPr>
              <w:pStyle w:val="Table"/>
              <w:spacing w:before="120"/>
            </w:pPr>
            <w:ins w:id="2357" w:author="Bailey, Colin (DFO/MPO)" w:date="2024-10-30T08:46:00Z">
              <w:r>
                <w:t>2</w:t>
              </w:r>
            </w:ins>
          </w:p>
        </w:tc>
        <w:tc>
          <w:tcPr>
            <w:tcW w:w="1530" w:type="dxa"/>
            <w:vAlign w:val="center"/>
            <w:tcPrChange w:id="2358" w:author="Bailey, Colin (DFO/MPO) [2]" w:date="2024-11-01T08:38:00Z">
              <w:tcPr>
                <w:tcW w:w="1530" w:type="dxa"/>
                <w:vAlign w:val="center"/>
              </w:tcPr>
            </w:tcPrChange>
          </w:tcPr>
          <w:p w14:paraId="3A068BC0" w14:textId="77777777" w:rsidR="008638B9" w:rsidRDefault="008638B9" w:rsidP="00CA4B41">
            <w:pPr>
              <w:pStyle w:val="Table"/>
              <w:spacing w:before="120"/>
              <w:rPr>
                <w:ins w:id="2359" w:author="Bailey, Colin (DFO/MPO)" w:date="2024-10-30T09:11:00Z"/>
              </w:rPr>
            </w:pPr>
            <w:r>
              <w:t>Stewardship</w:t>
            </w:r>
          </w:p>
          <w:p w14:paraId="2E63ADD9" w14:textId="4BCB43CA" w:rsidR="008638B9" w:rsidRDefault="008638B9" w:rsidP="00CA4B41">
            <w:pPr>
              <w:pStyle w:val="Table"/>
              <w:spacing w:before="120"/>
            </w:pPr>
            <w:ins w:id="2360" w:author="Straight, Angus (he, him / il, lui) (DFO/MPO)" w:date="2024-09-19T14:25:00Z">
              <w:del w:id="2361" w:author="Bailey, Colin (DFO/MPO)" w:date="2024-10-30T09:11:00Z">
                <w:r w:rsidDel="004216F3">
                  <w:delText xml:space="preserve"> </w:delText>
                </w:r>
              </w:del>
              <w:del w:id="2362" w:author="Bailey, Colin (DFO/MPO)" w:date="2024-10-30T09:08:00Z">
                <w:r w:rsidDel="0056502F">
                  <w:delText>&amp;</w:delText>
                </w:r>
              </w:del>
            </w:ins>
            <w:del w:id="2363" w:author="Straight, Angus (he, him / il, lui) (DFO/MPO)" w:date="2024-09-19T14:25:00Z">
              <w:r w:rsidDel="00194F57">
                <w:delText>/</w:delText>
              </w:r>
            </w:del>
            <w:ins w:id="2364" w:author="Straight, Angus (he, him / il, lui) (DFO/MPO)" w:date="2024-09-19T14:25:00Z">
              <w:del w:id="2365" w:author="Bailey, Colin (DFO/MPO)" w:date="2024-10-30T09:11:00Z">
                <w:r w:rsidDel="004216F3">
                  <w:delText xml:space="preserve"> </w:delText>
                </w:r>
              </w:del>
            </w:ins>
            <w:r>
              <w:t>Education</w:t>
            </w:r>
          </w:p>
        </w:tc>
        <w:tc>
          <w:tcPr>
            <w:tcW w:w="1170" w:type="dxa"/>
            <w:vAlign w:val="center"/>
            <w:tcPrChange w:id="2366" w:author="Bailey, Colin (DFO/MPO) [2]" w:date="2024-11-01T08:38:00Z">
              <w:tcPr>
                <w:tcW w:w="1170" w:type="dxa"/>
                <w:vAlign w:val="center"/>
              </w:tcPr>
            </w:tcPrChange>
          </w:tcPr>
          <w:p w14:paraId="4BD60F0D" w14:textId="77777777" w:rsidR="008638B9" w:rsidRDefault="008638B9" w:rsidP="00CA4B41">
            <w:pPr>
              <w:pStyle w:val="Table"/>
              <w:spacing w:before="120"/>
              <w:jc w:val="right"/>
              <w:rPr>
                <w:ins w:id="2367" w:author="Bailey, Colin (DFO/MPO)" w:date="2024-10-30T09:13:00Z"/>
              </w:rPr>
            </w:pPr>
            <w:ins w:id="2368" w:author="Bailey, Colin (DFO/MPO)" w:date="2024-10-30T09:13:00Z">
              <w:r>
                <w:t>0</w:t>
              </w:r>
            </w:ins>
          </w:p>
          <w:p w14:paraId="15E6251F" w14:textId="2D47B6B9" w:rsidR="008638B9" w:rsidRDefault="008638B9">
            <w:pPr>
              <w:pStyle w:val="Table"/>
              <w:spacing w:before="120"/>
              <w:jc w:val="right"/>
              <w:pPrChange w:id="2369" w:author="Bailey, Colin (DFO/MPO)" w:date="2024-10-30T08:56:00Z">
                <w:pPr>
                  <w:pStyle w:val="Table"/>
                  <w:spacing w:before="120"/>
                </w:pPr>
              </w:pPrChange>
            </w:pPr>
            <w:ins w:id="2370" w:author="Bailey, Colin (DFO/MPO)" w:date="2024-10-30T09:14:00Z">
              <w:r>
                <w:t>9,310</w:t>
              </w:r>
            </w:ins>
          </w:p>
        </w:tc>
        <w:tc>
          <w:tcPr>
            <w:tcW w:w="1170" w:type="dxa"/>
            <w:vAlign w:val="center"/>
            <w:tcPrChange w:id="2371" w:author="Bailey, Colin (DFO/MPO) [2]" w:date="2024-11-01T08:38:00Z">
              <w:tcPr>
                <w:tcW w:w="1170" w:type="dxa"/>
                <w:vAlign w:val="center"/>
              </w:tcPr>
            </w:tcPrChange>
          </w:tcPr>
          <w:p w14:paraId="3C5E9292" w14:textId="77777777" w:rsidR="008638B9" w:rsidRDefault="008638B9" w:rsidP="00CA4B41">
            <w:pPr>
              <w:pStyle w:val="Table"/>
              <w:spacing w:before="120"/>
              <w:jc w:val="right"/>
              <w:rPr>
                <w:ins w:id="2372" w:author="Bailey, Colin (DFO/MPO)" w:date="2024-10-30T09:13:00Z"/>
              </w:rPr>
            </w:pPr>
            <w:ins w:id="2373" w:author="Bailey, Colin (DFO/MPO)" w:date="2024-10-30T09:13:00Z">
              <w:r>
                <w:t>30,000</w:t>
              </w:r>
            </w:ins>
          </w:p>
          <w:p w14:paraId="42317F30" w14:textId="0B175583" w:rsidR="008638B9" w:rsidRDefault="008638B9">
            <w:pPr>
              <w:pStyle w:val="Table"/>
              <w:spacing w:before="120"/>
              <w:jc w:val="right"/>
              <w:pPrChange w:id="2374" w:author="Bailey, Colin (DFO/MPO)" w:date="2024-10-30T08:56:00Z">
                <w:pPr>
                  <w:pStyle w:val="Table"/>
                  <w:spacing w:before="120"/>
                </w:pPr>
              </w:pPrChange>
            </w:pPr>
            <w:ins w:id="2375" w:author="Bailey, Colin (DFO/MPO)" w:date="2024-10-30T09:14:00Z">
              <w:r>
                <w:t>0</w:t>
              </w:r>
            </w:ins>
          </w:p>
        </w:tc>
      </w:tr>
      <w:tr w:rsidR="008638B9" w14:paraId="36EC5B93" w14:textId="2CC9861B" w:rsidTr="008638B9">
        <w:trPr>
          <w:trHeight w:val="576"/>
          <w:jc w:val="center"/>
          <w:trPrChange w:id="2376" w:author="Bailey, Colin (DFO/MPO) [2]" w:date="2024-11-01T08:38:00Z">
            <w:trPr>
              <w:wAfter w:w="90" w:type="dxa"/>
              <w:trHeight w:val="576"/>
              <w:jc w:val="center"/>
            </w:trPr>
          </w:trPrChange>
        </w:trPr>
        <w:tc>
          <w:tcPr>
            <w:tcW w:w="1710" w:type="dxa"/>
            <w:vAlign w:val="center"/>
            <w:tcPrChange w:id="2377" w:author="Bailey, Colin (DFO/MPO) [2]" w:date="2024-11-01T08:38:00Z">
              <w:tcPr>
                <w:tcW w:w="1710" w:type="dxa"/>
                <w:vAlign w:val="center"/>
              </w:tcPr>
            </w:tcPrChange>
          </w:tcPr>
          <w:p w14:paraId="4C2FD78E" w14:textId="2005EDC6" w:rsidR="008638B9" w:rsidRDefault="008638B9" w:rsidP="00CA4B41">
            <w:pPr>
              <w:pStyle w:val="Table"/>
              <w:spacing w:before="120"/>
            </w:pPr>
            <w:r>
              <w:t>Eagle River</w:t>
            </w:r>
          </w:p>
        </w:tc>
        <w:tc>
          <w:tcPr>
            <w:tcW w:w="1170" w:type="dxa"/>
            <w:vAlign w:val="center"/>
            <w:tcPrChange w:id="2378" w:author="Bailey, Colin (DFO/MPO) [2]" w:date="2024-11-01T08:38:00Z">
              <w:tcPr>
                <w:tcW w:w="1170" w:type="dxa"/>
                <w:vAlign w:val="center"/>
              </w:tcPr>
            </w:tcPrChange>
          </w:tcPr>
          <w:p w14:paraId="626D2EA3" w14:textId="5F887E76" w:rsidR="008638B9" w:rsidRDefault="008638B9" w:rsidP="00CA4B41">
            <w:pPr>
              <w:pStyle w:val="Table"/>
              <w:spacing w:before="120"/>
            </w:pPr>
            <w:del w:id="2379" w:author="Bailey, Colin (DFO/MPO)" w:date="2024-10-30T12:50:00Z">
              <w:r w:rsidDel="00D15F49">
                <w:delText xml:space="preserve">CO-8 </w:delText>
              </w:r>
            </w:del>
            <w:r>
              <w:t>South Thompson</w:t>
            </w:r>
          </w:p>
        </w:tc>
        <w:tc>
          <w:tcPr>
            <w:tcW w:w="1170" w:type="dxa"/>
            <w:vAlign w:val="center"/>
            <w:tcPrChange w:id="2380" w:author="Bailey, Colin (DFO/MPO) [2]" w:date="2024-11-01T08:38:00Z">
              <w:tcPr>
                <w:tcW w:w="1170" w:type="dxa"/>
                <w:vAlign w:val="center"/>
              </w:tcPr>
            </w:tcPrChange>
          </w:tcPr>
          <w:p w14:paraId="138BDA4D" w14:textId="38E2A260" w:rsidR="008638B9" w:rsidRDefault="008638B9" w:rsidP="00CA4B41">
            <w:pPr>
              <w:pStyle w:val="Table"/>
              <w:spacing w:before="120"/>
            </w:pPr>
            <w:ins w:id="2381" w:author="Bailey, Colin (DFO/MPO)" w:date="2024-10-30T08:46:00Z">
              <w:r>
                <w:t>1</w:t>
              </w:r>
            </w:ins>
          </w:p>
        </w:tc>
        <w:tc>
          <w:tcPr>
            <w:tcW w:w="1530" w:type="dxa"/>
            <w:vAlign w:val="center"/>
            <w:tcPrChange w:id="2382" w:author="Bailey, Colin (DFO/MPO) [2]" w:date="2024-11-01T08:38:00Z">
              <w:tcPr>
                <w:tcW w:w="1530" w:type="dxa"/>
                <w:vAlign w:val="center"/>
              </w:tcPr>
            </w:tcPrChange>
          </w:tcPr>
          <w:p w14:paraId="11A30B12" w14:textId="2E913430" w:rsidR="008638B9" w:rsidRDefault="008638B9" w:rsidP="00CA4B41">
            <w:pPr>
              <w:pStyle w:val="Table"/>
              <w:spacing w:before="120"/>
            </w:pPr>
            <w:r>
              <w:t>Assessment</w:t>
            </w:r>
          </w:p>
        </w:tc>
        <w:tc>
          <w:tcPr>
            <w:tcW w:w="1170" w:type="dxa"/>
            <w:vAlign w:val="center"/>
            <w:tcPrChange w:id="2383" w:author="Bailey, Colin (DFO/MPO) [2]" w:date="2024-11-01T08:38:00Z">
              <w:tcPr>
                <w:tcW w:w="1170" w:type="dxa"/>
                <w:vAlign w:val="center"/>
              </w:tcPr>
            </w:tcPrChange>
          </w:tcPr>
          <w:p w14:paraId="10A06BDF" w14:textId="4A4ABD03" w:rsidR="008638B9" w:rsidRDefault="008638B9">
            <w:pPr>
              <w:pStyle w:val="Table"/>
              <w:spacing w:before="120"/>
              <w:jc w:val="right"/>
              <w:pPrChange w:id="2384" w:author="Bailey, Colin (DFO/MPO)" w:date="2024-10-30T08:56:00Z">
                <w:pPr>
                  <w:pStyle w:val="Table"/>
                  <w:spacing w:before="120"/>
                </w:pPr>
              </w:pPrChange>
            </w:pPr>
            <w:ins w:id="2385" w:author="Bailey, Colin (DFO/MPO)" w:date="2024-10-30T09:15:00Z">
              <w:r>
                <w:t>20,000</w:t>
              </w:r>
            </w:ins>
          </w:p>
        </w:tc>
        <w:tc>
          <w:tcPr>
            <w:tcW w:w="1170" w:type="dxa"/>
            <w:vAlign w:val="center"/>
            <w:tcPrChange w:id="2386" w:author="Bailey, Colin (DFO/MPO) [2]" w:date="2024-11-01T08:38:00Z">
              <w:tcPr>
                <w:tcW w:w="1170" w:type="dxa"/>
                <w:vAlign w:val="center"/>
              </w:tcPr>
            </w:tcPrChange>
          </w:tcPr>
          <w:p w14:paraId="1CA8EC93" w14:textId="17698A7F" w:rsidR="008638B9" w:rsidRDefault="008638B9">
            <w:pPr>
              <w:pStyle w:val="Table"/>
              <w:spacing w:before="120"/>
              <w:jc w:val="right"/>
              <w:pPrChange w:id="2387" w:author="Bailey, Colin (DFO/MPO)" w:date="2024-10-30T08:56:00Z">
                <w:pPr>
                  <w:pStyle w:val="Table"/>
                  <w:spacing w:before="120"/>
                </w:pPr>
              </w:pPrChange>
            </w:pPr>
            <w:ins w:id="2388" w:author="Bailey, Colin (DFO/MPO)" w:date="2024-10-30T09:15:00Z">
              <w:r>
                <w:t>65,000</w:t>
              </w:r>
            </w:ins>
          </w:p>
        </w:tc>
      </w:tr>
      <w:tr w:rsidR="008638B9" w14:paraId="0A9C916B" w14:textId="09A556B6" w:rsidTr="008638B9">
        <w:trPr>
          <w:trHeight w:val="576"/>
          <w:jc w:val="center"/>
          <w:trPrChange w:id="2389" w:author="Bailey, Colin (DFO/MPO) [2]" w:date="2024-11-01T08:38:00Z">
            <w:trPr>
              <w:wAfter w:w="90" w:type="dxa"/>
              <w:trHeight w:val="576"/>
              <w:jc w:val="center"/>
            </w:trPr>
          </w:trPrChange>
        </w:trPr>
        <w:tc>
          <w:tcPr>
            <w:tcW w:w="1710" w:type="dxa"/>
            <w:tcBorders>
              <w:bottom w:val="single" w:sz="12" w:space="0" w:color="000000" w:themeColor="text1"/>
            </w:tcBorders>
            <w:vAlign w:val="center"/>
            <w:tcPrChange w:id="2390" w:author="Bailey, Colin (DFO/MPO) [2]" w:date="2024-11-01T08:38:00Z">
              <w:tcPr>
                <w:tcW w:w="1710" w:type="dxa"/>
                <w:tcBorders>
                  <w:bottom w:val="single" w:sz="12" w:space="0" w:color="000000" w:themeColor="text1"/>
                </w:tcBorders>
                <w:vAlign w:val="center"/>
              </w:tcPr>
            </w:tcPrChange>
          </w:tcPr>
          <w:p w14:paraId="5AC77B7F" w14:textId="08A9F55B" w:rsidR="008638B9" w:rsidRDefault="008638B9" w:rsidP="00CA4B41">
            <w:pPr>
              <w:pStyle w:val="Table"/>
              <w:spacing w:before="120"/>
            </w:pPr>
            <w:r>
              <w:lastRenderedPageBreak/>
              <w:t>Salmon River</w:t>
            </w:r>
          </w:p>
        </w:tc>
        <w:tc>
          <w:tcPr>
            <w:tcW w:w="1170" w:type="dxa"/>
            <w:tcBorders>
              <w:bottom w:val="single" w:sz="12" w:space="0" w:color="000000" w:themeColor="text1"/>
            </w:tcBorders>
            <w:vAlign w:val="center"/>
            <w:tcPrChange w:id="2391" w:author="Bailey, Colin (DFO/MPO) [2]" w:date="2024-11-01T08:38:00Z">
              <w:tcPr>
                <w:tcW w:w="1170" w:type="dxa"/>
                <w:tcBorders>
                  <w:bottom w:val="single" w:sz="12" w:space="0" w:color="000000" w:themeColor="text1"/>
                </w:tcBorders>
                <w:vAlign w:val="center"/>
              </w:tcPr>
            </w:tcPrChange>
          </w:tcPr>
          <w:p w14:paraId="31D9922D" w14:textId="30B5A0C9" w:rsidR="008638B9" w:rsidRDefault="008638B9" w:rsidP="00CA4B41">
            <w:pPr>
              <w:pStyle w:val="Table"/>
              <w:spacing w:before="120"/>
            </w:pPr>
            <w:del w:id="2392" w:author="Bailey, Colin (DFO/MPO)" w:date="2024-10-30T12:50:00Z">
              <w:r w:rsidDel="00D15F49">
                <w:delText xml:space="preserve">CO-8 </w:delText>
              </w:r>
            </w:del>
            <w:r>
              <w:t>South Thompson</w:t>
            </w:r>
          </w:p>
        </w:tc>
        <w:tc>
          <w:tcPr>
            <w:tcW w:w="1170" w:type="dxa"/>
            <w:tcBorders>
              <w:bottom w:val="single" w:sz="12" w:space="0" w:color="000000" w:themeColor="text1"/>
            </w:tcBorders>
            <w:vAlign w:val="center"/>
            <w:tcPrChange w:id="2393" w:author="Bailey, Colin (DFO/MPO) [2]" w:date="2024-11-01T08:38:00Z">
              <w:tcPr>
                <w:tcW w:w="1170" w:type="dxa"/>
                <w:tcBorders>
                  <w:bottom w:val="single" w:sz="12" w:space="0" w:color="000000" w:themeColor="text1"/>
                </w:tcBorders>
                <w:vAlign w:val="center"/>
              </w:tcPr>
            </w:tcPrChange>
          </w:tcPr>
          <w:p w14:paraId="574F8937" w14:textId="6236CB0D" w:rsidR="008638B9" w:rsidRDefault="008638B9" w:rsidP="00CA4B41">
            <w:pPr>
              <w:pStyle w:val="Table"/>
              <w:spacing w:before="120"/>
            </w:pPr>
            <w:ins w:id="2394" w:author="Bailey, Colin (DFO/MPO)" w:date="2024-10-30T08:46:00Z">
              <w:r>
                <w:t>1</w:t>
              </w:r>
            </w:ins>
          </w:p>
        </w:tc>
        <w:tc>
          <w:tcPr>
            <w:tcW w:w="1530" w:type="dxa"/>
            <w:tcBorders>
              <w:bottom w:val="single" w:sz="12" w:space="0" w:color="000000" w:themeColor="text1"/>
            </w:tcBorders>
            <w:vAlign w:val="center"/>
            <w:tcPrChange w:id="2395" w:author="Bailey, Colin (DFO/MPO) [2]" w:date="2024-11-01T08:38:00Z">
              <w:tcPr>
                <w:tcW w:w="1530" w:type="dxa"/>
                <w:tcBorders>
                  <w:bottom w:val="single" w:sz="12" w:space="0" w:color="000000" w:themeColor="text1"/>
                </w:tcBorders>
                <w:vAlign w:val="center"/>
              </w:tcPr>
            </w:tcPrChange>
          </w:tcPr>
          <w:p w14:paraId="02C9966D" w14:textId="7AE5A749" w:rsidR="008638B9" w:rsidRDefault="008638B9" w:rsidP="00CA4B41">
            <w:pPr>
              <w:pStyle w:val="Table"/>
              <w:spacing w:before="120"/>
            </w:pPr>
            <w:r>
              <w:t>Rebuilding</w:t>
            </w:r>
          </w:p>
        </w:tc>
        <w:tc>
          <w:tcPr>
            <w:tcW w:w="1170" w:type="dxa"/>
            <w:tcBorders>
              <w:bottom w:val="single" w:sz="12" w:space="0" w:color="000000" w:themeColor="text1"/>
            </w:tcBorders>
            <w:vAlign w:val="center"/>
            <w:tcPrChange w:id="2396" w:author="Bailey, Colin (DFO/MPO) [2]" w:date="2024-11-01T08:38:00Z">
              <w:tcPr>
                <w:tcW w:w="1170" w:type="dxa"/>
                <w:tcBorders>
                  <w:bottom w:val="single" w:sz="12" w:space="0" w:color="000000" w:themeColor="text1"/>
                </w:tcBorders>
                <w:vAlign w:val="center"/>
              </w:tcPr>
            </w:tcPrChange>
          </w:tcPr>
          <w:p w14:paraId="62D45EA2" w14:textId="2409DD01" w:rsidR="008638B9" w:rsidRDefault="008638B9">
            <w:pPr>
              <w:pStyle w:val="Table"/>
              <w:spacing w:before="120"/>
              <w:jc w:val="right"/>
              <w:pPrChange w:id="2397" w:author="Bailey, Colin (DFO/MPO)" w:date="2024-10-30T08:56:00Z">
                <w:pPr>
                  <w:pStyle w:val="Table"/>
                  <w:spacing w:before="120"/>
                </w:pPr>
              </w:pPrChange>
            </w:pPr>
            <w:ins w:id="2398" w:author="Bailey, Colin (DFO/MPO)" w:date="2024-10-30T09:16:00Z">
              <w:r>
                <w:t>5,000</w:t>
              </w:r>
            </w:ins>
          </w:p>
        </w:tc>
        <w:tc>
          <w:tcPr>
            <w:tcW w:w="1170" w:type="dxa"/>
            <w:tcBorders>
              <w:bottom w:val="single" w:sz="12" w:space="0" w:color="000000" w:themeColor="text1"/>
            </w:tcBorders>
            <w:vAlign w:val="center"/>
            <w:tcPrChange w:id="2399" w:author="Bailey, Colin (DFO/MPO) [2]" w:date="2024-11-01T08:38:00Z">
              <w:tcPr>
                <w:tcW w:w="1170" w:type="dxa"/>
                <w:tcBorders>
                  <w:bottom w:val="single" w:sz="12" w:space="0" w:color="000000" w:themeColor="text1"/>
                </w:tcBorders>
                <w:vAlign w:val="center"/>
              </w:tcPr>
            </w:tcPrChange>
          </w:tcPr>
          <w:p w14:paraId="2E08D95A" w14:textId="4737205D" w:rsidR="008638B9" w:rsidRDefault="008638B9">
            <w:pPr>
              <w:pStyle w:val="Table"/>
              <w:spacing w:before="120"/>
              <w:jc w:val="right"/>
              <w:pPrChange w:id="2400" w:author="Bailey, Colin (DFO/MPO)" w:date="2024-10-30T08:56:00Z">
                <w:pPr>
                  <w:pStyle w:val="Table"/>
                  <w:spacing w:before="120"/>
                </w:pPr>
              </w:pPrChange>
            </w:pPr>
            <w:ins w:id="2401" w:author="Bailey, Colin (DFO/MPO)" w:date="2024-10-30T09:16:00Z">
              <w:r>
                <w:t>25,000</w:t>
              </w:r>
            </w:ins>
          </w:p>
        </w:tc>
      </w:tr>
    </w:tbl>
    <w:p w14:paraId="2799830A" w14:textId="01D41C60" w:rsidR="001D29E8" w:rsidDel="0065713C" w:rsidRDefault="00F91215" w:rsidP="00F7012F">
      <w:pPr>
        <w:pStyle w:val="Heading3"/>
        <w:rPr>
          <w:del w:id="2402" w:author="Bailey, Colin (DFO/MPO)" w:date="2024-11-01T08:38:00Z"/>
          <w:rFonts w:eastAsia="Times New Roman" w:cs="Times New Roman"/>
          <w:sz w:val="20"/>
          <w:szCs w:val="20"/>
          <w:lang w:val="en-US"/>
        </w:rPr>
      </w:pPr>
      <w:ins w:id="2403" w:author="Bailey, Colin (DFO/MPO)" w:date="2024-10-30T12:04:00Z">
        <w:del w:id="2404" w:author="Bailey, Colin (DFO/MPO)" w:date="2024-11-01T08:38:00Z">
          <w:r w:rsidRPr="00F91215" w:rsidDel="0065713C">
            <w:rPr>
              <w:rFonts w:eastAsia="Times New Roman" w:cs="Times New Roman"/>
              <w:b w:val="0"/>
              <w:sz w:val="20"/>
              <w:szCs w:val="20"/>
              <w:lang w:val="en-US"/>
              <w:rPrChange w:id="2405" w:author="Bailey, Colin (DFO/MPO)" w:date="2024-10-30T12:04:00Z">
                <w:rPr>
                  <w:lang w:val="en-US"/>
                </w:rPr>
              </w:rPrChange>
            </w:rPr>
            <w:delText>*</w:delText>
          </w:r>
          <w:r w:rsidRPr="00F91215" w:rsidDel="0065713C">
            <w:rPr>
              <w:rFonts w:eastAsia="Times New Roman" w:cs="Times New Roman"/>
              <w:b w:val="0"/>
              <w:sz w:val="20"/>
              <w:szCs w:val="20"/>
              <w:rPrChange w:id="2406" w:author="Bailey, Colin (DFO/MPO)" w:date="2024-10-30T12:04:00Z">
                <w:rPr/>
              </w:rPrChange>
            </w:rPr>
            <w:delText xml:space="preserve"> The mean PNI was calculated as the geometric mean of the</w:delText>
          </w:r>
        </w:del>
      </w:ins>
      <w:ins w:id="2407" w:author="Bailey, Colin (DFO/MPO)" w:date="2024-10-30T12:48:00Z">
        <w:del w:id="2408" w:author="Bailey, Colin (DFO/MPO)" w:date="2024-11-01T08:38:00Z">
          <w:r w:rsidR="00D21283" w:rsidDel="0065713C">
            <w:rPr>
              <w:sz w:val="20"/>
            </w:rPr>
            <w:delText xml:space="preserve"> 3</w:delText>
          </w:r>
        </w:del>
      </w:ins>
      <w:ins w:id="2409" w:author="Bailey, Colin (DFO/MPO)" w:date="2024-10-30T12:04:00Z">
        <w:del w:id="2410" w:author="Bailey, Colin (DFO/MPO)" w:date="2024-11-01T08:38:00Z">
          <w:r w:rsidRPr="00F91215" w:rsidDel="0065713C">
            <w:rPr>
              <w:rFonts w:eastAsia="Times New Roman" w:cs="Times New Roman"/>
              <w:b w:val="0"/>
              <w:sz w:val="20"/>
              <w:szCs w:val="20"/>
              <w:rPrChange w:id="2411" w:author="Bailey, Colin (DFO/MPO)" w:date="2024-10-30T12:04:00Z">
                <w:rPr/>
              </w:rPrChange>
            </w:rPr>
            <w:delText xml:space="preserve"> most recent generations (i.e., 9 years from 2014-2022).</w:delText>
          </w:r>
          <w:r w:rsidDel="0065713C">
            <w:rPr>
              <w:sz w:val="20"/>
            </w:rPr>
            <w:delText xml:space="preserve"> </w:delText>
          </w:r>
        </w:del>
      </w:ins>
      <w:ins w:id="2412" w:author="Bailey, Colin (DFO/MPO)" w:date="2024-10-30T12:59:00Z">
        <w:del w:id="2413" w:author="Bailey, Colin (DFO/MPO)" w:date="2024-11-01T08:38:00Z">
          <w:r w:rsidR="00473147" w:rsidDel="0065713C">
            <w:rPr>
              <w:sz w:val="20"/>
            </w:rPr>
            <w:delText xml:space="preserve">PNI could only be calculated for the Salmon, Eagle, and </w:delText>
          </w:r>
          <w:r w:rsidR="004F3F00" w:rsidDel="0065713C">
            <w:rPr>
              <w:sz w:val="20"/>
            </w:rPr>
            <w:delText xml:space="preserve">Coldwater rivers because these are the only </w:delText>
          </w:r>
        </w:del>
      </w:ins>
      <w:ins w:id="2414" w:author="Bailey, Colin (DFO/MPO)" w:date="2024-10-30T13:00:00Z">
        <w:del w:id="2415" w:author="Bailey, Colin (DFO/MPO)" w:date="2024-11-01T08:38:00Z">
          <w:r w:rsidR="004F3F00" w:rsidDel="0065713C">
            <w:rPr>
              <w:sz w:val="20"/>
            </w:rPr>
            <w:delText xml:space="preserve">streams where </w:delText>
          </w:r>
          <w:r w:rsidR="00C8131D" w:rsidDel="0065713C">
            <w:rPr>
              <w:sz w:val="20"/>
            </w:rPr>
            <w:delText>smolts are adipose fin-clipped.</w:delText>
          </w:r>
        </w:del>
      </w:ins>
      <w:ins w:id="2416" w:author="Bailey, Colin (DFO/MPO)" w:date="2024-10-30T13:01:00Z">
        <w:del w:id="2417" w:author="Bailey, Colin (DFO/MPO)" w:date="2024-11-01T08:38:00Z">
          <w:r w:rsidR="00B852EE" w:rsidDel="0065713C">
            <w:rPr>
              <w:sz w:val="20"/>
            </w:rPr>
            <w:delText xml:space="preserve"> No fry are fin-clipped.</w:delText>
          </w:r>
        </w:del>
      </w:ins>
    </w:p>
    <w:p w14:paraId="4D19CD79" w14:textId="77777777" w:rsidR="0065713C" w:rsidRPr="0065713C" w:rsidRDefault="0065713C" w:rsidP="0065713C">
      <w:pPr>
        <w:rPr>
          <w:ins w:id="2418" w:author="Bailey, Colin (DFO/MPO)" w:date="2024-11-01T08:38:00Z"/>
          <w:lang w:val="en-US"/>
        </w:rPr>
        <w:pPrChange w:id="2419" w:author="Bailey, Colin (DFO/MPO) [2]" w:date="2024-11-01T08:38:00Z">
          <w:pPr>
            <w:pStyle w:val="Heading3"/>
          </w:pPr>
        </w:pPrChange>
      </w:pPr>
    </w:p>
    <w:p w14:paraId="644DC89F" w14:textId="439433F1" w:rsidR="00866FB4" w:rsidRPr="00517F9B" w:rsidRDefault="00866FB4" w:rsidP="00F7012F">
      <w:pPr>
        <w:pStyle w:val="Heading3"/>
        <w:rPr>
          <w:lang w:val="en-US"/>
        </w:rPr>
      </w:pPr>
      <w:r w:rsidRPr="00517F9B">
        <w:rPr>
          <w:lang w:val="en-US"/>
        </w:rPr>
        <w:t>Habitat Restoration Plan</w:t>
      </w:r>
    </w:p>
    <w:bookmarkEnd w:id="2113"/>
    <w:p w14:paraId="4B8D9150" w14:textId="563D8A4E" w:rsidR="00877BED" w:rsidRPr="008C16E0" w:rsidRDefault="00877BED" w:rsidP="00FA5A79">
      <w:pPr>
        <w:spacing w:before="120" w:after="120"/>
        <w:rPr>
          <w:rStyle w:val="Style1Char"/>
          <w:b w:val="0"/>
        </w:rPr>
      </w:pPr>
      <w:commentRangeStart w:id="2420"/>
      <w:commentRangeEnd w:id="2420"/>
      <w:r>
        <w:rPr>
          <w:rStyle w:val="CommentReference"/>
        </w:rPr>
        <w:commentReference w:id="2420"/>
      </w:r>
      <w:r w:rsidR="001245EF">
        <w:t>At this time</w:t>
      </w:r>
      <w:r w:rsidR="007C6721">
        <w:t xml:space="preserve">, there is no </w:t>
      </w:r>
      <w:r w:rsidR="00AF1867">
        <w:t>IFC-specific habitat restoration plan</w:t>
      </w:r>
      <w:r w:rsidR="00F13D97">
        <w:t>.</w:t>
      </w:r>
      <w:r w:rsidR="00AF1867">
        <w:t xml:space="preserve"> </w:t>
      </w:r>
      <w:r w:rsidR="00F13D97">
        <w:t>H</w:t>
      </w:r>
      <w:r w:rsidR="00AF1867">
        <w:t xml:space="preserve">owever, there are many </w:t>
      </w:r>
      <w:commentRangeStart w:id="2421"/>
      <w:r w:rsidR="00AF1867">
        <w:t>isolated</w:t>
      </w:r>
      <w:r w:rsidR="006D1601">
        <w:t>, small-scale</w:t>
      </w:r>
      <w:r w:rsidR="00AF1867">
        <w:t xml:space="preserve"> </w:t>
      </w:r>
      <w:commentRangeEnd w:id="2421"/>
      <w:r>
        <w:rPr>
          <w:rStyle w:val="CommentReference"/>
        </w:rPr>
        <w:commentReference w:id="2421"/>
      </w:r>
      <w:r w:rsidR="00AF1867">
        <w:t>res</w:t>
      </w:r>
      <w:r w:rsidR="00F13D97">
        <w:t>t</w:t>
      </w:r>
      <w:r w:rsidR="00AF1867">
        <w:t xml:space="preserve">oration activities </w:t>
      </w:r>
      <w:r w:rsidR="00F13D97">
        <w:t xml:space="preserve">taking place that </w:t>
      </w:r>
      <w:r w:rsidR="00706C28">
        <w:t xml:space="preserve">are either targeted at IFC or on habitat </w:t>
      </w:r>
      <w:r w:rsidR="006D0E6A">
        <w:t>associated with IFC streams</w:t>
      </w:r>
      <w:ins w:id="2422" w:author="Agbayani, Selina (she, they / elle, iel) (DFO/MPO)" w:date="2024-09-18T13:48:00Z">
        <w:r w:rsidR="004B4D27">
          <w:t>, but not associated with a larger coordinated plan</w:t>
        </w:r>
      </w:ins>
      <w:r w:rsidR="00706C28">
        <w:t>.</w:t>
      </w:r>
      <w:r w:rsidR="006B4F91">
        <w:t xml:space="preserve"> </w:t>
      </w:r>
    </w:p>
    <w:p w14:paraId="4DA1745D" w14:textId="475B935C" w:rsidR="00545297" w:rsidRDefault="00543275" w:rsidP="00F7012F">
      <w:pPr>
        <w:pStyle w:val="Heading3"/>
        <w:rPr>
          <w:ins w:id="2423" w:author="Bailey, Colin (DFO/MPO)" w:date="2024-10-30T16:04:00Z"/>
        </w:rPr>
      </w:pPr>
      <w:commentRangeStart w:id="2424"/>
      <w:commentRangeStart w:id="2425"/>
      <w:r>
        <w:t>D</w:t>
      </w:r>
      <w:r w:rsidR="00545297" w:rsidRPr="00543275">
        <w:t>ata</w:t>
      </w:r>
      <w:commentRangeEnd w:id="2424"/>
      <w:r>
        <w:rPr>
          <w:rStyle w:val="CommentReference"/>
        </w:rPr>
        <w:commentReference w:id="2424"/>
      </w:r>
      <w:commentRangeEnd w:id="2425"/>
      <w:r w:rsidR="00030C48">
        <w:rPr>
          <w:rStyle w:val="CommentReference"/>
          <w:rFonts w:asciiTheme="minorHAnsi" w:hAnsiTheme="minorHAnsi" w:cstheme="minorBidi"/>
          <w:b w:val="0"/>
        </w:rPr>
        <w:commentReference w:id="2425"/>
      </w:r>
    </w:p>
    <w:p w14:paraId="4C95FF5E" w14:textId="0C9E263B" w:rsidR="00484572" w:rsidRPr="00484572" w:rsidRDefault="00484572">
      <w:pPr>
        <w:pStyle w:val="Heading5"/>
        <w:pPrChange w:id="2427" w:author="Bailey, Colin (DFO/MPO)" w:date="2024-10-30T16:05:00Z">
          <w:pPr>
            <w:pStyle w:val="Heading3"/>
          </w:pPr>
        </w:pPrChange>
      </w:pPr>
      <w:ins w:id="2428" w:author="Bailey, Colin (DFO/MPO)" w:date="2024-10-30T16:05:00Z">
        <w:r>
          <w:t>Escapement</w:t>
        </w:r>
      </w:ins>
    </w:p>
    <w:p w14:paraId="40410DD6" w14:textId="5C0B4946" w:rsidR="00082393" w:rsidRPr="00082393" w:rsidRDefault="006A77CF" w:rsidP="00FA5A79">
      <w:pPr>
        <w:pStyle w:val="BodyText"/>
      </w:pPr>
      <w:r>
        <w:t xml:space="preserve">IFC stock assessment data are available from </w:t>
      </w:r>
      <w:ins w:id="2429" w:author="Bailey, Colin (DFO/MPO)" w:date="2024-10-31T17:17:00Z">
        <w:r w:rsidR="007006E7">
          <w:t xml:space="preserve">brood year </w:t>
        </w:r>
      </w:ins>
      <w:r>
        <w:t>1984 onwards</w:t>
      </w:r>
      <w:ins w:id="2430" w:author="Bailey, Colin (DFO/MPO)" w:date="2024-10-30T20:05:00Z">
        <w:r w:rsidR="00D76F23">
          <w:t xml:space="preserve"> (Figure 2)</w:t>
        </w:r>
      </w:ins>
      <w:r>
        <w:t xml:space="preserve">. </w:t>
      </w:r>
      <w:r w:rsidR="00082393" w:rsidRPr="0095522D">
        <w:t>IFC spawner assessments have changed over the years based on priorities and resources, both in terms of the number of systems surveyed</w:t>
      </w:r>
      <w:r w:rsidR="00152395">
        <w:t>,</w:t>
      </w:r>
      <w:r w:rsidR="00082393" w:rsidRPr="0095522D">
        <w:t xml:space="preserve"> the extent of coverage</w:t>
      </w:r>
      <w:r w:rsidR="00152395">
        <w:t>, and the quality of the data generated</w:t>
      </w:r>
      <w:r w:rsidR="00082393" w:rsidRPr="0095522D">
        <w:t xml:space="preserve">. Though IFC spawner estimates exist for a few </w:t>
      </w:r>
      <w:commentRangeStart w:id="2431"/>
      <w:commentRangeStart w:id="2432"/>
      <w:r w:rsidR="00082393" w:rsidRPr="0095522D">
        <w:t>systems</w:t>
      </w:r>
      <w:commentRangeEnd w:id="2431"/>
      <w:r>
        <w:rPr>
          <w:rStyle w:val="CommentReference"/>
        </w:rPr>
        <w:commentReference w:id="2431"/>
      </w:r>
      <w:commentRangeEnd w:id="2432"/>
      <w:r w:rsidR="0011396C">
        <w:rPr>
          <w:rStyle w:val="CommentReference"/>
          <w:rFonts w:asciiTheme="minorHAnsi" w:eastAsiaTheme="minorHAnsi" w:hAnsiTheme="minorHAnsi" w:cstheme="minorBidi"/>
        </w:rPr>
        <w:commentReference w:id="2432"/>
      </w:r>
      <w:r w:rsidR="00082393" w:rsidRPr="0095522D">
        <w:t xml:space="preserve"> prior to 1975, the accuracy and precision of those </w:t>
      </w:r>
      <w:ins w:id="2433" w:author="Bailey, Colin (DFO/MPO)" w:date="2024-10-30T15:13:00Z">
        <w:r w:rsidR="00020323">
          <w:t>counts</w:t>
        </w:r>
      </w:ins>
      <w:del w:id="2434" w:author="Bailey, Colin (DFO/MPO)" w:date="2024-10-30T15:13:00Z">
        <w:r w:rsidR="00082393" w:rsidRPr="0095522D" w:rsidDel="00020323">
          <w:delText>estimates</w:delText>
        </w:r>
      </w:del>
      <w:r w:rsidR="00082393" w:rsidRPr="0095522D">
        <w:t xml:space="preserve"> are not</w:t>
      </w:r>
      <w:ins w:id="2435" w:author="Bailey, Colin (DFO/MPO)" w:date="2024-09-18T15:55:00Z">
        <w:r w:rsidR="00082393" w:rsidRPr="0095522D">
          <w:t xml:space="preserve"> </w:t>
        </w:r>
        <w:r w:rsidR="001C7137">
          <w:t xml:space="preserve">estimable </w:t>
        </w:r>
      </w:ins>
      <w:sdt>
        <w:sdtPr>
          <w:rPr>
            <w:color w:val="000000"/>
          </w:rPr>
          <w:tag w:val="MENDELEY_CITATION_v3_eyJjaXRhdGlvbklEIjoiTUVOREVMRVlfQ0lUQVRJT05fYWYwZTcxNGMtNzQ1MC00OGQ5LWE0NzQtNDVkZTlmMGJlMGZk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
          <w:id w:val="670381528"/>
          <w:placeholder>
            <w:docPart w:val="DefaultPlaceholder_-1854013440"/>
          </w:placeholder>
        </w:sdtPr>
        <w:sdtEndPr/>
        <w:sdtContent>
          <w:r w:rsidR="00C13A45" w:rsidRPr="00C13A45">
            <w:rPr>
              <w:color w:val="000000"/>
            </w:rPr>
            <w:t>(Arbeider et al. 2020)</w:t>
          </w:r>
        </w:sdtContent>
      </w:sdt>
      <w:ins w:id="2436" w:author="Bailey, Colin (DFO/MPO)" w:date="2024-09-18T15:55:00Z">
        <w:del w:id="2437" w:author="Bailey, Colin (DFO/MPO)" w:date="2024-10-30T15:07:00Z">
          <w:r w:rsidR="001C7137" w:rsidDel="00545DD6">
            <w:delText>(Arbeider et al. 202</w:delText>
          </w:r>
        </w:del>
      </w:ins>
      <w:ins w:id="2438" w:author="Bailey, Colin (DFO/MPO)" w:date="2024-09-18T15:56:00Z">
        <w:del w:id="2439" w:author="Bailey, Colin (DFO/MPO)" w:date="2024-10-30T15:07:00Z">
          <w:r w:rsidR="001C7137" w:rsidDel="00545DD6">
            <w:delText>0; Waters 2009)</w:delText>
          </w:r>
        </w:del>
      </w:ins>
      <w:del w:id="2440" w:author="Bailey, Colin (DFO/MPO)" w:date="2024-09-18T15:55:00Z">
        <w:r w:rsidR="00082393" w:rsidRPr="0095522D" w:rsidDel="001C7137">
          <w:delText xml:space="preserve"> </w:delText>
        </w:r>
        <w:commentRangeStart w:id="2441"/>
        <w:r w:rsidR="00082393" w:rsidRPr="0095522D">
          <w:delText>understood</w:delText>
        </w:r>
      </w:del>
      <w:commentRangeEnd w:id="2441"/>
      <w:r>
        <w:rPr>
          <w:rStyle w:val="CommentReference"/>
        </w:rPr>
        <w:commentReference w:id="2441"/>
      </w:r>
      <w:r w:rsidR="00082393" w:rsidRPr="0095522D">
        <w:t>, therefore data from that period have been omitted from this assessment</w:t>
      </w:r>
      <w:r w:rsidR="0012571A" w:rsidRPr="0095522D">
        <w:t xml:space="preserve"> (Fig</w:t>
      </w:r>
      <w:ins w:id="2442" w:author="Bailey, Colin (DFO/MPO)" w:date="2024-10-30T15:07:00Z">
        <w:r w:rsidR="00C565CD">
          <w:t>ure</w:t>
        </w:r>
      </w:ins>
      <w:del w:id="2443" w:author="Bailey, Colin (DFO/MPO)" w:date="2024-10-30T15:07:00Z">
        <w:r w:rsidR="0095522D" w:rsidRPr="003C067C" w:rsidDel="00C565CD">
          <w:delText>.</w:delText>
        </w:r>
      </w:del>
      <w:ins w:id="2444" w:author="Bailey, Colin (DFO/MPO)" w:date="2024-11-01T01:04:00Z">
        <w:r w:rsidR="00343349">
          <w:t xml:space="preserve"> 7</w:t>
        </w:r>
      </w:ins>
      <w:del w:id="2445" w:author="Bailey, Colin (DFO/MPO)" w:date="2024-11-01T01:04:00Z">
        <w:r w:rsidR="00671B32" w:rsidDel="00100A75">
          <w:delText xml:space="preserve"> 5</w:delText>
        </w:r>
      </w:del>
      <w:r w:rsidR="0012571A" w:rsidRPr="0095522D">
        <w:t>)</w:t>
      </w:r>
      <w:r w:rsidR="00082393" w:rsidRPr="0095522D">
        <w:t>. Between 1975 and 1997, more effort was expended to estimate IFC escapement in the North and South Thompson CUs</w:t>
      </w:r>
      <w:ins w:id="2446" w:author="Bailey, Colin (DFO/MPO)" w:date="2024-10-30T15:12:00Z">
        <w:r w:rsidR="00450AEF">
          <w:t>.</w:t>
        </w:r>
      </w:ins>
      <w:del w:id="2447" w:author="Bailey, Colin (DFO/MPO)" w:date="2024-10-30T15:12:00Z">
        <w:r w:rsidR="003E019F" w:rsidDel="00450AEF">
          <w:delText>,</w:delText>
        </w:r>
      </w:del>
      <w:r w:rsidR="00082393" w:rsidRPr="0095522D">
        <w:t xml:space="preserve"> </w:t>
      </w:r>
      <w:ins w:id="2448" w:author="Bailey, Colin (DFO/MPO)" w:date="2024-10-30T15:12:00Z">
        <w:r w:rsidR="00450AEF">
          <w:t>H</w:t>
        </w:r>
      </w:ins>
      <w:commentRangeStart w:id="2449"/>
      <w:del w:id="2450" w:author="Bailey, Colin (DFO/MPO)" w:date="2024-10-30T15:12:00Z">
        <w:r w:rsidR="00082393" w:rsidRPr="0095522D" w:rsidDel="00450AEF">
          <w:delText>h</w:delText>
        </w:r>
      </w:del>
      <w:r w:rsidR="00082393" w:rsidRPr="0095522D">
        <w:t>owever</w:t>
      </w:r>
      <w:ins w:id="2451" w:author="Bailey, Colin (DFO/MPO)" w:date="2024-10-30T15:09:00Z">
        <w:r w:rsidR="00245B34">
          <w:t xml:space="preserve">, these were </w:t>
        </w:r>
      </w:ins>
      <w:ins w:id="2452" w:author="Bailey, Colin (DFO/MPO)" w:date="2024-10-30T15:11:00Z">
        <w:r w:rsidR="00450AEF">
          <w:t>low precision, non-sta</w:t>
        </w:r>
      </w:ins>
      <w:ins w:id="2453" w:author="Bailey, Colin (DFO/MPO)" w:date="2024-10-30T15:12:00Z">
        <w:r w:rsidR="00450AEF">
          <w:t>ndardized</w:t>
        </w:r>
      </w:ins>
      <w:ins w:id="2454" w:author="Bailey, Colin (DFO/MPO)" w:date="2024-10-30T15:10:00Z">
        <w:r w:rsidR="00EC6345">
          <w:t xml:space="preserve"> visual surveys conducted by fisheries officers and hatchery staff</w:t>
        </w:r>
      </w:ins>
      <w:ins w:id="2455" w:author="Bailey, Colin (DFO/MPO)" w:date="2024-10-30T15:11:00Z">
        <w:r w:rsidR="001A52DF">
          <w:t>, thus</w:t>
        </w:r>
      </w:ins>
      <w:r w:rsidR="00082393" w:rsidRPr="0095522D">
        <w:t xml:space="preserve"> the repeatability and accuracy of these </w:t>
      </w:r>
      <w:ins w:id="2456" w:author="Bailey, Colin (DFO/MPO)" w:date="2024-10-30T15:13:00Z">
        <w:r w:rsidR="00020323">
          <w:t>counts</w:t>
        </w:r>
      </w:ins>
      <w:del w:id="2457" w:author="Bailey, Colin (DFO/MPO)" w:date="2024-10-30T15:13:00Z">
        <w:r w:rsidR="00082393" w:rsidRPr="0095522D" w:rsidDel="00020323">
          <w:delText>estimates</w:delText>
        </w:r>
      </w:del>
      <w:r w:rsidR="00082393" w:rsidRPr="0095522D">
        <w:t xml:space="preserve"> remain</w:t>
      </w:r>
      <w:del w:id="2458" w:author="Bailey, Colin (DFO/MPO)" w:date="2024-10-30T15:12:00Z">
        <w:r w:rsidR="00082393" w:rsidRPr="0095522D" w:rsidDel="00450AEF">
          <w:delText xml:space="preserve"> </w:delText>
        </w:r>
      </w:del>
      <w:ins w:id="2459" w:author="Bailey, Colin (DFO/MPO)" w:date="2024-09-18T15:56:00Z">
        <w:del w:id="2460" w:author="Bailey, Colin (DFO/MPO)" w:date="2024-10-30T15:12:00Z">
          <w:r w:rsidR="004459E0" w:rsidDel="00450AEF">
            <w:delText>similarly</w:delText>
          </w:r>
        </w:del>
        <w:r w:rsidR="004459E0">
          <w:t xml:space="preserve"> inestimable (Arbeider et al. 2020).</w:t>
        </w:r>
      </w:ins>
      <w:del w:id="2461" w:author="Bailey, Colin (DFO/MPO)" w:date="2024-09-18T15:56:00Z">
        <w:r w:rsidR="00082393" w:rsidRPr="0095522D">
          <w:delText>poorly understood</w:delText>
        </w:r>
        <w:commentRangeEnd w:id="2449"/>
        <w:r>
          <w:rPr>
            <w:rStyle w:val="CommentReference"/>
          </w:rPr>
          <w:commentReference w:id="2449"/>
        </w:r>
        <w:r w:rsidR="00082393" w:rsidRPr="0095522D">
          <w:delText>.</w:delText>
        </w:r>
      </w:del>
      <w:r w:rsidR="00082393" w:rsidRPr="0095522D">
        <w:t xml:space="preserve"> Beginning in 1998, coverage within all C</w:t>
      </w:r>
      <w:r w:rsidR="003D4592">
        <w:t>U</w:t>
      </w:r>
      <w:r w:rsidR="00082393" w:rsidRPr="0095522D">
        <w:t xml:space="preserve">s increased both for the number of systems assessed </w:t>
      </w:r>
      <w:del w:id="2462" w:author="Bailey, Colin (DFO/MPO)" w:date="2024-10-30T15:13:00Z">
        <w:r w:rsidR="00082393" w:rsidRPr="0095522D" w:rsidDel="00020323">
          <w:delText xml:space="preserve">and for </w:delText>
        </w:r>
      </w:del>
      <w:r w:rsidR="00082393" w:rsidRPr="0095522D">
        <w:t>the extent of coverage within previously assessed systems.</w:t>
      </w:r>
      <w:ins w:id="2463" w:author="Bailey, Colin (DFO/MPO)" w:date="2024-10-30T15:13:00Z">
        <w:r w:rsidR="006F4B97">
          <w:t xml:space="preserve"> Simul</w:t>
        </w:r>
      </w:ins>
      <w:ins w:id="2464" w:author="Bailey, Colin (DFO/MPO)" w:date="2024-10-30T15:14:00Z">
        <w:r w:rsidR="006F4B97">
          <w:t>taneously, higher precision</w:t>
        </w:r>
        <w:r w:rsidR="00065726">
          <w:t>, replicable</w:t>
        </w:r>
        <w:r w:rsidR="006F4B97">
          <w:t xml:space="preserve"> count methods were introduced </w:t>
        </w:r>
        <w:r w:rsidR="00065726">
          <w:t xml:space="preserve">increasing confidence in spawner abundance estimates </w:t>
        </w:r>
      </w:ins>
      <w:sdt>
        <w:sdtPr>
          <w:rPr>
            <w:color w:val="000000"/>
          </w:rPr>
          <w:tag w:val="MENDELEY_CITATION_v3_eyJjaXRhdGlvbklEIjoiTUVOREVMRVlfQ0lUQVRJT05fYmExYWEzZjktMmM0ZS00ZGEzLWFjZDktZjMwMjRhNWUxODNh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
          <w:id w:val="-1813548105"/>
          <w:placeholder>
            <w:docPart w:val="DefaultPlaceholder_-1854013440"/>
          </w:placeholder>
        </w:sdtPr>
        <w:sdtEndPr/>
        <w:sdtContent>
          <w:r w:rsidR="00C13A45" w:rsidRPr="00C13A45">
            <w:rPr>
              <w:color w:val="000000"/>
            </w:rPr>
            <w:t>(Arbeider et al. 2020)</w:t>
          </w:r>
        </w:sdtContent>
      </w:sdt>
      <w:ins w:id="2465" w:author="Bailey, Colin (DFO/MPO)" w:date="2024-10-30T15:14:00Z">
        <w:r w:rsidR="00065726">
          <w:t>.</w:t>
        </w:r>
      </w:ins>
    </w:p>
    <w:p w14:paraId="296DE4D4" w14:textId="228D9D6E" w:rsidR="00082393" w:rsidRDefault="00082393" w:rsidP="00FA5A79">
      <w:pPr>
        <w:pStyle w:val="BodyText"/>
        <w:rPr>
          <w:ins w:id="2466" w:author="Bailey, Colin (DFO/MPO)" w:date="2024-10-30T16:05:00Z"/>
        </w:rPr>
      </w:pPr>
      <w:commentRangeStart w:id="2467"/>
      <w:del w:id="2468" w:author="Agbayani, Selina (she, they / elle, iel) (DFO/MPO)" w:date="2024-09-18T13:59:00Z">
        <w:r w:rsidRPr="00082393" w:rsidDel="003A3116">
          <w:delText>Recently</w:delText>
        </w:r>
        <w:commentRangeEnd w:id="2467"/>
        <w:r w:rsidDel="003A3116">
          <w:rPr>
            <w:rStyle w:val="CommentReference"/>
          </w:rPr>
          <w:commentReference w:id="2467"/>
        </w:r>
        <w:r w:rsidRPr="00082393" w:rsidDel="003A3116">
          <w:delText xml:space="preserve">, </w:delText>
        </w:r>
      </w:del>
      <w:del w:id="2469" w:author="Agbayani, Selina (she, they / elle, iel) (DFO/MPO)" w:date="2024-09-18T13:58:00Z">
        <w:r w:rsidRPr="00082393" w:rsidDel="002F7E6E">
          <w:delText xml:space="preserve">escapement </w:delText>
        </w:r>
      </w:del>
      <w:ins w:id="2470" w:author="Agbayani, Selina (she, they / elle, iel) (DFO/MPO)" w:date="2024-09-18T13:58:00Z">
        <w:r w:rsidR="002F7E6E">
          <w:t>E</w:t>
        </w:r>
        <w:r w:rsidR="002F7E6E" w:rsidRPr="00082393">
          <w:t xml:space="preserve">scapement </w:t>
        </w:r>
      </w:ins>
      <w:r w:rsidRPr="00082393">
        <w:t xml:space="preserve">estimates </w:t>
      </w:r>
      <w:r w:rsidR="00671B32">
        <w:t>from</w:t>
      </w:r>
      <w:r w:rsidRPr="00082393">
        <w:t xml:space="preserve"> 1975 to 1997 were revised </w:t>
      </w:r>
      <w:ins w:id="2471" w:author="Agbayani, Selina (she, they / elle, iel) (DFO/MPO)" w:date="2024-09-18T13:59:00Z">
        <w:r w:rsidR="003A3116">
          <w:t xml:space="preserve">in 2006 </w:t>
        </w:r>
      </w:ins>
      <w:r w:rsidRPr="00082393">
        <w:t xml:space="preserve">(Interior Fraser Coho Recovery Team 2006). Revisions were based on calibration studies where paired assessments were conducted between 1998 and 2000. The calibration approach was described in detail in the Conservation Strategy for Coho Salmon, Interior River Populations (Interior Fraser Coho Recovery Team 2006). </w:t>
      </w:r>
      <w:ins w:id="2472" w:author="Bailey, Colin (DFO/MPO)" w:date="2024-10-30T15:30:00Z">
        <w:r w:rsidR="00144E48">
          <w:t>Despite improvements via calibration, population estimates from this time period remain too unreliable to be used for anything more than describing trends</w:t>
        </w:r>
        <w:r w:rsidR="00756490">
          <w:t xml:space="preserve"> (hence omission from the Ricker stock-recruit analysis</w:t>
        </w:r>
      </w:ins>
      <w:ins w:id="2473" w:author="Bailey, Colin (DFO/MPO)" w:date="2024-10-30T15:33:00Z">
        <w:r w:rsidR="00AD18F9">
          <w:t xml:space="preserve">; </w:t>
        </w:r>
        <w:r w:rsidR="00AD18F9" w:rsidRPr="002F13DF">
          <w:rPr>
            <w:i/>
            <w:iCs/>
            <w:rPrChange w:id="2474" w:author="Bailey, Colin (DFO/MPO)" w:date="2024-10-30T15:34:00Z">
              <w:rPr/>
            </w:rPrChange>
          </w:rPr>
          <w:t xml:space="preserve">pers. </w:t>
        </w:r>
      </w:ins>
      <w:ins w:id="2475" w:author="Bailey, Colin (DFO/MPO)" w:date="2024-10-30T15:34:00Z">
        <w:r w:rsidR="002F13DF">
          <w:rPr>
            <w:i/>
            <w:iCs/>
          </w:rPr>
          <w:t>c</w:t>
        </w:r>
      </w:ins>
      <w:ins w:id="2476" w:author="Bailey, Colin (DFO/MPO)" w:date="2024-10-30T15:33:00Z">
        <w:r w:rsidR="00AD18F9" w:rsidRPr="002F13DF">
          <w:rPr>
            <w:i/>
            <w:iCs/>
            <w:rPrChange w:id="2477" w:author="Bailey, Colin (DFO/MPO)" w:date="2024-10-30T15:34:00Z">
              <w:rPr/>
            </w:rPrChange>
          </w:rPr>
          <w:t>omm.</w:t>
        </w:r>
        <w:r w:rsidR="00AD18F9">
          <w:t xml:space="preserve"> Richard Bailey</w:t>
        </w:r>
        <w:r w:rsidR="002F13DF">
          <w:t xml:space="preserve">, former </w:t>
        </w:r>
      </w:ins>
      <w:ins w:id="2478" w:author="Bailey, Colin (DFO/MPO)" w:date="2024-10-30T15:34:00Z">
        <w:r w:rsidR="002F13DF">
          <w:t>Fraser Chinook and Coho Stock Assessment Program Head</w:t>
        </w:r>
      </w:ins>
      <w:ins w:id="2479" w:author="Bailey, Colin (DFO/MPO)" w:date="2024-10-30T15:30:00Z">
        <w:r w:rsidR="00756490">
          <w:t>).</w:t>
        </w:r>
      </w:ins>
    </w:p>
    <w:p w14:paraId="726B7363" w14:textId="506EF973" w:rsidR="00484572" w:rsidRDefault="00A060E0" w:rsidP="00484572">
      <w:pPr>
        <w:pStyle w:val="Heading5"/>
        <w:rPr>
          <w:ins w:id="2480" w:author="Bailey, Colin (DFO/MPO)" w:date="2024-10-30T16:05:00Z"/>
        </w:rPr>
      </w:pPr>
      <w:ins w:id="2481" w:author="Bailey, Colin (DFO/MPO)" w:date="2024-10-30T16:05:00Z">
        <w:r>
          <w:t>Exploitation Rate</w:t>
        </w:r>
      </w:ins>
    </w:p>
    <w:p w14:paraId="6DBB365C" w14:textId="1D2B3497" w:rsidR="009E15D3" w:rsidRDefault="006D7ED2" w:rsidP="00A060E0">
      <w:pPr>
        <w:rPr>
          <w:ins w:id="2482" w:author="Bailey, Colin (DFO/MPO)" w:date="2024-10-30T16:05:00Z"/>
        </w:rPr>
      </w:pPr>
      <w:ins w:id="2483" w:author="Bailey, Colin (DFO/MPO)" w:date="2024-10-30T19:37:00Z">
        <w:r>
          <w:t>ER is the proportion of</w:t>
        </w:r>
      </w:ins>
      <w:ins w:id="2484" w:author="Bailey, Colin (DFO/MPO)" w:date="2024-10-30T19:38:00Z">
        <w:r w:rsidR="00FC4E9B">
          <w:t xml:space="preserve"> </w:t>
        </w:r>
      </w:ins>
      <w:ins w:id="2485" w:author="Bailey, Colin (DFO/MPO)" w:date="2024-10-30T20:03:00Z">
        <w:r w:rsidR="00BA3F85">
          <w:t>adult recruit</w:t>
        </w:r>
      </w:ins>
      <w:ins w:id="2486" w:author="Bailey, Colin (DFO/MPO)" w:date="2024-10-30T19:39:00Z">
        <w:r w:rsidR="001072CC">
          <w:t xml:space="preserve"> mortality</w:t>
        </w:r>
      </w:ins>
      <w:ins w:id="2487" w:author="Bailey, Colin (DFO/MPO)" w:date="2024-10-30T19:38:00Z">
        <w:r w:rsidR="00FC4E9B">
          <w:t xml:space="preserve"> </w:t>
        </w:r>
        <w:r w:rsidR="0077728A">
          <w:t>attributed to fishing</w:t>
        </w:r>
      </w:ins>
      <w:ins w:id="2488" w:author="Bailey, Colin (DFO/MPO)" w:date="2024-10-30T20:03:00Z">
        <w:r w:rsidR="00BA3F85">
          <w:t xml:space="preserve"> for a given return</w:t>
        </w:r>
        <w:r w:rsidR="00A24E11">
          <w:t xml:space="preserve"> year</w:t>
        </w:r>
      </w:ins>
      <w:ins w:id="2489" w:author="Bailey, Colin (DFO/MPO)" w:date="2024-10-30T19:38:00Z">
        <w:r w:rsidR="0077728A">
          <w:t>.</w:t>
        </w:r>
      </w:ins>
      <w:ins w:id="2490" w:author="Bailey, Colin (DFO/MPO)" w:date="2024-10-31T10:55:00Z">
        <w:r w:rsidR="00E33580">
          <w:t xml:space="preserve"> </w:t>
        </w:r>
      </w:ins>
      <w:ins w:id="2491" w:author="Bailey, Colin (DFO/MPO)" w:date="2024-10-31T13:14:00Z">
        <w:r w:rsidR="0097174A">
          <w:t xml:space="preserve">For IFC, </w:t>
        </w:r>
        <w:r w:rsidR="00164554">
          <w:t>ER has been estimated with varying methods through time</w:t>
        </w:r>
      </w:ins>
      <w:ins w:id="2492" w:author="Bailey, Colin (DFO/MPO)" w:date="2024-10-31T13:27:00Z">
        <w:r w:rsidR="007073F7">
          <w:t xml:space="preserve"> </w:t>
        </w:r>
      </w:ins>
      <w:sdt>
        <w:sdtPr>
          <w:rPr>
            <w:color w:val="000000"/>
          </w:rPr>
          <w:tag w:val="MENDELEY_CITATION_v3_eyJjaXRhdGlvbklEIjoiTUVOREVMRVlfQ0lUQVRJT05fOWViOTQ0MzctYmEwYi00NWZlLTg2N2ItNjFhNTYzMGEwNzA1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
          <w:id w:val="280150767"/>
          <w:placeholder>
            <w:docPart w:val="DefaultPlaceholder_-1854013440"/>
          </w:placeholder>
        </w:sdtPr>
        <w:sdtEndPr/>
        <w:sdtContent>
          <w:r w:rsidR="00C13A45" w:rsidRPr="00C13A45">
            <w:rPr>
              <w:color w:val="000000"/>
            </w:rPr>
            <w:t>(Arbeider et al. 2020)</w:t>
          </w:r>
        </w:sdtContent>
      </w:sdt>
      <w:ins w:id="2493" w:author="Bailey, Colin (DFO/MPO)" w:date="2024-10-31T13:28:00Z">
        <w:r w:rsidR="00B873FA">
          <w:rPr>
            <w:color w:val="000000"/>
          </w:rPr>
          <w:t xml:space="preserve">. For the 1975-1985 period, ER was set as the arithmetic mean of the 1986-1996 period due to </w:t>
        </w:r>
        <w:r w:rsidR="00ED6065">
          <w:rPr>
            <w:color w:val="000000"/>
          </w:rPr>
          <w:t>lack of information</w:t>
        </w:r>
      </w:ins>
      <w:ins w:id="2494" w:author="Bailey, Colin (DFO/MPO)" w:date="2024-10-31T13:29:00Z">
        <w:r w:rsidR="00ED6065">
          <w:rPr>
            <w:color w:val="000000"/>
          </w:rPr>
          <w:t xml:space="preserve"> </w:t>
        </w:r>
      </w:ins>
      <w:sdt>
        <w:sdtPr>
          <w:rPr>
            <w:color w:val="000000"/>
          </w:rPr>
          <w:tag w:val="MENDELEY_CITATION_v3_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"/>
          <w:id w:val="-1875075603"/>
          <w:placeholder>
            <w:docPart w:val="DefaultPlaceholder_-1854013440"/>
          </w:placeholder>
        </w:sdtPr>
        <w:sdtEndPr/>
        <w:sdtContent>
          <w:r w:rsidR="00C13A45" w:rsidRPr="00C13A45">
            <w:rPr>
              <w:color w:val="000000"/>
            </w:rPr>
            <w:t>(Irvine et al. 2001)</w:t>
          </w:r>
        </w:sdtContent>
      </w:sdt>
      <w:ins w:id="2495" w:author="Bailey, Colin (DFO/MPO)" w:date="2024-10-31T13:32:00Z">
        <w:r w:rsidR="000B4A88">
          <w:rPr>
            <w:color w:val="000000"/>
          </w:rPr>
          <w:t>. F</w:t>
        </w:r>
      </w:ins>
      <w:del w:id="2496" w:author="Bailey, Colin (DFO/MPO)" w:date="2024-10-31T13:26:00Z">
        <w:r w:rsidR="00FA691D" w:rsidDel="00EC6B99">
          <w:delText xml:space="preserve"> coded wir</w:delText>
        </w:r>
      </w:del>
      <w:ins w:id="2497" w:author="Bailey, Colin (DFO/MPO)" w:date="2024-10-31T13:32:00Z">
        <w:r w:rsidR="000B4A88">
          <w:t xml:space="preserve">rom 1986-1997, ER was estimated using </w:t>
        </w:r>
        <w:r w:rsidR="003B40DF">
          <w:t xml:space="preserve">recoveries of marked CWT-tagged </w:t>
        </w:r>
      </w:ins>
      <w:ins w:id="2498" w:author="Bailey, Colin (DFO/MPO)" w:date="2024-10-31T13:33:00Z">
        <w:r w:rsidR="003B40DF">
          <w:t xml:space="preserve">coho in fisheries </w:t>
        </w:r>
      </w:ins>
      <w:sdt>
        <w:sdtPr>
          <w:rPr>
            <w:color w:val="000000"/>
          </w:rPr>
          <w:tag w:val="MENDELEY_CITATION_v3_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"/>
          <w:id w:val="1287938858"/>
          <w:placeholder>
            <w:docPart w:val="DefaultPlaceholder_-1854013440"/>
          </w:placeholder>
        </w:sdtPr>
        <w:sdtEndPr/>
        <w:sdtContent>
          <w:r w:rsidR="00C13A45" w:rsidRPr="00C13A45">
            <w:rPr>
              <w:color w:val="000000"/>
            </w:rPr>
            <w:t>(Simpson et al. 2004)</w:t>
          </w:r>
        </w:sdtContent>
      </w:sdt>
      <w:ins w:id="2499" w:author="Bailey, Colin (DFO/MPO)" w:date="2024-10-31T13:33:00Z">
        <w:r w:rsidR="008475D0">
          <w:rPr>
            <w:color w:val="000000"/>
          </w:rPr>
          <w:t xml:space="preserve">. </w:t>
        </w:r>
      </w:ins>
      <w:ins w:id="2500" w:author="Bailey, Colin (DFO/MPO)" w:date="2024-10-31T16:43:00Z">
        <w:r w:rsidR="00BB70D5">
          <w:rPr>
            <w:color w:val="000000"/>
          </w:rPr>
          <w:t>From 1998-2001, IFC ER was estimated using</w:t>
        </w:r>
      </w:ins>
      <w:ins w:id="2501" w:author="Bailey, Colin (DFO/MPO)" w:date="2024-10-31T16:44:00Z">
        <w:r w:rsidR="00BB70D5">
          <w:rPr>
            <w:color w:val="000000"/>
          </w:rPr>
          <w:t xml:space="preserve"> </w:t>
        </w:r>
        <w:r w:rsidR="0033650C">
          <w:rPr>
            <w:color w:val="000000"/>
          </w:rPr>
          <w:t>genetic stock identification (GSI</w:t>
        </w:r>
        <w:r w:rsidR="00984594">
          <w:rPr>
            <w:color w:val="000000"/>
          </w:rPr>
          <w:t xml:space="preserve">; </w:t>
        </w:r>
      </w:ins>
      <w:sdt>
        <w:sdtPr>
          <w:rPr>
            <w:color w:val="000000"/>
          </w:rPr>
          <w:tag w:val="MENDELEY_CITATION_v3_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"/>
          <w:id w:val="-1110814909"/>
          <w:placeholder>
            <w:docPart w:val="DefaultPlaceholder_-1854013440"/>
          </w:placeholder>
        </w:sdtPr>
        <w:sdtEndPr/>
        <w:sdtContent>
          <w:r w:rsidR="00C13A45" w:rsidRPr="00C13A45">
            <w:rPr>
              <w:color w:val="000000"/>
            </w:rPr>
            <w:t>Irvine et al., 2001; Simpson et al., 2004)</w:t>
          </w:r>
        </w:sdtContent>
      </w:sdt>
      <w:ins w:id="2502" w:author="Bailey, Colin (DFO/MPO)" w:date="2024-10-31T16:45:00Z">
        <w:r w:rsidR="00663FE1">
          <w:rPr>
            <w:color w:val="000000"/>
          </w:rPr>
          <w:t xml:space="preserve">. From 2002 onwards, </w:t>
        </w:r>
      </w:ins>
      <w:ins w:id="2503" w:author="Bailey, Colin (DFO/MPO)" w:date="2024-10-31T16:48:00Z">
        <w:r w:rsidR="006B0662">
          <w:rPr>
            <w:color w:val="000000"/>
          </w:rPr>
          <w:t xml:space="preserve">a combination of the </w:t>
        </w:r>
        <w:r w:rsidR="00F35236">
          <w:rPr>
            <w:color w:val="000000"/>
          </w:rPr>
          <w:t>Fisheries Regulation Assessment Model (FRAM), the Canadian Spreadsheet Model (CSM)</w:t>
        </w:r>
      </w:ins>
      <w:ins w:id="2504" w:author="Bailey, Colin (DFO/MPO)" w:date="2024-10-31T16:49:00Z">
        <w:r w:rsidR="00F35236">
          <w:rPr>
            <w:color w:val="000000"/>
          </w:rPr>
          <w:t xml:space="preserve">, and the Fraser River Decay </w:t>
        </w:r>
        <w:r w:rsidR="00E30292">
          <w:rPr>
            <w:color w:val="000000"/>
          </w:rPr>
          <w:t xml:space="preserve">Model are used to estimate IFC ER </w:t>
        </w:r>
      </w:ins>
      <w:sdt>
        <w:sdtPr>
          <w:rPr>
            <w:color w:val="000000"/>
          </w:rPr>
          <w:tag w:val="MENDELEY_CITATION_v3_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"/>
          <w:id w:val="1744834900"/>
          <w:placeholder>
            <w:docPart w:val="DefaultPlaceholder_-1854013440"/>
          </w:placeholder>
        </w:sdtPr>
        <w:sdtEndPr/>
        <w:sdtContent>
          <w:r w:rsidR="00C13A45" w:rsidRPr="00C13A45">
            <w:rPr>
              <w:color w:val="000000"/>
            </w:rPr>
            <w:t>(see Arbeider et al., 2020 for details)</w:t>
          </w:r>
        </w:sdtContent>
      </w:sdt>
      <w:ins w:id="2505" w:author="Bailey, Colin (DFO/MPO)" w:date="2024-10-31T16:49:00Z">
        <w:r w:rsidR="00E30292">
          <w:rPr>
            <w:color w:val="000000"/>
          </w:rPr>
          <w:t>.</w:t>
        </w:r>
      </w:ins>
    </w:p>
    <w:p w14:paraId="1315E34F" w14:textId="0D07DD03" w:rsidR="00A060E0" w:rsidRDefault="009E15D3" w:rsidP="00A060E0">
      <w:pPr>
        <w:pStyle w:val="Heading5"/>
        <w:rPr>
          <w:ins w:id="2506" w:author="Bailey, Colin (DFO/MPO)" w:date="2024-10-30T16:13:00Z"/>
        </w:rPr>
      </w:pPr>
      <w:ins w:id="2507" w:author="Bailey, Colin (DFO/MPO)" w:date="2024-10-30T16:05:00Z">
        <w:r>
          <w:t>Smolt-to-</w:t>
        </w:r>
      </w:ins>
      <w:ins w:id="2508" w:author="Bailey, Colin (DFO/MPO)" w:date="2024-10-30T16:06:00Z">
        <w:r>
          <w:t>adult Surviva</w:t>
        </w:r>
      </w:ins>
      <w:ins w:id="2509" w:author="Bailey, Colin (DFO/MPO)" w:date="2024-10-31T16:51:00Z">
        <w:r w:rsidR="006843C6">
          <w:t>l</w:t>
        </w:r>
      </w:ins>
    </w:p>
    <w:p w14:paraId="770A63FE" w14:textId="04C1CC2A" w:rsidR="001E058B" w:rsidRPr="001E058B" w:rsidRDefault="001E058B">
      <w:pPr>
        <w:pPrChange w:id="2510" w:author="Bailey, Colin (DFO/MPO)" w:date="2024-10-30T16:13:00Z">
          <w:pPr>
            <w:pStyle w:val="BodyText"/>
          </w:pPr>
        </w:pPrChange>
      </w:pPr>
      <w:ins w:id="2511" w:author="Bailey, Colin (DFO/MPO)" w:date="2024-10-30T16:13:00Z">
        <w:r>
          <w:t xml:space="preserve">SAS </w:t>
        </w:r>
      </w:ins>
      <w:ins w:id="2512" w:author="Bailey, Colin (DFO/MPO)" w:date="2024-10-30T16:21:00Z">
        <w:r w:rsidR="00FE304A">
          <w:t xml:space="preserve">is the proportion of out-migrating smolts that </w:t>
        </w:r>
      </w:ins>
      <w:ins w:id="2513" w:author="Bailey, Colin (DFO/MPO)" w:date="2024-10-30T16:22:00Z">
        <w:r w:rsidR="00FE304A">
          <w:t xml:space="preserve">survive to </w:t>
        </w:r>
        <w:r w:rsidR="00D6366E">
          <w:t>the adult recruit stage in the absence of fishing mortality</w:t>
        </w:r>
      </w:ins>
      <w:ins w:id="2514" w:author="Bailey, Colin (DFO/MPO)" w:date="2024-10-31T10:56:00Z">
        <w:r w:rsidR="00D55160">
          <w:t xml:space="preserve">. Thus, SAS is simply </w:t>
        </w:r>
      </w:ins>
      <w:ins w:id="2515" w:author="Bailey, Colin (DFO/MPO)" w:date="2024-10-31T10:57:00Z">
        <w:r w:rsidR="008A3728">
          <w:t xml:space="preserve">calculated as the </w:t>
        </w:r>
      </w:ins>
      <w:ins w:id="2516" w:author="Bailey, Colin (DFO/MPO)" w:date="2024-10-31T10:59:00Z">
        <w:r w:rsidR="000D00DB">
          <w:t xml:space="preserve">estimated number of hatchery fish that returned to the spawning grounds plus the estimated number of hatchery fish </w:t>
        </w:r>
        <w:r w:rsidR="00C817A9">
          <w:lastRenderedPageBreak/>
          <w:t>captured in fisheries divided by the total number of marked smolts released by hat</w:t>
        </w:r>
      </w:ins>
      <w:ins w:id="2517" w:author="Bailey, Colin (DFO/MPO)" w:date="2024-10-31T11:00:00Z">
        <w:r w:rsidR="00C817A9">
          <w:t>cheries</w:t>
        </w:r>
      </w:ins>
      <w:ins w:id="2518" w:author="Bailey, Colin (DFO/MPO)" w:date="2024-10-30T16:22:00Z">
        <w:r w:rsidR="00D6366E">
          <w:t>. F</w:t>
        </w:r>
      </w:ins>
      <w:ins w:id="2519" w:author="Bailey, Colin (DFO/MPO)" w:date="2024-10-30T16:13:00Z">
        <w:r w:rsidR="00733B44">
          <w:t>or IFC</w:t>
        </w:r>
      </w:ins>
      <w:ins w:id="2520" w:author="Bailey, Colin (DFO/MPO)" w:date="2024-10-30T16:22:00Z">
        <w:r w:rsidR="00D6366E">
          <w:t>, SAS is</w:t>
        </w:r>
      </w:ins>
      <w:ins w:id="2521" w:author="Bailey, Colin (DFO/MPO)" w:date="2024-10-30T16:13:00Z">
        <w:r w:rsidR="00733B44">
          <w:t xml:space="preserve"> estimated from hatchery </w:t>
        </w:r>
      </w:ins>
      <w:ins w:id="2522" w:author="Bailey, Colin (DFO/MPO)" w:date="2024-10-30T16:23:00Z">
        <w:r w:rsidR="00122A6F">
          <w:t xml:space="preserve">smolts that are marked with adipose fin clips and coded wire tags </w:t>
        </w:r>
        <w:r w:rsidR="00725B7D">
          <w:t xml:space="preserve">and then recovered on the spawning grounds when they return or </w:t>
        </w:r>
        <w:r w:rsidR="00227FD3">
          <w:t>when intercepted by fisheries</w:t>
        </w:r>
      </w:ins>
      <w:ins w:id="2523" w:author="Bailey, Colin (DFO/MPO)" w:date="2024-10-30T16:24:00Z">
        <w:r w:rsidR="00227FD3">
          <w:t xml:space="preserve">. The </w:t>
        </w:r>
        <w:r w:rsidR="007C7894">
          <w:t xml:space="preserve">precision of SAS estimates relies on </w:t>
        </w:r>
      </w:ins>
      <w:ins w:id="2524" w:author="Bailey, Colin (DFO/MPO)" w:date="2024-10-30T16:25:00Z">
        <w:r w:rsidR="007C7894">
          <w:t>the number of escaped marked fish that are recovered</w:t>
        </w:r>
        <w:r w:rsidR="001F4BE6">
          <w:t xml:space="preserve">, the precision and </w:t>
        </w:r>
      </w:ins>
      <w:ins w:id="2525" w:author="Bailey, Colin (DFO/MPO)" w:date="2024-10-30T16:26:00Z">
        <w:r w:rsidR="001F4BE6">
          <w:t xml:space="preserve">accuracy of fisheries mortality estimates, and </w:t>
        </w:r>
        <w:r w:rsidR="0071467E">
          <w:t>the degree to which hatchery fish survival mimics wild fish survival</w:t>
        </w:r>
      </w:ins>
      <w:ins w:id="2526" w:author="Bailey, Colin (DFO/MPO)" w:date="2024-10-31T16:51:00Z">
        <w:r w:rsidR="009B5A1C">
          <w:t xml:space="preserve"> </w:t>
        </w:r>
      </w:ins>
      <w:sdt>
        <w:sdtPr>
          <w:rPr>
            <w:color w:val="000000"/>
          </w:rPr>
          <w:tag w:val="MENDELEY_CITATION_v3_eyJjaXRhdGlvbklEIjoiTUVOREVMRVlfQ0lUQVRJT05fMmViNzI5MzktMzdhMC00NWNjLWFjYzAtZmI0MWZkNDMxNGMy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
          <w:id w:val="1789163175"/>
          <w:placeholder>
            <w:docPart w:val="DefaultPlaceholder_-1854013440"/>
          </w:placeholder>
        </w:sdtPr>
        <w:sdtEndPr/>
        <w:sdtContent>
          <w:r w:rsidR="00C13A45" w:rsidRPr="00C13A45">
            <w:rPr>
              <w:color w:val="000000"/>
            </w:rPr>
            <w:t>(Arbeider et al. 2020)</w:t>
          </w:r>
        </w:sdtContent>
      </w:sdt>
      <w:ins w:id="2527" w:author="Bailey, Colin (DFO/MPO)" w:date="2024-10-31T10:55:00Z">
        <w:r w:rsidR="00EA4051">
          <w:t>.</w:t>
        </w:r>
      </w:ins>
    </w:p>
    <w:p w14:paraId="5E1E29E9" w14:textId="671B58E5" w:rsidR="00051C98" w:rsidRDefault="001E4A20" w:rsidP="00A82386">
      <w:pPr>
        <w:pStyle w:val="Heading2"/>
      </w:pPr>
      <w:r>
        <w:t>ASSESSMENT</w:t>
      </w:r>
    </w:p>
    <w:p w14:paraId="20C2EC14" w14:textId="7E85755A" w:rsidR="00A82386" w:rsidRDefault="00B734E6" w:rsidP="00BC285E">
      <w:pPr>
        <w:pStyle w:val="BodyText"/>
      </w:pPr>
      <w:r>
        <w:rPr>
          <w:noProof/>
        </w:rPr>
        <w:drawing>
          <wp:inline distT="0" distB="0" distL="0" distR="0" wp14:anchorId="0F4A98DC" wp14:editId="6A74A6BE">
            <wp:extent cx="5943600" cy="3962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EEBF64C" w14:textId="24722877" w:rsidR="00AC4346" w:rsidRDefault="444F46FD" w:rsidP="00332032">
      <w:pPr>
        <w:pStyle w:val="Caption-Figure"/>
      </w:pPr>
      <w:bookmarkStart w:id="2528" w:name="_Hlk168900764"/>
      <w:commentRangeStart w:id="2529"/>
      <w:commentRangeStart w:id="2530"/>
      <w:r w:rsidRPr="2D6FAF62">
        <w:rPr>
          <w:b/>
          <w:bCs/>
        </w:rPr>
        <w:t xml:space="preserve">Figure </w:t>
      </w:r>
      <w:commentRangeEnd w:id="2529"/>
      <w:r w:rsidR="00AC4346">
        <w:rPr>
          <w:rStyle w:val="CommentReference"/>
        </w:rPr>
        <w:commentReference w:id="2529"/>
      </w:r>
      <w:r w:rsidR="1847F7C1" w:rsidRPr="2D6FAF62">
        <w:rPr>
          <w:b/>
          <w:bCs/>
        </w:rPr>
        <w:t>2</w:t>
      </w:r>
      <w:r w:rsidRPr="2D6FAF62">
        <w:rPr>
          <w:b/>
          <w:bCs/>
        </w:rPr>
        <w:t>.</w:t>
      </w:r>
      <w:r>
        <w:t xml:space="preserve"> </w:t>
      </w:r>
      <w:commentRangeEnd w:id="2530"/>
      <w:r w:rsidR="00AC4346">
        <w:rPr>
          <w:rStyle w:val="CommentReference"/>
        </w:rPr>
        <w:commentReference w:id="2530"/>
      </w:r>
      <w:r>
        <w:t>Interior Fraser Coho</w:t>
      </w:r>
      <w:bookmarkEnd w:id="2528"/>
      <w:r w:rsidR="1FE48C59">
        <w:t xml:space="preserve"> </w:t>
      </w:r>
      <w:r>
        <w:t>(A)</w:t>
      </w:r>
      <w:r w:rsidR="5FA15D06">
        <w:t xml:space="preserve"> aggregate </w:t>
      </w:r>
      <w:r w:rsidR="7FFF35B5">
        <w:t>natural origin</w:t>
      </w:r>
      <w:r w:rsidR="1FE48C59">
        <w:t xml:space="preserve"> </w:t>
      </w:r>
      <w:r>
        <w:t>catch</w:t>
      </w:r>
      <w:r w:rsidR="33F0934F">
        <w:t xml:space="preserve"> (1984-2022)</w:t>
      </w:r>
      <w:r>
        <w:t xml:space="preserve">, (B) </w:t>
      </w:r>
      <w:r w:rsidR="1FE48C59">
        <w:t xml:space="preserve">aggregate </w:t>
      </w:r>
      <w:r w:rsidR="7FFF35B5">
        <w:t>natural origin</w:t>
      </w:r>
      <w:r w:rsidR="4651078E">
        <w:t xml:space="preserve"> </w:t>
      </w:r>
      <w:r>
        <w:t xml:space="preserve">spawner abundance </w:t>
      </w:r>
      <w:r w:rsidR="33F0934F">
        <w:t>(1984-2022</w:t>
      </w:r>
      <w:r w:rsidR="11CB8FF3">
        <w:t>)</w:t>
      </w:r>
      <w:r>
        <w:t xml:space="preserve">, (C) </w:t>
      </w:r>
      <w:r w:rsidR="1FE48C59">
        <w:t xml:space="preserve">aggregate </w:t>
      </w:r>
      <w:r>
        <w:t>exploitation rate</w:t>
      </w:r>
      <w:r w:rsidR="298B1DC0">
        <w:t xml:space="preserve"> </w:t>
      </w:r>
      <w:r w:rsidR="33F0934F">
        <w:t xml:space="preserve">(1984-2022) </w:t>
      </w:r>
      <w:r>
        <w:t>and the Pacific Salmon Treaty</w:t>
      </w:r>
      <w:r w:rsidR="298B1DC0">
        <w:t xml:space="preserve"> </w:t>
      </w:r>
      <w:r w:rsidR="4651078E">
        <w:t xml:space="preserve">total </w:t>
      </w:r>
      <w:r>
        <w:t xml:space="preserve">exploitation rate cap </w:t>
      </w:r>
      <w:r w:rsidR="4651078E">
        <w:t>(20%; green dashed line) and domestic exploitation rate cap (10%; pink dashed line)</w:t>
      </w:r>
      <w:r>
        <w:t xml:space="preserve">, and (D) </w:t>
      </w:r>
      <w:r w:rsidR="1FE48C59">
        <w:t xml:space="preserve">aggregate </w:t>
      </w:r>
      <w:r w:rsidR="5FA15D06">
        <w:t>natural</w:t>
      </w:r>
      <w:r>
        <w:t xml:space="preserve"> pre-fishery abundance</w:t>
      </w:r>
      <w:r w:rsidR="33F0934F">
        <w:t xml:space="preserve"> (1984-2022)</w:t>
      </w:r>
      <w:r>
        <w:t>.</w:t>
      </w:r>
      <w:r w:rsidR="4651078E">
        <w:t xml:space="preserve"> Chapter 5 of the PST was finalized in 2002, establishing a management regime for IFC (black dashed line; (A), (B)).</w:t>
      </w:r>
      <w:r w:rsidR="3E4546C3">
        <w:t xml:space="preserve"> CU-specific versions of this plot can be found in Appendix </w:t>
      </w:r>
      <w:r w:rsidR="3F257F63">
        <w:t>3</w:t>
      </w:r>
      <w:r w:rsidR="480618F9">
        <w:t xml:space="preserve"> (Figures A1.</w:t>
      </w:r>
      <w:r w:rsidR="2B10898F">
        <w:t>1</w:t>
      </w:r>
      <w:r w:rsidR="480618F9">
        <w:t xml:space="preserve"> – 1.</w:t>
      </w:r>
      <w:r w:rsidR="2B10898F">
        <w:t>5</w:t>
      </w:r>
      <w:r w:rsidR="480618F9">
        <w:t>)</w:t>
      </w:r>
      <w:r w:rsidR="3E4546C3">
        <w:t>.</w:t>
      </w:r>
    </w:p>
    <w:p w14:paraId="1EF4A16F" w14:textId="4D2A1FDE" w:rsidR="00051C98" w:rsidRPr="000027DA" w:rsidRDefault="00051C98" w:rsidP="00F7012F">
      <w:pPr>
        <w:pStyle w:val="Heading3"/>
      </w:pPr>
      <w:r w:rsidRPr="000027DA">
        <w:t>Historical and Recent Stock Trajectory and Trends</w:t>
      </w:r>
    </w:p>
    <w:p w14:paraId="2DEFDEA1" w14:textId="24F953D7" w:rsidR="00845F95" w:rsidRDefault="00ED4691" w:rsidP="003C067C">
      <w:pPr>
        <w:pStyle w:val="BodyText"/>
        <w:rPr>
          <w:rFonts w:eastAsia="Calibri"/>
        </w:rPr>
      </w:pPr>
      <w:bookmarkStart w:id="2531" w:name="_Hlk150255575"/>
      <w:commentRangeStart w:id="2532"/>
      <w:r w:rsidRPr="0CE11F81">
        <w:rPr>
          <w:rFonts w:eastAsia="Calibri" w:cs="Arial"/>
          <w:b/>
        </w:rPr>
        <w:t>Productivity</w:t>
      </w:r>
      <w:r w:rsidRPr="0CE11F81">
        <w:rPr>
          <w:rFonts w:eastAsia="Calibri" w:cs="Arial"/>
        </w:rPr>
        <w:t>: Two regimes are apparent in IFC SAS</w:t>
      </w:r>
      <w:r w:rsidR="00671B32" w:rsidRPr="0CE11F81">
        <w:rPr>
          <w:rFonts w:eastAsia="Calibri" w:cs="Arial"/>
        </w:rPr>
        <w:t xml:space="preserve"> (i.e.</w:t>
      </w:r>
      <w:r w:rsidR="00CC2ADC">
        <w:rPr>
          <w:rFonts w:eastAsia="Calibri" w:cs="Arial"/>
        </w:rPr>
        <w:t>,</w:t>
      </w:r>
      <w:r w:rsidR="00671B32" w:rsidRPr="0CE11F81">
        <w:rPr>
          <w:rFonts w:eastAsia="Calibri" w:cs="Arial"/>
        </w:rPr>
        <w:t xml:space="preserve"> </w:t>
      </w:r>
      <w:ins w:id="2533" w:author="Agbayani, Selina (she, they / elle, iel) (DFO/MPO)" w:date="2024-09-18T14:01:00Z">
        <w:r w:rsidR="00AA3E5D">
          <w:rPr>
            <w:rFonts w:eastAsia="Calibri" w:cs="Arial"/>
          </w:rPr>
          <w:t xml:space="preserve">marine </w:t>
        </w:r>
      </w:ins>
      <w:commentRangeStart w:id="2534"/>
      <w:r w:rsidR="00671B32" w:rsidRPr="0CE11F81">
        <w:rPr>
          <w:rFonts w:eastAsia="Calibri" w:cs="Arial"/>
        </w:rPr>
        <w:t>productivity</w:t>
      </w:r>
      <w:commentRangeEnd w:id="2534"/>
      <w:r>
        <w:rPr>
          <w:rStyle w:val="CommentReference"/>
        </w:rPr>
        <w:commentReference w:id="2534"/>
      </w:r>
      <w:r w:rsidR="00671B32" w:rsidRPr="0CE11F81">
        <w:rPr>
          <w:rFonts w:eastAsia="Calibri" w:cs="Arial"/>
        </w:rPr>
        <w:t>)</w:t>
      </w:r>
      <w:r w:rsidRPr="0CE11F81">
        <w:rPr>
          <w:rFonts w:eastAsia="Calibri" w:cs="Arial"/>
        </w:rPr>
        <w:t xml:space="preserve"> through time. The </w:t>
      </w:r>
      <w:commentRangeStart w:id="2535"/>
      <w:r w:rsidRPr="0CE11F81">
        <w:rPr>
          <w:rFonts w:eastAsia="Calibri" w:cs="Arial"/>
        </w:rPr>
        <w:t xml:space="preserve">1984 </w:t>
      </w:r>
      <w:commentRangeEnd w:id="2535"/>
      <w:r>
        <w:rPr>
          <w:rStyle w:val="CommentReference"/>
        </w:rPr>
        <w:commentReference w:id="2535"/>
      </w:r>
      <w:r w:rsidRPr="0CE11F81">
        <w:rPr>
          <w:rFonts w:eastAsia="Calibri" w:cs="Arial"/>
        </w:rPr>
        <w:t xml:space="preserve">to 1990 brood years were characterized by a period of relatively high SAS, averaging 6.3% over this time and reaching a maximum of 7.8% in 1987. However, SAS began to </w:t>
      </w:r>
      <w:r w:rsidR="00B60471" w:rsidRPr="0CE11F81">
        <w:rPr>
          <w:rFonts w:eastAsia="Calibri" w:cs="Arial"/>
        </w:rPr>
        <w:t>decrease</w:t>
      </w:r>
      <w:r w:rsidRPr="0CE11F81">
        <w:rPr>
          <w:rFonts w:eastAsia="Calibri" w:cs="Arial"/>
        </w:rPr>
        <w:t xml:space="preserve"> in 1991</w:t>
      </w:r>
      <w:r w:rsidR="00671B32" w:rsidRPr="0CE11F81">
        <w:rPr>
          <w:rFonts w:eastAsia="Calibri" w:cs="Arial"/>
        </w:rPr>
        <w:t xml:space="preserve">, </w:t>
      </w:r>
      <w:ins w:id="2536" w:author="Bailey, Colin (DFO/MPO)" w:date="2024-10-31T16:53:00Z">
        <w:r w:rsidR="0094359A">
          <w:rPr>
            <w:rFonts w:eastAsia="Calibri" w:cs="Arial"/>
          </w:rPr>
          <w:t>plummeting</w:t>
        </w:r>
      </w:ins>
      <w:del w:id="2537" w:author="Bailey, Colin (DFO/MPO)" w:date="2024-10-31T16:53:00Z">
        <w:r w:rsidR="00671B32" w:rsidRPr="0CE11F81" w:rsidDel="0094359A">
          <w:rPr>
            <w:rFonts w:eastAsia="Calibri" w:cs="Arial"/>
          </w:rPr>
          <w:delText>dropping</w:delText>
        </w:r>
      </w:del>
      <w:r w:rsidR="00671B32" w:rsidRPr="0CE11F81">
        <w:rPr>
          <w:rFonts w:eastAsia="Calibri" w:cs="Arial"/>
        </w:rPr>
        <w:t xml:space="preserve"> to 0.8% in 1992 and</w:t>
      </w:r>
      <w:r w:rsidR="00B60471" w:rsidRPr="0CE11F81">
        <w:rPr>
          <w:rFonts w:eastAsia="Calibri" w:cs="Arial"/>
        </w:rPr>
        <w:t xml:space="preserve"> then to</w:t>
      </w:r>
      <w:r w:rsidR="00671B32" w:rsidRPr="0CE11F81">
        <w:rPr>
          <w:rFonts w:eastAsia="Calibri" w:cs="Arial"/>
        </w:rPr>
        <w:t xml:space="preserve"> 0.01% in 2003</w:t>
      </w:r>
      <w:r w:rsidR="00E57982" w:rsidRPr="0CE11F81">
        <w:rPr>
          <w:rFonts w:eastAsia="Calibri" w:cs="Arial"/>
        </w:rPr>
        <w:t>.</w:t>
      </w:r>
      <w:r w:rsidRPr="0CE11F81">
        <w:rPr>
          <w:rFonts w:eastAsia="Calibri" w:cs="Arial"/>
        </w:rPr>
        <w:t xml:space="preserve"> SAS has increased</w:t>
      </w:r>
      <w:r w:rsidR="00671B32" w:rsidRPr="0CE11F81">
        <w:rPr>
          <w:rFonts w:eastAsia="Calibri" w:cs="Arial"/>
        </w:rPr>
        <w:t xml:space="preserve"> gradually since then</w:t>
      </w:r>
      <w:r w:rsidRPr="0CE11F81">
        <w:rPr>
          <w:rFonts w:eastAsia="Calibri" w:cs="Arial"/>
        </w:rPr>
        <w:t>, averaging 1.5% over the last 10 years (2010-2019) but remains low relative to historic averages (Fig</w:t>
      </w:r>
      <w:ins w:id="2538" w:author="Bailey, Colin (DFO/MPO)" w:date="2024-10-31T16:52:00Z">
        <w:r w:rsidR="00847D80">
          <w:rPr>
            <w:rFonts w:eastAsia="Calibri" w:cs="Arial"/>
          </w:rPr>
          <w:t xml:space="preserve">ure </w:t>
        </w:r>
      </w:ins>
      <w:del w:id="2539" w:author="Bailey, Colin (DFO/MPO)" w:date="2024-10-31T16:52:00Z">
        <w:r w:rsidRPr="0CE11F81" w:rsidDel="00847D80">
          <w:rPr>
            <w:rFonts w:eastAsia="Calibri" w:cs="Arial"/>
          </w:rPr>
          <w:delText xml:space="preserve">. </w:delText>
        </w:r>
      </w:del>
      <w:ins w:id="2540" w:author="Bailey, Colin (DFO/MPO)" w:date="2024-11-01T01:04:00Z">
        <w:r w:rsidR="00E46851">
          <w:rPr>
            <w:rFonts w:eastAsia="Calibri" w:cs="Arial"/>
          </w:rPr>
          <w:t>3</w:t>
        </w:r>
      </w:ins>
      <w:del w:id="2541" w:author="Bailey, Colin (DFO/MPO)" w:date="2024-11-01T01:04:00Z">
        <w:r w:rsidRPr="0CE11F81" w:rsidDel="00E46851">
          <w:rPr>
            <w:rFonts w:eastAsia="Calibri" w:cs="Arial"/>
          </w:rPr>
          <w:delText>2</w:delText>
        </w:r>
      </w:del>
      <w:r w:rsidRPr="0CE11F81">
        <w:rPr>
          <w:rFonts w:eastAsia="Calibri" w:cs="Arial"/>
        </w:rPr>
        <w:t>).</w:t>
      </w:r>
      <w:r w:rsidR="004E4499" w:rsidRPr="0CE11F81">
        <w:rPr>
          <w:rFonts w:eastAsia="Calibri" w:cs="Arial"/>
        </w:rPr>
        <w:t xml:space="preserve"> </w:t>
      </w:r>
      <w:del w:id="2542" w:author="Bailey, Colin (DFO/MPO)" w:date="2024-10-31T16:52:00Z">
        <w:r w:rsidR="00BB6504" w:rsidRPr="0CE11F81" w:rsidDel="0094359A">
          <w:rPr>
            <w:rFonts w:eastAsia="Calibri" w:cs="Arial"/>
          </w:rPr>
          <w:delText xml:space="preserve">The average SAS from 1984-1990 brood years was used to represent the 1980 to 1983 brood years since no measurements were made for those years. </w:delText>
        </w:r>
      </w:del>
      <w:r w:rsidR="004E4499" w:rsidRPr="0CE11F81">
        <w:rPr>
          <w:rFonts w:eastAsia="Calibri" w:cs="Arial"/>
        </w:rPr>
        <w:t xml:space="preserve">CU-specific trajectories can be found in </w:t>
      </w:r>
      <w:r w:rsidR="000A295C" w:rsidRPr="0CE11F81">
        <w:rPr>
          <w:rFonts w:eastAsia="Calibri" w:cs="Arial"/>
        </w:rPr>
        <w:t>A</w:t>
      </w:r>
      <w:r w:rsidR="004E4499" w:rsidRPr="0CE11F81">
        <w:rPr>
          <w:rFonts w:eastAsia="Calibri" w:cs="Arial"/>
        </w:rPr>
        <w:t xml:space="preserve">ppendix </w:t>
      </w:r>
      <w:r w:rsidR="00B74121" w:rsidRPr="0CE11F81">
        <w:rPr>
          <w:rFonts w:eastAsia="Calibri" w:cs="Arial"/>
        </w:rPr>
        <w:t>2</w:t>
      </w:r>
      <w:r w:rsidR="004E4499" w:rsidRPr="0CE11F81">
        <w:rPr>
          <w:rFonts w:eastAsia="Calibri" w:cs="Arial"/>
        </w:rPr>
        <w:t>.</w:t>
      </w:r>
      <w:commentRangeEnd w:id="2532"/>
      <w:r>
        <w:rPr>
          <w:rStyle w:val="CommentReference"/>
        </w:rPr>
        <w:commentReference w:id="2532"/>
      </w:r>
    </w:p>
    <w:p w14:paraId="2B33B1F4" w14:textId="43DE2BEE" w:rsidR="00845F95" w:rsidRDefault="00597578" w:rsidP="003C067C">
      <w:pPr>
        <w:pStyle w:val="Caption-Figure"/>
        <w:spacing w:after="0"/>
        <w:jc w:val="center"/>
        <w:rPr>
          <w:rFonts w:eastAsia="Calibri"/>
        </w:rPr>
      </w:pPr>
      <w:ins w:id="2543" w:author="Bailey, Colin (DFO/MPO)" w:date="2024-10-31T17:35:00Z">
        <w:r>
          <w:rPr>
            <w:rFonts w:eastAsia="Calibri"/>
            <w:noProof/>
          </w:rPr>
          <w:lastRenderedPageBreak/>
          <w:drawing>
            <wp:inline distT="0" distB="0" distL="0" distR="0" wp14:anchorId="61BCC71C" wp14:editId="420915EE">
              <wp:extent cx="4389120" cy="2926080"/>
              <wp:effectExtent l="0" t="0" r="0" b="7620"/>
              <wp:docPr id="1392651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94853" cy="2929902"/>
                      </a:xfrm>
                      <a:prstGeom prst="rect">
                        <a:avLst/>
                      </a:prstGeom>
                      <a:noFill/>
                      <a:ln>
                        <a:noFill/>
                      </a:ln>
                    </pic:spPr>
                  </pic:pic>
                </a:graphicData>
              </a:graphic>
            </wp:inline>
          </w:drawing>
        </w:r>
      </w:ins>
      <w:commentRangeStart w:id="2544"/>
      <w:del w:id="2545" w:author="Bailey, Colin (DFO/MPO)" w:date="2024-10-31T17:31:00Z">
        <w:r w:rsidR="00E57982" w:rsidDel="00BD77A5">
          <w:rPr>
            <w:rFonts w:eastAsia="Calibri"/>
            <w:noProof/>
          </w:rPr>
          <w:drawing>
            <wp:inline distT="0" distB="0" distL="0" distR="0" wp14:anchorId="1B5D1959" wp14:editId="3BE24CDD">
              <wp:extent cx="3950208" cy="2468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50208" cy="2468880"/>
                      </a:xfrm>
                      <a:prstGeom prst="rect">
                        <a:avLst/>
                      </a:prstGeom>
                      <a:noFill/>
                      <a:ln>
                        <a:noFill/>
                      </a:ln>
                    </pic:spPr>
                  </pic:pic>
                </a:graphicData>
              </a:graphic>
            </wp:inline>
          </w:drawing>
        </w:r>
      </w:del>
      <w:commentRangeEnd w:id="2544"/>
      <w:r w:rsidR="00611E67">
        <w:rPr>
          <w:rStyle w:val="CommentReference"/>
          <w:rFonts w:asciiTheme="minorHAnsi" w:eastAsiaTheme="minorHAnsi" w:hAnsiTheme="minorHAnsi" w:cstheme="minorBidi"/>
          <w:i w:val="0"/>
        </w:rPr>
        <w:commentReference w:id="2544"/>
      </w:r>
    </w:p>
    <w:p w14:paraId="6DAC7993" w14:textId="0E65C29E" w:rsidR="00845F95" w:rsidDel="001C231B" w:rsidRDefault="00845F95" w:rsidP="003C067C">
      <w:pPr>
        <w:pStyle w:val="Caption-Figure"/>
        <w:rPr>
          <w:del w:id="2546" w:author="Bailey, Colin (DFO/MPO)" w:date="2024-10-31T21:08:00Z"/>
          <w:rFonts w:eastAsia="Calibri"/>
        </w:rPr>
      </w:pPr>
      <w:r w:rsidRPr="003C067C">
        <w:rPr>
          <w:rFonts w:eastAsia="Calibri"/>
          <w:b/>
          <w:bCs/>
        </w:rPr>
        <w:t xml:space="preserve">Figure </w:t>
      </w:r>
      <w:r w:rsidR="00CF169D">
        <w:rPr>
          <w:rFonts w:eastAsia="Calibri"/>
          <w:b/>
          <w:bCs/>
        </w:rPr>
        <w:t>3</w:t>
      </w:r>
      <w:r w:rsidRPr="003C067C">
        <w:rPr>
          <w:rFonts w:eastAsia="Calibri"/>
          <w:b/>
          <w:bCs/>
        </w:rPr>
        <w:t>.</w:t>
      </w:r>
      <w:r>
        <w:rPr>
          <w:rFonts w:eastAsia="Calibri"/>
        </w:rPr>
        <w:t xml:space="preserve"> Interior Fraser Coho smolt-to-adult survival (198</w:t>
      </w:r>
      <w:ins w:id="2547" w:author="Bailey, Colin (DFO/MPO)" w:date="2024-10-31T17:31:00Z">
        <w:r w:rsidR="00BD77A5">
          <w:rPr>
            <w:rFonts w:eastAsia="Calibri"/>
          </w:rPr>
          <w:t>5</w:t>
        </w:r>
      </w:ins>
      <w:del w:id="2548" w:author="Bailey, Colin (DFO/MPO)" w:date="2024-10-31T17:31:00Z">
        <w:r w:rsidDel="00BD77A5">
          <w:rPr>
            <w:rFonts w:eastAsia="Calibri"/>
          </w:rPr>
          <w:delText>4</w:delText>
        </w:r>
      </w:del>
      <w:r>
        <w:rPr>
          <w:rFonts w:eastAsia="Calibri"/>
        </w:rPr>
        <w:t>-2022).</w:t>
      </w:r>
      <w:r w:rsidR="00E57982">
        <w:rPr>
          <w:rFonts w:eastAsia="Calibri"/>
        </w:rPr>
        <w:t xml:space="preserve"> </w:t>
      </w:r>
      <w:commentRangeStart w:id="2549"/>
      <w:commentRangeStart w:id="2550"/>
      <w:r w:rsidR="00E57982">
        <w:rPr>
          <w:rFonts w:eastAsia="Calibri"/>
        </w:rPr>
        <w:t xml:space="preserve">Average </w:t>
      </w:r>
      <w:commentRangeEnd w:id="2549"/>
      <w:r>
        <w:rPr>
          <w:rStyle w:val="CommentReference"/>
        </w:rPr>
        <w:commentReference w:id="2549"/>
      </w:r>
      <w:commentRangeEnd w:id="2550"/>
      <w:r w:rsidR="003F4268">
        <w:rPr>
          <w:rStyle w:val="CommentReference"/>
          <w:rFonts w:asciiTheme="minorHAnsi" w:eastAsiaTheme="minorHAnsi" w:hAnsiTheme="minorHAnsi" w:cstheme="minorBidi"/>
          <w:i w:val="0"/>
        </w:rPr>
        <w:commentReference w:id="2550"/>
      </w:r>
      <w:r w:rsidR="00E57982">
        <w:rPr>
          <w:rFonts w:eastAsia="Calibri"/>
        </w:rPr>
        <w:t>smolt-to-adult survival in the historic, high productivity regime (6.3%; 198</w:t>
      </w:r>
      <w:ins w:id="2551" w:author="Bailey, Colin (DFO/MPO)" w:date="2024-10-31T17:31:00Z">
        <w:r w:rsidR="00BD77A5">
          <w:rPr>
            <w:rFonts w:eastAsia="Calibri"/>
          </w:rPr>
          <w:t>5</w:t>
        </w:r>
      </w:ins>
      <w:del w:id="2552" w:author="Bailey, Colin (DFO/MPO)" w:date="2024-10-31T17:31:00Z">
        <w:r w:rsidR="00E57982" w:rsidDel="00BD77A5">
          <w:rPr>
            <w:rFonts w:eastAsia="Calibri"/>
          </w:rPr>
          <w:delText>4</w:delText>
        </w:r>
      </w:del>
      <w:r w:rsidR="00E57982">
        <w:rPr>
          <w:rFonts w:eastAsia="Calibri"/>
        </w:rPr>
        <w:t xml:space="preserve">-1990; </w:t>
      </w:r>
      <w:commentRangeStart w:id="2553"/>
      <w:commentRangeStart w:id="2554"/>
      <w:r w:rsidR="00E57982">
        <w:rPr>
          <w:rFonts w:eastAsia="Calibri"/>
        </w:rPr>
        <w:t xml:space="preserve">pink </w:t>
      </w:r>
      <w:commentRangeEnd w:id="2553"/>
      <w:r>
        <w:rPr>
          <w:rStyle w:val="CommentReference"/>
        </w:rPr>
        <w:commentReference w:id="2553"/>
      </w:r>
      <w:commentRangeEnd w:id="2554"/>
      <w:r w:rsidR="006B22A3">
        <w:rPr>
          <w:rStyle w:val="CommentReference"/>
          <w:rFonts w:asciiTheme="minorHAnsi" w:eastAsiaTheme="minorHAnsi" w:hAnsiTheme="minorHAnsi" w:cstheme="minorBidi"/>
          <w:i w:val="0"/>
        </w:rPr>
        <w:commentReference w:id="2554"/>
      </w:r>
      <w:r w:rsidR="00E57982">
        <w:rPr>
          <w:rFonts w:eastAsia="Calibri"/>
        </w:rPr>
        <w:t xml:space="preserve">dashed line). Average smolt-to-adult survival in the last 10 years (1.5%; 2010-2019; green dashed line). </w:t>
      </w:r>
      <w:ins w:id="2555" w:author="Bailey, Colin (DFO/MPO)" w:date="2024-10-31T17:31:00Z">
        <w:r w:rsidR="00BD77A5">
          <w:rPr>
            <w:rFonts w:eastAsia="Calibri"/>
          </w:rPr>
          <w:t xml:space="preserve">The timeseries begins in 1985 </w:t>
        </w:r>
      </w:ins>
      <w:ins w:id="2556" w:author="Bailey, Colin (DFO/MPO)" w:date="2024-10-31T17:35:00Z">
        <w:r w:rsidR="00597578">
          <w:rPr>
            <w:rFonts w:eastAsia="Calibri"/>
          </w:rPr>
          <w:t xml:space="preserve">because that was the first year that ER was </w:t>
        </w:r>
      </w:ins>
      <w:ins w:id="2557" w:author="Bailey, Colin (DFO/MPO)" w:date="2024-10-31T17:36:00Z">
        <w:r w:rsidR="007A303B">
          <w:rPr>
            <w:rFonts w:eastAsia="Calibri"/>
          </w:rPr>
          <w:t>no longer an arithmetic mean (see ER data description above).</w:t>
        </w:r>
      </w:ins>
    </w:p>
    <w:p w14:paraId="37B328AB" w14:textId="77777777" w:rsidR="00F76902" w:rsidRDefault="00F76902">
      <w:pPr>
        <w:pStyle w:val="Caption-Figure"/>
        <w:pPrChange w:id="2558" w:author="Bailey, Colin (DFO/MPO)" w:date="2024-10-31T21:08:00Z">
          <w:pPr>
            <w:pStyle w:val="BodyText"/>
          </w:pPr>
        </w:pPrChange>
      </w:pPr>
    </w:p>
    <w:p w14:paraId="5B82D8FD" w14:textId="00BCACAC" w:rsidR="00734223" w:rsidRDefault="00DD00A1" w:rsidP="00FA5A79">
      <w:pPr>
        <w:pStyle w:val="BodyText"/>
      </w:pPr>
      <w:r>
        <w:t>Natural</w:t>
      </w:r>
      <w:r w:rsidR="00671B32">
        <w:t xml:space="preserve"> IFC</w:t>
      </w:r>
      <w:r>
        <w:t xml:space="preserve"> </w:t>
      </w:r>
      <w:r w:rsidR="00734223">
        <w:t xml:space="preserve">pre-fishery </w:t>
      </w:r>
      <w:r w:rsidR="00625B2B">
        <w:t xml:space="preserve">and spawner </w:t>
      </w:r>
      <w:r w:rsidR="00734223">
        <w:t>abundance was high during the period of high productivity from return year</w:t>
      </w:r>
      <w:r w:rsidR="0086006F">
        <w:t>s</w:t>
      </w:r>
      <w:r w:rsidR="00734223">
        <w:t xml:space="preserve"> 1987 to 1993.</w:t>
      </w:r>
      <w:r w:rsidR="00F97479">
        <w:t xml:space="preserve"> </w:t>
      </w:r>
      <w:r w:rsidR="00757BAD">
        <w:t xml:space="preserve">In 1994, </w:t>
      </w:r>
      <w:r w:rsidR="00F97479">
        <w:t xml:space="preserve">natural pre-fishery </w:t>
      </w:r>
      <w:r w:rsidR="005B3C92">
        <w:t xml:space="preserve">and spawner </w:t>
      </w:r>
      <w:r w:rsidR="00F97479">
        <w:t>abundance</w:t>
      </w:r>
      <w:r w:rsidR="00B734E6">
        <w:t xml:space="preserve"> declined rapidly</w:t>
      </w:r>
      <w:r w:rsidR="00734223">
        <w:rPr>
          <w:rFonts w:eastAsia="Calibri"/>
        </w:rPr>
        <w:t xml:space="preserve">. </w:t>
      </w:r>
      <w:r w:rsidR="00734223" w:rsidRPr="00417C08">
        <w:t>In the last 10 years (201</w:t>
      </w:r>
      <w:r w:rsidR="0086006F">
        <w:t>3</w:t>
      </w:r>
      <w:r w:rsidR="00734223" w:rsidRPr="00417C08">
        <w:t>-2022)</w:t>
      </w:r>
      <w:r w:rsidR="00F97479">
        <w:t>,</w:t>
      </w:r>
      <w:r w:rsidR="00734223" w:rsidRPr="00417C08">
        <w:t xml:space="preserve"> pre-fishery </w:t>
      </w:r>
      <w:r w:rsidR="00772F06">
        <w:t xml:space="preserve">and spawner </w:t>
      </w:r>
      <w:r w:rsidR="00F97479">
        <w:t>abundances</w:t>
      </w:r>
      <w:r w:rsidR="00734223" w:rsidRPr="00417C08">
        <w:t xml:space="preserve"> </w:t>
      </w:r>
      <w:r w:rsidR="00F97479">
        <w:t>have</w:t>
      </w:r>
      <w:r w:rsidR="0086006F">
        <w:t xml:space="preserve"> increased gradually, </w:t>
      </w:r>
      <w:r w:rsidR="00772F06">
        <w:t>but have not recovered to historic abundances</w:t>
      </w:r>
      <w:r w:rsidR="00734223">
        <w:t xml:space="preserve"> </w:t>
      </w:r>
      <w:r w:rsidR="00734223">
        <w:rPr>
          <w:rFonts w:eastAsia="Calibri"/>
        </w:rPr>
        <w:t>(</w:t>
      </w:r>
      <w:r w:rsidR="001762C0">
        <w:rPr>
          <w:rFonts w:eastAsia="Calibri"/>
        </w:rPr>
        <w:t xml:space="preserve">Table </w:t>
      </w:r>
      <w:ins w:id="2559" w:author="Bailey, Colin (DFO/MPO)" w:date="2024-11-01T00:59:00Z">
        <w:r w:rsidR="00065CAD">
          <w:rPr>
            <w:rFonts w:eastAsia="Calibri"/>
          </w:rPr>
          <w:t>7</w:t>
        </w:r>
      </w:ins>
      <w:del w:id="2560" w:author="Bailey, Colin (DFO/MPO)" w:date="2024-11-01T00:59:00Z">
        <w:r w:rsidR="001762C0" w:rsidDel="00065CAD">
          <w:rPr>
            <w:rFonts w:eastAsia="Calibri"/>
          </w:rPr>
          <w:delText>6</w:delText>
        </w:r>
      </w:del>
      <w:r w:rsidR="001762C0">
        <w:rPr>
          <w:rFonts w:eastAsia="Calibri"/>
        </w:rPr>
        <w:t xml:space="preserve">; </w:t>
      </w:r>
      <w:r w:rsidR="008F4993">
        <w:rPr>
          <w:rFonts w:eastAsia="Calibri"/>
        </w:rPr>
        <w:t>Fig</w:t>
      </w:r>
      <w:del w:id="2561" w:author="Bailey, Colin (DFO/MPO)" w:date="2024-10-31T21:24:00Z">
        <w:r w:rsidR="00EA6AF5" w:rsidDel="006A25EA">
          <w:rPr>
            <w:rFonts w:eastAsia="Calibri"/>
          </w:rPr>
          <w:delText>.</w:delText>
        </w:r>
        <w:r w:rsidR="008F4993" w:rsidDel="006A25EA">
          <w:rPr>
            <w:rFonts w:eastAsia="Calibri"/>
          </w:rPr>
          <w:delText xml:space="preserve"> </w:delText>
        </w:r>
      </w:del>
      <w:ins w:id="2562" w:author="Bailey, Colin (DFO/MPO)" w:date="2024-10-31T21:24:00Z">
        <w:r w:rsidR="006A25EA">
          <w:rPr>
            <w:rFonts w:eastAsia="Calibri"/>
          </w:rPr>
          <w:t xml:space="preserve">ure </w:t>
        </w:r>
      </w:ins>
      <w:r w:rsidR="00133F1B">
        <w:t>2</w:t>
      </w:r>
      <w:r w:rsidR="00772F06">
        <w:t>B,</w:t>
      </w:r>
      <w:r w:rsidR="00EA6AF5">
        <w:t>D</w:t>
      </w:r>
      <w:r w:rsidR="00734223">
        <w:rPr>
          <w:rFonts w:eastAsia="Calibri"/>
        </w:rPr>
        <w:t>)</w:t>
      </w:r>
      <w:r w:rsidR="00734223" w:rsidRPr="00417C08">
        <w:t>.</w:t>
      </w:r>
    </w:p>
    <w:p w14:paraId="1CFE38B2" w14:textId="5B1F3FAC" w:rsidR="001762C0" w:rsidRDefault="001762C0" w:rsidP="001762C0">
      <w:pPr>
        <w:pStyle w:val="Caption-Figure"/>
        <w:rPr>
          <w:ins w:id="2563" w:author="Bailey, Colin (DFO/MPO)" w:date="2024-11-01T00:34:00Z"/>
        </w:rPr>
      </w:pPr>
      <w:commentRangeStart w:id="2564"/>
      <w:r w:rsidRPr="00E22FD2">
        <w:rPr>
          <w:b/>
          <w:bCs/>
        </w:rPr>
        <w:t xml:space="preserve">Table </w:t>
      </w:r>
      <w:commentRangeEnd w:id="2564"/>
      <w:r>
        <w:rPr>
          <w:rStyle w:val="CommentReference"/>
        </w:rPr>
        <w:commentReference w:id="2564"/>
      </w:r>
      <w:ins w:id="2565" w:author="Bailey, Colin (DFO/MPO)" w:date="2024-11-01T00:59:00Z">
        <w:r w:rsidR="00065CAD">
          <w:rPr>
            <w:b/>
            <w:bCs/>
          </w:rPr>
          <w:t>7</w:t>
        </w:r>
      </w:ins>
      <w:del w:id="2566" w:author="Bailey, Colin (DFO/MPO)" w:date="2024-11-01T00:59:00Z">
        <w:r w:rsidDel="00065CAD">
          <w:rPr>
            <w:b/>
            <w:bCs/>
          </w:rPr>
          <w:delText>6</w:delText>
        </w:r>
      </w:del>
      <w:r w:rsidRPr="00E22FD2">
        <w:rPr>
          <w:b/>
          <w:bCs/>
        </w:rPr>
        <w:t>.</w:t>
      </w:r>
      <w:r w:rsidRPr="00E22FD2">
        <w:t xml:space="preserve"> </w:t>
      </w:r>
      <w:r>
        <w:t xml:space="preserve">Interior Fraser coho </w:t>
      </w:r>
      <w:r w:rsidR="00C33C26">
        <w:t xml:space="preserve">summarized </w:t>
      </w:r>
      <w:r>
        <w:t xml:space="preserve">abundances </w:t>
      </w:r>
      <w:r w:rsidR="00C33C26">
        <w:t>through time</w:t>
      </w:r>
      <w:r>
        <w:t>.</w:t>
      </w:r>
      <w:r w:rsidR="00C33C26">
        <w:t xml:space="preserve"> Note the sharp decline in abundance between 1993 and </w:t>
      </w:r>
      <w:commentRangeStart w:id="2567"/>
      <w:r w:rsidR="00C33C26">
        <w:t>1994</w:t>
      </w:r>
      <w:commentRangeEnd w:id="2567"/>
      <w:r w:rsidR="00604A51">
        <w:rPr>
          <w:rStyle w:val="CommentReference"/>
          <w:rFonts w:asciiTheme="minorHAnsi" w:eastAsiaTheme="minorHAnsi" w:hAnsiTheme="minorHAnsi" w:cstheme="minorBidi"/>
          <w:i w:val="0"/>
        </w:rPr>
        <w:commentReference w:id="2567"/>
      </w:r>
      <w:r w:rsidR="00C33C26">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3"/>
        <w:gridCol w:w="1173"/>
        <w:gridCol w:w="1279"/>
        <w:gridCol w:w="1620"/>
      </w:tblGrid>
      <w:tr w:rsidR="0010363D" w:rsidRPr="009C70C0" w14:paraId="6473841D" w14:textId="77777777" w:rsidTr="005F02F0">
        <w:trPr>
          <w:jc w:val="center"/>
          <w:ins w:id="2568" w:author="Bailey, Colin (DFO/MPO)" w:date="2024-11-01T00:35:00Z"/>
        </w:trPr>
        <w:tc>
          <w:tcPr>
            <w:tcW w:w="0" w:type="auto"/>
            <w:tcBorders>
              <w:top w:val="single" w:sz="4" w:space="0" w:color="auto"/>
              <w:bottom w:val="single" w:sz="12" w:space="0" w:color="auto"/>
            </w:tcBorders>
            <w:vAlign w:val="bottom"/>
          </w:tcPr>
          <w:p w14:paraId="61FCEACE" w14:textId="72C44A1D" w:rsidR="009C70C0" w:rsidRPr="005F02F0" w:rsidRDefault="005F02F0">
            <w:pPr>
              <w:pStyle w:val="Caption-Figure"/>
              <w:spacing w:after="0"/>
              <w:rPr>
                <w:ins w:id="2569" w:author="Bailey, Colin (DFO/MPO)" w:date="2024-11-01T00:35:00Z"/>
                <w:rFonts w:cs="Arial"/>
                <w:b/>
                <w:bCs/>
                <w:i w:val="0"/>
                <w:iCs/>
                <w:rPrChange w:id="2570" w:author="Bailey, Colin (DFO/MPO)" w:date="2024-11-01T00:42:00Z">
                  <w:rPr>
                    <w:ins w:id="2571" w:author="Bailey, Colin (DFO/MPO)" w:date="2024-11-01T00:35:00Z"/>
                    <w:rFonts w:cs="Arial"/>
                    <w:i w:val="0"/>
                    <w:iCs/>
                  </w:rPr>
                </w:rPrChange>
              </w:rPr>
              <w:pPrChange w:id="2572" w:author="Bailey, Colin (DFO/MPO)" w:date="2024-11-01T00:41:00Z">
                <w:pPr>
                  <w:pStyle w:val="Caption-Figure"/>
                </w:pPr>
              </w:pPrChange>
            </w:pPr>
            <w:proofErr w:type="spellStart"/>
            <w:ins w:id="2573" w:author="Bailey, Colin (DFO/MPO)" w:date="2024-11-01T00:41:00Z">
              <w:r w:rsidRPr="005F02F0">
                <w:rPr>
                  <w:rFonts w:cs="Arial"/>
                  <w:b/>
                  <w:bCs/>
                  <w:i w:val="0"/>
                  <w:iCs/>
                  <w:rPrChange w:id="2574" w:author="Bailey, Colin (DFO/MPO)" w:date="2024-11-01T00:42:00Z">
                    <w:rPr>
                      <w:rFonts w:cs="Arial"/>
                      <w:i w:val="0"/>
                      <w:iCs/>
                    </w:rPr>
                  </w:rPrChange>
                </w:rPr>
                <w:t>Lifestage</w:t>
              </w:r>
            </w:ins>
            <w:proofErr w:type="spellEnd"/>
          </w:p>
        </w:tc>
        <w:tc>
          <w:tcPr>
            <w:tcW w:w="0" w:type="auto"/>
            <w:tcBorders>
              <w:top w:val="single" w:sz="4" w:space="0" w:color="auto"/>
              <w:bottom w:val="single" w:sz="12" w:space="0" w:color="auto"/>
            </w:tcBorders>
            <w:vAlign w:val="bottom"/>
          </w:tcPr>
          <w:p w14:paraId="3EC8CE9B" w14:textId="3D792010" w:rsidR="009C70C0" w:rsidRPr="005F02F0" w:rsidRDefault="009C70C0">
            <w:pPr>
              <w:pStyle w:val="Caption-Figure"/>
              <w:spacing w:after="0"/>
              <w:rPr>
                <w:ins w:id="2575" w:author="Bailey, Colin (DFO/MPO)" w:date="2024-11-01T00:35:00Z"/>
                <w:rFonts w:cs="Arial"/>
                <w:b/>
                <w:bCs/>
                <w:i w:val="0"/>
                <w:iCs/>
                <w:rPrChange w:id="2576" w:author="Bailey, Colin (DFO/MPO)" w:date="2024-11-01T00:42:00Z">
                  <w:rPr>
                    <w:ins w:id="2577" w:author="Bailey, Colin (DFO/MPO)" w:date="2024-11-01T00:35:00Z"/>
                    <w:rFonts w:cs="Arial"/>
                    <w:i w:val="0"/>
                    <w:iCs/>
                  </w:rPr>
                </w:rPrChange>
              </w:rPr>
              <w:pPrChange w:id="2578" w:author="Bailey, Colin (DFO/MPO)" w:date="2024-11-01T00:41:00Z">
                <w:pPr>
                  <w:pStyle w:val="Caption-Figure"/>
                </w:pPr>
              </w:pPrChange>
            </w:pPr>
            <w:ins w:id="2579" w:author="Bailey, Colin (DFO/MPO)" w:date="2024-11-01T00:36:00Z">
              <w:r w:rsidRPr="005F02F0">
                <w:rPr>
                  <w:rFonts w:cs="Arial"/>
                  <w:b/>
                  <w:bCs/>
                  <w:i w:val="0"/>
                  <w:iCs/>
                  <w:rPrChange w:id="2580" w:author="Bailey, Colin (DFO/MPO)" w:date="2024-11-01T00:42:00Z">
                    <w:rPr>
                      <w:rFonts w:cs="Arial"/>
                      <w:i w:val="0"/>
                      <w:iCs/>
                    </w:rPr>
                  </w:rPrChange>
                </w:rPr>
                <w:t>Years</w:t>
              </w:r>
            </w:ins>
          </w:p>
        </w:tc>
        <w:tc>
          <w:tcPr>
            <w:tcW w:w="1279" w:type="dxa"/>
            <w:tcBorders>
              <w:top w:val="single" w:sz="4" w:space="0" w:color="auto"/>
              <w:bottom w:val="single" w:sz="12" w:space="0" w:color="auto"/>
            </w:tcBorders>
            <w:vAlign w:val="bottom"/>
          </w:tcPr>
          <w:p w14:paraId="38AAEE1F" w14:textId="6D603D77" w:rsidR="009C70C0" w:rsidRPr="005F02F0" w:rsidRDefault="009C70C0">
            <w:pPr>
              <w:pStyle w:val="Caption-Figure"/>
              <w:spacing w:after="0"/>
              <w:rPr>
                <w:ins w:id="2581" w:author="Bailey, Colin (DFO/MPO)" w:date="2024-11-01T00:35:00Z"/>
                <w:rFonts w:cs="Arial"/>
                <w:b/>
                <w:bCs/>
                <w:i w:val="0"/>
                <w:iCs/>
                <w:rPrChange w:id="2582" w:author="Bailey, Colin (DFO/MPO)" w:date="2024-11-01T00:42:00Z">
                  <w:rPr>
                    <w:ins w:id="2583" w:author="Bailey, Colin (DFO/MPO)" w:date="2024-11-01T00:35:00Z"/>
                    <w:rFonts w:cs="Arial"/>
                    <w:i w:val="0"/>
                    <w:iCs/>
                  </w:rPr>
                </w:rPrChange>
              </w:rPr>
              <w:pPrChange w:id="2584" w:author="Bailey, Colin (DFO/MPO)" w:date="2024-11-01T00:41:00Z">
                <w:pPr>
                  <w:pStyle w:val="Caption-Figure"/>
                </w:pPr>
              </w:pPrChange>
            </w:pPr>
            <w:ins w:id="2585" w:author="Bailey, Colin (DFO/MPO)" w:date="2024-11-01T00:37:00Z">
              <w:r w:rsidRPr="005F02F0">
                <w:rPr>
                  <w:rFonts w:cs="Arial"/>
                  <w:b/>
                  <w:bCs/>
                  <w:i w:val="0"/>
                  <w:iCs/>
                  <w:rPrChange w:id="2586" w:author="Bailey, Colin (DFO/MPO)" w:date="2024-11-01T00:42:00Z">
                    <w:rPr>
                      <w:rFonts w:cs="Arial"/>
                      <w:i w:val="0"/>
                      <w:iCs/>
                    </w:rPr>
                  </w:rPrChange>
                </w:rPr>
                <w:t>Mean abundance</w:t>
              </w:r>
            </w:ins>
          </w:p>
        </w:tc>
        <w:tc>
          <w:tcPr>
            <w:tcW w:w="1620" w:type="dxa"/>
            <w:tcBorders>
              <w:top w:val="single" w:sz="4" w:space="0" w:color="auto"/>
              <w:bottom w:val="single" w:sz="12" w:space="0" w:color="auto"/>
            </w:tcBorders>
            <w:vAlign w:val="bottom"/>
          </w:tcPr>
          <w:p w14:paraId="107DDEA0" w14:textId="66759F4F" w:rsidR="009C70C0" w:rsidRPr="005F02F0" w:rsidRDefault="009C70C0">
            <w:pPr>
              <w:pStyle w:val="Caption-Figure"/>
              <w:spacing w:after="0"/>
              <w:rPr>
                <w:ins w:id="2587" w:author="Bailey, Colin (DFO/MPO)" w:date="2024-11-01T00:35:00Z"/>
                <w:rFonts w:cs="Arial"/>
                <w:b/>
                <w:bCs/>
                <w:i w:val="0"/>
                <w:iCs/>
                <w:rPrChange w:id="2588" w:author="Bailey, Colin (DFO/MPO)" w:date="2024-11-01T00:42:00Z">
                  <w:rPr>
                    <w:ins w:id="2589" w:author="Bailey, Colin (DFO/MPO)" w:date="2024-11-01T00:35:00Z"/>
                    <w:rFonts w:cs="Arial"/>
                    <w:i w:val="0"/>
                    <w:iCs/>
                  </w:rPr>
                </w:rPrChange>
              </w:rPr>
              <w:pPrChange w:id="2590" w:author="Bailey, Colin (DFO/MPO)" w:date="2024-11-01T00:41:00Z">
                <w:pPr>
                  <w:pStyle w:val="Caption-Figure"/>
                </w:pPr>
              </w:pPrChange>
            </w:pPr>
            <w:ins w:id="2591" w:author="Bailey, Colin (DFO/MPO)" w:date="2024-11-01T00:37:00Z">
              <w:r w:rsidRPr="005F02F0">
                <w:rPr>
                  <w:rFonts w:cs="Arial"/>
                  <w:b/>
                  <w:bCs/>
                  <w:i w:val="0"/>
                  <w:iCs/>
                  <w:rPrChange w:id="2592" w:author="Bailey, Colin (DFO/MPO)" w:date="2024-11-01T00:42:00Z">
                    <w:rPr>
                      <w:rFonts w:cs="Arial"/>
                      <w:i w:val="0"/>
                      <w:iCs/>
                    </w:rPr>
                  </w:rPrChange>
                </w:rPr>
                <w:t>Range</w:t>
              </w:r>
            </w:ins>
          </w:p>
        </w:tc>
      </w:tr>
      <w:tr w:rsidR="0010363D" w:rsidRPr="009C70C0" w14:paraId="61B53650" w14:textId="77777777" w:rsidTr="005F02F0">
        <w:trPr>
          <w:jc w:val="center"/>
          <w:ins w:id="2593" w:author="Bailey, Colin (DFO/MPO)" w:date="2024-11-01T00:35:00Z"/>
        </w:trPr>
        <w:tc>
          <w:tcPr>
            <w:tcW w:w="0" w:type="auto"/>
            <w:tcBorders>
              <w:top w:val="single" w:sz="12" w:space="0" w:color="auto"/>
            </w:tcBorders>
            <w:vAlign w:val="bottom"/>
          </w:tcPr>
          <w:p w14:paraId="7BCC8E37" w14:textId="78FE9CE8" w:rsidR="009C70C0" w:rsidRPr="007F3524" w:rsidRDefault="009C70C0">
            <w:pPr>
              <w:pStyle w:val="Caption-Figure"/>
              <w:spacing w:after="0"/>
              <w:rPr>
                <w:ins w:id="2594" w:author="Bailey, Colin (DFO/MPO)" w:date="2024-11-01T00:35:00Z"/>
                <w:rFonts w:cs="Arial"/>
                <w:i w:val="0"/>
                <w:iCs/>
              </w:rPr>
              <w:pPrChange w:id="2595" w:author="Bailey, Colin (DFO/MPO)" w:date="2024-11-01T00:41:00Z">
                <w:pPr>
                  <w:pStyle w:val="Caption-Figure"/>
                </w:pPr>
              </w:pPrChange>
            </w:pPr>
            <w:ins w:id="2596" w:author="Bailey, Colin (DFO/MPO)" w:date="2024-11-01T00:35:00Z">
              <w:r w:rsidRPr="007F3524">
                <w:rPr>
                  <w:rFonts w:cs="Arial"/>
                  <w:i w:val="0"/>
                  <w:iCs/>
                  <w:rPrChange w:id="2597" w:author="Bailey, Colin (DFO/MPO)" w:date="2024-11-01T00:36:00Z">
                    <w:rPr>
                      <w:rFonts w:cs="Arial"/>
                      <w:b/>
                      <w:bCs/>
                    </w:rPr>
                  </w:rPrChange>
                </w:rPr>
                <w:t>Pre-fishery adults</w:t>
              </w:r>
            </w:ins>
          </w:p>
        </w:tc>
        <w:tc>
          <w:tcPr>
            <w:tcW w:w="0" w:type="auto"/>
            <w:tcBorders>
              <w:top w:val="single" w:sz="12" w:space="0" w:color="auto"/>
            </w:tcBorders>
            <w:vAlign w:val="bottom"/>
          </w:tcPr>
          <w:p w14:paraId="7178C951" w14:textId="0E47C7B6" w:rsidR="009C70C0" w:rsidRPr="007F3524" w:rsidRDefault="009C70C0">
            <w:pPr>
              <w:pStyle w:val="Caption-Figure"/>
              <w:spacing w:after="0"/>
              <w:jc w:val="right"/>
              <w:rPr>
                <w:ins w:id="2598" w:author="Bailey, Colin (DFO/MPO)" w:date="2024-11-01T00:35:00Z"/>
                <w:rFonts w:cs="Arial"/>
                <w:i w:val="0"/>
                <w:iCs/>
              </w:rPr>
              <w:pPrChange w:id="2599" w:author="Bailey, Colin (DFO/MPO)" w:date="2024-11-01T00:41:00Z">
                <w:pPr>
                  <w:pStyle w:val="Caption-Figure"/>
                </w:pPr>
              </w:pPrChange>
            </w:pPr>
            <w:ins w:id="2600" w:author="Bailey, Colin (DFO/MPO)" w:date="2024-11-01T00:36:00Z">
              <w:r w:rsidRPr="007F3524">
                <w:rPr>
                  <w:i w:val="0"/>
                  <w:iCs/>
                  <w:rPrChange w:id="2601" w:author="Bailey, Colin (DFO/MPO)" w:date="2024-11-01T00:36:00Z">
                    <w:rPr>
                      <w:b/>
                      <w:bCs/>
                    </w:rPr>
                  </w:rPrChange>
                </w:rPr>
                <w:t>1987</w:t>
              </w:r>
            </w:ins>
            <w:ins w:id="2602" w:author="Bailey, Colin (DFO/MPO)" w:date="2024-11-01T00:39:00Z">
              <w:r>
                <w:rPr>
                  <w:i w:val="0"/>
                  <w:iCs/>
                </w:rPr>
                <w:t>-</w:t>
              </w:r>
            </w:ins>
            <w:ins w:id="2603" w:author="Bailey, Colin (DFO/MPO)" w:date="2024-11-01T00:36:00Z">
              <w:r w:rsidRPr="007F3524">
                <w:rPr>
                  <w:i w:val="0"/>
                  <w:iCs/>
                  <w:rPrChange w:id="2604" w:author="Bailey, Colin (DFO/MPO)" w:date="2024-11-01T00:36:00Z">
                    <w:rPr>
                      <w:b/>
                      <w:bCs/>
                    </w:rPr>
                  </w:rPrChange>
                </w:rPr>
                <w:t>1993</w:t>
              </w:r>
            </w:ins>
          </w:p>
        </w:tc>
        <w:tc>
          <w:tcPr>
            <w:tcW w:w="1279" w:type="dxa"/>
            <w:tcBorders>
              <w:top w:val="single" w:sz="12" w:space="0" w:color="auto"/>
            </w:tcBorders>
            <w:vAlign w:val="bottom"/>
          </w:tcPr>
          <w:p w14:paraId="41D013A6" w14:textId="5EEBE1FB" w:rsidR="009C70C0" w:rsidRPr="007F3524" w:rsidRDefault="009C70C0">
            <w:pPr>
              <w:pStyle w:val="Caption-Figure"/>
              <w:spacing w:after="0"/>
              <w:jc w:val="right"/>
              <w:rPr>
                <w:ins w:id="2605" w:author="Bailey, Colin (DFO/MPO)" w:date="2024-11-01T00:35:00Z"/>
                <w:rFonts w:cs="Arial"/>
                <w:i w:val="0"/>
                <w:iCs/>
              </w:rPr>
              <w:pPrChange w:id="2606" w:author="Bailey, Colin (DFO/MPO)" w:date="2024-11-01T00:41:00Z">
                <w:pPr>
                  <w:pStyle w:val="Caption-Figure"/>
                </w:pPr>
              </w:pPrChange>
            </w:pPr>
            <w:ins w:id="2607" w:author="Bailey, Colin (DFO/MPO)" w:date="2024-11-01T00:37:00Z">
              <w:r>
                <w:t>198,185</w:t>
              </w:r>
            </w:ins>
          </w:p>
        </w:tc>
        <w:tc>
          <w:tcPr>
            <w:tcW w:w="1620" w:type="dxa"/>
            <w:tcBorders>
              <w:top w:val="single" w:sz="12" w:space="0" w:color="auto"/>
            </w:tcBorders>
            <w:vAlign w:val="bottom"/>
          </w:tcPr>
          <w:p w14:paraId="668E9E72" w14:textId="5694B6F2" w:rsidR="009C70C0" w:rsidRPr="007F3524" w:rsidRDefault="009C70C0">
            <w:pPr>
              <w:pStyle w:val="Caption-Figure"/>
              <w:spacing w:after="0"/>
              <w:jc w:val="center"/>
              <w:rPr>
                <w:ins w:id="2608" w:author="Bailey, Colin (DFO/MPO)" w:date="2024-11-01T00:35:00Z"/>
                <w:rFonts w:cs="Arial"/>
                <w:i w:val="0"/>
                <w:iCs/>
              </w:rPr>
              <w:pPrChange w:id="2609" w:author="Bailey, Colin (DFO/MPO)" w:date="2024-11-01T00:43:00Z">
                <w:pPr>
                  <w:pStyle w:val="Caption-Figure"/>
                </w:pPr>
              </w:pPrChange>
            </w:pPr>
            <w:ins w:id="2610" w:author="Bailey, Colin (DFO/MPO)" w:date="2024-11-01T00:38:00Z">
              <w:r>
                <w:t>84,390</w:t>
              </w:r>
            </w:ins>
            <w:ins w:id="2611" w:author="Bailey, Colin (DFO/MPO)" w:date="2024-11-01T00:39:00Z">
              <w:r>
                <w:t>-</w:t>
              </w:r>
            </w:ins>
            <w:ins w:id="2612" w:author="Bailey, Colin (DFO/MPO)" w:date="2024-11-01T00:38:00Z">
              <w:r>
                <w:t>302,120</w:t>
              </w:r>
            </w:ins>
          </w:p>
        </w:tc>
      </w:tr>
      <w:tr w:rsidR="0010363D" w:rsidRPr="009C70C0" w14:paraId="1A675B6E" w14:textId="77777777" w:rsidTr="005F02F0">
        <w:trPr>
          <w:jc w:val="center"/>
          <w:ins w:id="2613" w:author="Bailey, Colin (DFO/MPO)" w:date="2024-11-01T00:35:00Z"/>
        </w:trPr>
        <w:tc>
          <w:tcPr>
            <w:tcW w:w="0" w:type="auto"/>
            <w:vAlign w:val="bottom"/>
          </w:tcPr>
          <w:p w14:paraId="4B82E7A0" w14:textId="5AD65788" w:rsidR="009C70C0" w:rsidRPr="007F3524" w:rsidRDefault="009C70C0">
            <w:pPr>
              <w:pStyle w:val="Caption-Figure"/>
              <w:spacing w:after="0"/>
              <w:rPr>
                <w:ins w:id="2614" w:author="Bailey, Colin (DFO/MPO)" w:date="2024-11-01T00:35:00Z"/>
                <w:rFonts w:cs="Arial"/>
                <w:i w:val="0"/>
                <w:iCs/>
              </w:rPr>
              <w:pPrChange w:id="2615" w:author="Bailey, Colin (DFO/MPO)" w:date="2024-11-01T00:41:00Z">
                <w:pPr>
                  <w:pStyle w:val="Caption-Figure"/>
                </w:pPr>
              </w:pPrChange>
            </w:pPr>
            <w:ins w:id="2616" w:author="Bailey, Colin (DFO/MPO)" w:date="2024-11-01T00:35:00Z">
              <w:r w:rsidRPr="007F3524">
                <w:rPr>
                  <w:rFonts w:cs="Arial"/>
                  <w:i w:val="0"/>
                  <w:iCs/>
                  <w:rPrChange w:id="2617" w:author="Bailey, Colin (DFO/MPO)" w:date="2024-11-01T00:36:00Z">
                    <w:rPr>
                      <w:rFonts w:cs="Arial"/>
                      <w:b/>
                      <w:bCs/>
                    </w:rPr>
                  </w:rPrChange>
                </w:rPr>
                <w:t>Spawners</w:t>
              </w:r>
            </w:ins>
          </w:p>
        </w:tc>
        <w:tc>
          <w:tcPr>
            <w:tcW w:w="0" w:type="auto"/>
            <w:vAlign w:val="bottom"/>
          </w:tcPr>
          <w:p w14:paraId="77FCCF72" w14:textId="2825DBBF" w:rsidR="009C70C0" w:rsidRPr="007F3524" w:rsidRDefault="009C70C0">
            <w:pPr>
              <w:pStyle w:val="Caption-Figure"/>
              <w:spacing w:after="0"/>
              <w:jc w:val="right"/>
              <w:rPr>
                <w:ins w:id="2618" w:author="Bailey, Colin (DFO/MPO)" w:date="2024-11-01T00:35:00Z"/>
                <w:rFonts w:cs="Arial"/>
                <w:i w:val="0"/>
                <w:iCs/>
              </w:rPr>
              <w:pPrChange w:id="2619" w:author="Bailey, Colin (DFO/MPO)" w:date="2024-11-01T00:41:00Z">
                <w:pPr>
                  <w:pStyle w:val="Caption-Figure"/>
                </w:pPr>
              </w:pPrChange>
            </w:pPr>
            <w:ins w:id="2620" w:author="Bailey, Colin (DFO/MPO)" w:date="2024-11-01T00:36:00Z">
              <w:r w:rsidRPr="007F3524">
                <w:rPr>
                  <w:i w:val="0"/>
                  <w:iCs/>
                  <w:rPrChange w:id="2621" w:author="Bailey, Colin (DFO/MPO)" w:date="2024-11-01T00:36:00Z">
                    <w:rPr>
                      <w:b/>
                      <w:bCs/>
                    </w:rPr>
                  </w:rPrChange>
                </w:rPr>
                <w:t>1987</w:t>
              </w:r>
            </w:ins>
            <w:ins w:id="2622" w:author="Bailey, Colin (DFO/MPO)" w:date="2024-11-01T00:39:00Z">
              <w:r>
                <w:rPr>
                  <w:i w:val="0"/>
                  <w:iCs/>
                </w:rPr>
                <w:t>-</w:t>
              </w:r>
            </w:ins>
            <w:ins w:id="2623" w:author="Bailey, Colin (DFO/MPO)" w:date="2024-11-01T00:36:00Z">
              <w:r w:rsidRPr="007F3524">
                <w:rPr>
                  <w:i w:val="0"/>
                  <w:iCs/>
                  <w:rPrChange w:id="2624" w:author="Bailey, Colin (DFO/MPO)" w:date="2024-11-01T00:36:00Z">
                    <w:rPr>
                      <w:b/>
                      <w:bCs/>
                    </w:rPr>
                  </w:rPrChange>
                </w:rPr>
                <w:t>1993</w:t>
              </w:r>
            </w:ins>
          </w:p>
        </w:tc>
        <w:tc>
          <w:tcPr>
            <w:tcW w:w="1279" w:type="dxa"/>
            <w:vAlign w:val="bottom"/>
          </w:tcPr>
          <w:p w14:paraId="38AF3EF4" w14:textId="1A49481B" w:rsidR="009C70C0" w:rsidRPr="007F3524" w:rsidRDefault="009C70C0">
            <w:pPr>
              <w:pStyle w:val="Caption-Figure"/>
              <w:spacing w:after="0"/>
              <w:jc w:val="right"/>
              <w:rPr>
                <w:ins w:id="2625" w:author="Bailey, Colin (DFO/MPO)" w:date="2024-11-01T00:35:00Z"/>
                <w:rFonts w:cs="Arial"/>
                <w:i w:val="0"/>
                <w:iCs/>
              </w:rPr>
              <w:pPrChange w:id="2626" w:author="Bailey, Colin (DFO/MPO)" w:date="2024-11-01T00:41:00Z">
                <w:pPr>
                  <w:pStyle w:val="Caption-Figure"/>
                </w:pPr>
              </w:pPrChange>
            </w:pPr>
            <w:ins w:id="2627" w:author="Bailey, Colin (DFO/MPO)" w:date="2024-11-01T00:37:00Z">
              <w:r>
                <w:rPr>
                  <w:rFonts w:eastAsia="Calibri"/>
                </w:rPr>
                <w:t>52,539</w:t>
              </w:r>
            </w:ins>
          </w:p>
        </w:tc>
        <w:tc>
          <w:tcPr>
            <w:tcW w:w="1620" w:type="dxa"/>
            <w:vAlign w:val="bottom"/>
          </w:tcPr>
          <w:p w14:paraId="360ED7E7" w14:textId="0A915081" w:rsidR="009C70C0" w:rsidRPr="007F3524" w:rsidRDefault="009C70C0">
            <w:pPr>
              <w:pStyle w:val="Caption-Figure"/>
              <w:spacing w:after="0"/>
              <w:jc w:val="center"/>
              <w:rPr>
                <w:ins w:id="2628" w:author="Bailey, Colin (DFO/MPO)" w:date="2024-11-01T00:35:00Z"/>
                <w:rFonts w:cs="Arial"/>
                <w:i w:val="0"/>
                <w:iCs/>
              </w:rPr>
              <w:pPrChange w:id="2629" w:author="Bailey, Colin (DFO/MPO)" w:date="2024-11-01T00:43:00Z">
                <w:pPr>
                  <w:pStyle w:val="Caption-Figure"/>
                </w:pPr>
              </w:pPrChange>
            </w:pPr>
            <w:ins w:id="2630" w:author="Bailey, Colin (DFO/MPO)" w:date="2024-11-01T00:38:00Z">
              <w:r>
                <w:rPr>
                  <w:rFonts w:eastAsia="Calibri"/>
                </w:rPr>
                <w:t>27,219</w:t>
              </w:r>
            </w:ins>
            <w:ins w:id="2631" w:author="Bailey, Colin (DFO/MPO)" w:date="2024-11-01T00:39:00Z">
              <w:r w:rsidR="005F02F0">
                <w:rPr>
                  <w:rFonts w:eastAsia="Calibri"/>
                </w:rPr>
                <w:t>-</w:t>
              </w:r>
            </w:ins>
            <w:ins w:id="2632" w:author="Bailey, Colin (DFO/MPO)" w:date="2024-11-01T00:38:00Z">
              <w:r>
                <w:rPr>
                  <w:rFonts w:eastAsia="Calibri"/>
                </w:rPr>
                <w:t>87,021</w:t>
              </w:r>
            </w:ins>
          </w:p>
        </w:tc>
      </w:tr>
      <w:tr w:rsidR="0010363D" w:rsidRPr="009C70C0" w14:paraId="70B96E0D" w14:textId="77777777" w:rsidTr="005F02F0">
        <w:trPr>
          <w:jc w:val="center"/>
          <w:ins w:id="2633" w:author="Bailey, Colin (DFO/MPO)" w:date="2024-11-01T00:35:00Z"/>
        </w:trPr>
        <w:tc>
          <w:tcPr>
            <w:tcW w:w="0" w:type="auto"/>
            <w:vAlign w:val="bottom"/>
          </w:tcPr>
          <w:p w14:paraId="3BA59B74" w14:textId="074BE42C" w:rsidR="009C70C0" w:rsidRPr="007F3524" w:rsidRDefault="009C70C0">
            <w:pPr>
              <w:pStyle w:val="Caption-Figure"/>
              <w:spacing w:after="0"/>
              <w:rPr>
                <w:ins w:id="2634" w:author="Bailey, Colin (DFO/MPO)" w:date="2024-11-01T00:35:00Z"/>
                <w:rFonts w:cs="Arial"/>
                <w:i w:val="0"/>
                <w:iCs/>
              </w:rPr>
              <w:pPrChange w:id="2635" w:author="Bailey, Colin (DFO/MPO)" w:date="2024-11-01T00:41:00Z">
                <w:pPr>
                  <w:pStyle w:val="Caption-Figure"/>
                </w:pPr>
              </w:pPrChange>
            </w:pPr>
            <w:ins w:id="2636" w:author="Bailey, Colin (DFO/MPO)" w:date="2024-11-01T00:35:00Z">
              <w:r w:rsidRPr="007F3524">
                <w:rPr>
                  <w:rFonts w:cs="Arial"/>
                  <w:i w:val="0"/>
                  <w:iCs/>
                  <w:rPrChange w:id="2637" w:author="Bailey, Colin (DFO/MPO)" w:date="2024-11-01T00:36:00Z">
                    <w:rPr>
                      <w:rFonts w:cs="Arial"/>
                      <w:b/>
                      <w:bCs/>
                    </w:rPr>
                  </w:rPrChange>
                </w:rPr>
                <w:t>Pre-fishery adults</w:t>
              </w:r>
            </w:ins>
          </w:p>
        </w:tc>
        <w:tc>
          <w:tcPr>
            <w:tcW w:w="0" w:type="auto"/>
            <w:vAlign w:val="bottom"/>
          </w:tcPr>
          <w:p w14:paraId="5B4991CC" w14:textId="7B559EE7" w:rsidR="009C70C0" w:rsidRPr="007F3524" w:rsidRDefault="009C70C0">
            <w:pPr>
              <w:pStyle w:val="Caption-Figure"/>
              <w:spacing w:after="0"/>
              <w:jc w:val="right"/>
              <w:rPr>
                <w:ins w:id="2638" w:author="Bailey, Colin (DFO/MPO)" w:date="2024-11-01T00:35:00Z"/>
                <w:rFonts w:cs="Arial"/>
                <w:i w:val="0"/>
                <w:iCs/>
              </w:rPr>
              <w:pPrChange w:id="2639" w:author="Bailey, Colin (DFO/MPO)" w:date="2024-11-01T00:41:00Z">
                <w:pPr>
                  <w:pStyle w:val="Caption-Figure"/>
                </w:pPr>
              </w:pPrChange>
            </w:pPr>
            <w:ins w:id="2640" w:author="Bailey, Colin (DFO/MPO)" w:date="2024-11-01T00:36:00Z">
              <w:r w:rsidRPr="007F3524">
                <w:rPr>
                  <w:i w:val="0"/>
                  <w:iCs/>
                  <w:rPrChange w:id="2641" w:author="Bailey, Colin (DFO/MPO)" w:date="2024-11-01T00:36:00Z">
                    <w:rPr>
                      <w:b/>
                      <w:bCs/>
                    </w:rPr>
                  </w:rPrChange>
                </w:rPr>
                <w:t>1994</w:t>
              </w:r>
            </w:ins>
            <w:ins w:id="2642" w:author="Bailey, Colin (DFO/MPO)" w:date="2024-11-01T00:39:00Z">
              <w:r>
                <w:rPr>
                  <w:i w:val="0"/>
                  <w:iCs/>
                </w:rPr>
                <w:t>-</w:t>
              </w:r>
            </w:ins>
            <w:ins w:id="2643" w:author="Bailey, Colin (DFO/MPO)" w:date="2024-11-01T00:36:00Z">
              <w:r w:rsidRPr="007F3524">
                <w:rPr>
                  <w:i w:val="0"/>
                  <w:iCs/>
                  <w:rPrChange w:id="2644" w:author="Bailey, Colin (DFO/MPO)" w:date="2024-11-01T00:36:00Z">
                    <w:rPr>
                      <w:b/>
                      <w:bCs/>
                    </w:rPr>
                  </w:rPrChange>
                </w:rPr>
                <w:t>2012</w:t>
              </w:r>
            </w:ins>
          </w:p>
        </w:tc>
        <w:tc>
          <w:tcPr>
            <w:tcW w:w="1279" w:type="dxa"/>
            <w:vAlign w:val="bottom"/>
          </w:tcPr>
          <w:p w14:paraId="306B2517" w14:textId="3D2B2101" w:rsidR="009C70C0" w:rsidRPr="007F3524" w:rsidRDefault="009C70C0">
            <w:pPr>
              <w:pStyle w:val="Caption-Figure"/>
              <w:spacing w:after="0"/>
              <w:jc w:val="right"/>
              <w:rPr>
                <w:ins w:id="2645" w:author="Bailey, Colin (DFO/MPO)" w:date="2024-11-01T00:35:00Z"/>
                <w:rFonts w:cs="Arial"/>
                <w:i w:val="0"/>
                <w:iCs/>
              </w:rPr>
              <w:pPrChange w:id="2646" w:author="Bailey, Colin (DFO/MPO)" w:date="2024-11-01T00:41:00Z">
                <w:pPr>
                  <w:pStyle w:val="Caption-Figure"/>
                </w:pPr>
              </w:pPrChange>
            </w:pPr>
            <w:ins w:id="2647" w:author="Bailey, Colin (DFO/MPO)" w:date="2024-11-01T00:37:00Z">
              <w:r>
                <w:rPr>
                  <w:rFonts w:eastAsia="Calibri"/>
                </w:rPr>
                <w:t>38,695</w:t>
              </w:r>
            </w:ins>
          </w:p>
        </w:tc>
        <w:tc>
          <w:tcPr>
            <w:tcW w:w="1620" w:type="dxa"/>
            <w:vAlign w:val="bottom"/>
          </w:tcPr>
          <w:p w14:paraId="197A9F00" w14:textId="142389F1" w:rsidR="009C70C0" w:rsidRPr="007F3524" w:rsidRDefault="009C70C0">
            <w:pPr>
              <w:pStyle w:val="Caption-Figure"/>
              <w:spacing w:after="0"/>
              <w:jc w:val="center"/>
              <w:rPr>
                <w:ins w:id="2648" w:author="Bailey, Colin (DFO/MPO)" w:date="2024-11-01T00:35:00Z"/>
                <w:rFonts w:cs="Arial"/>
                <w:i w:val="0"/>
                <w:iCs/>
              </w:rPr>
              <w:pPrChange w:id="2649" w:author="Bailey, Colin (DFO/MPO)" w:date="2024-11-01T00:43:00Z">
                <w:pPr>
                  <w:pStyle w:val="Caption-Figure"/>
                </w:pPr>
              </w:pPrChange>
            </w:pPr>
            <w:ins w:id="2650" w:author="Bailey, Colin (DFO/MPO)" w:date="2024-11-01T00:38:00Z">
              <w:r>
                <w:rPr>
                  <w:rFonts w:eastAsia="Calibri"/>
                </w:rPr>
                <w:t>11,075</w:t>
              </w:r>
            </w:ins>
            <w:ins w:id="2651" w:author="Bailey, Colin (DFO/MPO)" w:date="2024-11-01T00:39:00Z">
              <w:r w:rsidR="005F02F0">
                <w:rPr>
                  <w:rFonts w:eastAsia="Calibri"/>
                </w:rPr>
                <w:t>-</w:t>
              </w:r>
            </w:ins>
            <w:ins w:id="2652" w:author="Bailey, Colin (DFO/MPO)" w:date="2024-11-01T00:38:00Z">
              <w:r>
                <w:rPr>
                  <w:rFonts w:eastAsia="Calibri"/>
                </w:rPr>
                <w:t>69,521</w:t>
              </w:r>
            </w:ins>
          </w:p>
        </w:tc>
      </w:tr>
      <w:tr w:rsidR="0010363D" w:rsidRPr="009C70C0" w14:paraId="12945003" w14:textId="77777777" w:rsidTr="005F02F0">
        <w:trPr>
          <w:jc w:val="center"/>
          <w:ins w:id="2653" w:author="Bailey, Colin (DFO/MPO)" w:date="2024-11-01T00:35:00Z"/>
        </w:trPr>
        <w:tc>
          <w:tcPr>
            <w:tcW w:w="0" w:type="auto"/>
            <w:vAlign w:val="bottom"/>
          </w:tcPr>
          <w:p w14:paraId="67F160DE" w14:textId="057D1B91" w:rsidR="009C70C0" w:rsidRPr="007F3524" w:rsidRDefault="009C70C0">
            <w:pPr>
              <w:pStyle w:val="Caption-Figure"/>
              <w:spacing w:after="0"/>
              <w:rPr>
                <w:ins w:id="2654" w:author="Bailey, Colin (DFO/MPO)" w:date="2024-11-01T00:35:00Z"/>
                <w:rFonts w:cs="Arial"/>
                <w:i w:val="0"/>
                <w:iCs/>
              </w:rPr>
              <w:pPrChange w:id="2655" w:author="Bailey, Colin (DFO/MPO)" w:date="2024-11-01T00:41:00Z">
                <w:pPr>
                  <w:pStyle w:val="Caption-Figure"/>
                </w:pPr>
              </w:pPrChange>
            </w:pPr>
            <w:ins w:id="2656" w:author="Bailey, Colin (DFO/MPO)" w:date="2024-11-01T00:35:00Z">
              <w:r w:rsidRPr="007F3524">
                <w:rPr>
                  <w:rFonts w:cs="Arial"/>
                  <w:i w:val="0"/>
                  <w:iCs/>
                  <w:rPrChange w:id="2657" w:author="Bailey, Colin (DFO/MPO)" w:date="2024-11-01T00:36:00Z">
                    <w:rPr>
                      <w:rFonts w:cs="Arial"/>
                      <w:b/>
                      <w:bCs/>
                    </w:rPr>
                  </w:rPrChange>
                </w:rPr>
                <w:t>Spawners</w:t>
              </w:r>
            </w:ins>
          </w:p>
        </w:tc>
        <w:tc>
          <w:tcPr>
            <w:tcW w:w="0" w:type="auto"/>
            <w:vAlign w:val="bottom"/>
          </w:tcPr>
          <w:p w14:paraId="321E0DC6" w14:textId="7B383E18" w:rsidR="009C70C0" w:rsidRPr="007F3524" w:rsidRDefault="009C70C0">
            <w:pPr>
              <w:pStyle w:val="Caption-Figure"/>
              <w:spacing w:after="0"/>
              <w:jc w:val="right"/>
              <w:rPr>
                <w:ins w:id="2658" w:author="Bailey, Colin (DFO/MPO)" w:date="2024-11-01T00:35:00Z"/>
                <w:rFonts w:cs="Arial"/>
                <w:i w:val="0"/>
                <w:iCs/>
              </w:rPr>
              <w:pPrChange w:id="2659" w:author="Bailey, Colin (DFO/MPO)" w:date="2024-11-01T00:41:00Z">
                <w:pPr>
                  <w:pStyle w:val="Caption-Figure"/>
                </w:pPr>
              </w:pPrChange>
            </w:pPr>
            <w:ins w:id="2660" w:author="Bailey, Colin (DFO/MPO)" w:date="2024-11-01T00:36:00Z">
              <w:r w:rsidRPr="007F3524">
                <w:rPr>
                  <w:i w:val="0"/>
                  <w:iCs/>
                  <w:rPrChange w:id="2661" w:author="Bailey, Colin (DFO/MPO)" w:date="2024-11-01T00:36:00Z">
                    <w:rPr>
                      <w:b/>
                      <w:bCs/>
                    </w:rPr>
                  </w:rPrChange>
                </w:rPr>
                <w:t>1994-2012</w:t>
              </w:r>
            </w:ins>
          </w:p>
        </w:tc>
        <w:tc>
          <w:tcPr>
            <w:tcW w:w="1279" w:type="dxa"/>
            <w:vAlign w:val="bottom"/>
          </w:tcPr>
          <w:p w14:paraId="460338B3" w14:textId="3A9DE65A" w:rsidR="009C70C0" w:rsidRPr="007F3524" w:rsidRDefault="009C70C0">
            <w:pPr>
              <w:pStyle w:val="Caption-Figure"/>
              <w:spacing w:after="0"/>
              <w:jc w:val="right"/>
              <w:rPr>
                <w:ins w:id="2662" w:author="Bailey, Colin (DFO/MPO)" w:date="2024-11-01T00:35:00Z"/>
                <w:rFonts w:cs="Arial"/>
                <w:i w:val="0"/>
                <w:iCs/>
              </w:rPr>
              <w:pPrChange w:id="2663" w:author="Bailey, Colin (DFO/MPO)" w:date="2024-11-01T00:41:00Z">
                <w:pPr>
                  <w:pStyle w:val="Caption-Figure"/>
                </w:pPr>
              </w:pPrChange>
            </w:pPr>
            <w:ins w:id="2664" w:author="Bailey, Colin (DFO/MPO)" w:date="2024-11-01T00:37:00Z">
              <w:r>
                <w:rPr>
                  <w:rFonts w:eastAsia="Calibri"/>
                </w:rPr>
                <w:t>29,000</w:t>
              </w:r>
            </w:ins>
          </w:p>
        </w:tc>
        <w:tc>
          <w:tcPr>
            <w:tcW w:w="1620" w:type="dxa"/>
            <w:vAlign w:val="bottom"/>
          </w:tcPr>
          <w:p w14:paraId="04A307B8" w14:textId="5AF209FA" w:rsidR="009C70C0" w:rsidRPr="007F3524" w:rsidRDefault="009C70C0">
            <w:pPr>
              <w:pStyle w:val="Caption-Figure"/>
              <w:spacing w:after="0"/>
              <w:jc w:val="center"/>
              <w:rPr>
                <w:ins w:id="2665" w:author="Bailey, Colin (DFO/MPO)" w:date="2024-11-01T00:35:00Z"/>
                <w:rFonts w:cs="Arial"/>
                <w:i w:val="0"/>
                <w:iCs/>
              </w:rPr>
              <w:pPrChange w:id="2666" w:author="Bailey, Colin (DFO/MPO)" w:date="2024-11-01T00:43:00Z">
                <w:pPr>
                  <w:pStyle w:val="Caption-Figure"/>
                </w:pPr>
              </w:pPrChange>
            </w:pPr>
            <w:ins w:id="2667" w:author="Bailey, Colin (DFO/MPO)" w:date="2024-11-01T00:38:00Z">
              <w:r>
                <w:rPr>
                  <w:rFonts w:eastAsia="Calibri"/>
                </w:rPr>
                <w:t>9,912</w:t>
              </w:r>
            </w:ins>
            <w:ins w:id="2668" w:author="Bailey, Colin (DFO/MPO)" w:date="2024-11-01T00:39:00Z">
              <w:r w:rsidR="005F02F0">
                <w:rPr>
                  <w:rFonts w:eastAsia="Calibri"/>
                </w:rPr>
                <w:t>-</w:t>
              </w:r>
            </w:ins>
            <w:ins w:id="2669" w:author="Bailey, Colin (DFO/MPO)" w:date="2024-11-01T00:38:00Z">
              <w:r>
                <w:rPr>
                  <w:rFonts w:eastAsia="Calibri"/>
                </w:rPr>
                <w:t>58,006</w:t>
              </w:r>
            </w:ins>
          </w:p>
        </w:tc>
      </w:tr>
      <w:tr w:rsidR="0010363D" w:rsidRPr="009C70C0" w14:paraId="063FB4B1" w14:textId="77777777" w:rsidTr="005F02F0">
        <w:trPr>
          <w:jc w:val="center"/>
          <w:ins w:id="2670" w:author="Bailey, Colin (DFO/MPO)" w:date="2024-11-01T00:35:00Z"/>
        </w:trPr>
        <w:tc>
          <w:tcPr>
            <w:tcW w:w="0" w:type="auto"/>
            <w:vAlign w:val="bottom"/>
          </w:tcPr>
          <w:p w14:paraId="3A32D6DD" w14:textId="4BBDAA8C" w:rsidR="009C70C0" w:rsidRPr="007F3524" w:rsidRDefault="009C70C0">
            <w:pPr>
              <w:pStyle w:val="Caption-Figure"/>
              <w:spacing w:after="0"/>
              <w:rPr>
                <w:ins w:id="2671" w:author="Bailey, Colin (DFO/MPO)" w:date="2024-11-01T00:35:00Z"/>
                <w:rFonts w:cs="Arial"/>
                <w:i w:val="0"/>
                <w:iCs/>
              </w:rPr>
              <w:pPrChange w:id="2672" w:author="Bailey, Colin (DFO/MPO)" w:date="2024-11-01T00:41:00Z">
                <w:pPr>
                  <w:pStyle w:val="Caption-Figure"/>
                </w:pPr>
              </w:pPrChange>
            </w:pPr>
            <w:ins w:id="2673" w:author="Bailey, Colin (DFO/MPO)" w:date="2024-11-01T00:35:00Z">
              <w:r w:rsidRPr="007F3524">
                <w:rPr>
                  <w:rFonts w:cs="Arial"/>
                  <w:i w:val="0"/>
                  <w:iCs/>
                  <w:rPrChange w:id="2674" w:author="Bailey, Colin (DFO/MPO)" w:date="2024-11-01T00:36:00Z">
                    <w:rPr>
                      <w:rFonts w:cs="Arial"/>
                      <w:b/>
                      <w:bCs/>
                    </w:rPr>
                  </w:rPrChange>
                </w:rPr>
                <w:t>Pre-fishery adults</w:t>
              </w:r>
            </w:ins>
          </w:p>
        </w:tc>
        <w:tc>
          <w:tcPr>
            <w:tcW w:w="0" w:type="auto"/>
            <w:vAlign w:val="bottom"/>
          </w:tcPr>
          <w:p w14:paraId="4B69B7FF" w14:textId="5EB35C4D" w:rsidR="009C70C0" w:rsidRPr="007F3524" w:rsidRDefault="009C70C0">
            <w:pPr>
              <w:pStyle w:val="Caption-Figure"/>
              <w:spacing w:after="0"/>
              <w:jc w:val="right"/>
              <w:rPr>
                <w:ins w:id="2675" w:author="Bailey, Colin (DFO/MPO)" w:date="2024-11-01T00:35:00Z"/>
                <w:rFonts w:cs="Arial"/>
                <w:i w:val="0"/>
                <w:iCs/>
              </w:rPr>
              <w:pPrChange w:id="2676" w:author="Bailey, Colin (DFO/MPO)" w:date="2024-11-01T00:41:00Z">
                <w:pPr>
                  <w:pStyle w:val="Caption-Figure"/>
                </w:pPr>
              </w:pPrChange>
            </w:pPr>
            <w:ins w:id="2677" w:author="Bailey, Colin (DFO/MPO)" w:date="2024-11-01T00:36:00Z">
              <w:r w:rsidRPr="007F3524">
                <w:rPr>
                  <w:i w:val="0"/>
                  <w:iCs/>
                  <w:rPrChange w:id="2678" w:author="Bailey, Colin (DFO/MPO)" w:date="2024-11-01T00:36:00Z">
                    <w:rPr>
                      <w:b/>
                      <w:bCs/>
                    </w:rPr>
                  </w:rPrChange>
                </w:rPr>
                <w:t>2013-2022</w:t>
              </w:r>
            </w:ins>
          </w:p>
        </w:tc>
        <w:tc>
          <w:tcPr>
            <w:tcW w:w="1279" w:type="dxa"/>
            <w:vAlign w:val="bottom"/>
          </w:tcPr>
          <w:p w14:paraId="31C49811" w14:textId="3B4DBCE0" w:rsidR="009C70C0" w:rsidRPr="007F3524" w:rsidRDefault="009C70C0">
            <w:pPr>
              <w:pStyle w:val="Caption-Figure"/>
              <w:spacing w:after="0"/>
              <w:jc w:val="right"/>
              <w:rPr>
                <w:ins w:id="2679" w:author="Bailey, Colin (DFO/MPO)" w:date="2024-11-01T00:35:00Z"/>
                <w:rFonts w:cs="Arial"/>
                <w:i w:val="0"/>
                <w:iCs/>
              </w:rPr>
              <w:pPrChange w:id="2680" w:author="Bailey, Colin (DFO/MPO)" w:date="2024-11-01T00:41:00Z">
                <w:pPr>
                  <w:pStyle w:val="Caption-Figure"/>
                </w:pPr>
              </w:pPrChange>
            </w:pPr>
            <w:ins w:id="2681" w:author="Bailey, Colin (DFO/MPO)" w:date="2024-11-01T00:38:00Z">
              <w:r>
                <w:t>54,598</w:t>
              </w:r>
            </w:ins>
          </w:p>
        </w:tc>
        <w:tc>
          <w:tcPr>
            <w:tcW w:w="1620" w:type="dxa"/>
            <w:vAlign w:val="bottom"/>
          </w:tcPr>
          <w:p w14:paraId="5E0A8344" w14:textId="39F068C6" w:rsidR="009C70C0" w:rsidRPr="007F3524" w:rsidRDefault="009C70C0">
            <w:pPr>
              <w:pStyle w:val="Caption-Figure"/>
              <w:spacing w:after="0"/>
              <w:jc w:val="center"/>
              <w:rPr>
                <w:ins w:id="2682" w:author="Bailey, Colin (DFO/MPO)" w:date="2024-11-01T00:35:00Z"/>
                <w:rFonts w:cs="Arial"/>
                <w:i w:val="0"/>
                <w:iCs/>
              </w:rPr>
              <w:pPrChange w:id="2683" w:author="Bailey, Colin (DFO/MPO)" w:date="2024-11-01T00:43:00Z">
                <w:pPr>
                  <w:pStyle w:val="Caption-Figure"/>
                </w:pPr>
              </w:pPrChange>
            </w:pPr>
            <w:ins w:id="2684" w:author="Bailey, Colin (DFO/MPO)" w:date="2024-11-01T00:38:00Z">
              <w:r w:rsidRPr="00417C08">
                <w:t>1</w:t>
              </w:r>
              <w:r>
                <w:t>5,337</w:t>
              </w:r>
            </w:ins>
            <w:ins w:id="2685" w:author="Bailey, Colin (DFO/MPO)" w:date="2024-11-01T00:39:00Z">
              <w:r w:rsidR="005F02F0">
                <w:t>-</w:t>
              </w:r>
            </w:ins>
            <w:ins w:id="2686" w:author="Bailey, Colin (DFO/MPO)" w:date="2024-11-01T00:38:00Z">
              <w:r>
                <w:t>85,456</w:t>
              </w:r>
            </w:ins>
          </w:p>
        </w:tc>
      </w:tr>
      <w:tr w:rsidR="0010363D" w:rsidRPr="009C70C0" w14:paraId="6A04A348" w14:textId="77777777" w:rsidTr="005F02F0">
        <w:trPr>
          <w:jc w:val="center"/>
          <w:ins w:id="2687" w:author="Bailey, Colin (DFO/MPO)" w:date="2024-11-01T00:35:00Z"/>
        </w:trPr>
        <w:tc>
          <w:tcPr>
            <w:tcW w:w="0" w:type="auto"/>
            <w:tcBorders>
              <w:bottom w:val="single" w:sz="4" w:space="0" w:color="auto"/>
            </w:tcBorders>
            <w:vAlign w:val="bottom"/>
          </w:tcPr>
          <w:p w14:paraId="2D57E11C" w14:textId="4644A59C" w:rsidR="009C70C0" w:rsidRPr="007F3524" w:rsidRDefault="009C70C0">
            <w:pPr>
              <w:pStyle w:val="Caption-Figure"/>
              <w:spacing w:after="0"/>
              <w:rPr>
                <w:ins w:id="2688" w:author="Bailey, Colin (DFO/MPO)" w:date="2024-11-01T00:35:00Z"/>
                <w:rFonts w:cs="Arial"/>
                <w:i w:val="0"/>
                <w:iCs/>
              </w:rPr>
              <w:pPrChange w:id="2689" w:author="Bailey, Colin (DFO/MPO)" w:date="2024-11-01T00:41:00Z">
                <w:pPr>
                  <w:pStyle w:val="Caption-Figure"/>
                </w:pPr>
              </w:pPrChange>
            </w:pPr>
            <w:ins w:id="2690" w:author="Bailey, Colin (DFO/MPO)" w:date="2024-11-01T00:35:00Z">
              <w:r w:rsidRPr="007F3524">
                <w:rPr>
                  <w:rFonts w:cs="Arial"/>
                  <w:i w:val="0"/>
                  <w:iCs/>
                  <w:rPrChange w:id="2691" w:author="Bailey, Colin (DFO/MPO)" w:date="2024-11-01T00:36:00Z">
                    <w:rPr>
                      <w:rFonts w:cs="Arial"/>
                      <w:b/>
                      <w:bCs/>
                    </w:rPr>
                  </w:rPrChange>
                </w:rPr>
                <w:t>Spawners</w:t>
              </w:r>
            </w:ins>
          </w:p>
        </w:tc>
        <w:tc>
          <w:tcPr>
            <w:tcW w:w="0" w:type="auto"/>
            <w:tcBorders>
              <w:bottom w:val="single" w:sz="4" w:space="0" w:color="auto"/>
            </w:tcBorders>
            <w:vAlign w:val="bottom"/>
          </w:tcPr>
          <w:p w14:paraId="1F63BF7F" w14:textId="35B1C08C" w:rsidR="009C70C0" w:rsidRPr="007F3524" w:rsidRDefault="009C70C0">
            <w:pPr>
              <w:pStyle w:val="Caption-Figure"/>
              <w:spacing w:after="0"/>
              <w:jc w:val="right"/>
              <w:rPr>
                <w:ins w:id="2692" w:author="Bailey, Colin (DFO/MPO)" w:date="2024-11-01T00:35:00Z"/>
                <w:rFonts w:cs="Arial"/>
                <w:i w:val="0"/>
                <w:iCs/>
              </w:rPr>
              <w:pPrChange w:id="2693" w:author="Bailey, Colin (DFO/MPO)" w:date="2024-11-01T00:41:00Z">
                <w:pPr>
                  <w:pStyle w:val="Caption-Figure"/>
                </w:pPr>
              </w:pPrChange>
            </w:pPr>
            <w:ins w:id="2694" w:author="Bailey, Colin (DFO/MPO)" w:date="2024-11-01T00:36:00Z">
              <w:r w:rsidRPr="007F3524">
                <w:rPr>
                  <w:i w:val="0"/>
                  <w:iCs/>
                  <w:rPrChange w:id="2695" w:author="Bailey, Colin (DFO/MPO)" w:date="2024-11-01T00:36:00Z">
                    <w:rPr>
                      <w:b/>
                      <w:bCs/>
                    </w:rPr>
                  </w:rPrChange>
                </w:rPr>
                <w:t>2013-2022</w:t>
              </w:r>
            </w:ins>
          </w:p>
        </w:tc>
        <w:tc>
          <w:tcPr>
            <w:tcW w:w="1279" w:type="dxa"/>
            <w:tcBorders>
              <w:bottom w:val="single" w:sz="4" w:space="0" w:color="auto"/>
            </w:tcBorders>
            <w:vAlign w:val="bottom"/>
          </w:tcPr>
          <w:p w14:paraId="50B63A2F" w14:textId="3053BE42" w:rsidR="009C70C0" w:rsidRPr="007F3524" w:rsidRDefault="009C70C0">
            <w:pPr>
              <w:pStyle w:val="Caption-Figure"/>
              <w:spacing w:after="0"/>
              <w:jc w:val="right"/>
              <w:rPr>
                <w:ins w:id="2696" w:author="Bailey, Colin (DFO/MPO)" w:date="2024-11-01T00:35:00Z"/>
                <w:rFonts w:cs="Arial"/>
                <w:i w:val="0"/>
                <w:iCs/>
              </w:rPr>
              <w:pPrChange w:id="2697" w:author="Bailey, Colin (DFO/MPO)" w:date="2024-11-01T00:41:00Z">
                <w:pPr>
                  <w:pStyle w:val="Caption-Figure"/>
                </w:pPr>
              </w:pPrChange>
            </w:pPr>
            <w:ins w:id="2698" w:author="Bailey, Colin (DFO/MPO)" w:date="2024-11-01T00:38:00Z">
              <w:r>
                <w:t>46,048</w:t>
              </w:r>
            </w:ins>
          </w:p>
        </w:tc>
        <w:tc>
          <w:tcPr>
            <w:tcW w:w="1620" w:type="dxa"/>
            <w:tcBorders>
              <w:bottom w:val="single" w:sz="4" w:space="0" w:color="auto"/>
            </w:tcBorders>
            <w:vAlign w:val="bottom"/>
          </w:tcPr>
          <w:p w14:paraId="79E30F1D" w14:textId="258C97CB" w:rsidR="009C70C0" w:rsidRPr="007F3524" w:rsidRDefault="009C70C0">
            <w:pPr>
              <w:pStyle w:val="Caption-Figure"/>
              <w:spacing w:after="0"/>
              <w:jc w:val="center"/>
              <w:rPr>
                <w:ins w:id="2699" w:author="Bailey, Colin (DFO/MPO)" w:date="2024-11-01T00:35:00Z"/>
                <w:rFonts w:cs="Arial"/>
                <w:i w:val="0"/>
                <w:iCs/>
              </w:rPr>
              <w:pPrChange w:id="2700" w:author="Bailey, Colin (DFO/MPO)" w:date="2024-11-01T00:43:00Z">
                <w:pPr>
                  <w:pStyle w:val="Caption-Figure"/>
                </w:pPr>
              </w:pPrChange>
            </w:pPr>
            <w:ins w:id="2701" w:author="Bailey, Colin (DFO/MPO)" w:date="2024-11-01T00:38:00Z">
              <w:r>
                <w:t>11,656</w:t>
              </w:r>
            </w:ins>
            <w:ins w:id="2702" w:author="Bailey, Colin (DFO/MPO)" w:date="2024-11-01T00:39:00Z">
              <w:r w:rsidR="005F02F0">
                <w:t>-</w:t>
              </w:r>
            </w:ins>
            <w:ins w:id="2703" w:author="Bailey, Colin (DFO/MPO)" w:date="2024-11-01T00:38:00Z">
              <w:r>
                <w:t>77,338</w:t>
              </w:r>
            </w:ins>
          </w:p>
        </w:tc>
      </w:tr>
    </w:tbl>
    <w:p w14:paraId="6AB62EBA" w14:textId="179AA1D2" w:rsidR="008A2427" w:rsidRPr="002F3FC8" w:rsidDel="005F02F0" w:rsidRDefault="008A2427" w:rsidP="001762C0">
      <w:pPr>
        <w:pStyle w:val="Caption-Figure"/>
        <w:rPr>
          <w:del w:id="2704" w:author="Bailey, Colin (DFO/MPO)" w:date="2024-11-01T00:39:00Z"/>
          <w:i w:val="0"/>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0"/>
        <w:gridCol w:w="1378"/>
        <w:gridCol w:w="1100"/>
        <w:gridCol w:w="1378"/>
        <w:gridCol w:w="1059"/>
        <w:gridCol w:w="1440"/>
        <w:gridCol w:w="1525"/>
      </w:tblGrid>
      <w:tr w:rsidR="00F36833" w:rsidDel="005F02F0" w14:paraId="0C8279A6" w14:textId="6D488BF4">
        <w:trPr>
          <w:del w:id="2705" w:author="Bailey, Colin (DFO/MPO)" w:date="2024-11-01T00:39:00Z"/>
        </w:trPr>
        <w:tc>
          <w:tcPr>
            <w:tcW w:w="1470" w:type="dxa"/>
            <w:tcBorders>
              <w:top w:val="single" w:sz="4" w:space="0" w:color="auto"/>
            </w:tcBorders>
          </w:tcPr>
          <w:p w14:paraId="47E8EA55" w14:textId="223EC29E" w:rsidR="00F36833" w:rsidDel="005F02F0" w:rsidRDefault="00F36833" w:rsidP="001762C0">
            <w:pPr>
              <w:pStyle w:val="BodyText"/>
              <w:spacing w:after="0"/>
              <w:rPr>
                <w:del w:id="2706" w:author="Bailey, Colin (DFO/MPO)" w:date="2024-11-01T00:39:00Z"/>
                <w:b/>
                <w:bCs/>
              </w:rPr>
            </w:pPr>
          </w:p>
        </w:tc>
        <w:tc>
          <w:tcPr>
            <w:tcW w:w="2478" w:type="dxa"/>
            <w:gridSpan w:val="2"/>
            <w:tcBorders>
              <w:top w:val="single" w:sz="4" w:space="0" w:color="auto"/>
              <w:bottom w:val="single" w:sz="4" w:space="0" w:color="auto"/>
            </w:tcBorders>
          </w:tcPr>
          <w:p w14:paraId="4D729F89" w14:textId="56C0770B" w:rsidR="00F36833" w:rsidDel="005F02F0" w:rsidRDefault="00F36833" w:rsidP="001762C0">
            <w:pPr>
              <w:pStyle w:val="BodyText"/>
              <w:spacing w:after="0"/>
              <w:jc w:val="center"/>
              <w:rPr>
                <w:del w:id="2707" w:author="Bailey, Colin (DFO/MPO)" w:date="2024-11-01T00:39:00Z"/>
                <w:b/>
                <w:bCs/>
              </w:rPr>
            </w:pPr>
            <w:del w:id="2708" w:author="Bailey, Colin (DFO/MPO)" w:date="2024-11-01T00:39:00Z">
              <w:r w:rsidDel="005F02F0">
                <w:rPr>
                  <w:b/>
                  <w:bCs/>
                </w:rPr>
                <w:delText>1987 - 1993</w:delText>
              </w:r>
            </w:del>
          </w:p>
        </w:tc>
        <w:tc>
          <w:tcPr>
            <w:tcW w:w="2437" w:type="dxa"/>
            <w:gridSpan w:val="2"/>
            <w:tcBorders>
              <w:top w:val="single" w:sz="4" w:space="0" w:color="auto"/>
              <w:bottom w:val="single" w:sz="4" w:space="0" w:color="auto"/>
            </w:tcBorders>
          </w:tcPr>
          <w:p w14:paraId="415F30BF" w14:textId="14A53105" w:rsidR="00F36833" w:rsidDel="005F02F0" w:rsidRDefault="00F36833" w:rsidP="001762C0">
            <w:pPr>
              <w:pStyle w:val="BodyText"/>
              <w:spacing w:after="0"/>
              <w:jc w:val="center"/>
              <w:rPr>
                <w:del w:id="2709" w:author="Bailey, Colin (DFO/MPO)" w:date="2024-11-01T00:39:00Z"/>
                <w:b/>
                <w:bCs/>
              </w:rPr>
            </w:pPr>
            <w:del w:id="2710" w:author="Bailey, Colin (DFO/MPO)" w:date="2024-11-01T00:39:00Z">
              <w:r w:rsidDel="005F02F0">
                <w:rPr>
                  <w:b/>
                  <w:bCs/>
                </w:rPr>
                <w:delText>1994 - 2012</w:delText>
              </w:r>
            </w:del>
          </w:p>
        </w:tc>
        <w:tc>
          <w:tcPr>
            <w:tcW w:w="2965" w:type="dxa"/>
            <w:gridSpan w:val="2"/>
            <w:tcBorders>
              <w:top w:val="single" w:sz="4" w:space="0" w:color="auto"/>
              <w:bottom w:val="single" w:sz="4" w:space="0" w:color="auto"/>
            </w:tcBorders>
          </w:tcPr>
          <w:p w14:paraId="7BDDF164" w14:textId="29DBB8AD" w:rsidR="00F36833" w:rsidDel="005F02F0" w:rsidRDefault="00F36833" w:rsidP="001762C0">
            <w:pPr>
              <w:pStyle w:val="BodyText"/>
              <w:spacing w:after="0"/>
              <w:jc w:val="center"/>
              <w:rPr>
                <w:del w:id="2711" w:author="Bailey, Colin (DFO/MPO)" w:date="2024-11-01T00:39:00Z"/>
                <w:b/>
                <w:bCs/>
              </w:rPr>
            </w:pPr>
            <w:del w:id="2712" w:author="Bailey, Colin (DFO/MPO)" w:date="2024-11-01T00:39:00Z">
              <w:r w:rsidDel="005F02F0">
                <w:rPr>
                  <w:b/>
                  <w:bCs/>
                </w:rPr>
                <w:delText>2013-2022</w:delText>
              </w:r>
            </w:del>
          </w:p>
        </w:tc>
      </w:tr>
      <w:tr w:rsidR="00F36833" w:rsidDel="005F02F0" w14:paraId="60848A4F" w14:textId="2534767A">
        <w:trPr>
          <w:del w:id="2713" w:author="Bailey, Colin (DFO/MPO)" w:date="2024-11-01T00:39:00Z"/>
        </w:trPr>
        <w:tc>
          <w:tcPr>
            <w:tcW w:w="1470" w:type="dxa"/>
            <w:tcBorders>
              <w:bottom w:val="single" w:sz="4" w:space="0" w:color="auto"/>
            </w:tcBorders>
          </w:tcPr>
          <w:p w14:paraId="04819393" w14:textId="132DF7F2" w:rsidR="00F36833" w:rsidDel="005F02F0" w:rsidRDefault="00F36833" w:rsidP="001762C0">
            <w:pPr>
              <w:pStyle w:val="BodyText"/>
              <w:spacing w:after="0"/>
              <w:rPr>
                <w:del w:id="2714" w:author="Bailey, Colin (DFO/MPO)" w:date="2024-11-01T00:39:00Z"/>
                <w:b/>
                <w:bCs/>
              </w:rPr>
            </w:pPr>
          </w:p>
        </w:tc>
        <w:tc>
          <w:tcPr>
            <w:tcW w:w="1378" w:type="dxa"/>
            <w:tcBorders>
              <w:top w:val="single" w:sz="4" w:space="0" w:color="auto"/>
              <w:bottom w:val="single" w:sz="4" w:space="0" w:color="auto"/>
            </w:tcBorders>
          </w:tcPr>
          <w:p w14:paraId="7A071FB4" w14:textId="071B825A" w:rsidR="00F36833" w:rsidDel="005F02F0" w:rsidRDefault="00F36833" w:rsidP="001762C0">
            <w:pPr>
              <w:pStyle w:val="BodyText"/>
              <w:spacing w:after="0"/>
              <w:rPr>
                <w:del w:id="2715" w:author="Bailey, Colin (DFO/MPO)" w:date="2024-11-01T00:39:00Z"/>
                <w:b/>
                <w:bCs/>
              </w:rPr>
            </w:pPr>
            <w:del w:id="2716" w:author="Bailey, Colin (DFO/MPO)" w:date="2024-11-01T00:39:00Z">
              <w:r w:rsidDel="005F02F0">
                <w:rPr>
                  <w:b/>
                  <w:bCs/>
                </w:rPr>
                <w:delText>Mean abundance</w:delText>
              </w:r>
            </w:del>
          </w:p>
        </w:tc>
        <w:tc>
          <w:tcPr>
            <w:tcW w:w="1100" w:type="dxa"/>
            <w:tcBorders>
              <w:top w:val="single" w:sz="4" w:space="0" w:color="auto"/>
              <w:bottom w:val="single" w:sz="4" w:space="0" w:color="auto"/>
            </w:tcBorders>
          </w:tcPr>
          <w:p w14:paraId="7E582A28" w14:textId="35E2C755" w:rsidR="00F36833" w:rsidDel="005F02F0" w:rsidRDefault="00F36833" w:rsidP="001762C0">
            <w:pPr>
              <w:pStyle w:val="BodyText"/>
              <w:spacing w:after="0"/>
              <w:rPr>
                <w:del w:id="2717" w:author="Bailey, Colin (DFO/MPO)" w:date="2024-11-01T00:39:00Z"/>
                <w:b/>
                <w:bCs/>
              </w:rPr>
            </w:pPr>
            <w:del w:id="2718" w:author="Bailey, Colin (DFO/MPO)" w:date="2024-11-01T00:39:00Z">
              <w:r w:rsidDel="005F02F0">
                <w:rPr>
                  <w:b/>
                  <w:bCs/>
                </w:rPr>
                <w:delText xml:space="preserve"> Range</w:delText>
              </w:r>
            </w:del>
          </w:p>
        </w:tc>
        <w:tc>
          <w:tcPr>
            <w:tcW w:w="1378" w:type="dxa"/>
            <w:tcBorders>
              <w:top w:val="single" w:sz="4" w:space="0" w:color="auto"/>
              <w:bottom w:val="single" w:sz="4" w:space="0" w:color="auto"/>
            </w:tcBorders>
          </w:tcPr>
          <w:p w14:paraId="175644C8" w14:textId="748EA311" w:rsidR="00F36833" w:rsidDel="005F02F0" w:rsidRDefault="00F36833" w:rsidP="001762C0">
            <w:pPr>
              <w:pStyle w:val="BodyText"/>
              <w:spacing w:after="0"/>
              <w:rPr>
                <w:del w:id="2719" w:author="Bailey, Colin (DFO/MPO)" w:date="2024-11-01T00:39:00Z"/>
                <w:b/>
                <w:bCs/>
              </w:rPr>
            </w:pPr>
            <w:del w:id="2720" w:author="Bailey, Colin (DFO/MPO)" w:date="2024-11-01T00:39:00Z">
              <w:r w:rsidDel="005F02F0">
                <w:rPr>
                  <w:b/>
                  <w:bCs/>
                </w:rPr>
                <w:delText>Mean abundance</w:delText>
              </w:r>
            </w:del>
          </w:p>
        </w:tc>
        <w:tc>
          <w:tcPr>
            <w:tcW w:w="1059" w:type="dxa"/>
            <w:tcBorders>
              <w:top w:val="single" w:sz="4" w:space="0" w:color="auto"/>
              <w:bottom w:val="single" w:sz="4" w:space="0" w:color="auto"/>
            </w:tcBorders>
          </w:tcPr>
          <w:p w14:paraId="6399770F" w14:textId="29B6A1D6" w:rsidR="00F36833" w:rsidDel="005F02F0" w:rsidRDefault="00F36833" w:rsidP="001762C0">
            <w:pPr>
              <w:pStyle w:val="BodyText"/>
              <w:spacing w:after="0"/>
              <w:rPr>
                <w:del w:id="2721" w:author="Bailey, Colin (DFO/MPO)" w:date="2024-11-01T00:39:00Z"/>
                <w:b/>
                <w:bCs/>
              </w:rPr>
            </w:pPr>
            <w:del w:id="2722" w:author="Bailey, Colin (DFO/MPO)" w:date="2024-11-01T00:39:00Z">
              <w:r w:rsidDel="005F02F0">
                <w:rPr>
                  <w:b/>
                  <w:bCs/>
                </w:rPr>
                <w:delText>Range</w:delText>
              </w:r>
            </w:del>
          </w:p>
        </w:tc>
        <w:tc>
          <w:tcPr>
            <w:tcW w:w="1440" w:type="dxa"/>
            <w:tcBorders>
              <w:top w:val="single" w:sz="4" w:space="0" w:color="auto"/>
              <w:bottom w:val="single" w:sz="4" w:space="0" w:color="auto"/>
            </w:tcBorders>
          </w:tcPr>
          <w:p w14:paraId="11796274" w14:textId="591C535C" w:rsidR="00F36833" w:rsidDel="005F02F0" w:rsidRDefault="00F36833" w:rsidP="001762C0">
            <w:pPr>
              <w:pStyle w:val="BodyText"/>
              <w:spacing w:after="0"/>
              <w:rPr>
                <w:del w:id="2723" w:author="Bailey, Colin (DFO/MPO)" w:date="2024-11-01T00:39:00Z"/>
                <w:b/>
                <w:bCs/>
              </w:rPr>
            </w:pPr>
            <w:del w:id="2724" w:author="Bailey, Colin (DFO/MPO)" w:date="2024-11-01T00:39:00Z">
              <w:r w:rsidDel="005F02F0">
                <w:rPr>
                  <w:b/>
                  <w:bCs/>
                </w:rPr>
                <w:delText>Mean abundance</w:delText>
              </w:r>
            </w:del>
          </w:p>
        </w:tc>
        <w:tc>
          <w:tcPr>
            <w:tcW w:w="1525" w:type="dxa"/>
            <w:tcBorders>
              <w:top w:val="single" w:sz="4" w:space="0" w:color="auto"/>
              <w:bottom w:val="single" w:sz="4" w:space="0" w:color="auto"/>
            </w:tcBorders>
          </w:tcPr>
          <w:p w14:paraId="78C2B41C" w14:textId="38F835CB" w:rsidR="00F36833" w:rsidDel="005F02F0" w:rsidRDefault="00F36833" w:rsidP="001762C0">
            <w:pPr>
              <w:pStyle w:val="BodyText"/>
              <w:spacing w:after="0"/>
              <w:rPr>
                <w:del w:id="2725" w:author="Bailey, Colin (DFO/MPO)" w:date="2024-11-01T00:39:00Z"/>
                <w:b/>
                <w:bCs/>
              </w:rPr>
            </w:pPr>
            <w:del w:id="2726" w:author="Bailey, Colin (DFO/MPO)" w:date="2024-11-01T00:39:00Z">
              <w:r w:rsidDel="005F02F0">
                <w:rPr>
                  <w:b/>
                  <w:bCs/>
                </w:rPr>
                <w:delText>Range</w:delText>
              </w:r>
            </w:del>
          </w:p>
        </w:tc>
      </w:tr>
      <w:tr w:rsidR="00F36833" w:rsidDel="005F02F0" w14:paraId="2B612B32" w14:textId="2C92AE57">
        <w:trPr>
          <w:del w:id="2727" w:author="Bailey, Colin (DFO/MPO)" w:date="2024-11-01T00:39:00Z"/>
        </w:trPr>
        <w:tc>
          <w:tcPr>
            <w:tcW w:w="1470" w:type="dxa"/>
            <w:tcBorders>
              <w:top w:val="single" w:sz="4" w:space="0" w:color="auto"/>
            </w:tcBorders>
          </w:tcPr>
          <w:p w14:paraId="57BAE784" w14:textId="0E360828" w:rsidR="00F36833" w:rsidDel="005F02F0" w:rsidRDefault="00F36833" w:rsidP="001762C0">
            <w:pPr>
              <w:pStyle w:val="BodyText"/>
              <w:spacing w:after="0"/>
              <w:rPr>
                <w:del w:id="2728" w:author="Bailey, Colin (DFO/MPO)" w:date="2024-11-01T00:39:00Z"/>
                <w:b/>
                <w:bCs/>
              </w:rPr>
            </w:pPr>
            <w:del w:id="2729" w:author="Bailey, Colin (DFO/MPO)" w:date="2024-11-01T00:39:00Z">
              <w:r w:rsidDel="005F02F0">
                <w:rPr>
                  <w:b/>
                  <w:bCs/>
                </w:rPr>
                <w:delText>Pre-fishery adults</w:delText>
              </w:r>
            </w:del>
          </w:p>
        </w:tc>
        <w:tc>
          <w:tcPr>
            <w:tcW w:w="1378" w:type="dxa"/>
            <w:tcBorders>
              <w:top w:val="single" w:sz="4" w:space="0" w:color="auto"/>
            </w:tcBorders>
          </w:tcPr>
          <w:p w14:paraId="3850A598" w14:textId="3F07A8D3" w:rsidR="00F36833" w:rsidDel="005F02F0" w:rsidRDefault="00F36833" w:rsidP="001762C0">
            <w:pPr>
              <w:pStyle w:val="BodyText"/>
              <w:spacing w:after="0"/>
              <w:rPr>
                <w:del w:id="2730" w:author="Bailey, Colin (DFO/MPO)" w:date="2024-11-01T00:39:00Z"/>
                <w:b/>
                <w:bCs/>
              </w:rPr>
            </w:pPr>
            <w:del w:id="2731" w:author="Bailey, Colin (DFO/MPO)" w:date="2024-11-01T00:39:00Z">
              <w:r w:rsidDel="005F02F0">
                <w:delText>198,185</w:delText>
              </w:r>
            </w:del>
          </w:p>
        </w:tc>
        <w:tc>
          <w:tcPr>
            <w:tcW w:w="1100" w:type="dxa"/>
            <w:tcBorders>
              <w:top w:val="single" w:sz="4" w:space="0" w:color="auto"/>
            </w:tcBorders>
          </w:tcPr>
          <w:p w14:paraId="08ED8E9D" w14:textId="10CEABB0" w:rsidR="00F36833" w:rsidDel="005F02F0" w:rsidRDefault="00F36833" w:rsidP="001762C0">
            <w:pPr>
              <w:pStyle w:val="BodyText"/>
              <w:spacing w:after="0"/>
              <w:rPr>
                <w:del w:id="2732" w:author="Bailey, Colin (DFO/MPO)" w:date="2024-11-01T00:39:00Z"/>
                <w:b/>
                <w:bCs/>
              </w:rPr>
            </w:pPr>
            <w:del w:id="2733" w:author="Bailey, Colin (DFO/MPO)" w:date="2024-11-01T00:39:00Z">
              <w:r w:rsidDel="005F02F0">
                <w:delText>84,390 - 302,120</w:delText>
              </w:r>
            </w:del>
          </w:p>
        </w:tc>
        <w:tc>
          <w:tcPr>
            <w:tcW w:w="1378" w:type="dxa"/>
            <w:tcBorders>
              <w:top w:val="single" w:sz="4" w:space="0" w:color="auto"/>
            </w:tcBorders>
          </w:tcPr>
          <w:p w14:paraId="1C84E113" w14:textId="23C2FA3B" w:rsidR="00F36833" w:rsidDel="005F02F0" w:rsidRDefault="00F36833" w:rsidP="001762C0">
            <w:pPr>
              <w:pStyle w:val="BodyText"/>
              <w:spacing w:after="0"/>
              <w:rPr>
                <w:del w:id="2734" w:author="Bailey, Colin (DFO/MPO)" w:date="2024-11-01T00:39:00Z"/>
                <w:b/>
                <w:bCs/>
              </w:rPr>
            </w:pPr>
            <w:del w:id="2735" w:author="Bailey, Colin (DFO/MPO)" w:date="2024-11-01T00:39:00Z">
              <w:r w:rsidDel="005F02F0">
                <w:rPr>
                  <w:rFonts w:eastAsia="Calibri"/>
                </w:rPr>
                <w:delText>38,695</w:delText>
              </w:r>
            </w:del>
          </w:p>
        </w:tc>
        <w:tc>
          <w:tcPr>
            <w:tcW w:w="1059" w:type="dxa"/>
            <w:tcBorders>
              <w:top w:val="single" w:sz="4" w:space="0" w:color="auto"/>
            </w:tcBorders>
          </w:tcPr>
          <w:p w14:paraId="30BB46AF" w14:textId="31DF200A" w:rsidR="00F36833" w:rsidDel="005F02F0" w:rsidRDefault="00F36833" w:rsidP="001762C0">
            <w:pPr>
              <w:pStyle w:val="BodyText"/>
              <w:spacing w:after="0"/>
              <w:rPr>
                <w:del w:id="2736" w:author="Bailey, Colin (DFO/MPO)" w:date="2024-11-01T00:39:00Z"/>
                <w:b/>
                <w:bCs/>
              </w:rPr>
            </w:pPr>
            <w:del w:id="2737" w:author="Bailey, Colin (DFO/MPO)" w:date="2024-11-01T00:39:00Z">
              <w:r w:rsidDel="005F02F0">
                <w:rPr>
                  <w:rFonts w:eastAsia="Calibri"/>
                </w:rPr>
                <w:delText>11,075 - 69,521</w:delText>
              </w:r>
            </w:del>
          </w:p>
        </w:tc>
        <w:tc>
          <w:tcPr>
            <w:tcW w:w="1440" w:type="dxa"/>
            <w:tcBorders>
              <w:top w:val="single" w:sz="4" w:space="0" w:color="auto"/>
            </w:tcBorders>
          </w:tcPr>
          <w:p w14:paraId="1B936492" w14:textId="54022121" w:rsidR="00F36833" w:rsidDel="005F02F0" w:rsidRDefault="00F36833" w:rsidP="001762C0">
            <w:pPr>
              <w:pStyle w:val="BodyText"/>
              <w:spacing w:after="0"/>
              <w:rPr>
                <w:del w:id="2738" w:author="Bailey, Colin (DFO/MPO)" w:date="2024-11-01T00:39:00Z"/>
                <w:rFonts w:eastAsia="Calibri"/>
              </w:rPr>
            </w:pPr>
            <w:del w:id="2739" w:author="Bailey, Colin (DFO/MPO)" w:date="2024-11-01T00:39:00Z">
              <w:r w:rsidDel="005F02F0">
                <w:delText>54,598</w:delText>
              </w:r>
            </w:del>
          </w:p>
        </w:tc>
        <w:tc>
          <w:tcPr>
            <w:tcW w:w="1525" w:type="dxa"/>
            <w:tcBorders>
              <w:top w:val="single" w:sz="4" w:space="0" w:color="auto"/>
            </w:tcBorders>
          </w:tcPr>
          <w:p w14:paraId="0085E2F9" w14:textId="082C750A" w:rsidR="00F36833" w:rsidDel="005F02F0" w:rsidRDefault="00F36833" w:rsidP="001762C0">
            <w:pPr>
              <w:pStyle w:val="BodyText"/>
              <w:spacing w:after="0"/>
              <w:rPr>
                <w:del w:id="2740" w:author="Bailey, Colin (DFO/MPO)" w:date="2024-11-01T00:39:00Z"/>
                <w:rFonts w:eastAsia="Calibri"/>
              </w:rPr>
            </w:pPr>
            <w:del w:id="2741" w:author="Bailey, Colin (DFO/MPO)" w:date="2024-11-01T00:39:00Z">
              <w:r w:rsidRPr="00417C08" w:rsidDel="005F02F0">
                <w:delText>1</w:delText>
              </w:r>
              <w:r w:rsidDel="005F02F0">
                <w:delText>5,337 - 85,456</w:delText>
              </w:r>
            </w:del>
          </w:p>
        </w:tc>
      </w:tr>
      <w:tr w:rsidR="00F36833" w:rsidDel="005F02F0" w14:paraId="5DFFEBDB" w14:textId="47FDAC56">
        <w:trPr>
          <w:del w:id="2742" w:author="Bailey, Colin (DFO/MPO)" w:date="2024-11-01T00:39:00Z"/>
        </w:trPr>
        <w:tc>
          <w:tcPr>
            <w:tcW w:w="1470" w:type="dxa"/>
            <w:tcBorders>
              <w:bottom w:val="single" w:sz="4" w:space="0" w:color="auto"/>
            </w:tcBorders>
          </w:tcPr>
          <w:p w14:paraId="49C2F49B" w14:textId="65B2C946" w:rsidR="00F36833" w:rsidDel="005F02F0" w:rsidRDefault="00F36833" w:rsidP="001762C0">
            <w:pPr>
              <w:pStyle w:val="BodyText"/>
              <w:spacing w:after="0"/>
              <w:rPr>
                <w:del w:id="2743" w:author="Bailey, Colin (DFO/MPO)" w:date="2024-11-01T00:39:00Z"/>
                <w:b/>
                <w:bCs/>
              </w:rPr>
            </w:pPr>
            <w:del w:id="2744" w:author="Bailey, Colin (DFO/MPO)" w:date="2024-11-01T00:39:00Z">
              <w:r w:rsidDel="005F02F0">
                <w:rPr>
                  <w:b/>
                  <w:bCs/>
                </w:rPr>
                <w:delText>Spawners</w:delText>
              </w:r>
            </w:del>
          </w:p>
        </w:tc>
        <w:tc>
          <w:tcPr>
            <w:tcW w:w="1378" w:type="dxa"/>
            <w:tcBorders>
              <w:bottom w:val="single" w:sz="4" w:space="0" w:color="auto"/>
            </w:tcBorders>
          </w:tcPr>
          <w:p w14:paraId="572EC2AD" w14:textId="3DAFD625" w:rsidR="00F36833" w:rsidDel="005F02F0" w:rsidRDefault="00F36833" w:rsidP="001762C0">
            <w:pPr>
              <w:pStyle w:val="BodyText"/>
              <w:spacing w:after="0"/>
              <w:rPr>
                <w:del w:id="2745" w:author="Bailey, Colin (DFO/MPO)" w:date="2024-11-01T00:39:00Z"/>
                <w:b/>
                <w:bCs/>
              </w:rPr>
            </w:pPr>
            <w:del w:id="2746" w:author="Bailey, Colin (DFO/MPO)" w:date="2024-11-01T00:39:00Z">
              <w:r w:rsidDel="005F02F0">
                <w:rPr>
                  <w:rFonts w:eastAsia="Calibri"/>
                </w:rPr>
                <w:delText>52,539</w:delText>
              </w:r>
            </w:del>
          </w:p>
        </w:tc>
        <w:tc>
          <w:tcPr>
            <w:tcW w:w="1100" w:type="dxa"/>
            <w:tcBorders>
              <w:bottom w:val="single" w:sz="4" w:space="0" w:color="auto"/>
            </w:tcBorders>
          </w:tcPr>
          <w:p w14:paraId="37EF3945" w14:textId="15CB9317" w:rsidR="00F36833" w:rsidDel="005F02F0" w:rsidRDefault="00F36833" w:rsidP="001762C0">
            <w:pPr>
              <w:pStyle w:val="BodyText"/>
              <w:spacing w:after="0"/>
              <w:rPr>
                <w:del w:id="2747" w:author="Bailey, Colin (DFO/MPO)" w:date="2024-11-01T00:39:00Z"/>
                <w:b/>
                <w:bCs/>
              </w:rPr>
            </w:pPr>
            <w:del w:id="2748" w:author="Bailey, Colin (DFO/MPO)" w:date="2024-11-01T00:39:00Z">
              <w:r w:rsidDel="005F02F0">
                <w:rPr>
                  <w:rFonts w:eastAsia="Calibri"/>
                </w:rPr>
                <w:delText>27,219 - 87,021</w:delText>
              </w:r>
            </w:del>
          </w:p>
        </w:tc>
        <w:tc>
          <w:tcPr>
            <w:tcW w:w="1378" w:type="dxa"/>
            <w:tcBorders>
              <w:bottom w:val="single" w:sz="4" w:space="0" w:color="auto"/>
            </w:tcBorders>
          </w:tcPr>
          <w:p w14:paraId="6F74DE69" w14:textId="6C108B99" w:rsidR="00F36833" w:rsidDel="005F02F0" w:rsidRDefault="00F36833" w:rsidP="001762C0">
            <w:pPr>
              <w:pStyle w:val="BodyText"/>
              <w:spacing w:after="0"/>
              <w:rPr>
                <w:del w:id="2749" w:author="Bailey, Colin (DFO/MPO)" w:date="2024-11-01T00:39:00Z"/>
                <w:b/>
                <w:bCs/>
              </w:rPr>
            </w:pPr>
            <w:del w:id="2750" w:author="Bailey, Colin (DFO/MPO)" w:date="2024-11-01T00:39:00Z">
              <w:r w:rsidDel="005F02F0">
                <w:rPr>
                  <w:rFonts w:eastAsia="Calibri"/>
                </w:rPr>
                <w:delText>29,000</w:delText>
              </w:r>
            </w:del>
          </w:p>
        </w:tc>
        <w:tc>
          <w:tcPr>
            <w:tcW w:w="1059" w:type="dxa"/>
            <w:tcBorders>
              <w:bottom w:val="single" w:sz="4" w:space="0" w:color="auto"/>
            </w:tcBorders>
          </w:tcPr>
          <w:p w14:paraId="718553E2" w14:textId="0FF3F8ED" w:rsidR="00F36833" w:rsidDel="005F02F0" w:rsidRDefault="00F36833" w:rsidP="001762C0">
            <w:pPr>
              <w:pStyle w:val="BodyText"/>
              <w:spacing w:after="0"/>
              <w:rPr>
                <w:del w:id="2751" w:author="Bailey, Colin (DFO/MPO)" w:date="2024-11-01T00:39:00Z"/>
                <w:b/>
                <w:bCs/>
              </w:rPr>
            </w:pPr>
            <w:del w:id="2752" w:author="Bailey, Colin (DFO/MPO)" w:date="2024-11-01T00:39:00Z">
              <w:r w:rsidDel="005F02F0">
                <w:rPr>
                  <w:rFonts w:eastAsia="Calibri"/>
                </w:rPr>
                <w:delText>9,912 - 58,006</w:delText>
              </w:r>
            </w:del>
          </w:p>
        </w:tc>
        <w:tc>
          <w:tcPr>
            <w:tcW w:w="1440" w:type="dxa"/>
            <w:tcBorders>
              <w:bottom w:val="single" w:sz="4" w:space="0" w:color="auto"/>
            </w:tcBorders>
          </w:tcPr>
          <w:p w14:paraId="22EFFB1E" w14:textId="52005A5B" w:rsidR="00F36833" w:rsidDel="005F02F0" w:rsidRDefault="00F36833" w:rsidP="001762C0">
            <w:pPr>
              <w:pStyle w:val="BodyText"/>
              <w:spacing w:after="0"/>
              <w:rPr>
                <w:del w:id="2753" w:author="Bailey, Colin (DFO/MPO)" w:date="2024-11-01T00:39:00Z"/>
                <w:rFonts w:eastAsia="Calibri"/>
              </w:rPr>
            </w:pPr>
            <w:del w:id="2754" w:author="Bailey, Colin (DFO/MPO)" w:date="2024-11-01T00:39:00Z">
              <w:r w:rsidDel="005F02F0">
                <w:delText>46,048</w:delText>
              </w:r>
            </w:del>
          </w:p>
        </w:tc>
        <w:tc>
          <w:tcPr>
            <w:tcW w:w="1525" w:type="dxa"/>
            <w:tcBorders>
              <w:bottom w:val="single" w:sz="4" w:space="0" w:color="auto"/>
            </w:tcBorders>
          </w:tcPr>
          <w:p w14:paraId="6B8164AB" w14:textId="2E7E8D40" w:rsidR="00F36833" w:rsidDel="005F02F0" w:rsidRDefault="00F36833" w:rsidP="001762C0">
            <w:pPr>
              <w:pStyle w:val="BodyText"/>
              <w:spacing w:after="0"/>
              <w:rPr>
                <w:del w:id="2755" w:author="Bailey, Colin (DFO/MPO)" w:date="2024-11-01T00:39:00Z"/>
                <w:rFonts w:eastAsia="Calibri"/>
              </w:rPr>
            </w:pPr>
            <w:del w:id="2756" w:author="Bailey, Colin (DFO/MPO)" w:date="2024-11-01T00:39:00Z">
              <w:r w:rsidDel="005F02F0">
                <w:delText>11,656 - 77,338</w:delText>
              </w:r>
            </w:del>
          </w:p>
        </w:tc>
      </w:tr>
    </w:tbl>
    <w:p w14:paraId="30228E07" w14:textId="5040C4C4" w:rsidR="006A25EA" w:rsidRPr="006A25EA" w:rsidRDefault="00065475">
      <w:pPr>
        <w:pStyle w:val="BodyText"/>
        <w:rPr>
          <w:ins w:id="2757" w:author="Bailey, Colin (DFO/MPO)" w:date="2024-10-31T21:24:00Z"/>
        </w:rPr>
        <w:pPrChange w:id="2758" w:author="Bailey, Colin (DFO/MPO)" w:date="2024-10-31T21:24:00Z">
          <w:pPr>
            <w:pStyle w:val="BodyText"/>
            <w:jc w:val="center"/>
          </w:pPr>
        </w:pPrChange>
      </w:pPr>
      <w:ins w:id="2759" w:author="Bailey, Colin (DFO/MPO)" w:date="2024-10-31T21:25:00Z">
        <w:r>
          <w:t xml:space="preserve">The results of </w:t>
        </w:r>
        <w:r w:rsidR="00C472ED">
          <w:t xml:space="preserve">population simulation analysis suggest that </w:t>
        </w:r>
      </w:ins>
      <w:ins w:id="2760" w:author="Bailey, Colin (DFO/MPO)" w:date="2024-10-31T21:48:00Z">
        <w:r w:rsidR="00A91FA6">
          <w:t xml:space="preserve">under current </w:t>
        </w:r>
        <w:r w:rsidR="009F5F24">
          <w:t xml:space="preserve">ER and SAS, the probability of </w:t>
        </w:r>
      </w:ins>
      <w:ins w:id="2761" w:author="Bailey, Colin (DFO/MPO)" w:date="2024-10-31T21:49:00Z">
        <w:r w:rsidR="00A47E77">
          <w:t>the IFC aggregate exceeding the FRP-</w:t>
        </w:r>
      </w:ins>
      <w:ins w:id="2762" w:author="Bailey, Colin (DFO/MPO)" w:date="2024-10-31T21:50:00Z">
        <w:r w:rsidR="00200D24">
          <w:t>Ls</w:t>
        </w:r>
      </w:ins>
      <w:ins w:id="2763" w:author="Bailey, Colin (DFO/MPO)" w:date="2024-10-31T21:49:00Z">
        <w:r w:rsidR="00A47E77">
          <w:t xml:space="preserve"> of 33,500 </w:t>
        </w:r>
      </w:ins>
      <w:ins w:id="2764" w:author="Bailey, Colin (DFO/MPO)" w:date="2024-10-31T21:50:00Z">
        <w:r w:rsidR="00200D24">
          <w:t xml:space="preserve">and 65,300 </w:t>
        </w:r>
      </w:ins>
      <w:ins w:id="2765" w:author="Bailey, Colin (DFO/MPO)" w:date="2024-10-31T21:49:00Z">
        <w:r w:rsidR="005D09BF">
          <w:t>spawners</w:t>
        </w:r>
      </w:ins>
      <w:ins w:id="2766" w:author="Bailey, Colin (DFO/MPO)" w:date="2024-11-01T00:43:00Z">
        <w:r w:rsidR="000B13F1">
          <w:t xml:space="preserve"> </w:t>
        </w:r>
      </w:ins>
      <w:ins w:id="2767" w:author="Bailey, Colin (DFO/MPO)" w:date="2024-11-01T00:44:00Z">
        <w:r w:rsidR="00FE63F1">
          <w:t>by 2032</w:t>
        </w:r>
      </w:ins>
      <w:ins w:id="2768" w:author="Bailey, Colin (DFO/MPO)" w:date="2024-10-31T21:49:00Z">
        <w:r w:rsidR="005D09BF">
          <w:t xml:space="preserve"> </w:t>
        </w:r>
        <w:r w:rsidR="004E5F3B">
          <w:t xml:space="preserve">is 90% </w:t>
        </w:r>
      </w:ins>
      <w:ins w:id="2769" w:author="Bailey, Colin (DFO/MPO)" w:date="2024-10-31T21:50:00Z">
        <w:r w:rsidR="00200D24">
          <w:t>+ and 0-10%</w:t>
        </w:r>
      </w:ins>
      <w:ins w:id="2770" w:author="Bailey, Colin (DFO/MPO)" w:date="2024-10-31T21:51:00Z">
        <w:r w:rsidR="00200D24">
          <w:t>, respectively</w:t>
        </w:r>
      </w:ins>
      <w:ins w:id="2771" w:author="Bailey, Colin (DFO/MPO)" w:date="2024-10-31T21:52:00Z">
        <w:r w:rsidR="005A1791">
          <w:t xml:space="preserve"> </w:t>
        </w:r>
      </w:ins>
      <w:ins w:id="2772" w:author="Bailey, Colin (DFO/MPO)" w:date="2024-10-31T21:53:00Z">
        <w:r w:rsidR="005A1791">
          <w:t>(Figures 4-5)</w:t>
        </w:r>
      </w:ins>
      <w:ins w:id="2773" w:author="Bailey, Colin (DFO/MPO)" w:date="2024-10-31T21:51:00Z">
        <w:r w:rsidR="00200D24">
          <w:t xml:space="preserve">. </w:t>
        </w:r>
        <w:r w:rsidR="007716A7">
          <w:t xml:space="preserve">The </w:t>
        </w:r>
      </w:ins>
      <w:ins w:id="2774" w:author="Bailey, Colin (DFO/MPO)" w:date="2024-10-31T21:52:00Z">
        <w:r w:rsidR="007716A7">
          <w:t xml:space="preserve">probability of producing a positive </w:t>
        </w:r>
        <w:r w:rsidR="00C16D4B">
          <w:t xml:space="preserve">population trajectory </w:t>
        </w:r>
        <w:r w:rsidR="001722C9">
          <w:t xml:space="preserve">under current ER and SAS </w:t>
        </w:r>
      </w:ins>
      <w:ins w:id="2775" w:author="Bailey, Colin (DFO/MPO)" w:date="2024-11-01T00:44:00Z">
        <w:r w:rsidR="00FE63F1">
          <w:t xml:space="preserve">by 2032 </w:t>
        </w:r>
      </w:ins>
      <w:ins w:id="2776" w:author="Bailey, Colin (DFO/MPO)" w:date="2024-10-31T21:52:00Z">
        <w:r w:rsidR="001722C9">
          <w:t>was 0-10%</w:t>
        </w:r>
      </w:ins>
      <w:ins w:id="2777" w:author="Bailey, Colin (DFO/MPO)" w:date="2024-10-31T21:53:00Z">
        <w:r w:rsidR="005A1791">
          <w:t xml:space="preserve"> (Figure 6)</w:t>
        </w:r>
        <w:r w:rsidR="00033333">
          <w:t>, however, current IFC abundances are relatively high</w:t>
        </w:r>
      </w:ins>
      <w:ins w:id="2778" w:author="Bailey, Colin (DFO/MPO)" w:date="2024-10-31T21:54:00Z">
        <w:r w:rsidR="00D20C6E">
          <w:t xml:space="preserve"> compared to the last </w:t>
        </w:r>
        <w:r w:rsidR="005475EC">
          <w:t>2 decades</w:t>
        </w:r>
      </w:ins>
      <w:ins w:id="2779" w:author="Bailey, Colin (DFO/MPO)" w:date="2024-10-31T21:53:00Z">
        <w:r w:rsidR="00033333">
          <w:t xml:space="preserve">, thus a positive </w:t>
        </w:r>
      </w:ins>
      <w:ins w:id="2780" w:author="Bailey, Colin (DFO/MPO)" w:date="2024-10-31T21:56:00Z">
        <w:r w:rsidR="00840FAE">
          <w:t xml:space="preserve">growth </w:t>
        </w:r>
      </w:ins>
      <w:ins w:id="2781" w:author="Bailey, Colin (DFO/MPO)" w:date="2024-10-31T21:53:00Z">
        <w:r w:rsidR="00033333">
          <w:t>trajectory</w:t>
        </w:r>
      </w:ins>
      <w:ins w:id="2782" w:author="Bailey, Colin (DFO/MPO)" w:date="2024-10-31T21:56:00Z">
        <w:r w:rsidR="00840FAE">
          <w:t xml:space="preserve"> is unlikely</w:t>
        </w:r>
      </w:ins>
      <w:ins w:id="2783" w:author="Bailey, Colin (DFO/MPO)" w:date="2024-10-31T21:53:00Z">
        <w:r w:rsidR="00033333">
          <w:t xml:space="preserve"> </w:t>
        </w:r>
      </w:ins>
      <w:ins w:id="2784" w:author="Bailey, Colin (DFO/MPO)" w:date="2024-10-31T21:55:00Z">
        <w:r w:rsidR="004C5522">
          <w:t xml:space="preserve">if the current SAS and </w:t>
        </w:r>
        <w:r w:rsidR="004B62EB">
          <w:t>population productivity remain stable.</w:t>
        </w:r>
      </w:ins>
    </w:p>
    <w:p w14:paraId="2FCF8179" w14:textId="4A801E98" w:rsidR="001C231B" w:rsidRDefault="001C231B" w:rsidP="001C231B">
      <w:pPr>
        <w:pStyle w:val="BodyText"/>
        <w:jc w:val="center"/>
        <w:rPr>
          <w:ins w:id="2785" w:author="Bailey, Colin (DFO/MPO)" w:date="2024-10-31T21:08:00Z"/>
        </w:rPr>
      </w:pPr>
      <w:ins w:id="2786" w:author="Bailey, Colin (DFO/MPO)" w:date="2024-10-31T21:08:00Z">
        <w:r>
          <w:rPr>
            <w:noProof/>
          </w:rPr>
          <w:lastRenderedPageBreak/>
          <w:drawing>
            <wp:inline distT="0" distB="0" distL="0" distR="0" wp14:anchorId="1484BE36" wp14:editId="4381D224">
              <wp:extent cx="4572000" cy="5262245"/>
              <wp:effectExtent l="0" t="0" r="0" b="0"/>
              <wp:docPr id="9272518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0" cy="5262245"/>
                      </a:xfrm>
                      <a:prstGeom prst="rect">
                        <a:avLst/>
                      </a:prstGeom>
                      <a:noFill/>
                      <a:ln>
                        <a:noFill/>
                      </a:ln>
                    </pic:spPr>
                  </pic:pic>
                </a:graphicData>
              </a:graphic>
            </wp:inline>
          </w:drawing>
        </w:r>
      </w:ins>
    </w:p>
    <w:p w14:paraId="46A6DDAB" w14:textId="1DD2E7D8" w:rsidR="001C231B" w:rsidRDefault="001C231B" w:rsidP="001C231B">
      <w:pPr>
        <w:pStyle w:val="Caption-Figure"/>
        <w:rPr>
          <w:ins w:id="2787" w:author="Bailey, Colin (DFO/MPO)" w:date="2024-10-31T21:08:00Z"/>
        </w:rPr>
      </w:pPr>
      <w:ins w:id="2788" w:author="Bailey, Colin (DFO/MPO)" w:date="2024-10-31T21:08:00Z">
        <w:r>
          <w:t xml:space="preserve">Figure </w:t>
        </w:r>
        <w:r w:rsidR="006865A6">
          <w:t>4</w:t>
        </w:r>
        <w:r>
          <w:t xml:space="preserve">. </w:t>
        </w:r>
        <w:r>
          <w:rPr>
            <w:rStyle w:val="normaltextrun"/>
            <w:rFonts w:cs="Arial"/>
            <w:iCs/>
            <w:color w:val="000000"/>
            <w:shd w:val="clear" w:color="auto" w:fill="FFFFFF"/>
          </w:rPr>
          <w:t xml:space="preserve">Proportion of simulation results where the final 3-year geometric mean was ≥ 33,500 wild spawners (‘Final Success’). The blue lines intersect at the most recent 3-generation geometric mean smolt-to-adult survival (0.013; vertical blue line) and exploitation rates showing the current 3-generation average, Pacific Salmon Treaty (PST) rates based on IFC abundance, and </w:t>
        </w:r>
        <w:proofErr w:type="spellStart"/>
        <w:r>
          <w:rPr>
            <w:rStyle w:val="normaltextrun"/>
            <w:rFonts w:cs="Arial"/>
            <w:iCs/>
            <w:color w:val="000000"/>
            <w:shd w:val="clear" w:color="auto" w:fill="FFFFFF"/>
          </w:rPr>
          <w:t>U</w:t>
        </w:r>
        <w:r w:rsidRPr="00F56CD7">
          <w:rPr>
            <w:rStyle w:val="normaltextrun"/>
            <w:rFonts w:cs="Arial"/>
            <w:iCs/>
            <w:color w:val="000000"/>
            <w:shd w:val="clear" w:color="auto" w:fill="FFFFFF"/>
            <w:vertAlign w:val="subscript"/>
          </w:rPr>
          <w:t>msy</w:t>
        </w:r>
        <w:proofErr w:type="spellEnd"/>
        <w:r>
          <w:rPr>
            <w:rStyle w:val="normaltextrun"/>
            <w:rFonts w:cs="Arial"/>
            <w:iCs/>
            <w:color w:val="000000"/>
            <w:shd w:val="clear" w:color="auto" w:fill="FFFFFF"/>
          </w:rPr>
          <w:t xml:space="preserve"> as calculated from stock recruit models (see Table </w:t>
        </w:r>
      </w:ins>
      <w:ins w:id="2789" w:author="Bailey, Colin (DFO/MPO)" w:date="2024-11-01T01:00:00Z">
        <w:r w:rsidR="00EA07B5">
          <w:rPr>
            <w:rStyle w:val="normaltextrun"/>
            <w:rFonts w:cs="Arial"/>
            <w:iCs/>
            <w:color w:val="000000"/>
            <w:shd w:val="clear" w:color="auto" w:fill="FFFFFF"/>
          </w:rPr>
          <w:t>3</w:t>
        </w:r>
      </w:ins>
      <w:ins w:id="2790" w:author="Bailey, Colin (DFO/MPO)" w:date="2024-10-31T21:08:00Z">
        <w:del w:id="2791" w:author="Bailey, Colin (DFO/MPO)" w:date="2024-11-01T01:00:00Z">
          <w:r w:rsidDel="00EA07B5">
            <w:rPr>
              <w:rStyle w:val="normaltextrun"/>
              <w:rFonts w:cs="Arial"/>
              <w:iCs/>
              <w:color w:val="000000"/>
              <w:shd w:val="clear" w:color="auto" w:fill="FFFFFF"/>
            </w:rPr>
            <w:delText>2</w:delText>
          </w:r>
        </w:del>
        <w:r>
          <w:rPr>
            <w:rStyle w:val="normaltextrun"/>
            <w:rFonts w:cs="Arial"/>
            <w:iCs/>
            <w:color w:val="000000"/>
            <w:shd w:val="clear" w:color="auto" w:fill="FFFFFF"/>
          </w:rPr>
          <w:t>).</w:t>
        </w:r>
      </w:ins>
    </w:p>
    <w:p w14:paraId="0A92B361" w14:textId="77777777" w:rsidR="001C231B" w:rsidRDefault="001C231B" w:rsidP="001C231B">
      <w:pPr>
        <w:pStyle w:val="BodyText"/>
        <w:jc w:val="center"/>
        <w:rPr>
          <w:ins w:id="2792" w:author="Bailey, Colin (DFO/MPO)" w:date="2024-10-31T21:08:00Z"/>
        </w:rPr>
      </w:pPr>
      <w:ins w:id="2793" w:author="Bailey, Colin (DFO/MPO)" w:date="2024-10-31T21:08:00Z">
        <w:r>
          <w:rPr>
            <w:noProof/>
          </w:rPr>
          <w:lastRenderedPageBreak/>
          <w:drawing>
            <wp:inline distT="0" distB="0" distL="0" distR="0" wp14:anchorId="66679594" wp14:editId="2EE23B30">
              <wp:extent cx="4572000" cy="5262245"/>
              <wp:effectExtent l="0" t="0" r="0" b="0"/>
              <wp:docPr id="615873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0" cy="5262245"/>
                      </a:xfrm>
                      <a:prstGeom prst="rect">
                        <a:avLst/>
                      </a:prstGeom>
                      <a:noFill/>
                      <a:ln>
                        <a:noFill/>
                      </a:ln>
                    </pic:spPr>
                  </pic:pic>
                </a:graphicData>
              </a:graphic>
            </wp:inline>
          </w:drawing>
        </w:r>
      </w:ins>
    </w:p>
    <w:p w14:paraId="38F843F1" w14:textId="6F6FD800" w:rsidR="001C231B" w:rsidRDefault="001C231B" w:rsidP="001C231B">
      <w:pPr>
        <w:pStyle w:val="Caption-Figure"/>
        <w:rPr>
          <w:ins w:id="2794" w:author="Bailey, Colin (DFO/MPO)" w:date="2024-10-31T21:08:00Z"/>
        </w:rPr>
      </w:pPr>
      <w:ins w:id="2795" w:author="Bailey, Colin (DFO/MPO)" w:date="2024-10-31T21:08:00Z">
        <w:r>
          <w:t xml:space="preserve">Figure </w:t>
        </w:r>
        <w:r w:rsidR="006865A6">
          <w:t>5</w:t>
        </w:r>
        <w:r>
          <w:t xml:space="preserve">. </w:t>
        </w:r>
        <w:r>
          <w:rPr>
            <w:rStyle w:val="normaltextrun"/>
            <w:rFonts w:cs="Arial"/>
            <w:iCs/>
            <w:color w:val="000000"/>
            <w:shd w:val="clear" w:color="auto" w:fill="FFFFFF"/>
          </w:rPr>
          <w:t xml:space="preserve">Proportion of simulation results where the final 3-year geometric mean was ≥ 65,300 wild spawners (‘Final Success’). The blue lines intersect at the most recent 3-generation geometric mean smolt-to-adult survival (0.013; vertical blue line) and exploitation rates showing the current 3-generation average, Pacific Salmon Treaty (PST) rates based on IFC abundance, and </w:t>
        </w:r>
        <w:proofErr w:type="spellStart"/>
        <w:r>
          <w:rPr>
            <w:rStyle w:val="normaltextrun"/>
            <w:rFonts w:cs="Arial"/>
            <w:iCs/>
            <w:color w:val="000000"/>
            <w:shd w:val="clear" w:color="auto" w:fill="FFFFFF"/>
          </w:rPr>
          <w:t>U</w:t>
        </w:r>
        <w:r w:rsidRPr="00F56CD7">
          <w:rPr>
            <w:rStyle w:val="normaltextrun"/>
            <w:rFonts w:cs="Arial"/>
            <w:iCs/>
            <w:color w:val="000000"/>
            <w:shd w:val="clear" w:color="auto" w:fill="FFFFFF"/>
            <w:vertAlign w:val="subscript"/>
          </w:rPr>
          <w:t>msy</w:t>
        </w:r>
        <w:proofErr w:type="spellEnd"/>
        <w:r>
          <w:rPr>
            <w:rStyle w:val="normaltextrun"/>
            <w:rFonts w:cs="Arial"/>
            <w:iCs/>
            <w:color w:val="000000"/>
            <w:shd w:val="clear" w:color="auto" w:fill="FFFFFF"/>
          </w:rPr>
          <w:t xml:space="preserve"> as calculated from stock recruit models (see Table </w:t>
        </w:r>
      </w:ins>
      <w:ins w:id="2796" w:author="Bailey, Colin (DFO/MPO)" w:date="2024-11-01T01:00:00Z">
        <w:r w:rsidR="00EA07B5">
          <w:rPr>
            <w:rStyle w:val="normaltextrun"/>
            <w:rFonts w:cs="Arial"/>
            <w:i w:val="0"/>
            <w:iCs/>
            <w:color w:val="000000"/>
            <w:shd w:val="clear" w:color="auto" w:fill="FFFFFF"/>
          </w:rPr>
          <w:t>3</w:t>
        </w:r>
      </w:ins>
      <w:ins w:id="2797" w:author="Bailey, Colin (DFO/MPO)" w:date="2024-10-31T21:08:00Z">
        <w:del w:id="2798" w:author="Bailey, Colin (DFO/MPO)" w:date="2024-11-01T01:00:00Z">
          <w:r w:rsidDel="00EA07B5">
            <w:rPr>
              <w:rStyle w:val="normaltextrun"/>
              <w:rFonts w:cs="Arial"/>
              <w:i w:val="0"/>
              <w:iCs/>
              <w:color w:val="000000"/>
              <w:shd w:val="clear" w:color="auto" w:fill="FFFFFF"/>
            </w:rPr>
            <w:delText>2</w:delText>
          </w:r>
        </w:del>
        <w:r>
          <w:rPr>
            <w:rStyle w:val="normaltextrun"/>
            <w:rFonts w:cs="Arial"/>
            <w:iCs/>
            <w:color w:val="000000"/>
            <w:shd w:val="clear" w:color="auto" w:fill="FFFFFF"/>
          </w:rPr>
          <w:t>).</w:t>
        </w:r>
      </w:ins>
    </w:p>
    <w:p w14:paraId="275334C4" w14:textId="77777777" w:rsidR="001C231B" w:rsidRDefault="001C231B" w:rsidP="001C231B">
      <w:pPr>
        <w:pStyle w:val="Caption-Figure"/>
        <w:rPr>
          <w:ins w:id="2799" w:author="Bailey, Colin (DFO/MPO)" w:date="2024-10-31T21:08:00Z"/>
        </w:rPr>
      </w:pPr>
    </w:p>
    <w:p w14:paraId="3E1C103B" w14:textId="77777777" w:rsidR="001C231B" w:rsidRDefault="001C231B" w:rsidP="001C231B">
      <w:pPr>
        <w:pStyle w:val="BodyText"/>
        <w:jc w:val="center"/>
        <w:rPr>
          <w:ins w:id="2800" w:author="Bailey, Colin (DFO/MPO)" w:date="2024-10-31T21:08:00Z"/>
        </w:rPr>
      </w:pPr>
      <w:ins w:id="2801" w:author="Bailey, Colin (DFO/MPO)" w:date="2024-10-31T21:08:00Z">
        <w:r>
          <w:rPr>
            <w:noProof/>
          </w:rPr>
          <w:lastRenderedPageBreak/>
          <w:drawing>
            <wp:inline distT="0" distB="0" distL="0" distR="0" wp14:anchorId="380573E9" wp14:editId="443C7275">
              <wp:extent cx="4572000" cy="5262245"/>
              <wp:effectExtent l="0" t="0" r="0" b="0"/>
              <wp:docPr id="10978473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2000" cy="5262245"/>
                      </a:xfrm>
                      <a:prstGeom prst="rect">
                        <a:avLst/>
                      </a:prstGeom>
                      <a:noFill/>
                      <a:ln>
                        <a:noFill/>
                      </a:ln>
                    </pic:spPr>
                  </pic:pic>
                </a:graphicData>
              </a:graphic>
            </wp:inline>
          </w:drawing>
        </w:r>
      </w:ins>
    </w:p>
    <w:p w14:paraId="55A776C8" w14:textId="7E2CEE1C" w:rsidR="001C231B" w:rsidRPr="006865A6" w:rsidRDefault="001C231B" w:rsidP="001C231B">
      <w:pPr>
        <w:pStyle w:val="Caption-Figure"/>
        <w:rPr>
          <w:ins w:id="2802" w:author="Bailey, Colin (DFO/MPO)" w:date="2024-10-31T21:08:00Z"/>
          <w:rFonts w:cs="Arial"/>
          <w:color w:val="000000"/>
          <w:shd w:val="clear" w:color="auto" w:fill="FFFFFF"/>
          <w:rPrChange w:id="2803" w:author="Bailey, Colin (DFO/MPO)" w:date="2024-10-31T21:09:00Z">
            <w:rPr>
              <w:ins w:id="2804" w:author="Bailey, Colin (DFO/MPO)" w:date="2024-10-31T21:08:00Z"/>
              <w:rFonts w:cs="Arial"/>
              <w:i w:val="0"/>
              <w:iCs/>
              <w:color w:val="000000"/>
              <w:shd w:val="clear" w:color="auto" w:fill="FFFFFF"/>
            </w:rPr>
          </w:rPrChange>
        </w:rPr>
      </w:pPr>
      <w:ins w:id="2805" w:author="Bailey, Colin (DFO/MPO)" w:date="2024-10-31T21:08:00Z">
        <w:r>
          <w:t xml:space="preserve">Figure </w:t>
        </w:r>
        <w:r w:rsidR="006865A6">
          <w:t>6</w:t>
        </w:r>
        <w:r>
          <w:t xml:space="preserve">. </w:t>
        </w:r>
        <w:r>
          <w:rPr>
            <w:rStyle w:val="normaltextrun"/>
            <w:rFonts w:cs="Arial"/>
            <w:iCs/>
            <w:color w:val="000000"/>
            <w:shd w:val="clear" w:color="auto" w:fill="FFFFFF"/>
          </w:rPr>
          <w:t xml:space="preserve">Proportion of simulation results </w:t>
        </w:r>
        <w:r>
          <w:rPr>
            <w:rStyle w:val="normaltextrun"/>
            <w:rFonts w:cs="Arial"/>
            <w:iCs/>
            <w:color w:val="000000"/>
            <w:bdr w:val="none" w:sz="0" w:space="0" w:color="auto" w:frame="1"/>
          </w:rPr>
          <w:t xml:space="preserve">where the population trajectory was positive (‘Positive Trajectory’). </w:t>
        </w:r>
        <w:r>
          <w:rPr>
            <w:rStyle w:val="normaltextrun"/>
            <w:rFonts w:cs="Arial"/>
            <w:iCs/>
            <w:color w:val="000000"/>
            <w:shd w:val="clear" w:color="auto" w:fill="FFFFFF"/>
          </w:rPr>
          <w:t xml:space="preserve">The blue lines intersect at the most recent 3-generation geometric mean smolt-to-adult survival (0.013; vertical blue line) and exploitation rates showing the current 3-generation average, Pacific Salmon Treaty (PST) rates based on IFC abundance, and </w:t>
        </w:r>
        <w:proofErr w:type="spellStart"/>
        <w:r>
          <w:rPr>
            <w:rStyle w:val="normaltextrun"/>
            <w:rFonts w:cs="Arial"/>
            <w:iCs/>
            <w:color w:val="000000"/>
            <w:shd w:val="clear" w:color="auto" w:fill="FFFFFF"/>
          </w:rPr>
          <w:t>U</w:t>
        </w:r>
        <w:r w:rsidRPr="00F56CD7">
          <w:rPr>
            <w:rStyle w:val="normaltextrun"/>
            <w:rFonts w:cs="Arial"/>
            <w:iCs/>
            <w:color w:val="000000"/>
            <w:shd w:val="clear" w:color="auto" w:fill="FFFFFF"/>
            <w:vertAlign w:val="subscript"/>
          </w:rPr>
          <w:t>msy</w:t>
        </w:r>
        <w:proofErr w:type="spellEnd"/>
        <w:r>
          <w:rPr>
            <w:rStyle w:val="normaltextrun"/>
            <w:rFonts w:cs="Arial"/>
            <w:iCs/>
            <w:color w:val="000000"/>
            <w:shd w:val="clear" w:color="auto" w:fill="FFFFFF"/>
          </w:rPr>
          <w:t xml:space="preserve"> as calculated from stock recruit models (see Table </w:t>
        </w:r>
      </w:ins>
      <w:ins w:id="2806" w:author="Bailey, Colin (DFO/MPO)" w:date="2024-11-01T01:00:00Z">
        <w:r w:rsidR="0046524F">
          <w:rPr>
            <w:rStyle w:val="normaltextrun"/>
            <w:rFonts w:cs="Arial"/>
            <w:i w:val="0"/>
            <w:iCs/>
            <w:color w:val="000000"/>
            <w:shd w:val="clear" w:color="auto" w:fill="FFFFFF"/>
          </w:rPr>
          <w:t>3</w:t>
        </w:r>
      </w:ins>
      <w:ins w:id="2807" w:author="Bailey, Colin (DFO/MPO)" w:date="2024-10-31T21:08:00Z">
        <w:del w:id="2808" w:author="Bailey, Colin (DFO/MPO)" w:date="2024-11-01T01:00:00Z">
          <w:r w:rsidDel="0046524F">
            <w:rPr>
              <w:rStyle w:val="normaltextrun"/>
              <w:rFonts w:cs="Arial"/>
              <w:i w:val="0"/>
              <w:iCs/>
              <w:color w:val="000000"/>
              <w:shd w:val="clear" w:color="auto" w:fill="FFFFFF"/>
            </w:rPr>
            <w:delText>2</w:delText>
          </w:r>
        </w:del>
        <w:r w:rsidRPr="006865A6">
          <w:rPr>
            <w:rStyle w:val="normaltextrun"/>
            <w:rFonts w:cs="Arial"/>
            <w:color w:val="000000"/>
            <w:shd w:val="clear" w:color="auto" w:fill="FFFFFF"/>
            <w:rPrChange w:id="2809" w:author="Bailey, Colin (DFO/MPO)" w:date="2024-10-31T21:09:00Z">
              <w:rPr>
                <w:rStyle w:val="normaltextrun"/>
                <w:rFonts w:cs="Arial"/>
                <w:i w:val="0"/>
                <w:iCs/>
                <w:color w:val="000000"/>
                <w:shd w:val="clear" w:color="auto" w:fill="FFFFFF"/>
              </w:rPr>
            </w:rPrChange>
          </w:rPr>
          <w:t>).</w:t>
        </w:r>
        <w:r w:rsidR="006865A6" w:rsidRPr="006865A6">
          <w:rPr>
            <w:rStyle w:val="normaltextrun"/>
            <w:rFonts w:cs="Arial"/>
            <w:color w:val="000000"/>
            <w:shd w:val="clear" w:color="auto" w:fill="FFFFFF"/>
            <w:rPrChange w:id="2810" w:author="Bailey, Colin (DFO/MPO)" w:date="2024-10-31T21:09:00Z">
              <w:rPr>
                <w:rStyle w:val="normaltextrun"/>
                <w:rFonts w:cs="Arial"/>
                <w:i w:val="0"/>
                <w:iCs/>
                <w:color w:val="000000"/>
                <w:shd w:val="clear" w:color="auto" w:fill="FFFFFF"/>
              </w:rPr>
            </w:rPrChange>
          </w:rPr>
          <w:t xml:space="preserve"> </w:t>
        </w:r>
      </w:ins>
      <w:ins w:id="2811" w:author="Bailey, Colin (DFO/MPO)" w:date="2024-10-31T21:15:00Z">
        <w:r w:rsidR="00636FF1">
          <w:rPr>
            <w:rStyle w:val="normaltextrun"/>
            <w:rFonts w:cs="Arial"/>
            <w:color w:val="000000"/>
            <w:shd w:val="clear" w:color="auto" w:fill="FFFFFF"/>
          </w:rPr>
          <w:t>Note that simulated abundanc</w:t>
        </w:r>
      </w:ins>
      <w:ins w:id="2812" w:author="Bailey, Colin (DFO/MPO)" w:date="2024-10-31T21:17:00Z">
        <w:r w:rsidR="002869A8">
          <w:rPr>
            <w:rStyle w:val="normaltextrun"/>
            <w:rFonts w:cs="Arial"/>
            <w:color w:val="000000"/>
            <w:shd w:val="clear" w:color="auto" w:fill="FFFFFF"/>
          </w:rPr>
          <w:t>es</w:t>
        </w:r>
      </w:ins>
      <w:ins w:id="2813" w:author="Bailey, Colin (DFO/MPO)" w:date="2024-10-31T21:15:00Z">
        <w:r w:rsidR="00636FF1">
          <w:rPr>
            <w:rStyle w:val="normaltextrun"/>
            <w:rFonts w:cs="Arial"/>
            <w:color w:val="000000"/>
            <w:shd w:val="clear" w:color="auto" w:fill="FFFFFF"/>
          </w:rPr>
          <w:t xml:space="preserve"> at the beginning of </w:t>
        </w:r>
      </w:ins>
      <w:ins w:id="2814" w:author="Bailey, Colin (DFO/MPO)" w:date="2024-10-31T21:17:00Z">
        <w:r w:rsidR="002869A8">
          <w:rPr>
            <w:rStyle w:val="normaltextrun"/>
            <w:rFonts w:cs="Arial"/>
            <w:color w:val="000000"/>
            <w:shd w:val="clear" w:color="auto" w:fill="FFFFFF"/>
          </w:rPr>
          <w:t xml:space="preserve">simulations are </w:t>
        </w:r>
      </w:ins>
      <w:ins w:id="2815" w:author="Bailey, Colin (DFO/MPO)" w:date="2024-10-31T21:18:00Z">
        <w:r w:rsidR="008F6AFC">
          <w:rPr>
            <w:rStyle w:val="normaltextrun"/>
            <w:rFonts w:cs="Arial"/>
            <w:color w:val="000000"/>
            <w:shd w:val="clear" w:color="auto" w:fill="FFFFFF"/>
          </w:rPr>
          <w:t xml:space="preserve">relatively </w:t>
        </w:r>
      </w:ins>
      <w:ins w:id="2816" w:author="Bailey, Colin (DFO/MPO)" w:date="2024-10-31T21:17:00Z">
        <w:r w:rsidR="002869A8">
          <w:rPr>
            <w:rStyle w:val="normaltextrun"/>
            <w:rFonts w:cs="Arial"/>
            <w:color w:val="000000"/>
            <w:shd w:val="clear" w:color="auto" w:fill="FFFFFF"/>
          </w:rPr>
          <w:t xml:space="preserve">high due to </w:t>
        </w:r>
      </w:ins>
      <w:ins w:id="2817" w:author="Bailey, Colin (DFO/MPO)" w:date="2024-10-31T21:19:00Z">
        <w:r w:rsidR="00B71230">
          <w:rPr>
            <w:rStyle w:val="normaltextrun"/>
            <w:rFonts w:cs="Arial"/>
            <w:color w:val="000000"/>
            <w:shd w:val="clear" w:color="auto" w:fill="FFFFFF"/>
          </w:rPr>
          <w:t xml:space="preserve">recently </w:t>
        </w:r>
      </w:ins>
      <w:ins w:id="2818" w:author="Bailey, Colin (DFO/MPO)" w:date="2024-10-31T21:17:00Z">
        <w:r w:rsidR="002869A8">
          <w:rPr>
            <w:rStyle w:val="normaltextrun"/>
            <w:rFonts w:cs="Arial"/>
            <w:color w:val="000000"/>
            <w:shd w:val="clear" w:color="auto" w:fill="FFFFFF"/>
          </w:rPr>
          <w:t xml:space="preserve">high IFC </w:t>
        </w:r>
      </w:ins>
      <w:ins w:id="2819" w:author="Bailey, Colin (DFO/MPO)" w:date="2024-10-31T21:18:00Z">
        <w:r w:rsidR="00092F95">
          <w:rPr>
            <w:rStyle w:val="normaltextrun"/>
            <w:rFonts w:cs="Arial"/>
            <w:color w:val="000000"/>
            <w:shd w:val="clear" w:color="auto" w:fill="FFFFFF"/>
          </w:rPr>
          <w:t>abundances</w:t>
        </w:r>
      </w:ins>
      <w:ins w:id="2820" w:author="Bailey, Colin (DFO/MPO)" w:date="2024-10-31T21:17:00Z">
        <w:r w:rsidR="002869A8">
          <w:rPr>
            <w:rStyle w:val="normaltextrun"/>
            <w:rFonts w:cs="Arial"/>
            <w:color w:val="000000"/>
            <w:shd w:val="clear" w:color="auto" w:fill="FFFFFF"/>
          </w:rPr>
          <w:t xml:space="preserve">, </w:t>
        </w:r>
      </w:ins>
      <w:ins w:id="2821" w:author="Bailey, Colin (DFO/MPO)" w:date="2024-10-31T21:18:00Z">
        <w:r w:rsidR="00092F95">
          <w:rPr>
            <w:rStyle w:val="normaltextrun"/>
            <w:rFonts w:cs="Arial"/>
            <w:color w:val="000000"/>
            <w:shd w:val="clear" w:color="auto" w:fill="FFFFFF"/>
          </w:rPr>
          <w:t xml:space="preserve">and </w:t>
        </w:r>
      </w:ins>
      <w:ins w:id="2822" w:author="Bailey, Colin (DFO/MPO)" w:date="2024-10-31T21:17:00Z">
        <w:r w:rsidR="002869A8">
          <w:rPr>
            <w:rStyle w:val="normaltextrun"/>
            <w:rFonts w:cs="Arial"/>
            <w:color w:val="000000"/>
            <w:shd w:val="clear" w:color="auto" w:fill="FFFFFF"/>
          </w:rPr>
          <w:t>thus negative population trajectories are likely.</w:t>
        </w:r>
      </w:ins>
    </w:p>
    <w:p w14:paraId="1512EE7D" w14:textId="5C981BC7" w:rsidR="00F36833" w:rsidRPr="00F97479" w:rsidDel="001C231B" w:rsidRDefault="00F36833" w:rsidP="00FA5A79">
      <w:pPr>
        <w:pStyle w:val="BodyText"/>
        <w:rPr>
          <w:del w:id="2823" w:author="Bailey, Colin (DFO/MPO)" w:date="2024-10-31T21:08:00Z"/>
        </w:rPr>
      </w:pPr>
    </w:p>
    <w:p w14:paraId="2AB47989" w14:textId="7084A39E" w:rsidR="002B3911" w:rsidRPr="004579D2" w:rsidRDefault="0098037A" w:rsidP="00F7012F">
      <w:pPr>
        <w:pStyle w:val="Heading3"/>
      </w:pPr>
      <w:commentRangeStart w:id="2824"/>
      <w:commentRangeStart w:id="2825"/>
      <w:commentRangeStart w:id="2826"/>
      <w:r w:rsidRPr="004579D2">
        <w:rPr>
          <w:rStyle w:val="Style1Char"/>
          <w:b/>
          <w:sz w:val="24"/>
          <w:lang w:val="en-CA"/>
        </w:rPr>
        <w:t xml:space="preserve">History </w:t>
      </w:r>
      <w:commentRangeEnd w:id="2824"/>
      <w:r>
        <w:rPr>
          <w:rStyle w:val="CommentReference"/>
        </w:rPr>
        <w:commentReference w:id="2824"/>
      </w:r>
      <w:r w:rsidRPr="004579D2">
        <w:rPr>
          <w:rStyle w:val="Style1Char"/>
          <w:b/>
          <w:sz w:val="24"/>
          <w:lang w:val="en-CA"/>
        </w:rPr>
        <w:t>of Harvest</w:t>
      </w:r>
      <w:bookmarkStart w:id="2827" w:name="_Hlk150255965"/>
      <w:bookmarkEnd w:id="2531"/>
      <w:commentRangeEnd w:id="2825"/>
      <w:r w:rsidR="00426738">
        <w:rPr>
          <w:rStyle w:val="CommentReference"/>
          <w:rFonts w:asciiTheme="minorHAnsi" w:hAnsiTheme="minorHAnsi" w:cstheme="minorBidi"/>
          <w:b w:val="0"/>
        </w:rPr>
        <w:commentReference w:id="2825"/>
      </w:r>
      <w:commentRangeEnd w:id="2826"/>
      <w:r w:rsidR="00EC0E77">
        <w:rPr>
          <w:rStyle w:val="CommentReference"/>
          <w:rFonts w:asciiTheme="minorHAnsi" w:hAnsiTheme="minorHAnsi" w:cstheme="minorBidi"/>
          <w:b w:val="0"/>
        </w:rPr>
        <w:commentReference w:id="2826"/>
      </w:r>
    </w:p>
    <w:p w14:paraId="4BC01C9F" w14:textId="3C46D2C9" w:rsidR="002B3911" w:rsidDel="002C53CE" w:rsidRDefault="00375ADC" w:rsidP="002C53CE">
      <w:pPr>
        <w:spacing w:before="120" w:after="120"/>
        <w:rPr>
          <w:del w:id="2828" w:author="Bailey, Colin (DFO/MPO)" w:date="2024-10-31T20:20:00Z"/>
        </w:rPr>
      </w:pPr>
      <w:r>
        <w:t xml:space="preserve">Historic </w:t>
      </w:r>
      <w:r w:rsidR="00540B49">
        <w:t xml:space="preserve">IFC </w:t>
      </w:r>
      <w:r w:rsidR="009F08F0">
        <w:t>ERs</w:t>
      </w:r>
      <w:ins w:id="2829" w:author="Bailey, Colin (DFO/MPO)" w:date="2024-10-31T17:37:00Z">
        <w:r w:rsidR="00FB51C9">
          <w:t xml:space="preserve"> in Canada</w:t>
        </w:r>
      </w:ins>
      <w:r w:rsidR="00540B49">
        <w:t xml:space="preserve"> were </w:t>
      </w:r>
      <w:r>
        <w:t xml:space="preserve">high, averaging </w:t>
      </w:r>
      <w:r w:rsidR="002B3911">
        <w:t xml:space="preserve">66% between 1984 and 1997. However, declines in </w:t>
      </w:r>
      <w:r w:rsidR="00B919CB">
        <w:t xml:space="preserve">IFC productivity, followed by </w:t>
      </w:r>
      <w:r w:rsidR="005F57B1">
        <w:t>declines in</w:t>
      </w:r>
      <w:r w:rsidR="00CD1E12">
        <w:t xml:space="preserve"> natural</w:t>
      </w:r>
      <w:r w:rsidR="005F57B1">
        <w:t xml:space="preserve"> </w:t>
      </w:r>
      <w:r w:rsidR="002B3911">
        <w:t>pre-fishery and spawner abundance in the mid-</w:t>
      </w:r>
      <w:r w:rsidR="00540B49">
        <w:t>1990</w:t>
      </w:r>
      <w:del w:id="2830" w:author="Jenewein, Brittany (DFO/MPO)" w:date="2024-09-04T10:38:00Z">
        <w:r w:rsidR="00540B49" w:rsidDel="009E5A13">
          <w:delText>’</w:delText>
        </w:r>
      </w:del>
      <w:r w:rsidR="00540B49">
        <w:t>s</w:t>
      </w:r>
      <w:r w:rsidR="002B3911">
        <w:t xml:space="preserve"> resulted </w:t>
      </w:r>
      <w:r w:rsidR="00B919CB">
        <w:t>in the initiation of a recovery program in 1998 with measures to reduce ER to less than 13% (Decker et al. 2014). Since 1998, ER</w:t>
      </w:r>
      <w:del w:id="2831" w:author="Bailey, Colin (DFO/MPO)" w:date="2024-10-31T19:37:00Z">
        <w:r w:rsidR="00B919CB" w:rsidDel="00F13F62">
          <w:delText xml:space="preserve"> </w:delText>
        </w:r>
      </w:del>
      <w:ins w:id="2832" w:author="Bailey, Colin (DFO/MPO)" w:date="2024-10-31T17:37:00Z">
        <w:r w:rsidR="00FB51C9">
          <w:t xml:space="preserve"> in Canada </w:t>
        </w:r>
      </w:ins>
      <w:r w:rsidR="00B919CB">
        <w:t>has averaged 1</w:t>
      </w:r>
      <w:r w:rsidR="00C31CBC">
        <w:t>2.5</w:t>
      </w:r>
      <w:r w:rsidR="00B919CB">
        <w:t xml:space="preserve">% </w:t>
      </w:r>
      <w:r w:rsidR="00C31CBC">
        <w:t>(return year 1998-2023</w:t>
      </w:r>
      <w:ins w:id="2833" w:author="Bailey, Colin (DFO/MPO)" w:date="2024-11-01T00:11:00Z">
        <w:r w:rsidR="00E063E6">
          <w:t>; Figure 2C</w:t>
        </w:r>
      </w:ins>
      <w:r w:rsidR="00C31CBC">
        <w:t>)</w:t>
      </w:r>
      <w:del w:id="2834" w:author="Bailey, Colin (DFO/MPO)" w:date="2024-11-01T00:10:00Z">
        <w:r w:rsidR="0045544E" w:rsidDel="00D21B02">
          <w:delText xml:space="preserve"> (</w:delText>
        </w:r>
        <w:r w:rsidR="006A783A" w:rsidDel="00D21B02">
          <w:delText xml:space="preserve">Appendix </w:delText>
        </w:r>
        <w:r w:rsidR="00B74121" w:rsidDel="00D21B02">
          <w:delText>3</w:delText>
        </w:r>
        <w:r w:rsidR="006A783A" w:rsidDel="00D21B02">
          <w:delText xml:space="preserve">, </w:delText>
        </w:r>
        <w:r w:rsidR="0045544E" w:rsidDel="00D21B02">
          <w:delText>Table</w:delText>
        </w:r>
        <w:r w:rsidR="00A44598" w:rsidDel="00D21B02">
          <w:delText>s</w:delText>
        </w:r>
        <w:r w:rsidR="0045544E" w:rsidDel="00D21B02">
          <w:delText xml:space="preserve"> A</w:delText>
        </w:r>
        <w:r w:rsidR="00B74121" w:rsidDel="00D21B02">
          <w:delText>3</w:delText>
        </w:r>
        <w:r w:rsidR="0045544E" w:rsidDel="00D21B02">
          <w:delText>.0 &amp; A</w:delText>
        </w:r>
        <w:r w:rsidR="00B74121" w:rsidDel="00D21B02">
          <w:delText>3</w:delText>
        </w:r>
        <w:r w:rsidR="0045544E" w:rsidDel="00D21B02">
          <w:delText>.1)</w:delText>
        </w:r>
      </w:del>
      <w:r w:rsidR="00B919CB">
        <w:t>.</w:t>
      </w:r>
      <w:r w:rsidR="00737304">
        <w:t xml:space="preserve"> </w:t>
      </w:r>
      <w:ins w:id="2835" w:author="Bailey, Colin (DFO/MPO)" w:date="2024-10-31T19:39:00Z">
        <w:r w:rsidR="001C6013">
          <w:t xml:space="preserve">The </w:t>
        </w:r>
        <w:del w:id="2836" w:author="Bailey, Colin (DFO/MPO)" w:date="2024-10-31T20:18:00Z">
          <w:r w:rsidR="001C6013" w:rsidDel="00982418">
            <w:delText xml:space="preserve">spike in </w:delText>
          </w:r>
        </w:del>
        <w:r w:rsidR="001C6013">
          <w:t xml:space="preserve">ER </w:t>
        </w:r>
      </w:ins>
      <w:ins w:id="2837" w:author="Bailey, Colin (DFO/MPO)" w:date="2024-10-31T20:18:00Z">
        <w:r w:rsidR="00982418">
          <w:t xml:space="preserve">spike </w:t>
        </w:r>
      </w:ins>
      <w:ins w:id="2838" w:author="Bailey, Colin (DFO/MPO)" w:date="2024-10-31T19:39:00Z">
        <w:r w:rsidR="001C6013">
          <w:t>that occurred in 2014</w:t>
        </w:r>
        <w:del w:id="2839" w:author="Bailey, Colin (DFO/MPO)" w:date="2024-10-31T20:17:00Z">
          <w:r w:rsidR="001C6013" w:rsidDel="00282670">
            <w:delText xml:space="preserve"> </w:delText>
          </w:r>
        </w:del>
      </w:ins>
      <w:ins w:id="2840" w:author="Bailey, Colin (DFO/MPO)" w:date="2024-10-31T20:17:00Z">
        <w:r w:rsidR="00282670">
          <w:t xml:space="preserve"> </w:t>
        </w:r>
        <w:r w:rsidR="00304508">
          <w:t xml:space="preserve">was a result of a 1-time </w:t>
        </w:r>
      </w:ins>
      <w:ins w:id="2841" w:author="Bailey, Colin (DFO/MPO)" w:date="2024-10-31T20:18:00Z">
        <w:r w:rsidR="00982418">
          <w:t xml:space="preserve">DFO </w:t>
        </w:r>
      </w:ins>
      <w:ins w:id="2842" w:author="Bailey, Colin (DFO/MPO)" w:date="2024-10-31T20:17:00Z">
        <w:r w:rsidR="00304508">
          <w:t xml:space="preserve">policy </w:t>
        </w:r>
      </w:ins>
      <w:ins w:id="2843" w:author="Bailey, Colin (DFO/MPO)" w:date="2024-10-31T20:18:00Z">
        <w:r w:rsidR="00E849D8">
          <w:t xml:space="preserve">allowing up to 16% ER </w:t>
        </w:r>
        <w:r w:rsidR="00982418">
          <w:t xml:space="preserve">on IFC to </w:t>
        </w:r>
      </w:ins>
      <w:ins w:id="2844" w:author="Bailey, Colin (DFO/MPO)" w:date="2024-10-31T20:20:00Z">
        <w:r w:rsidR="002C53CE">
          <w:t>create</w:t>
        </w:r>
      </w:ins>
      <w:ins w:id="2845" w:author="Bailey, Colin (DFO/MPO)" w:date="2024-10-31T20:18:00Z">
        <w:r w:rsidR="00D467DA">
          <w:t xml:space="preserve"> flexibility </w:t>
        </w:r>
      </w:ins>
      <w:ins w:id="2846" w:author="Bailey, Colin (DFO/MPO)" w:date="2024-10-31T20:20:00Z">
        <w:r w:rsidR="002C53CE">
          <w:t xml:space="preserve">for </w:t>
        </w:r>
      </w:ins>
      <w:ins w:id="2847" w:author="Bailey, Colin (DFO/MPO)" w:date="2024-10-31T20:18:00Z">
        <w:r w:rsidR="00D467DA">
          <w:t>harvest</w:t>
        </w:r>
      </w:ins>
      <w:ins w:id="2848" w:author="Bailey, Colin (DFO/MPO)" w:date="2024-10-31T20:20:00Z">
        <w:r w:rsidR="002C53CE">
          <w:t xml:space="preserve">ing </w:t>
        </w:r>
      </w:ins>
      <w:ins w:id="2849" w:author="Bailey, Colin (DFO/MPO)" w:date="2024-10-31T20:19:00Z">
        <w:r w:rsidR="00FF5896">
          <w:t xml:space="preserve">late South Thompson sockeye on a dominant </w:t>
        </w:r>
      </w:ins>
      <w:ins w:id="2850" w:author="Bailey, Colin (DFO/MPO)" w:date="2024-10-31T20:26:00Z">
        <w:r w:rsidR="00823FBD">
          <w:t xml:space="preserve">return year </w:t>
        </w:r>
      </w:ins>
      <w:sdt>
        <w:sdtPr>
          <w:rPr>
            <w:color w:val="000000"/>
          </w:rPr>
          <w:tag w:val="MENDELEY_CITATION_v3_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"/>
          <w:id w:val="103393910"/>
          <w:placeholder>
            <w:docPart w:val="DefaultPlaceholder_-1854013440"/>
          </w:placeholder>
        </w:sdtPr>
        <w:sdtEndPr/>
        <w:sdtContent>
          <w:r w:rsidR="00C13A45" w:rsidRPr="00C13A45">
            <w:rPr>
              <w:color w:val="000000"/>
            </w:rPr>
            <w:t>(DFO 2024b)</w:t>
          </w:r>
        </w:sdtContent>
      </w:sdt>
      <w:ins w:id="2851" w:author="Bailey, Colin (DFO/MPO)" w:date="2024-10-31T20:19:00Z">
        <w:r w:rsidR="00FF5896">
          <w:t xml:space="preserve">. </w:t>
        </w:r>
        <w:r w:rsidR="006D1D19">
          <w:t>However,</w:t>
        </w:r>
      </w:ins>
      <w:ins w:id="2852" w:author="Bailey, Colin (DFO/MPO)" w:date="2024-10-31T20:21:00Z">
        <w:r w:rsidR="00781DCB">
          <w:t xml:space="preserve"> </w:t>
        </w:r>
        <w:r w:rsidR="00501808">
          <w:t xml:space="preserve">the ER target was </w:t>
        </w:r>
        <w:r w:rsidR="00EC2EED">
          <w:t>exceeded</w:t>
        </w:r>
        <w:r w:rsidR="00501808">
          <w:t xml:space="preserve"> by</w:t>
        </w:r>
      </w:ins>
      <w:ins w:id="2853" w:author="Bailey, Colin (DFO/MPO)" w:date="2024-10-31T20:22:00Z">
        <w:r w:rsidR="00EC2EED">
          <w:t xml:space="preserve"> a factor of 2</w:t>
        </w:r>
      </w:ins>
      <w:ins w:id="2854" w:author="Bailey, Colin (DFO/MPO)" w:date="2024-10-31T20:21:00Z">
        <w:r w:rsidR="00501808">
          <w:t xml:space="preserve">, resulting in </w:t>
        </w:r>
        <w:r w:rsidR="00CF40B2">
          <w:t>32% ER in 2014 (Figure 2</w:t>
        </w:r>
      </w:ins>
      <w:ins w:id="2855" w:author="Bailey, Colin (DFO/MPO)" w:date="2024-11-01T00:11:00Z">
        <w:r w:rsidR="00E063E6">
          <w:t>C</w:t>
        </w:r>
      </w:ins>
      <w:ins w:id="2856" w:author="Bailey, Colin (DFO/MPO)" w:date="2024-10-31T20:21:00Z">
        <w:r w:rsidR="00EC2EED">
          <w:t>).</w:t>
        </w:r>
      </w:ins>
      <w:ins w:id="2857" w:author="Bailey, Colin (DFO/MPO)" w:date="2024-10-31T19:39:00Z">
        <w:del w:id="2858" w:author="Bailey, Colin (DFO/MPO)" w:date="2024-10-31T20:17:00Z">
          <w:r w:rsidR="001C6013" w:rsidDel="00282670">
            <w:delText>(</w:delText>
          </w:r>
        </w:del>
      </w:ins>
      <w:ins w:id="2859" w:author="Bailey, Colin (DFO/MPO)" w:date="2024-10-31T19:43:00Z">
        <w:del w:id="2860" w:author="Bailey, Colin (DFO/MPO)" w:date="2024-10-31T20:17:00Z">
          <w:r w:rsidR="00371C3F" w:rsidDel="00282670">
            <w:delText xml:space="preserve">32%; </w:delText>
          </w:r>
        </w:del>
      </w:ins>
      <w:ins w:id="2861" w:author="Bailey, Colin (DFO/MPO)" w:date="2024-10-31T19:39:00Z">
        <w:del w:id="2862" w:author="Bailey, Colin (DFO/MPO)" w:date="2024-10-31T20:17:00Z">
          <w:r w:rsidR="001C6013" w:rsidDel="00282670">
            <w:delText xml:space="preserve">Figure 2C) was a </w:delText>
          </w:r>
        </w:del>
      </w:ins>
      <w:ins w:id="2863" w:author="Bailey, Colin (DFO/MPO)" w:date="2024-10-31T19:43:00Z">
        <w:del w:id="2864" w:author="Bailey, Colin (DFO/MPO)" w:date="2024-10-31T20:17:00Z">
          <w:r w:rsidR="00371C3F" w:rsidDel="00282670">
            <w:delText xml:space="preserve">result of targeted fishing on late </w:delText>
          </w:r>
          <w:r w:rsidR="00C706FB" w:rsidDel="00282670">
            <w:delText>S</w:delText>
          </w:r>
          <w:r w:rsidR="00371C3F" w:rsidDel="00282670">
            <w:delText>outh Thompson sockeye</w:delText>
          </w:r>
        </w:del>
        <w:del w:id="2865" w:author="Bailey, Colin (DFO/MPO)" w:date="2024-10-31T20:16:00Z">
          <w:r w:rsidR="00C706FB" w:rsidDel="004B6D00">
            <w:delText>.</w:delText>
          </w:r>
        </w:del>
      </w:ins>
    </w:p>
    <w:p w14:paraId="5F5C9AE9" w14:textId="77777777" w:rsidR="002C53CE" w:rsidRDefault="002C53CE" w:rsidP="00FA5A79">
      <w:pPr>
        <w:spacing w:before="120" w:after="120"/>
        <w:rPr>
          <w:ins w:id="2866" w:author="Bailey, Colin (DFO/MPO)" w:date="2024-10-31T20:20:00Z"/>
        </w:rPr>
      </w:pPr>
    </w:p>
    <w:p w14:paraId="4C69913F" w14:textId="77777777" w:rsidR="00375ADC" w:rsidRPr="00EA6AF5" w:rsidRDefault="00375ADC">
      <w:pPr>
        <w:spacing w:before="120" w:after="120"/>
        <w:rPr>
          <w:rStyle w:val="Style1Char"/>
          <w:sz w:val="24"/>
          <w:lang w:val="en-CA"/>
        </w:rPr>
        <w:pPrChange w:id="2867" w:author="Bailey, Colin (DFO/MPO)" w:date="2024-10-31T20:20:00Z">
          <w:pPr>
            <w:pStyle w:val="Heading3"/>
          </w:pPr>
        </w:pPrChange>
      </w:pPr>
      <w:r w:rsidRPr="00EA6AF5">
        <w:rPr>
          <w:rStyle w:val="Style1Char"/>
          <w:sz w:val="24"/>
          <w:lang w:val="en-CA"/>
        </w:rPr>
        <w:t>History of Hatchery and Supplementation</w:t>
      </w:r>
    </w:p>
    <w:p w14:paraId="3AB67EC9" w14:textId="680E7EA7" w:rsidR="000E0B4E" w:rsidRPr="000E0B4E" w:rsidRDefault="000C7F1E" w:rsidP="00FA5A79">
      <w:pPr>
        <w:pStyle w:val="BodyText"/>
        <w:rPr>
          <w:rFonts w:cs="Arial"/>
        </w:rPr>
      </w:pPr>
      <w:r w:rsidRPr="000E0B4E">
        <w:lastRenderedPageBreak/>
        <w:t>IFC hatchery enhancement has occurred since the early-1980</w:t>
      </w:r>
      <w:del w:id="2868" w:author="Jenewein, Brittany (DFO/MPO)" w:date="2024-09-04T11:04:00Z">
        <w:r w:rsidRPr="000E0B4E" w:rsidDel="002F190A">
          <w:delText>’</w:delText>
        </w:r>
      </w:del>
      <w:r w:rsidRPr="000E0B4E">
        <w:t>s</w:t>
      </w:r>
      <w:r w:rsidR="003452C4">
        <w:t xml:space="preserve"> and </w:t>
      </w:r>
      <w:r w:rsidR="000E0B4E" w:rsidRPr="000E0B4E">
        <w:t>peaked in the late-1980</w:t>
      </w:r>
      <w:del w:id="2869" w:author="Jenewein, Brittany (DFO/MPO)" w:date="2024-09-04T11:04:00Z">
        <w:r w:rsidR="000E0B4E" w:rsidRPr="000E0B4E" w:rsidDel="002F190A">
          <w:delText>’</w:delText>
        </w:r>
      </w:del>
      <w:r w:rsidR="000E0B4E" w:rsidRPr="000E0B4E">
        <w:t>s to early-1990</w:t>
      </w:r>
      <w:del w:id="2870" w:author="Jenewein, Brittany (DFO/MPO)" w:date="2024-09-04T11:04:00Z">
        <w:r w:rsidR="000E0B4E" w:rsidRPr="000E0B4E" w:rsidDel="002F190A">
          <w:delText>’</w:delText>
        </w:r>
      </w:del>
      <w:r w:rsidR="000E0B4E" w:rsidRPr="000E0B4E">
        <w:t>s</w:t>
      </w:r>
      <w:r w:rsidR="00FC3C93">
        <w:t xml:space="preserve">, </w:t>
      </w:r>
      <w:r w:rsidR="000E0B4E" w:rsidRPr="000E0B4E">
        <w:t xml:space="preserve">averaging 1,600,000 total </w:t>
      </w:r>
      <w:r w:rsidR="00BB6504">
        <w:t xml:space="preserve">fry and smolt </w:t>
      </w:r>
      <w:r w:rsidR="000E0B4E" w:rsidRPr="000E0B4E">
        <w:t>releases between</w:t>
      </w:r>
      <w:commentRangeStart w:id="2871"/>
      <w:commentRangeStart w:id="2872"/>
      <w:r w:rsidR="000E0B4E" w:rsidRPr="000E0B4E">
        <w:t xml:space="preserve"> 1987 and 1993</w:t>
      </w:r>
      <w:commentRangeEnd w:id="2871"/>
      <w:r>
        <w:rPr>
          <w:rStyle w:val="CommentReference"/>
        </w:rPr>
        <w:commentReference w:id="2871"/>
      </w:r>
      <w:commentRangeEnd w:id="2872"/>
      <w:r w:rsidR="001B0B98">
        <w:rPr>
          <w:rStyle w:val="CommentReference"/>
          <w:rFonts w:asciiTheme="minorHAnsi" w:eastAsiaTheme="minorHAnsi" w:hAnsiTheme="minorHAnsi" w:cstheme="minorBidi"/>
        </w:rPr>
        <w:commentReference w:id="2872"/>
      </w:r>
      <w:r w:rsidR="000E0B4E" w:rsidRPr="000E0B4E">
        <w:t>. IFC enhancement has decreased steadily since then with total hatchery releases averaging 339,000 juveniles in the last 10 years (2013-2022</w:t>
      </w:r>
      <w:r w:rsidR="00F15E36">
        <w:t xml:space="preserve">; see Appendix </w:t>
      </w:r>
      <w:r w:rsidR="00B74121">
        <w:t>3</w:t>
      </w:r>
      <w:r w:rsidR="00F15E36">
        <w:t>, Figure A</w:t>
      </w:r>
      <w:r w:rsidR="00B74121">
        <w:t>3</w:t>
      </w:r>
      <w:r w:rsidR="00F15E36">
        <w:t>.</w:t>
      </w:r>
      <w:ins w:id="2873" w:author="Bailey, Colin (DFO/MPO)" w:date="2024-11-01T01:05:00Z">
        <w:r w:rsidR="00EE47AD">
          <w:t>0</w:t>
        </w:r>
      </w:ins>
      <w:del w:id="2874" w:author="Bailey, Colin (DFO/MPO)" w:date="2024-11-01T01:05:00Z">
        <w:r w:rsidR="00F15E36" w:rsidDel="00EE47AD">
          <w:delText>5</w:delText>
        </w:r>
      </w:del>
      <w:r w:rsidR="000E0B4E" w:rsidRPr="000E0B4E">
        <w:t>)</w:t>
      </w:r>
      <w:ins w:id="2875" w:author="Bailey, Colin (DFO/MPO)" w:date="2024-10-31T19:22:00Z">
        <w:r w:rsidR="001B0B98">
          <w:t>. W</w:t>
        </w:r>
        <w:r w:rsidR="008A2CA2">
          <w:t>hile smolt release</w:t>
        </w:r>
      </w:ins>
      <w:ins w:id="2876" w:author="Bailey, Colin (DFO/MPO)" w:date="2024-10-31T19:23:00Z">
        <w:r w:rsidR="008A2CA2">
          <w:t xml:space="preserve">s can be accounted for in the stock-recruit relationship (due to marking with fin clips and CWTs), the impact of fry releases on stock-recruit relationships is </w:t>
        </w:r>
        <w:r w:rsidR="00B764BF">
          <w:t>unknown</w:t>
        </w:r>
      </w:ins>
      <w:r w:rsidR="000E0B4E" w:rsidRPr="000E0B4E">
        <w:t xml:space="preserve">. </w:t>
      </w:r>
      <w:r w:rsidR="004829C9" w:rsidRPr="0CE11F81">
        <w:rPr>
          <w:rFonts w:cs="Arial"/>
        </w:rPr>
        <w:t xml:space="preserve">Four </w:t>
      </w:r>
      <w:r w:rsidR="006D5E92" w:rsidRPr="0CE11F81">
        <w:rPr>
          <w:rFonts w:cs="Arial"/>
        </w:rPr>
        <w:t xml:space="preserve">CUs </w:t>
      </w:r>
      <w:r w:rsidR="000E0B4E" w:rsidRPr="0CE11F81">
        <w:rPr>
          <w:rFonts w:cs="Arial"/>
        </w:rPr>
        <w:t>(i.e.</w:t>
      </w:r>
      <w:ins w:id="2877" w:author="Jenewein, Brittany (DFO/MPO)" w:date="2024-09-04T11:04:00Z">
        <w:r w:rsidR="005A6790">
          <w:rPr>
            <w:rFonts w:cs="Arial"/>
          </w:rPr>
          <w:t>,</w:t>
        </w:r>
      </w:ins>
      <w:r w:rsidR="000E0B4E" w:rsidRPr="0CE11F81">
        <w:rPr>
          <w:rFonts w:cs="Arial"/>
        </w:rPr>
        <w:t xml:space="preserve"> South Thompson, North Thompson, Lower Thompson</w:t>
      </w:r>
      <w:r w:rsidR="004829C9" w:rsidRPr="0CE11F81">
        <w:rPr>
          <w:rFonts w:cs="Arial"/>
        </w:rPr>
        <w:t>, and Middle Fraser</w:t>
      </w:r>
      <w:r w:rsidR="000E0B4E" w:rsidRPr="0CE11F81">
        <w:rPr>
          <w:rFonts w:cs="Arial"/>
        </w:rPr>
        <w:t xml:space="preserve">) </w:t>
      </w:r>
      <w:r w:rsidR="00540923" w:rsidRPr="0CE11F81">
        <w:rPr>
          <w:rFonts w:cs="Arial"/>
        </w:rPr>
        <w:t xml:space="preserve">contain </w:t>
      </w:r>
      <w:commentRangeStart w:id="2878"/>
      <w:commentRangeStart w:id="2879"/>
      <w:commentRangeStart w:id="2880"/>
      <w:r w:rsidR="00540923" w:rsidRPr="0CE11F81">
        <w:rPr>
          <w:rFonts w:cs="Arial"/>
        </w:rPr>
        <w:t>integrated</w:t>
      </w:r>
      <w:commentRangeEnd w:id="2878"/>
      <w:r>
        <w:rPr>
          <w:rStyle w:val="CommentReference"/>
        </w:rPr>
        <w:commentReference w:id="2878"/>
      </w:r>
      <w:commentRangeEnd w:id="2879"/>
      <w:r w:rsidR="005E173A">
        <w:rPr>
          <w:rStyle w:val="CommentReference"/>
          <w:rFonts w:asciiTheme="minorHAnsi" w:eastAsiaTheme="minorHAnsi" w:hAnsiTheme="minorHAnsi" w:cstheme="minorBidi"/>
        </w:rPr>
        <w:commentReference w:id="2879"/>
      </w:r>
      <w:commentRangeEnd w:id="2880"/>
      <w:r w:rsidR="00BA47F8">
        <w:rPr>
          <w:rStyle w:val="CommentReference"/>
          <w:rFonts w:asciiTheme="minorHAnsi" w:eastAsiaTheme="minorHAnsi" w:hAnsiTheme="minorHAnsi" w:cstheme="minorBidi"/>
        </w:rPr>
        <w:commentReference w:id="2880"/>
      </w:r>
      <w:r w:rsidR="00540923" w:rsidRPr="0CE11F81">
        <w:rPr>
          <w:rFonts w:cs="Arial"/>
        </w:rPr>
        <w:t>-wild</w:t>
      </w:r>
      <w:r w:rsidR="00C30563" w:rsidRPr="0CE11F81">
        <w:rPr>
          <w:rFonts w:cs="Arial"/>
        </w:rPr>
        <w:t xml:space="preserve"> populations</w:t>
      </w:r>
      <w:r w:rsidR="000E0B4E" w:rsidRPr="0CE11F81">
        <w:rPr>
          <w:rFonts w:cs="Arial"/>
        </w:rPr>
        <w:t xml:space="preserve"> </w:t>
      </w:r>
      <w:r w:rsidR="00C30563" w:rsidRPr="0CE11F81">
        <w:rPr>
          <w:rFonts w:cs="Arial"/>
        </w:rPr>
        <w:t xml:space="preserve">while the </w:t>
      </w:r>
      <w:r w:rsidR="000E0B4E" w:rsidRPr="000E0B4E">
        <w:t xml:space="preserve">Fraser Canyon </w:t>
      </w:r>
      <w:r w:rsidR="004829C9">
        <w:t>CU has a single-site</w:t>
      </w:r>
      <w:r w:rsidR="00C30563">
        <w:t xml:space="preserve"> </w:t>
      </w:r>
      <w:r w:rsidR="000E0B4E" w:rsidRPr="000E0B4E">
        <w:t>wild</w:t>
      </w:r>
      <w:r w:rsidR="00C30563">
        <w:t>-only population</w:t>
      </w:r>
      <w:r w:rsidR="000E0B4E" w:rsidRPr="000E0B4E">
        <w:t xml:space="preserve">. </w:t>
      </w:r>
    </w:p>
    <w:p w14:paraId="153051BF" w14:textId="77777777" w:rsidR="00E1644A" w:rsidRDefault="00E1644A" w:rsidP="00C84A9A">
      <w:pPr>
        <w:pStyle w:val="Heading4"/>
        <w:rPr>
          <w:rStyle w:val="Style1Char"/>
          <w:b/>
          <w:lang w:val="en-CA"/>
        </w:rPr>
      </w:pPr>
    </w:p>
    <w:p w14:paraId="6D190C05" w14:textId="5A1C9295" w:rsidR="0098037A" w:rsidRPr="004579D2" w:rsidRDefault="0098037A" w:rsidP="00C84A9A">
      <w:pPr>
        <w:pStyle w:val="Heading4"/>
        <w:rPr>
          <w:rStyle w:val="Style1Char"/>
          <w:b/>
          <w:lang w:val="en-CA"/>
        </w:rPr>
      </w:pPr>
      <w:r w:rsidRPr="004579D2">
        <w:rPr>
          <w:rStyle w:val="Style1Char"/>
          <w:b/>
          <w:lang w:val="en-CA"/>
        </w:rPr>
        <w:t xml:space="preserve">History of </w:t>
      </w:r>
      <w:r w:rsidR="008953F8" w:rsidRPr="004579D2">
        <w:rPr>
          <w:rStyle w:val="Style1Char"/>
          <w:b/>
          <w:lang w:val="en-CA"/>
        </w:rPr>
        <w:t>Freshwater Habitat Impacts</w:t>
      </w:r>
    </w:p>
    <w:p w14:paraId="7F78DDEE" w14:textId="308CF32B" w:rsidR="002E4B9B" w:rsidRDefault="7436E1BD" w:rsidP="00FA5A79">
      <w:pPr>
        <w:spacing w:before="120" w:after="120"/>
      </w:pPr>
      <w:bookmarkStart w:id="2882" w:name="_Hlk154128786"/>
      <w:bookmarkEnd w:id="2827"/>
      <w:r>
        <w:t xml:space="preserve">Freshwater habitat is important to IFC, </w:t>
      </w:r>
      <w:r w:rsidR="000407A7">
        <w:t>as</w:t>
      </w:r>
      <w:r w:rsidR="002E4B9B">
        <w:t xml:space="preserve"> </w:t>
      </w:r>
      <w:ins w:id="2883" w:author="Bailey, Colin (DFO/MPO)" w:date="2024-10-30T20:10:00Z">
        <w:r w:rsidR="007A4B9D">
          <w:t xml:space="preserve">they </w:t>
        </w:r>
      </w:ins>
      <w:ins w:id="2884" w:author="Bailey, Colin (DFO/MPO)" w:date="2024-10-31T19:26:00Z">
        <w:r w:rsidR="00EE7C52">
          <w:t xml:space="preserve">spend approximately </w:t>
        </w:r>
      </w:ins>
      <w:ins w:id="2885" w:author="Bailey, Colin (DFO/MPO)" w:date="2024-10-31T19:27:00Z">
        <w:r w:rsidR="00EE7C52">
          <w:t xml:space="preserve">50% of their life </w:t>
        </w:r>
      </w:ins>
      <w:del w:id="2886" w:author="Bailey, Colin (DFO/MPO)" w:date="2024-10-30T20:10:00Z">
        <w:r w:rsidR="25956A83" w:rsidDel="007A4B9D">
          <w:delText xml:space="preserve">a large </w:delText>
        </w:r>
        <w:commentRangeStart w:id="2887"/>
        <w:commentRangeStart w:id="2888"/>
        <w:r w:rsidR="002E4B9B" w:rsidDel="007A4B9D">
          <w:delText xml:space="preserve">portion </w:delText>
        </w:r>
        <w:commentRangeEnd w:id="2887"/>
        <w:r w:rsidR="002E4B9B" w:rsidDel="007A4B9D">
          <w:rPr>
            <w:rStyle w:val="CommentReference"/>
          </w:rPr>
          <w:commentReference w:id="2887"/>
        </w:r>
        <w:commentRangeEnd w:id="2888"/>
        <w:r w:rsidR="00D3048B" w:rsidDel="007A4B9D">
          <w:rPr>
            <w:rStyle w:val="CommentReference"/>
            <w:rFonts w:asciiTheme="minorHAnsi" w:eastAsiaTheme="minorHAnsi" w:hAnsiTheme="minorHAnsi" w:cstheme="minorBidi"/>
          </w:rPr>
          <w:commentReference w:id="2888"/>
        </w:r>
        <w:r w:rsidR="002E4B9B" w:rsidDel="007A4B9D">
          <w:delText xml:space="preserve">of the </w:delText>
        </w:r>
        <w:r w:rsidR="002F5CC2" w:rsidDel="007A4B9D">
          <w:delText xml:space="preserve">IFC </w:delText>
        </w:r>
        <w:r w:rsidR="002E4B9B" w:rsidDel="007A4B9D">
          <w:delText>life</w:delText>
        </w:r>
        <w:r w:rsidR="00A53473" w:rsidDel="007A4B9D">
          <w:delText xml:space="preserve"> </w:delText>
        </w:r>
        <w:r w:rsidR="002E4B9B" w:rsidDel="007A4B9D">
          <w:delText xml:space="preserve">cycle is spent </w:delText>
        </w:r>
      </w:del>
      <w:r w:rsidR="002E4B9B">
        <w:t>in freshwater. As juveniles, IFC typically spend a year or more rearing in small</w:t>
      </w:r>
      <w:r w:rsidR="00A41F92">
        <w:t>-</w:t>
      </w:r>
      <w:r w:rsidR="002E4B9B">
        <w:t xml:space="preserve"> and medium</w:t>
      </w:r>
      <w:r w:rsidR="00A41F92">
        <w:t>-</w:t>
      </w:r>
      <w:r w:rsidR="002E4B9B">
        <w:t xml:space="preserve">sized tributaries, and off-channel habitats throughout the Fraser River watershed. </w:t>
      </w:r>
      <w:r w:rsidR="55BC96BF">
        <w:t>A</w:t>
      </w:r>
      <w:r w:rsidR="002E4B9B">
        <w:t>dult IFC will spend weeks or even months in freshwater when they return to spawn.</w:t>
      </w:r>
      <w:ins w:id="2889" w:author="Bailey, Colin (DFO/MPO)" w:date="2024-10-31T20:34:00Z">
        <w:r w:rsidR="00323008">
          <w:t xml:space="preserve"> </w:t>
        </w:r>
        <w:r w:rsidR="00A67FB6">
          <w:t xml:space="preserve">In addition to a severe reduction in SAS, </w:t>
        </w:r>
      </w:ins>
      <w:ins w:id="2890" w:author="Bailey, Colin (DFO/MPO)" w:date="2024-10-31T20:35:00Z">
        <w:r w:rsidR="00EA5BAA">
          <w:t xml:space="preserve">the regime shift </w:t>
        </w:r>
      </w:ins>
      <w:ins w:id="2891" w:author="Bailey, Colin (DFO/MPO)" w:date="2024-10-31T20:36:00Z">
        <w:r w:rsidR="009F5146">
          <w:t xml:space="preserve">to </w:t>
        </w:r>
      </w:ins>
      <w:ins w:id="2892" w:author="Bailey, Colin (DFO/MPO)" w:date="2024-10-31T20:37:00Z">
        <w:r w:rsidR="009F5146">
          <w:t>low</w:t>
        </w:r>
      </w:ins>
      <w:ins w:id="2893" w:author="Bailey, Colin (DFO/MPO)" w:date="2024-10-31T20:35:00Z">
        <w:r w:rsidR="00EA5BAA">
          <w:t xml:space="preserve"> IFC abundance that started in 1990 was also driven in part by </w:t>
        </w:r>
      </w:ins>
      <w:ins w:id="2894" w:author="Bailey, Colin (DFO/MPO)" w:date="2024-10-31T20:36:00Z">
        <w:r w:rsidR="00EB40A2">
          <w:t xml:space="preserve">anthropogenic </w:t>
        </w:r>
      </w:ins>
      <w:ins w:id="2895" w:author="Bailey, Colin (DFO/MPO)" w:date="2024-10-31T20:35:00Z">
        <w:r w:rsidR="00EA5BAA">
          <w:t>alterations to freshwater habita</w:t>
        </w:r>
        <w:r w:rsidR="00143D60">
          <w:t>t</w:t>
        </w:r>
      </w:ins>
      <w:ins w:id="2896" w:author="Bailey, Colin (DFO/MPO)" w:date="2024-10-31T20:41:00Z">
        <w:r w:rsidR="00FC48B4">
          <w:t xml:space="preserve"> </w:t>
        </w:r>
      </w:ins>
      <w:sdt>
        <w:sdtPr>
          <w:rPr>
            <w:color w:val="000000"/>
          </w:rPr>
          <w:tag w:val="MENDELEY_CITATION_v3_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"/>
          <w:id w:val="330502472"/>
          <w:placeholder>
            <w:docPart w:val="DefaultPlaceholder_-1854013440"/>
          </w:placeholder>
        </w:sdtPr>
        <w:sdtEndPr/>
        <w:sdtContent>
          <w:r w:rsidR="00C13A45" w:rsidRPr="00C13A45">
            <w:rPr>
              <w:color w:val="000000"/>
            </w:rPr>
            <w:t>(Bradford and Irvine 2000)</w:t>
          </w:r>
        </w:sdtContent>
      </w:sdt>
      <w:ins w:id="2897" w:author="Bailey, Colin (DFO/MPO)" w:date="2024-10-31T20:38:00Z">
        <w:r w:rsidR="00BE485C">
          <w:t>.</w:t>
        </w:r>
      </w:ins>
      <w:ins w:id="2898" w:author="Bailey, Colin (DFO/MPO)" w:date="2024-10-31T20:39:00Z">
        <w:del w:id="2899" w:author="Bailey, Colin (DFO/MPO)" w:date="2024-10-31T21:20:00Z">
          <w:r w:rsidR="00F1549F" w:rsidDel="009E6A51">
            <w:delText xml:space="preserve"> </w:delText>
          </w:r>
        </w:del>
      </w:ins>
      <w:commentRangeStart w:id="2900"/>
      <w:del w:id="2901" w:author="Bailey, Colin (DFO/MPO)" w:date="2024-10-31T20:33:00Z">
        <w:r w:rsidR="002E4B9B" w:rsidDel="00323008">
          <w:delText xml:space="preserve"> Factors affecting the broad range of freshwater habitats </w:delText>
        </w:r>
        <w:r w:rsidR="00A30F72" w:rsidDel="00323008">
          <w:delText>preferred</w:delText>
        </w:r>
        <w:r w:rsidR="009F08F0" w:rsidDel="00323008">
          <w:delText xml:space="preserve"> </w:delText>
        </w:r>
        <w:r w:rsidR="002E4B9B" w:rsidDel="00323008">
          <w:delText>by IFC at different ages represent a significant threat to IFC and are associated with drastic declines in the abundance of IFC in the 1990s and may have a greater impact to population th</w:delText>
        </w:r>
        <w:r w:rsidR="009F08F0" w:rsidDel="00323008">
          <w:delText>a</w:delText>
        </w:r>
        <w:r w:rsidR="002E4B9B" w:rsidDel="00323008">
          <w:delText>n ER</w:delText>
        </w:r>
        <w:r w:rsidR="006D5E92" w:rsidDel="00323008">
          <w:delText xml:space="preserve"> </w:delText>
        </w:r>
      </w:del>
      <w:del w:id="2902" w:author="Bailey, Colin (DFO/MPO)" w:date="2024-10-31T19:30:00Z">
        <w:r w:rsidR="00B164CC" w:rsidDel="00323008">
          <w:delText>(Bradford and Irvine 2000)</w:delText>
        </w:r>
      </w:del>
      <w:commentRangeEnd w:id="2900"/>
      <w:del w:id="2903" w:author="Bailey, Colin (DFO/MPO)" w:date="2024-10-31T21:19:00Z">
        <w:r w:rsidR="00B164CC" w:rsidDel="00001040">
          <w:delText>.</w:delText>
        </w:r>
        <w:r w:rsidR="002E4B9B" w:rsidDel="00001040">
          <w:rPr>
            <w:rStyle w:val="CommentReference"/>
          </w:rPr>
          <w:commentReference w:id="2900"/>
        </w:r>
      </w:del>
    </w:p>
    <w:p w14:paraId="5AE6F5D6" w14:textId="2E827D85" w:rsidR="002E4B9B" w:rsidRDefault="002E4B9B" w:rsidP="00FA5A79">
      <w:pPr>
        <w:spacing w:before="120" w:after="120"/>
      </w:pPr>
      <w:commentRangeStart w:id="2904"/>
      <w:commentRangeStart w:id="2905"/>
      <w:r>
        <w:t xml:space="preserve">The conditions and availability of freshwater habitat </w:t>
      </w:r>
      <w:r w:rsidR="009F08F0">
        <w:t xml:space="preserve">used </w:t>
      </w:r>
      <w:r>
        <w:t xml:space="preserve">by IFC are impacted by a range of threats including </w:t>
      </w:r>
      <w:r w:rsidR="009F08F0">
        <w:t xml:space="preserve">decreased </w:t>
      </w:r>
      <w:r w:rsidR="004829C9">
        <w:t xml:space="preserve">stream discharge </w:t>
      </w:r>
      <w:r w:rsidR="009F08F0">
        <w:t>(i.e.</w:t>
      </w:r>
      <w:r w:rsidR="0093379A">
        <w:t>,</w:t>
      </w:r>
      <w:r w:rsidR="009F08F0">
        <w:t xml:space="preserve"> </w:t>
      </w:r>
      <w:r>
        <w:t>drought</w:t>
      </w:r>
      <w:r w:rsidR="009F08F0">
        <w:t>)</w:t>
      </w:r>
      <w:r>
        <w:t xml:space="preserve">, increased water temperatures, altered land use, urbanization, and invasive species, all of which are associated with or worsened by anthropogenic factors. In particular, the expansion of forestry, agriculture, and urban development throughout the Fraser River </w:t>
      </w:r>
      <w:r w:rsidR="004829C9">
        <w:t xml:space="preserve">has </w:t>
      </w:r>
      <w:r>
        <w:t>result</w:t>
      </w:r>
      <w:r w:rsidR="004829C9">
        <w:t>ed</w:t>
      </w:r>
      <w:r>
        <w:t xml:space="preserve"> in modifications to catchment surfaces, linear development, and forestry and agricultural effluent, </w:t>
      </w:r>
      <w:r w:rsidR="004829C9">
        <w:t xml:space="preserve">and </w:t>
      </w:r>
      <w:r>
        <w:t>is correlated with altered flow regimes and hydrology, increased water temperatures, reduced habitat complexity, diversity and connectivity, pollution and contamination, and increased sedimentation</w:t>
      </w:r>
      <w:commentRangeEnd w:id="2904"/>
      <w:r>
        <w:rPr>
          <w:rStyle w:val="CommentReference"/>
        </w:rPr>
        <w:commentReference w:id="2904"/>
      </w:r>
      <w:commentRangeEnd w:id="2905"/>
      <w:r w:rsidR="00BD6BC1">
        <w:rPr>
          <w:rStyle w:val="CommentReference"/>
          <w:rFonts w:asciiTheme="minorHAnsi" w:eastAsiaTheme="minorHAnsi" w:hAnsiTheme="minorHAnsi" w:cstheme="minorBidi"/>
        </w:rPr>
        <w:commentReference w:id="2905"/>
      </w:r>
      <w:r>
        <w:t>. However, in occupying a broad range of freshwater habitats over a large geographical area (i.e.</w:t>
      </w:r>
      <w:r w:rsidR="006315BB">
        <w:t>,</w:t>
      </w:r>
      <w:r>
        <w:t xml:space="preserve"> the Fraser River watershed), the relative severity of a given threat to IFC freshwater habitats will vary</w:t>
      </w:r>
      <w:r w:rsidR="004829C9">
        <w:t xml:space="preserve"> (</w:t>
      </w:r>
      <w:ins w:id="2907" w:author="Bailey, Colin (DFO/MPO)" w:date="2024-10-30T20:13:00Z">
        <w:r w:rsidR="00B977FE">
          <w:t>Table</w:t>
        </w:r>
      </w:ins>
      <w:ins w:id="2908" w:author="Bailey, Colin (DFO/MPO)" w:date="2024-10-30T20:14:00Z">
        <w:r w:rsidR="00B977FE">
          <w:t xml:space="preserve"> </w:t>
        </w:r>
      </w:ins>
      <w:ins w:id="2909" w:author="Bailey, Colin (DFO/MPO)" w:date="2024-11-01T01:00:00Z">
        <w:r w:rsidR="00444CB2">
          <w:t>8</w:t>
        </w:r>
      </w:ins>
      <w:ins w:id="2910" w:author="Bailey, Colin (DFO/MPO)" w:date="2024-10-30T20:14:00Z">
        <w:del w:id="2911" w:author="Bailey, Colin (DFO/MPO)" w:date="2024-11-01T01:00:00Z">
          <w:r w:rsidR="00B977FE" w:rsidDel="00444CB2">
            <w:delText>7</w:delText>
          </w:r>
        </w:del>
        <w:r w:rsidR="00B977FE">
          <w:t xml:space="preserve">; </w:t>
        </w:r>
      </w:ins>
      <w:sdt>
        <w:sdtPr>
          <w:rPr>
            <w:color w:val="000000"/>
          </w:rPr>
          <w:tag w:val="MENDELEY_CITATION_v3_eyJjaXRhdGlvbklEIjoiTUVOREVMRVlfQ0lUQVRJT05fMzUxYWQ1MjQtMmJkNy00NzU4LWE2YTMtNDllMWVkMTBmMjg4IiwicHJvcGVydGllcyI6eyJub3RlSW5kZXgiOjB9LCJpc0VkaXRlZCI6ZmFsc2UsIm1hbnVhbE92ZXJyaWRlIjp7ImlzTWFudWFsbHlPdmVycmlkZGVuIjp0cnVlLCJjaXRlcHJvY1RleHQiOiIoQXJiZWlkZXIgZXQgYWwuIDIwMjApIiwibWFudWFsT3ZlcnJpZGVUZXh0IjoiQXJiZWlkZXIgZXQgYWwuLCAyMDIwKS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
          <w:id w:val="2031687327"/>
          <w:placeholder>
            <w:docPart w:val="DefaultPlaceholder_-1854013440"/>
          </w:placeholder>
        </w:sdtPr>
        <w:sdtEndPr/>
        <w:sdtContent>
          <w:r w:rsidR="00C13A45" w:rsidRPr="00C13A45">
            <w:rPr>
              <w:color w:val="000000"/>
            </w:rPr>
            <w:t>Arbeider et al., 2020)</w:t>
          </w:r>
        </w:sdtContent>
      </w:sdt>
      <w:del w:id="2912" w:author="Bailey, Colin (DFO/MPO)" w:date="2024-10-30T20:14:00Z">
        <w:r w:rsidR="004829C9" w:rsidDel="00B977FE">
          <w:delText>Arbeider et al. 2020)</w:delText>
        </w:r>
      </w:del>
      <w:r>
        <w:t xml:space="preserve">. </w:t>
      </w:r>
      <w:ins w:id="2913" w:author="Bailey, Colin (DFO/MPO)" w:date="2024-10-31T21:21:00Z">
        <w:r w:rsidR="00965443">
          <w:t xml:space="preserve">Unfortunately, these habitat alterations have not been systematically monitored, and thus there is little </w:t>
        </w:r>
      </w:ins>
      <w:ins w:id="2914" w:author="Bailey, Colin (DFO/MPO)" w:date="2024-10-31T21:23:00Z">
        <w:r w:rsidR="006A25EA">
          <w:t>data</w:t>
        </w:r>
      </w:ins>
      <w:ins w:id="2915" w:author="Bailey, Colin (DFO/MPO)" w:date="2024-10-31T21:22:00Z">
        <w:r w:rsidR="008C3D7E">
          <w:t xml:space="preserve"> available</w:t>
        </w:r>
      </w:ins>
      <w:ins w:id="2916" w:author="Bailey, Colin (DFO/MPO)" w:date="2024-10-31T21:23:00Z">
        <w:r w:rsidR="00A838C9">
          <w:t xml:space="preserve"> for generating quantitative relationships</w:t>
        </w:r>
      </w:ins>
      <w:ins w:id="2917" w:author="Bailey, Colin (DFO/MPO)" w:date="2024-10-31T21:22:00Z">
        <w:r w:rsidR="008C3D7E">
          <w:t xml:space="preserve"> other than what can be </w:t>
        </w:r>
      </w:ins>
      <w:ins w:id="2918" w:author="Bailey, Colin (DFO/MPO)" w:date="2024-10-31T21:23:00Z">
        <w:r w:rsidR="00A838C9">
          <w:t>assessed</w:t>
        </w:r>
      </w:ins>
      <w:ins w:id="2919" w:author="Bailey, Colin (DFO/MPO)" w:date="2024-10-31T21:22:00Z">
        <w:r w:rsidR="008C3D7E">
          <w:t xml:space="preserve"> through historical satellite i</w:t>
        </w:r>
        <w:r w:rsidR="002C3216">
          <w:t>magery</w:t>
        </w:r>
        <w:r w:rsidR="00A838C9">
          <w:t>.</w:t>
        </w:r>
      </w:ins>
    </w:p>
    <w:bookmarkEnd w:id="2882"/>
    <w:p w14:paraId="36499E13" w14:textId="7A80D747" w:rsidR="0036415E" w:rsidRPr="004579D2" w:rsidRDefault="00510B14" w:rsidP="00FA4751">
      <w:pPr>
        <w:spacing w:before="120" w:after="120"/>
        <w:rPr>
          <w:rStyle w:val="Style1Char"/>
          <w:b w:val="0"/>
          <w:bCs/>
          <w:sz w:val="24"/>
          <w:lang w:val="en-CA"/>
        </w:rPr>
      </w:pPr>
      <w:r w:rsidRPr="004579D2">
        <w:rPr>
          <w:rStyle w:val="Style1Char"/>
          <w:bCs/>
          <w:sz w:val="24"/>
          <w:lang w:val="en-CA"/>
        </w:rPr>
        <w:t>E</w:t>
      </w:r>
      <w:r w:rsidR="005869CE" w:rsidRPr="004579D2">
        <w:rPr>
          <w:rStyle w:val="Style1Char"/>
          <w:bCs/>
          <w:sz w:val="24"/>
          <w:lang w:val="en-CA"/>
        </w:rPr>
        <w:t xml:space="preserve">cosystem </w:t>
      </w:r>
      <w:r w:rsidR="0036415E" w:rsidRPr="004579D2">
        <w:rPr>
          <w:rStyle w:val="Style1Char"/>
          <w:bCs/>
          <w:sz w:val="24"/>
          <w:lang w:val="en-CA"/>
        </w:rPr>
        <w:t>and Climate Change Consideration</w:t>
      </w:r>
      <w:r w:rsidR="00953347" w:rsidRPr="004579D2">
        <w:rPr>
          <w:rStyle w:val="Style1Char"/>
          <w:bCs/>
          <w:sz w:val="24"/>
          <w:lang w:val="en-CA"/>
        </w:rPr>
        <w:t>s</w:t>
      </w:r>
    </w:p>
    <w:p w14:paraId="5D7473E1" w14:textId="4BD61780" w:rsidR="00FE5592" w:rsidRDefault="002E4B9B" w:rsidP="00FA5A79">
      <w:pPr>
        <w:pStyle w:val="BodyText"/>
        <w:spacing w:beforeLines="60" w:before="144" w:afterLines="60" w:after="144"/>
      </w:pPr>
      <w:commentRangeStart w:id="2920"/>
      <w:r>
        <w:t xml:space="preserve">Declines in </w:t>
      </w:r>
      <w:r w:rsidR="00DE5F45">
        <w:t xml:space="preserve">IFC pre-fishery </w:t>
      </w:r>
      <w:r>
        <w:t xml:space="preserve">abundance in the 1990s </w:t>
      </w:r>
      <w:r w:rsidR="00C24461">
        <w:t>is</w:t>
      </w:r>
      <w:r>
        <w:t xml:space="preserve"> attributed to a reduction in </w:t>
      </w:r>
      <w:r w:rsidR="004829C9">
        <w:t>SAS</w:t>
      </w:r>
      <w:del w:id="2921" w:author="Hawkshaw, Mike" w:date="2024-08-23T22:32:00Z">
        <w:r w:rsidDel="002E4B9B">
          <w:delText>,</w:delText>
        </w:r>
      </w:del>
      <w:r>
        <w:t xml:space="preserve"> </w:t>
      </w:r>
      <w:ins w:id="2922" w:author="Hawkshaw, Mike" w:date="2024-08-23T22:32:00Z">
        <w:r w:rsidR="31952C2D">
          <w:t xml:space="preserve">resulting from </w:t>
        </w:r>
      </w:ins>
      <w:r>
        <w:t>chang</w:t>
      </w:r>
      <w:r w:rsidR="004829C9">
        <w:t>ing ocean conditions</w:t>
      </w:r>
      <w:ins w:id="2923" w:author="Agbayani, Selina (she, they / elle, iel) (DFO/MPO)" w:date="2024-09-18T18:13:00Z">
        <w:r w:rsidR="00980A07">
          <w:t>,</w:t>
        </w:r>
      </w:ins>
      <w:ins w:id="2924" w:author="Hawkshaw, Mike" w:date="2024-08-23T22:32:00Z">
        <w:r w:rsidR="2ABA3673">
          <w:t xml:space="preserve"> </w:t>
        </w:r>
      </w:ins>
      <w:del w:id="2925" w:author="Agbayani, Selina (she, they / elle, iel) (DFO/MPO)" w:date="2024-09-18T18:13:00Z">
        <w:r w:rsidDel="2ABA3673">
          <w:delText xml:space="preserve">and </w:delText>
        </w:r>
        <w:r w:rsidDel="004829C9">
          <w:delText>,</w:delText>
        </w:r>
        <w:r w:rsidDel="002E4B9B">
          <w:delText xml:space="preserve"> </w:delText>
        </w:r>
      </w:del>
      <w:r>
        <w:t>freshwater habitat</w:t>
      </w:r>
      <w:r w:rsidR="004829C9">
        <w:t xml:space="preserve"> alteration</w:t>
      </w:r>
      <w:r>
        <w:t>s, and overexploitation</w:t>
      </w:r>
      <w:r w:rsidR="004829C9">
        <w:t xml:space="preserve"> (Bradford and Irvine 2000)</w:t>
      </w:r>
      <w:r w:rsidR="00DE5F45">
        <w:t>.</w:t>
      </w:r>
      <w:commentRangeEnd w:id="2920"/>
      <w:r>
        <w:rPr>
          <w:rStyle w:val="CommentReference"/>
        </w:rPr>
        <w:commentReference w:id="2920"/>
      </w:r>
      <w:r w:rsidR="00DE5F45">
        <w:t xml:space="preserve"> </w:t>
      </w:r>
      <w:ins w:id="2926" w:author="Agbayani, Selina (she, they / elle, iel) (DFO/MPO)" w:date="2024-09-18T14:21:00Z">
        <w:r w:rsidR="007B181A">
          <w:t xml:space="preserve">Although </w:t>
        </w:r>
        <w:del w:id="2927" w:author="Bailey, Colin (DFO/MPO)" w:date="2024-10-17T12:14:00Z">
          <w:r w:rsidR="007B181A" w:rsidDel="00350483">
            <w:delText>over</w:delText>
          </w:r>
        </w:del>
        <w:r w:rsidR="0062252E">
          <w:t>exploitation has</w:t>
        </w:r>
        <w:commentRangeStart w:id="2928"/>
        <w:r w:rsidR="0062252E">
          <w:t xml:space="preserve"> decreased substantially</w:t>
        </w:r>
      </w:ins>
      <w:commentRangeEnd w:id="2928"/>
      <w:r>
        <w:rPr>
          <w:rStyle w:val="CommentReference"/>
        </w:rPr>
        <w:commentReference w:id="2928"/>
      </w:r>
      <w:ins w:id="2929" w:author="Agbayani, Selina (she, they / elle, iel) (DFO/MPO)" w:date="2024-09-18T14:21:00Z">
        <w:r w:rsidR="0062252E">
          <w:t xml:space="preserve">, </w:t>
        </w:r>
      </w:ins>
      <w:del w:id="2930" w:author="Agbayani, Selina (she, they / elle, iel) (DFO/MPO)" w:date="2024-09-18T14:21:00Z">
        <w:r w:rsidDel="00DE5F45">
          <w:delText xml:space="preserve">While </w:delText>
        </w:r>
      </w:del>
      <w:r w:rsidR="00DE5F45">
        <w:t xml:space="preserve">the severity and </w:t>
      </w:r>
      <w:commentRangeStart w:id="2931"/>
      <w:r w:rsidR="00DE5F45">
        <w:t xml:space="preserve">immediacy </w:t>
      </w:r>
      <w:commentRangeEnd w:id="2931"/>
      <w:r>
        <w:rPr>
          <w:rStyle w:val="CommentReference"/>
        </w:rPr>
        <w:commentReference w:id="2931"/>
      </w:r>
      <w:r w:rsidR="00DE5F45">
        <w:t>of the</w:t>
      </w:r>
      <w:ins w:id="2932" w:author="Bailey, Colin (DFO/MPO)" w:date="2024-10-30T13:13:00Z">
        <w:r w:rsidR="0032076C">
          <w:t xml:space="preserve"> </w:t>
        </w:r>
      </w:ins>
      <w:del w:id="2933" w:author="Agbayani, Selina (she, they / elle, iel) (DFO/MPO)" w:date="2024-09-18T14:21:00Z">
        <w:r w:rsidDel="00DE5F45">
          <w:delText xml:space="preserve">se </w:delText>
        </w:r>
      </w:del>
      <w:ins w:id="2934" w:author="Agbayani, Selina (she, they / elle, iel) (DFO/MPO)" w:date="2024-09-18T14:21:00Z">
        <w:r w:rsidR="0062252E">
          <w:t xml:space="preserve">other </w:t>
        </w:r>
      </w:ins>
      <w:r w:rsidR="00DE5F45">
        <w:t xml:space="preserve">threats have </w:t>
      </w:r>
      <w:commentRangeStart w:id="2935"/>
      <w:r w:rsidR="00DE5F45">
        <w:t>no</w:t>
      </w:r>
      <w:r w:rsidR="00D8388C">
        <w:t>t</w:t>
      </w:r>
      <w:r w:rsidR="00DE5F45">
        <w:t xml:space="preserve"> decreased</w:t>
      </w:r>
      <w:commentRangeEnd w:id="2935"/>
      <w:r>
        <w:rPr>
          <w:rStyle w:val="CommentReference"/>
        </w:rPr>
        <w:commentReference w:id="2935"/>
      </w:r>
      <w:r w:rsidR="00DE5F45">
        <w:t xml:space="preserve"> </w:t>
      </w:r>
      <w:ins w:id="2936" w:author="Bailey, Colin (DFO/MPO)" w:date="2024-10-17T12:14:00Z">
        <w:r w:rsidR="00350483">
          <w:t>significantly</w:t>
        </w:r>
      </w:ins>
      <w:del w:id="2937" w:author="Bailey, Colin (DFO/MPO)" w:date="2024-10-17T12:14:00Z">
        <w:r w:rsidR="00DE5F45" w:rsidDel="00350483">
          <w:delText>substantially</w:delText>
        </w:r>
      </w:del>
      <w:r w:rsidR="00DE5F45">
        <w:t xml:space="preserve"> since then, limiting factors </w:t>
      </w:r>
      <w:r w:rsidR="00D8388C">
        <w:t xml:space="preserve">currently </w:t>
      </w:r>
      <w:r w:rsidR="00DE5F45">
        <w:t xml:space="preserve">posing the greatest threat to IFC are </w:t>
      </w:r>
      <w:r w:rsidR="00FC3C93">
        <w:t>1</w:t>
      </w:r>
      <w:r w:rsidR="00FE5592">
        <w:t xml:space="preserve">) </w:t>
      </w:r>
      <w:ins w:id="2938" w:author="Bailey, Colin (DFO/MPO)" w:date="2024-10-17T12:15:00Z">
        <w:r w:rsidR="00167E0B">
          <w:t>urban development and forestry affecting</w:t>
        </w:r>
      </w:ins>
      <w:commentRangeStart w:id="2939"/>
      <w:del w:id="2940" w:author="Bailey, Colin (DFO/MPO)" w:date="2024-10-17T12:15:00Z">
        <w:r w:rsidR="00724807" w:rsidDel="00167E0B">
          <w:delText>modifications to</w:delText>
        </w:r>
      </w:del>
      <w:r w:rsidR="00724807">
        <w:t xml:space="preserve"> catchment</w:t>
      </w:r>
      <w:r w:rsidR="00C45A7D">
        <w:t xml:space="preserve"> surfaces</w:t>
      </w:r>
      <w:commentRangeEnd w:id="2939"/>
      <w:r>
        <w:rPr>
          <w:rStyle w:val="CommentReference"/>
        </w:rPr>
        <w:commentReference w:id="2939"/>
      </w:r>
      <w:r w:rsidR="00724807">
        <w:t xml:space="preserve">, 2) varying freshwater conditions, and 3) </w:t>
      </w:r>
      <w:r w:rsidR="00C45A7D">
        <w:t xml:space="preserve">varying </w:t>
      </w:r>
      <w:r w:rsidR="004829C9">
        <w:t xml:space="preserve">ocean </w:t>
      </w:r>
      <w:r w:rsidR="00C45A7D">
        <w:t xml:space="preserve">conditions. </w:t>
      </w:r>
      <w:r w:rsidR="00FF5AAA">
        <w:t xml:space="preserve">The effects of these threats </w:t>
      </w:r>
      <w:r w:rsidR="004829C9">
        <w:t xml:space="preserve">are summarized </w:t>
      </w:r>
      <w:r w:rsidR="00FF5AAA">
        <w:t>by life</w:t>
      </w:r>
      <w:r w:rsidR="000E187E">
        <w:t xml:space="preserve"> </w:t>
      </w:r>
      <w:r w:rsidR="00FF5AAA">
        <w:t xml:space="preserve">stage in Table </w:t>
      </w:r>
      <w:ins w:id="2941" w:author="Bailey, Colin (DFO/MPO)" w:date="2024-11-01T01:00:00Z">
        <w:r w:rsidR="00444CB2">
          <w:t>8</w:t>
        </w:r>
      </w:ins>
      <w:del w:id="2942" w:author="Bailey, Colin (DFO/MPO)" w:date="2024-11-01T01:00:00Z">
        <w:r w:rsidR="00CF069D" w:rsidDel="00444CB2">
          <w:delText>7</w:delText>
        </w:r>
      </w:del>
      <w:r w:rsidR="00FF5AAA">
        <w:t>.</w:t>
      </w:r>
    </w:p>
    <w:p w14:paraId="206287B0" w14:textId="1CC3B5D9" w:rsidR="007308E9" w:rsidRPr="003145C2" w:rsidRDefault="007308E9" w:rsidP="007308E9">
      <w:pPr>
        <w:pStyle w:val="Caption-Table"/>
      </w:pPr>
      <w:commentRangeStart w:id="2943"/>
      <w:commentRangeStart w:id="2944"/>
      <w:commentRangeStart w:id="2945"/>
      <w:commentRangeStart w:id="2946"/>
      <w:r w:rsidRPr="003145C2">
        <w:rPr>
          <w:b/>
          <w:bCs/>
        </w:rPr>
        <w:t>Table</w:t>
      </w:r>
      <w:commentRangeEnd w:id="2943"/>
      <w:r>
        <w:rPr>
          <w:rStyle w:val="CommentReference"/>
        </w:rPr>
        <w:commentReference w:id="2943"/>
      </w:r>
      <w:commentRangeEnd w:id="2944"/>
      <w:r w:rsidR="00C81DD5">
        <w:rPr>
          <w:rStyle w:val="CommentReference"/>
          <w:rFonts w:asciiTheme="minorHAnsi" w:eastAsiaTheme="minorHAnsi" w:hAnsiTheme="minorHAnsi" w:cstheme="minorBidi"/>
          <w:i w:val="0"/>
        </w:rPr>
        <w:commentReference w:id="2944"/>
      </w:r>
      <w:commentRangeEnd w:id="2945"/>
      <w:r w:rsidR="00CE7111">
        <w:rPr>
          <w:rStyle w:val="CommentReference"/>
          <w:rFonts w:asciiTheme="minorHAnsi" w:eastAsiaTheme="minorHAnsi" w:hAnsiTheme="minorHAnsi" w:cstheme="minorBidi"/>
          <w:i w:val="0"/>
        </w:rPr>
        <w:commentReference w:id="2945"/>
      </w:r>
      <w:r w:rsidRPr="003145C2">
        <w:rPr>
          <w:b/>
          <w:bCs/>
        </w:rPr>
        <w:t xml:space="preserve"> </w:t>
      </w:r>
      <w:ins w:id="2947" w:author="Bailey, Colin (DFO/MPO)" w:date="2024-11-01T01:00:00Z">
        <w:r w:rsidR="008C5742">
          <w:rPr>
            <w:b/>
            <w:bCs/>
          </w:rPr>
          <w:t>8</w:t>
        </w:r>
      </w:ins>
      <w:del w:id="2948" w:author="Bailey, Colin (DFO/MPO)" w:date="2024-11-01T01:00:00Z">
        <w:r w:rsidR="00426522" w:rsidDel="008C5742">
          <w:rPr>
            <w:b/>
            <w:bCs/>
          </w:rPr>
          <w:delText>7</w:delText>
        </w:r>
      </w:del>
      <w:r>
        <w:rPr>
          <w:b/>
          <w:bCs/>
        </w:rPr>
        <w:t>.</w:t>
      </w:r>
      <w:r w:rsidRPr="003145C2">
        <w:rPr>
          <w:b/>
          <w:bCs/>
        </w:rPr>
        <w:t xml:space="preserve"> </w:t>
      </w:r>
      <w:commentRangeEnd w:id="2946"/>
      <w:r>
        <w:rPr>
          <w:rStyle w:val="CommentReference"/>
        </w:rPr>
        <w:commentReference w:id="2946"/>
      </w:r>
      <w:r>
        <w:t>Interior Fraser River Coho</w:t>
      </w:r>
      <w:r w:rsidRPr="003145C2">
        <w:t xml:space="preserve"> </w:t>
      </w:r>
      <w:r w:rsidR="006F03C6">
        <w:t>required habitat and the effect of the</w:t>
      </w:r>
      <w:r w:rsidR="003E0B6C">
        <w:t xml:space="preserve"> top </w:t>
      </w:r>
      <w:r w:rsidR="006F03C6">
        <w:t xml:space="preserve">3 </w:t>
      </w:r>
      <w:r w:rsidR="003E0B6C">
        <w:t xml:space="preserve">threats </w:t>
      </w:r>
      <w:r w:rsidR="006F03C6">
        <w:t>by life</w:t>
      </w:r>
      <w:r w:rsidR="00FD1435">
        <w:t xml:space="preserve"> </w:t>
      </w:r>
      <w:r w:rsidR="006F03C6">
        <w:t>stage.</w:t>
      </w:r>
      <w:r w:rsidR="00F83CB9">
        <w:t xml:space="preserve"> Information adapted from Arbeider et al.</w:t>
      </w:r>
      <w:del w:id="2949" w:author="Bailey, Colin (DFO/MPO)" w:date="2024-10-30T13:34:00Z">
        <w:r w:rsidR="00F83CB9" w:rsidDel="003B7927">
          <w:delText xml:space="preserve"> </w:delText>
        </w:r>
      </w:del>
      <w:ins w:id="2950" w:author="Bailey, Colin (DFO/MPO)" w:date="2024-10-30T13:34:00Z">
        <w:r w:rsidR="003B7927">
          <w:t xml:space="preserve"> </w:t>
        </w:r>
      </w:ins>
      <w:sdt>
        <w:sdtPr>
          <w:rPr>
            <w:color w:val="000000"/>
          </w:rPr>
          <w:tag w:val="MENDELEY_CITATION_v3_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"/>
          <w:id w:val="956753046"/>
          <w:placeholder>
            <w:docPart w:val="DefaultPlaceholder_-1854013440"/>
          </w:placeholder>
        </w:sdtPr>
        <w:sdtEndPr/>
        <w:sdtContent>
          <w:r w:rsidR="00C13A45" w:rsidRPr="00C13A45">
            <w:rPr>
              <w:color w:val="000000"/>
            </w:rPr>
            <w:t>(2020)</w:t>
          </w:r>
        </w:sdtContent>
      </w:sdt>
      <w:del w:id="2951" w:author="Bailey, Colin (DFO/MPO)" w:date="2024-10-30T13:34:00Z">
        <w:r w:rsidR="00F83CB9" w:rsidDel="003B7927">
          <w:delText>2020</w:delText>
        </w:r>
      </w:del>
      <w:r w:rsidR="00F83CB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4"/>
        <w:gridCol w:w="2860"/>
        <w:gridCol w:w="5256"/>
      </w:tblGrid>
      <w:tr w:rsidR="000E187E" w:rsidRPr="00E808AC" w14:paraId="536B5BBE" w14:textId="77777777" w:rsidTr="000E187E">
        <w:tc>
          <w:tcPr>
            <w:tcW w:w="1165" w:type="dxa"/>
            <w:tcBorders>
              <w:top w:val="single" w:sz="4" w:space="0" w:color="auto"/>
              <w:bottom w:val="single" w:sz="4" w:space="0" w:color="auto"/>
            </w:tcBorders>
          </w:tcPr>
          <w:p w14:paraId="0A9BD0C4" w14:textId="6C2D92F2" w:rsidR="00CD1E83" w:rsidRPr="00E808AC" w:rsidRDefault="00CD1E83" w:rsidP="000E187E">
            <w:pPr>
              <w:spacing w:before="120"/>
            </w:pPr>
            <w:r w:rsidRPr="00E808AC">
              <w:t>Life</w:t>
            </w:r>
            <w:r w:rsidR="000E187E">
              <w:t xml:space="preserve"> </w:t>
            </w:r>
            <w:r w:rsidRPr="00E808AC">
              <w:t>stage</w:t>
            </w:r>
          </w:p>
        </w:tc>
        <w:tc>
          <w:tcPr>
            <w:tcW w:w="2880" w:type="dxa"/>
            <w:tcBorders>
              <w:top w:val="single" w:sz="4" w:space="0" w:color="auto"/>
              <w:bottom w:val="single" w:sz="4" w:space="0" w:color="auto"/>
            </w:tcBorders>
          </w:tcPr>
          <w:p w14:paraId="16A4A3E1" w14:textId="43092AB2" w:rsidR="00CD1E83" w:rsidRPr="00E808AC" w:rsidRDefault="00CD1E83" w:rsidP="000E187E">
            <w:pPr>
              <w:spacing w:before="120"/>
            </w:pPr>
            <w:r w:rsidRPr="00E808AC">
              <w:t xml:space="preserve">Required </w:t>
            </w:r>
            <w:r w:rsidR="000E187E">
              <w:t>h</w:t>
            </w:r>
            <w:r w:rsidRPr="00E808AC">
              <w:t>abitat</w:t>
            </w:r>
          </w:p>
        </w:tc>
        <w:tc>
          <w:tcPr>
            <w:tcW w:w="5305" w:type="dxa"/>
            <w:tcBorders>
              <w:top w:val="single" w:sz="4" w:space="0" w:color="auto"/>
              <w:bottom w:val="single" w:sz="4" w:space="0" w:color="auto"/>
            </w:tcBorders>
          </w:tcPr>
          <w:p w14:paraId="452FBCD0" w14:textId="07445643" w:rsidR="00CD1E83" w:rsidRPr="00E808AC" w:rsidRDefault="000E187E" w:rsidP="000E187E">
            <w:pPr>
              <w:spacing w:before="120"/>
            </w:pPr>
            <w:r>
              <w:t>Top t</w:t>
            </w:r>
            <w:r w:rsidR="00CD1E83" w:rsidRPr="00E808AC">
              <w:t>hreats</w:t>
            </w:r>
          </w:p>
        </w:tc>
      </w:tr>
      <w:tr w:rsidR="000E187E" w:rsidRPr="00E808AC" w14:paraId="03C64DB7" w14:textId="77777777" w:rsidTr="000E187E">
        <w:tc>
          <w:tcPr>
            <w:tcW w:w="1165" w:type="dxa"/>
            <w:tcBorders>
              <w:top w:val="single" w:sz="4" w:space="0" w:color="auto"/>
            </w:tcBorders>
          </w:tcPr>
          <w:p w14:paraId="58AB5C3E" w14:textId="77777777" w:rsidR="00CD1E83" w:rsidRPr="00E808AC" w:rsidRDefault="00CD1E83" w:rsidP="000E187E">
            <w:pPr>
              <w:spacing w:before="120"/>
            </w:pPr>
            <w:r w:rsidRPr="00E808AC">
              <w:t>Egg/alevin</w:t>
            </w:r>
          </w:p>
        </w:tc>
        <w:tc>
          <w:tcPr>
            <w:tcW w:w="2880" w:type="dxa"/>
            <w:tcBorders>
              <w:top w:val="single" w:sz="4" w:space="0" w:color="auto"/>
            </w:tcBorders>
          </w:tcPr>
          <w:p w14:paraId="40FE96A8" w14:textId="77777777" w:rsidR="00CD1E83" w:rsidRPr="00E808AC" w:rsidRDefault="00CD1E83" w:rsidP="000E187E">
            <w:pPr>
              <w:spacing w:before="120"/>
            </w:pPr>
            <w:r w:rsidRPr="00E808AC">
              <w:t>Stable, submerged, oxygenated gravel with a mix of ground and surface water</w:t>
            </w:r>
          </w:p>
        </w:tc>
        <w:tc>
          <w:tcPr>
            <w:tcW w:w="5305" w:type="dxa"/>
            <w:tcBorders>
              <w:top w:val="single" w:sz="4" w:space="0" w:color="auto"/>
            </w:tcBorders>
          </w:tcPr>
          <w:p w14:paraId="01E68699" w14:textId="77777777" w:rsidR="00CD1E83" w:rsidRPr="00E808AC" w:rsidRDefault="00CD1E83" w:rsidP="000E187E">
            <w:pPr>
              <w:spacing w:before="120"/>
            </w:pPr>
            <w:r w:rsidRPr="00E808AC">
              <w:t>Modifications to catchment surfaces increase the likelihood of dewatering or egg/alevin-scouring flood events. Climate change increases freshwater environmental variation, further increasing the probability of de-watering or scour.</w:t>
            </w:r>
          </w:p>
        </w:tc>
      </w:tr>
      <w:tr w:rsidR="00CD1E83" w:rsidRPr="00E808AC" w14:paraId="09C1D98D" w14:textId="77777777" w:rsidTr="000E187E">
        <w:tc>
          <w:tcPr>
            <w:tcW w:w="1165" w:type="dxa"/>
          </w:tcPr>
          <w:p w14:paraId="69A00673" w14:textId="77777777" w:rsidR="00CD1E83" w:rsidRPr="00E808AC" w:rsidRDefault="00CD1E83" w:rsidP="000E187E">
            <w:pPr>
              <w:spacing w:before="120"/>
            </w:pPr>
            <w:r w:rsidRPr="00E808AC">
              <w:lastRenderedPageBreak/>
              <w:t>Fry/parr</w:t>
            </w:r>
          </w:p>
        </w:tc>
        <w:tc>
          <w:tcPr>
            <w:tcW w:w="2880" w:type="dxa"/>
          </w:tcPr>
          <w:p w14:paraId="3B24579D" w14:textId="77777777" w:rsidR="00CD1E83" w:rsidRPr="00E808AC" w:rsidRDefault="00CD1E83" w:rsidP="000E187E">
            <w:pPr>
              <w:spacing w:before="120"/>
            </w:pPr>
            <w:r w:rsidRPr="00E808AC">
              <w:t>Side channels, shaded small streams, and deeper pools</w:t>
            </w:r>
          </w:p>
        </w:tc>
        <w:tc>
          <w:tcPr>
            <w:tcW w:w="5305" w:type="dxa"/>
          </w:tcPr>
          <w:p w14:paraId="7C41F786" w14:textId="77777777" w:rsidR="00CD1E83" w:rsidRPr="00E808AC" w:rsidRDefault="00CD1E83" w:rsidP="000E187E">
            <w:pPr>
              <w:spacing w:before="120"/>
            </w:pPr>
            <w:r w:rsidRPr="00E808AC">
              <w:t xml:space="preserve">Modifications to catchment surfaces and freshwater variation driven by climate change alters the freshet, affecting the timing and duration of access to off-channel rearing habitat. In addition, </w:t>
            </w:r>
            <w:r>
              <w:t>climate changes increases variation in stream temperature, increasing the number of metabolically stressful days.</w:t>
            </w:r>
          </w:p>
        </w:tc>
      </w:tr>
      <w:tr w:rsidR="00CD1E83" w:rsidRPr="00E808AC" w14:paraId="06853A8D" w14:textId="77777777" w:rsidTr="000E187E">
        <w:tc>
          <w:tcPr>
            <w:tcW w:w="1165" w:type="dxa"/>
          </w:tcPr>
          <w:p w14:paraId="6CC3B217" w14:textId="77777777" w:rsidR="00CD1E83" w:rsidRPr="00E808AC" w:rsidRDefault="00CD1E83" w:rsidP="000E187E">
            <w:pPr>
              <w:spacing w:before="120"/>
            </w:pPr>
            <w:r w:rsidRPr="00E808AC">
              <w:t>Smolt</w:t>
            </w:r>
          </w:p>
        </w:tc>
        <w:tc>
          <w:tcPr>
            <w:tcW w:w="2880" w:type="dxa"/>
          </w:tcPr>
          <w:p w14:paraId="2A93FB37" w14:textId="77777777" w:rsidR="00CD1E83" w:rsidRPr="00CD1E83" w:rsidRDefault="00CD1E83" w:rsidP="000E187E">
            <w:pPr>
              <w:spacing w:before="120"/>
              <w:rPr>
                <w:lang w:val="fr-FR"/>
              </w:rPr>
            </w:pPr>
            <w:r w:rsidRPr="00CD1E83">
              <w:rPr>
                <w:lang w:val="fr-FR"/>
              </w:rPr>
              <w:t xml:space="preserve">Large </w:t>
            </w:r>
            <w:proofErr w:type="spellStart"/>
            <w:r w:rsidRPr="00CD1E83">
              <w:rPr>
                <w:lang w:val="fr-FR"/>
              </w:rPr>
              <w:t>rivers</w:t>
            </w:r>
            <w:proofErr w:type="spellEnd"/>
            <w:r w:rsidRPr="00CD1E83">
              <w:rPr>
                <w:lang w:val="fr-FR"/>
              </w:rPr>
              <w:t xml:space="preserve">, </w:t>
            </w:r>
            <w:proofErr w:type="spellStart"/>
            <w:r w:rsidRPr="00CD1E83">
              <w:rPr>
                <w:lang w:val="fr-FR"/>
              </w:rPr>
              <w:t>estuaries</w:t>
            </w:r>
            <w:proofErr w:type="spellEnd"/>
            <w:r w:rsidRPr="00CD1E83">
              <w:rPr>
                <w:lang w:val="fr-FR"/>
              </w:rPr>
              <w:t xml:space="preserve">, non-natal </w:t>
            </w:r>
            <w:proofErr w:type="spellStart"/>
            <w:r w:rsidRPr="00CD1E83">
              <w:rPr>
                <w:lang w:val="fr-FR"/>
              </w:rPr>
              <w:t>tributaries</w:t>
            </w:r>
            <w:proofErr w:type="spellEnd"/>
          </w:p>
        </w:tc>
        <w:tc>
          <w:tcPr>
            <w:tcW w:w="5305" w:type="dxa"/>
          </w:tcPr>
          <w:p w14:paraId="0A194553" w14:textId="2DDA6E43" w:rsidR="00CD1E83" w:rsidRPr="00E808AC" w:rsidRDefault="00CD1E83" w:rsidP="000E187E">
            <w:pPr>
              <w:spacing w:before="120"/>
            </w:pPr>
            <w:r w:rsidRPr="00E808AC">
              <w:t>Modifications to catchment surfaces and freshwater variation driven by climate change alters the freshe</w:t>
            </w:r>
            <w:r>
              <w:t>t, changing the timing of smolt migration and ocean entry. Additionally, marine variation driven by climate change can increase or decrease early marine survival through competition and predation.</w:t>
            </w:r>
          </w:p>
        </w:tc>
      </w:tr>
      <w:tr w:rsidR="000E187E" w:rsidRPr="00E808AC" w14:paraId="1383834B" w14:textId="77777777" w:rsidTr="000E187E">
        <w:tc>
          <w:tcPr>
            <w:tcW w:w="1165" w:type="dxa"/>
          </w:tcPr>
          <w:p w14:paraId="4023EBF2" w14:textId="77777777" w:rsidR="00CD1E83" w:rsidRPr="00E808AC" w:rsidRDefault="00CD1E83" w:rsidP="000E187E">
            <w:pPr>
              <w:spacing w:before="120"/>
            </w:pPr>
            <w:r w:rsidRPr="00E808AC">
              <w:t>Immature adult</w:t>
            </w:r>
          </w:p>
        </w:tc>
        <w:tc>
          <w:tcPr>
            <w:tcW w:w="2880" w:type="dxa"/>
          </w:tcPr>
          <w:p w14:paraId="3D1F69A6" w14:textId="77777777" w:rsidR="00CD1E83" w:rsidRPr="00E808AC" w:rsidRDefault="00CD1E83" w:rsidP="000E187E">
            <w:pPr>
              <w:spacing w:before="120"/>
            </w:pPr>
            <w:r w:rsidRPr="00E808AC">
              <w:t xml:space="preserve">Coastal waters </w:t>
            </w:r>
          </w:p>
        </w:tc>
        <w:tc>
          <w:tcPr>
            <w:tcW w:w="5305" w:type="dxa"/>
          </w:tcPr>
          <w:p w14:paraId="7924CAC3" w14:textId="10A776E3" w:rsidR="00CD1E83" w:rsidRPr="00E808AC" w:rsidRDefault="00CD1E83" w:rsidP="000E187E">
            <w:pPr>
              <w:spacing w:before="120"/>
            </w:pPr>
            <w:r>
              <w:t>Marine variation driven by climate change can increase or decrease growth rates and survival through competition and predation.</w:t>
            </w:r>
          </w:p>
        </w:tc>
      </w:tr>
      <w:tr w:rsidR="000E187E" w:rsidRPr="00E808AC" w14:paraId="4275401D" w14:textId="77777777" w:rsidTr="000E187E">
        <w:tc>
          <w:tcPr>
            <w:tcW w:w="1165" w:type="dxa"/>
            <w:tcBorders>
              <w:bottom w:val="single" w:sz="4" w:space="0" w:color="auto"/>
            </w:tcBorders>
          </w:tcPr>
          <w:p w14:paraId="37508FD1" w14:textId="77777777" w:rsidR="00CD1E83" w:rsidRPr="00E808AC" w:rsidRDefault="00CD1E83" w:rsidP="000E187E">
            <w:pPr>
              <w:spacing w:before="120"/>
            </w:pPr>
            <w:r w:rsidRPr="00E808AC">
              <w:t>Spawning adult</w:t>
            </w:r>
          </w:p>
        </w:tc>
        <w:tc>
          <w:tcPr>
            <w:tcW w:w="2880" w:type="dxa"/>
            <w:tcBorders>
              <w:bottom w:val="single" w:sz="4" w:space="0" w:color="auto"/>
            </w:tcBorders>
          </w:tcPr>
          <w:p w14:paraId="28AA07EA" w14:textId="77777777" w:rsidR="00CD1E83" w:rsidRPr="00E808AC" w:rsidRDefault="00CD1E83" w:rsidP="000E187E">
            <w:pPr>
              <w:spacing w:before="120"/>
            </w:pPr>
            <w:r w:rsidRPr="00E808AC">
              <w:t>Deep pools and stable, submerged, oxygenated gravel with a mix of ground and surface water</w:t>
            </w:r>
          </w:p>
        </w:tc>
        <w:tc>
          <w:tcPr>
            <w:tcW w:w="5305" w:type="dxa"/>
            <w:tcBorders>
              <w:bottom w:val="single" w:sz="4" w:space="0" w:color="auto"/>
            </w:tcBorders>
          </w:tcPr>
          <w:p w14:paraId="1DFE5E52" w14:textId="4BDF0D1D" w:rsidR="00CD1E83" w:rsidRPr="00E808AC" w:rsidRDefault="00CD1E83" w:rsidP="000E187E">
            <w:pPr>
              <w:spacing w:before="120"/>
            </w:pPr>
            <w:r w:rsidRPr="00E808AC">
              <w:t>Modifications to catchment surfaces and freshwater variation driven by climate change alters</w:t>
            </w:r>
            <w:r>
              <w:t xml:space="preserve"> surface and groundwater availability</w:t>
            </w:r>
            <w:r w:rsidR="00C516F4">
              <w:t xml:space="preserve">, determining </w:t>
            </w:r>
            <w:r w:rsidR="000A7EF6">
              <w:t xml:space="preserve">whether fish can </w:t>
            </w:r>
            <w:r w:rsidR="00C516F4">
              <w:t>access</w:t>
            </w:r>
            <w:r w:rsidR="000A7EF6">
              <w:t xml:space="preserve"> preferred</w:t>
            </w:r>
            <w:r w:rsidR="00C516F4">
              <w:t xml:space="preserve"> </w:t>
            </w:r>
            <w:r w:rsidR="000A7EF6">
              <w:t>sp</w:t>
            </w:r>
            <w:r w:rsidR="00C516F4">
              <w:t>awning areas.</w:t>
            </w:r>
          </w:p>
        </w:tc>
      </w:tr>
    </w:tbl>
    <w:p w14:paraId="58153F10" w14:textId="198A7047" w:rsidR="00A75E70" w:rsidRPr="002E6CB9" w:rsidRDefault="00A75E70" w:rsidP="00A82386">
      <w:pPr>
        <w:pStyle w:val="Heading2"/>
      </w:pPr>
      <w:commentRangeStart w:id="2952"/>
      <w:commentRangeStart w:id="2953"/>
      <w:commentRangeStart w:id="2954"/>
      <w:r w:rsidRPr="002E6CB9">
        <w:t>BYCATCH</w:t>
      </w:r>
      <w:commentRangeEnd w:id="2952"/>
      <w:r w:rsidR="00B35CD1">
        <w:rPr>
          <w:rStyle w:val="CommentReference"/>
          <w:rFonts w:asciiTheme="minorHAnsi" w:hAnsiTheme="minorHAnsi" w:cstheme="minorBidi"/>
          <w:b w:val="0"/>
          <w:bCs w:val="0"/>
          <w:caps w:val="0"/>
        </w:rPr>
        <w:commentReference w:id="2952"/>
      </w:r>
      <w:commentRangeEnd w:id="2953"/>
      <w:r w:rsidR="003D1E47">
        <w:rPr>
          <w:rStyle w:val="CommentReference"/>
          <w:rFonts w:asciiTheme="minorHAnsi" w:hAnsiTheme="minorHAnsi" w:cstheme="minorBidi"/>
          <w:b w:val="0"/>
          <w:bCs w:val="0"/>
          <w:caps w:val="0"/>
        </w:rPr>
        <w:commentReference w:id="2953"/>
      </w:r>
      <w:commentRangeEnd w:id="2954"/>
      <w:r w:rsidR="0015623C">
        <w:rPr>
          <w:rStyle w:val="CommentReference"/>
          <w:rFonts w:asciiTheme="minorHAnsi" w:hAnsiTheme="minorHAnsi" w:cstheme="minorBidi"/>
          <w:b w:val="0"/>
          <w:bCs w:val="0"/>
          <w:caps w:val="0"/>
        </w:rPr>
        <w:commentReference w:id="2954"/>
      </w:r>
    </w:p>
    <w:p w14:paraId="3EC45D01" w14:textId="79B501E0" w:rsidR="002E4B9B" w:rsidRDefault="00DD1A40" w:rsidP="00FA5A79">
      <w:pPr>
        <w:pStyle w:val="BodyText"/>
      </w:pPr>
      <w:bookmarkStart w:id="2955" w:name="_Toc127900373"/>
      <w:ins w:id="2956" w:author="Bailey, Colin (DFO/MPO)" w:date="2024-10-31T20:45:00Z">
        <w:r>
          <w:t xml:space="preserve">Small numbers of </w:t>
        </w:r>
      </w:ins>
      <w:commentRangeStart w:id="2957"/>
      <w:del w:id="2958" w:author="Bailey, Colin (DFO/MPO)" w:date="2024-10-31T20:45:00Z">
        <w:r w:rsidR="002E4B9B" w:rsidDel="00DD1A40">
          <w:delText>C</w:delText>
        </w:r>
      </w:del>
      <w:ins w:id="2959" w:author="Bailey, Colin (DFO/MPO)" w:date="2024-10-31T20:45:00Z">
        <w:r>
          <w:t>c</w:t>
        </w:r>
      </w:ins>
      <w:r w:rsidR="002E4B9B">
        <w:t xml:space="preserve">oho </w:t>
      </w:r>
      <w:commentRangeEnd w:id="2957"/>
      <w:r w:rsidR="002E4B9B">
        <w:rPr>
          <w:rStyle w:val="CommentReference"/>
        </w:rPr>
        <w:commentReference w:id="2957"/>
      </w:r>
      <w:r w:rsidR="002E4B9B">
        <w:t>Salmon are caught as by</w:t>
      </w:r>
      <w:del w:id="2960" w:author="Jenewein, Brittany (DFO/MPO)" w:date="2024-09-04T11:10:00Z">
        <w:r w:rsidR="002E4B9B" w:rsidDel="0006692C">
          <w:delText>-</w:delText>
        </w:r>
      </w:del>
      <w:r w:rsidR="002E4B9B">
        <w:t>catch in the groundfish trawl fishery in British Columbia</w:t>
      </w:r>
      <w:r w:rsidR="006208D8">
        <w:t>,</w:t>
      </w:r>
      <w:r w:rsidR="002E4B9B">
        <w:t xml:space="preserve"> </w:t>
      </w:r>
      <w:r w:rsidR="006208D8">
        <w:t xml:space="preserve">however </w:t>
      </w:r>
      <w:r w:rsidR="002E4B9B">
        <w:t>the stock composition of this by</w:t>
      </w:r>
      <w:del w:id="2961" w:author="Jenewein, Brittany (DFO/MPO)" w:date="2024-09-04T11:10:00Z">
        <w:r w:rsidR="002E4B9B" w:rsidDel="0006692C">
          <w:delText>-</w:delText>
        </w:r>
      </w:del>
      <w:r w:rsidR="002E4B9B">
        <w:t>catch has yet to be examined (</w:t>
      </w:r>
      <w:ins w:id="2962" w:author="Bailey, Colin (DFO/MPO)" w:date="2024-10-31T20:45:00Z">
        <w:r w:rsidR="00522141">
          <w:t xml:space="preserve">Table </w:t>
        </w:r>
      </w:ins>
      <w:ins w:id="2963" w:author="Bailey, Colin (DFO/MPO)" w:date="2024-10-31T22:38:00Z">
        <w:r w:rsidR="00853E45">
          <w:t xml:space="preserve">A4.0 </w:t>
        </w:r>
      </w:ins>
      <w:ins w:id="2964" w:author="Bailey, Colin (DFO/MPO)" w:date="2024-10-31T20:45:00Z">
        <w:del w:id="2965" w:author="Bailey, Colin (DFO/MPO)" w:date="2024-10-31T22:38:00Z">
          <w:r w:rsidR="00522141" w:rsidDel="00853E45">
            <w:delText xml:space="preserve">__ </w:delText>
          </w:r>
        </w:del>
        <w:r w:rsidR="00522141">
          <w:t xml:space="preserve">in </w:t>
        </w:r>
        <w:r>
          <w:t xml:space="preserve">Appendix </w:t>
        </w:r>
      </w:ins>
      <w:ins w:id="2966" w:author="Bailey, Colin (DFO/MPO)" w:date="2024-10-31T22:39:00Z">
        <w:r w:rsidR="00853E45">
          <w:t>4</w:t>
        </w:r>
      </w:ins>
      <w:ins w:id="2967" w:author="Bailey, Colin (DFO/MPO)" w:date="2024-10-31T20:45:00Z">
        <w:del w:id="2968" w:author="Bailey, Colin (DFO/MPO)" w:date="2024-10-31T22:39:00Z">
          <w:r w:rsidDel="00853E45">
            <w:delText>__</w:delText>
          </w:r>
        </w:del>
      </w:ins>
      <w:del w:id="2969" w:author="Bailey, Colin (DFO/MPO)" w:date="2024-10-31T20:45:00Z">
        <w:r w:rsidR="002E4B9B" w:rsidDel="00522141">
          <w:delText xml:space="preserve">Table </w:delText>
        </w:r>
        <w:r w:rsidR="00CF069D" w:rsidDel="00522141">
          <w:delText>8</w:delText>
        </w:r>
      </w:del>
      <w:r w:rsidR="002E4B9B">
        <w:t>)</w:t>
      </w:r>
      <w:ins w:id="2970" w:author="Bailey, Colin (DFO/MPO)" w:date="2024-10-17T12:20:00Z">
        <w:r w:rsidR="00CE5E9C">
          <w:t>. Because</w:t>
        </w:r>
        <w:r w:rsidR="00CD4C02">
          <w:t xml:space="preserve"> groun</w:t>
        </w:r>
      </w:ins>
      <w:ins w:id="2971" w:author="Bailey, Colin (DFO/MPO)" w:date="2024-10-31T20:44:00Z">
        <w:r w:rsidR="00453958">
          <w:t>d</w:t>
        </w:r>
      </w:ins>
      <w:ins w:id="2972" w:author="Bailey, Colin (DFO/MPO)" w:date="2024-10-17T12:20:00Z">
        <w:r w:rsidR="00CD4C02">
          <w:t xml:space="preserve">fish trawl fisheries are not </w:t>
        </w:r>
      </w:ins>
      <w:ins w:id="2973" w:author="Bailey, Colin (DFO/MPO)" w:date="2024-10-31T20:47:00Z">
        <w:r w:rsidR="004573AE">
          <w:t>fisheries considered in the PST, they are not factor</w:t>
        </w:r>
      </w:ins>
      <w:ins w:id="2974" w:author="Bailey, Colin (DFO/MPO)" w:date="2024-10-31T20:48:00Z">
        <w:r w:rsidR="004573AE">
          <w:t>ed into estimates of ER nor SAS.</w:t>
        </w:r>
      </w:ins>
      <w:ins w:id="2975" w:author="Bailey, Colin (DFO/MPO)" w:date="2024-10-17T12:20:00Z">
        <w:del w:id="2976" w:author="Bailey, Colin (DFO/MPO)" w:date="2024-10-31T20:47:00Z">
          <w:r w:rsidR="00CD4C02" w:rsidDel="004573AE">
            <w:delText xml:space="preserve">part of the </w:delText>
          </w:r>
        </w:del>
      </w:ins>
      <w:ins w:id="2977" w:author="Jenewein, Brittany (DFO/MPO)" w:date="2024-09-04T11:20:00Z">
        <w:del w:id="2978" w:author="Bailey, Colin (DFO/MPO)" w:date="2024-10-17T12:20:00Z">
          <w:r w:rsidR="00B87D41" w:rsidDel="00CE5E9C">
            <w:delText xml:space="preserve">; therefore, </w:delText>
          </w:r>
        </w:del>
      </w:ins>
      <w:ins w:id="2979" w:author="Jenewein, Brittany (DFO/MPO)" w:date="2024-09-04T11:21:00Z">
        <w:del w:id="2980" w:author="Bailey, Colin (DFO/MPO)" w:date="2024-10-17T12:20:00Z">
          <w:r w:rsidR="00DC05BD" w:rsidDel="00CE5E9C">
            <w:delText xml:space="preserve">these mortalities are not </w:delText>
          </w:r>
          <w:r w:rsidR="00AB19F3" w:rsidDel="00CE5E9C">
            <w:delText>currently</w:delText>
          </w:r>
          <w:r w:rsidR="00D75680" w:rsidDel="00CE5E9C">
            <w:delText xml:space="preserve"> </w:delText>
          </w:r>
          <w:r w:rsidR="00D922F7" w:rsidDel="00CE5E9C">
            <w:delText xml:space="preserve">included in the overall </w:delText>
          </w:r>
          <w:r w:rsidR="006060FB" w:rsidDel="00CE5E9C">
            <w:delText>estimates of ER for IFC</w:delText>
          </w:r>
        </w:del>
      </w:ins>
      <w:del w:id="2981" w:author="Bailey, Colin (DFO/MPO)" w:date="2024-10-17T12:20:00Z">
        <w:r w:rsidR="002E4B9B" w:rsidDel="00CE5E9C">
          <w:delText>.</w:delText>
        </w:r>
      </w:del>
      <w:del w:id="2982" w:author="Bailey, Colin (DFO/MPO)" w:date="2024-10-31T20:44:00Z">
        <w:r w:rsidR="002E4B9B" w:rsidDel="00453958">
          <w:delText xml:space="preserve"> </w:delText>
        </w:r>
      </w:del>
    </w:p>
    <w:p w14:paraId="3D0C9C9F" w14:textId="7543BD1B" w:rsidR="002E4B9B" w:rsidRPr="00AD590B" w:rsidDel="001E21BB" w:rsidRDefault="002E4B9B" w:rsidP="00886B8A">
      <w:pPr>
        <w:pStyle w:val="Caption-Table"/>
        <w:rPr>
          <w:del w:id="2983" w:author="Bailey, Colin (DFO/MPO)" w:date="2024-10-31T22:37:00Z"/>
        </w:rPr>
      </w:pPr>
      <w:del w:id="2984" w:author="Bailey, Colin (DFO/MPO)" w:date="2024-10-31T22:37:00Z">
        <w:r w:rsidRPr="00AD590B" w:rsidDel="001E21BB">
          <w:rPr>
            <w:b/>
            <w:bCs/>
          </w:rPr>
          <w:delText xml:space="preserve">Table </w:delText>
        </w:r>
        <w:r w:rsidR="00426522" w:rsidDel="001E21BB">
          <w:rPr>
            <w:b/>
            <w:bCs/>
          </w:rPr>
          <w:delText>8</w:delText>
        </w:r>
        <w:r w:rsidRPr="00AD590B" w:rsidDel="001E21BB">
          <w:delText xml:space="preserve">. Pacific Salmon by-catch within the Pacific Region groundfish trawl fishery in British Columbia. </w:delText>
        </w:r>
      </w:del>
    </w:p>
    <w:tbl>
      <w:tblPr>
        <w:tblW w:w="6698" w:type="dxa"/>
        <w:jc w:val="center"/>
        <w:tblLook w:val="04A0" w:firstRow="1" w:lastRow="0" w:firstColumn="1" w:lastColumn="0" w:noHBand="0" w:noVBand="1"/>
      </w:tblPr>
      <w:tblGrid>
        <w:gridCol w:w="706"/>
        <w:gridCol w:w="1454"/>
        <w:gridCol w:w="1838"/>
        <w:gridCol w:w="2700"/>
      </w:tblGrid>
      <w:tr w:rsidR="002E4B9B" w:rsidRPr="00682CC1" w:rsidDel="001E21BB" w14:paraId="18157FDE" w14:textId="11F65927" w:rsidTr="00BF7266">
        <w:trPr>
          <w:trHeight w:val="300"/>
          <w:jc w:val="center"/>
          <w:del w:id="2985" w:author="Bailey, Colin (DFO/MPO)" w:date="2024-10-31T22:37:00Z"/>
        </w:trPr>
        <w:tc>
          <w:tcPr>
            <w:tcW w:w="706" w:type="dxa"/>
            <w:tcBorders>
              <w:top w:val="single" w:sz="4" w:space="0" w:color="auto"/>
              <w:bottom w:val="single" w:sz="4" w:space="0" w:color="auto"/>
            </w:tcBorders>
            <w:shd w:val="clear" w:color="auto" w:fill="auto"/>
            <w:noWrap/>
            <w:vAlign w:val="center"/>
            <w:hideMark/>
          </w:tcPr>
          <w:p w14:paraId="27E15BED" w14:textId="0E6BD51A" w:rsidR="002E4B9B" w:rsidRPr="00682CC1" w:rsidDel="001E21BB" w:rsidRDefault="002E4B9B" w:rsidP="000E187E">
            <w:pPr>
              <w:spacing w:before="120"/>
              <w:jc w:val="center"/>
              <w:rPr>
                <w:del w:id="2986" w:author="Bailey, Colin (DFO/MPO)" w:date="2024-10-31T22:37:00Z"/>
                <w:rFonts w:cs="Arial"/>
                <w:b/>
                <w:bCs/>
                <w:color w:val="000000"/>
                <w:sz w:val="20"/>
              </w:rPr>
            </w:pPr>
            <w:del w:id="2987" w:author="Bailey, Colin (DFO/MPO)" w:date="2024-10-31T22:37:00Z">
              <w:r w:rsidRPr="00682CC1" w:rsidDel="001E21BB">
                <w:rPr>
                  <w:rFonts w:cs="Arial"/>
                  <w:b/>
                  <w:bCs/>
                  <w:color w:val="000000"/>
                  <w:sz w:val="20"/>
                </w:rPr>
                <w:delText>Year</w:delText>
              </w:r>
            </w:del>
          </w:p>
        </w:tc>
        <w:tc>
          <w:tcPr>
            <w:tcW w:w="1454" w:type="dxa"/>
            <w:tcBorders>
              <w:top w:val="single" w:sz="4" w:space="0" w:color="auto"/>
              <w:bottom w:val="single" w:sz="4" w:space="0" w:color="auto"/>
            </w:tcBorders>
            <w:shd w:val="clear" w:color="auto" w:fill="auto"/>
            <w:noWrap/>
            <w:vAlign w:val="center"/>
            <w:hideMark/>
          </w:tcPr>
          <w:p w14:paraId="0B90569D" w14:textId="3FCF8EA0" w:rsidR="002E4B9B" w:rsidRPr="00682CC1" w:rsidDel="001E21BB" w:rsidRDefault="002E4B9B" w:rsidP="000E187E">
            <w:pPr>
              <w:spacing w:before="120"/>
              <w:jc w:val="center"/>
              <w:rPr>
                <w:del w:id="2988" w:author="Bailey, Colin (DFO/MPO)" w:date="2024-10-31T22:37:00Z"/>
                <w:rFonts w:cs="Arial"/>
                <w:b/>
                <w:bCs/>
                <w:color w:val="000000"/>
                <w:sz w:val="20"/>
              </w:rPr>
            </w:pPr>
            <w:del w:id="2989" w:author="Bailey, Colin (DFO/MPO)" w:date="2024-10-31T22:37:00Z">
              <w:r w:rsidRPr="00682CC1" w:rsidDel="001E21BB">
                <w:rPr>
                  <w:rFonts w:cs="Arial"/>
                  <w:b/>
                  <w:bCs/>
                  <w:color w:val="000000"/>
                  <w:sz w:val="20"/>
                </w:rPr>
                <w:delText>Coho catch</w:delText>
              </w:r>
            </w:del>
          </w:p>
        </w:tc>
        <w:tc>
          <w:tcPr>
            <w:tcW w:w="1838" w:type="dxa"/>
            <w:tcBorders>
              <w:top w:val="single" w:sz="4" w:space="0" w:color="auto"/>
              <w:bottom w:val="single" w:sz="4" w:space="0" w:color="auto"/>
            </w:tcBorders>
            <w:shd w:val="clear" w:color="auto" w:fill="auto"/>
            <w:noWrap/>
            <w:vAlign w:val="center"/>
            <w:hideMark/>
          </w:tcPr>
          <w:p w14:paraId="3B576B66" w14:textId="643024D7" w:rsidR="002E4B9B" w:rsidRPr="00682CC1" w:rsidDel="001E21BB" w:rsidRDefault="002E4B9B" w:rsidP="000E187E">
            <w:pPr>
              <w:spacing w:before="120"/>
              <w:jc w:val="center"/>
              <w:rPr>
                <w:del w:id="2990" w:author="Bailey, Colin (DFO/MPO)" w:date="2024-10-31T22:37:00Z"/>
                <w:rFonts w:cs="Arial"/>
                <w:b/>
                <w:bCs/>
                <w:color w:val="000000"/>
                <w:sz w:val="20"/>
              </w:rPr>
            </w:pPr>
            <w:del w:id="2991" w:author="Bailey, Colin (DFO/MPO)" w:date="2024-10-31T22:37:00Z">
              <w:r w:rsidRPr="0CE11F81" w:rsidDel="001E21BB">
                <w:rPr>
                  <w:rFonts w:cs="Arial"/>
                  <w:b/>
                  <w:color w:val="000000" w:themeColor="text1"/>
                  <w:sz w:val="20"/>
                </w:rPr>
                <w:delText xml:space="preserve">Total salmon </w:delText>
              </w:r>
              <w:commentRangeStart w:id="2992"/>
              <w:r w:rsidRPr="0CE11F81" w:rsidDel="001E21BB">
                <w:rPr>
                  <w:rFonts w:cs="Arial"/>
                  <w:b/>
                  <w:color w:val="000000" w:themeColor="text1"/>
                  <w:sz w:val="20"/>
                </w:rPr>
                <w:delText>catch</w:delText>
              </w:r>
              <w:commentRangeEnd w:id="2992"/>
              <w:r w:rsidDel="001E21BB">
                <w:rPr>
                  <w:rStyle w:val="CommentReference"/>
                </w:rPr>
                <w:commentReference w:id="2992"/>
              </w:r>
            </w:del>
            <w:ins w:id="2993" w:author="Bailey, Colin (DFO/MPO)" w:date="2024-10-31T20:48:00Z">
              <w:del w:id="2994" w:author="Bailey, Colin (DFO/MPO)" w:date="2024-10-31T22:37:00Z">
                <w:r w:rsidR="004573AE" w:rsidDel="001E21BB">
                  <w:rPr>
                    <w:rFonts w:cs="Arial"/>
                    <w:b/>
                    <w:color w:val="000000" w:themeColor="text1"/>
                    <w:sz w:val="20"/>
                  </w:rPr>
                  <w:delText xml:space="preserve"> </w:delText>
                </w:r>
                <w:r w:rsidR="00251A1F" w:rsidDel="001E21BB">
                  <w:rPr>
                    <w:rFonts w:cs="Arial"/>
                    <w:b/>
                    <w:color w:val="000000" w:themeColor="text1"/>
                    <w:sz w:val="20"/>
                  </w:rPr>
                  <w:delText>abundance</w:delText>
                </w:r>
              </w:del>
            </w:ins>
          </w:p>
        </w:tc>
        <w:tc>
          <w:tcPr>
            <w:tcW w:w="2700" w:type="dxa"/>
            <w:tcBorders>
              <w:top w:val="single" w:sz="4" w:space="0" w:color="auto"/>
              <w:bottom w:val="single" w:sz="4" w:space="0" w:color="auto"/>
            </w:tcBorders>
            <w:shd w:val="clear" w:color="auto" w:fill="auto"/>
            <w:noWrap/>
            <w:vAlign w:val="center"/>
            <w:hideMark/>
          </w:tcPr>
          <w:p w14:paraId="23C001E5" w14:textId="3BBE635A" w:rsidR="002E4B9B" w:rsidRPr="00682CC1" w:rsidDel="001E21BB" w:rsidRDefault="002E4B9B" w:rsidP="000E187E">
            <w:pPr>
              <w:spacing w:before="120"/>
              <w:jc w:val="center"/>
              <w:rPr>
                <w:del w:id="2995" w:author="Bailey, Colin (DFO/MPO)" w:date="2024-10-31T22:37:00Z"/>
                <w:rFonts w:cs="Arial"/>
                <w:b/>
                <w:bCs/>
                <w:color w:val="000000"/>
                <w:sz w:val="20"/>
              </w:rPr>
            </w:pPr>
            <w:del w:id="2996" w:author="Bailey, Colin (DFO/MPO)" w:date="2024-10-31T22:37:00Z">
              <w:r w:rsidRPr="00682CC1" w:rsidDel="001E21BB">
                <w:rPr>
                  <w:rFonts w:cs="Arial"/>
                  <w:b/>
                  <w:bCs/>
                  <w:color w:val="000000"/>
                  <w:sz w:val="20"/>
                </w:rPr>
                <w:delText>Unidentified salmon catch</w:delText>
              </w:r>
            </w:del>
          </w:p>
        </w:tc>
      </w:tr>
      <w:tr w:rsidR="002E4B9B" w:rsidRPr="00682CC1" w:rsidDel="001E21BB" w14:paraId="2316479C" w14:textId="1251BC46" w:rsidTr="00BF7266">
        <w:trPr>
          <w:trHeight w:val="300"/>
          <w:jc w:val="center"/>
          <w:del w:id="2997" w:author="Bailey, Colin (DFO/MPO)" w:date="2024-10-31T22:37:00Z"/>
        </w:trPr>
        <w:tc>
          <w:tcPr>
            <w:tcW w:w="706" w:type="dxa"/>
            <w:tcBorders>
              <w:top w:val="single" w:sz="4" w:space="0" w:color="auto"/>
            </w:tcBorders>
            <w:shd w:val="clear" w:color="auto" w:fill="auto"/>
            <w:noWrap/>
            <w:vAlign w:val="bottom"/>
            <w:hideMark/>
          </w:tcPr>
          <w:p w14:paraId="0BD71AAE" w14:textId="124EAF7F" w:rsidR="002E4B9B" w:rsidRPr="00682CC1" w:rsidDel="001E21BB" w:rsidRDefault="002E4B9B" w:rsidP="000E187E">
            <w:pPr>
              <w:spacing w:before="120"/>
              <w:jc w:val="center"/>
              <w:rPr>
                <w:del w:id="2998" w:author="Bailey, Colin (DFO/MPO)" w:date="2024-10-31T22:37:00Z"/>
                <w:rFonts w:cs="Arial"/>
                <w:color w:val="000000"/>
                <w:sz w:val="20"/>
              </w:rPr>
            </w:pPr>
            <w:del w:id="2999" w:author="Bailey, Colin (DFO/MPO)" w:date="2024-10-31T22:37:00Z">
              <w:r w:rsidRPr="00682CC1" w:rsidDel="001E21BB">
                <w:rPr>
                  <w:rFonts w:cs="Arial"/>
                  <w:color w:val="000000"/>
                  <w:sz w:val="20"/>
                </w:rPr>
                <w:delText>2008</w:delText>
              </w:r>
            </w:del>
          </w:p>
        </w:tc>
        <w:tc>
          <w:tcPr>
            <w:tcW w:w="1454" w:type="dxa"/>
            <w:tcBorders>
              <w:top w:val="single" w:sz="4" w:space="0" w:color="auto"/>
            </w:tcBorders>
            <w:shd w:val="clear" w:color="auto" w:fill="auto"/>
            <w:noWrap/>
            <w:vAlign w:val="bottom"/>
            <w:hideMark/>
          </w:tcPr>
          <w:p w14:paraId="56272D12" w14:textId="349E20BE" w:rsidR="002E4B9B" w:rsidRPr="00682CC1" w:rsidDel="001E21BB" w:rsidRDefault="002E4B9B" w:rsidP="000E187E">
            <w:pPr>
              <w:spacing w:before="120"/>
              <w:jc w:val="center"/>
              <w:rPr>
                <w:del w:id="3000" w:author="Bailey, Colin (DFO/MPO)" w:date="2024-10-31T22:37:00Z"/>
                <w:rFonts w:cs="Arial"/>
                <w:color w:val="000000"/>
                <w:sz w:val="20"/>
              </w:rPr>
            </w:pPr>
            <w:del w:id="3001" w:author="Bailey, Colin (DFO/MPO)" w:date="2024-10-31T22:37:00Z">
              <w:r w:rsidRPr="00682CC1" w:rsidDel="001E21BB">
                <w:rPr>
                  <w:rFonts w:cs="Arial"/>
                  <w:color w:val="000000"/>
                  <w:sz w:val="20"/>
                </w:rPr>
                <w:delText>26</w:delText>
              </w:r>
            </w:del>
          </w:p>
        </w:tc>
        <w:tc>
          <w:tcPr>
            <w:tcW w:w="1838" w:type="dxa"/>
            <w:tcBorders>
              <w:top w:val="single" w:sz="4" w:space="0" w:color="auto"/>
            </w:tcBorders>
            <w:shd w:val="clear" w:color="auto" w:fill="auto"/>
            <w:noWrap/>
            <w:vAlign w:val="bottom"/>
            <w:hideMark/>
          </w:tcPr>
          <w:p w14:paraId="37F8FDA8" w14:textId="05A30250" w:rsidR="002E4B9B" w:rsidRPr="00682CC1" w:rsidDel="001E21BB" w:rsidRDefault="002E4B9B" w:rsidP="000E187E">
            <w:pPr>
              <w:spacing w:before="120"/>
              <w:jc w:val="center"/>
              <w:rPr>
                <w:del w:id="3002" w:author="Bailey, Colin (DFO/MPO)" w:date="2024-10-31T22:37:00Z"/>
                <w:rFonts w:cs="Arial"/>
                <w:color w:val="000000"/>
                <w:sz w:val="20"/>
              </w:rPr>
            </w:pPr>
            <w:del w:id="3003" w:author="Bailey, Colin (DFO/MPO)" w:date="2024-10-31T22:37:00Z">
              <w:r w:rsidRPr="00682CC1" w:rsidDel="001E21BB">
                <w:rPr>
                  <w:rFonts w:cs="Arial"/>
                  <w:color w:val="000000"/>
                  <w:sz w:val="20"/>
                </w:rPr>
                <w:delText>3,209</w:delText>
              </w:r>
            </w:del>
          </w:p>
        </w:tc>
        <w:tc>
          <w:tcPr>
            <w:tcW w:w="2700" w:type="dxa"/>
            <w:tcBorders>
              <w:top w:val="single" w:sz="4" w:space="0" w:color="auto"/>
            </w:tcBorders>
            <w:shd w:val="clear" w:color="auto" w:fill="auto"/>
            <w:noWrap/>
            <w:vAlign w:val="bottom"/>
            <w:hideMark/>
          </w:tcPr>
          <w:p w14:paraId="6627E202" w14:textId="5DD5E2A7" w:rsidR="002E4B9B" w:rsidRPr="00682CC1" w:rsidDel="001E21BB" w:rsidRDefault="002E4B9B" w:rsidP="000E187E">
            <w:pPr>
              <w:spacing w:before="120"/>
              <w:jc w:val="center"/>
              <w:rPr>
                <w:del w:id="3004" w:author="Bailey, Colin (DFO/MPO)" w:date="2024-10-31T22:37:00Z"/>
                <w:rFonts w:cs="Arial"/>
                <w:color w:val="000000"/>
                <w:sz w:val="20"/>
              </w:rPr>
            </w:pPr>
            <w:del w:id="3005" w:author="Bailey, Colin (DFO/MPO)" w:date="2024-10-31T22:37:00Z">
              <w:r w:rsidRPr="00682CC1" w:rsidDel="001E21BB">
                <w:rPr>
                  <w:rFonts w:cs="Arial"/>
                  <w:color w:val="000000"/>
                  <w:sz w:val="20"/>
                </w:rPr>
                <w:delText>102</w:delText>
              </w:r>
            </w:del>
          </w:p>
        </w:tc>
      </w:tr>
      <w:tr w:rsidR="002E4B9B" w:rsidRPr="00682CC1" w:rsidDel="001E21BB" w14:paraId="797AC872" w14:textId="2E7B1C7D" w:rsidTr="00BF7266">
        <w:trPr>
          <w:trHeight w:val="300"/>
          <w:jc w:val="center"/>
          <w:del w:id="3006" w:author="Bailey, Colin (DFO/MPO)" w:date="2024-10-31T22:37:00Z"/>
        </w:trPr>
        <w:tc>
          <w:tcPr>
            <w:tcW w:w="706" w:type="dxa"/>
            <w:shd w:val="clear" w:color="auto" w:fill="auto"/>
            <w:noWrap/>
            <w:vAlign w:val="bottom"/>
            <w:hideMark/>
          </w:tcPr>
          <w:p w14:paraId="28C60031" w14:textId="645DE34D" w:rsidR="002E4B9B" w:rsidRPr="00682CC1" w:rsidDel="001E21BB" w:rsidRDefault="002E4B9B" w:rsidP="000E187E">
            <w:pPr>
              <w:spacing w:before="120"/>
              <w:jc w:val="center"/>
              <w:rPr>
                <w:del w:id="3007" w:author="Bailey, Colin (DFO/MPO)" w:date="2024-10-31T22:37:00Z"/>
                <w:rFonts w:cs="Arial"/>
                <w:color w:val="000000"/>
                <w:sz w:val="20"/>
              </w:rPr>
            </w:pPr>
            <w:del w:id="3008" w:author="Bailey, Colin (DFO/MPO)" w:date="2024-10-31T22:37:00Z">
              <w:r w:rsidRPr="00682CC1" w:rsidDel="001E21BB">
                <w:rPr>
                  <w:rFonts w:cs="Arial"/>
                  <w:color w:val="000000"/>
                  <w:sz w:val="20"/>
                </w:rPr>
                <w:delText>2009</w:delText>
              </w:r>
            </w:del>
          </w:p>
        </w:tc>
        <w:tc>
          <w:tcPr>
            <w:tcW w:w="1454" w:type="dxa"/>
            <w:shd w:val="clear" w:color="auto" w:fill="auto"/>
            <w:noWrap/>
            <w:vAlign w:val="bottom"/>
            <w:hideMark/>
          </w:tcPr>
          <w:p w14:paraId="4F022D71" w14:textId="10132C31" w:rsidR="002E4B9B" w:rsidRPr="00682CC1" w:rsidDel="001E21BB" w:rsidRDefault="002E4B9B" w:rsidP="000E187E">
            <w:pPr>
              <w:spacing w:before="120"/>
              <w:jc w:val="center"/>
              <w:rPr>
                <w:del w:id="3009" w:author="Bailey, Colin (DFO/MPO)" w:date="2024-10-31T22:37:00Z"/>
                <w:rFonts w:cs="Arial"/>
                <w:color w:val="000000"/>
                <w:sz w:val="20"/>
              </w:rPr>
            </w:pPr>
            <w:del w:id="3010" w:author="Bailey, Colin (DFO/MPO)" w:date="2024-10-31T22:37:00Z">
              <w:r w:rsidRPr="00682CC1" w:rsidDel="001E21BB">
                <w:rPr>
                  <w:rFonts w:cs="Arial"/>
                  <w:color w:val="000000"/>
                  <w:sz w:val="20"/>
                </w:rPr>
                <w:delText>121</w:delText>
              </w:r>
            </w:del>
          </w:p>
        </w:tc>
        <w:tc>
          <w:tcPr>
            <w:tcW w:w="1838" w:type="dxa"/>
            <w:shd w:val="clear" w:color="auto" w:fill="auto"/>
            <w:noWrap/>
            <w:vAlign w:val="bottom"/>
            <w:hideMark/>
          </w:tcPr>
          <w:p w14:paraId="2196397F" w14:textId="04D5F41E" w:rsidR="002E4B9B" w:rsidRPr="00682CC1" w:rsidDel="001E21BB" w:rsidRDefault="002E4B9B" w:rsidP="000E187E">
            <w:pPr>
              <w:spacing w:before="120"/>
              <w:jc w:val="center"/>
              <w:rPr>
                <w:del w:id="3011" w:author="Bailey, Colin (DFO/MPO)" w:date="2024-10-31T22:37:00Z"/>
                <w:rFonts w:cs="Arial"/>
                <w:color w:val="000000"/>
                <w:sz w:val="20"/>
              </w:rPr>
            </w:pPr>
            <w:del w:id="3012" w:author="Bailey, Colin (DFO/MPO)" w:date="2024-10-31T22:37:00Z">
              <w:r w:rsidRPr="00682CC1" w:rsidDel="001E21BB">
                <w:rPr>
                  <w:rFonts w:cs="Arial"/>
                  <w:color w:val="000000"/>
                  <w:sz w:val="20"/>
                </w:rPr>
                <w:delText>9,646</w:delText>
              </w:r>
            </w:del>
          </w:p>
        </w:tc>
        <w:tc>
          <w:tcPr>
            <w:tcW w:w="2700" w:type="dxa"/>
            <w:shd w:val="clear" w:color="auto" w:fill="auto"/>
            <w:noWrap/>
            <w:vAlign w:val="bottom"/>
            <w:hideMark/>
          </w:tcPr>
          <w:p w14:paraId="1B2870C4" w14:textId="4BB3095D" w:rsidR="002E4B9B" w:rsidRPr="00682CC1" w:rsidDel="001E21BB" w:rsidRDefault="002E4B9B" w:rsidP="000E187E">
            <w:pPr>
              <w:spacing w:before="120"/>
              <w:jc w:val="center"/>
              <w:rPr>
                <w:del w:id="3013" w:author="Bailey, Colin (DFO/MPO)" w:date="2024-10-31T22:37:00Z"/>
                <w:rFonts w:cs="Arial"/>
                <w:color w:val="000000"/>
                <w:sz w:val="20"/>
              </w:rPr>
            </w:pPr>
            <w:del w:id="3014" w:author="Bailey, Colin (DFO/MPO)" w:date="2024-10-31T22:37:00Z">
              <w:r w:rsidRPr="00682CC1" w:rsidDel="001E21BB">
                <w:rPr>
                  <w:rFonts w:cs="Arial"/>
                  <w:color w:val="000000"/>
                  <w:sz w:val="20"/>
                </w:rPr>
                <w:delText>83</w:delText>
              </w:r>
            </w:del>
          </w:p>
        </w:tc>
      </w:tr>
      <w:tr w:rsidR="002E4B9B" w:rsidRPr="00682CC1" w:rsidDel="001E21BB" w14:paraId="3392D1FB" w14:textId="139A3CC1" w:rsidTr="00BF7266">
        <w:trPr>
          <w:trHeight w:val="300"/>
          <w:jc w:val="center"/>
          <w:del w:id="3015" w:author="Bailey, Colin (DFO/MPO)" w:date="2024-10-31T22:37:00Z"/>
        </w:trPr>
        <w:tc>
          <w:tcPr>
            <w:tcW w:w="706" w:type="dxa"/>
            <w:shd w:val="clear" w:color="auto" w:fill="auto"/>
            <w:noWrap/>
            <w:vAlign w:val="bottom"/>
            <w:hideMark/>
          </w:tcPr>
          <w:p w14:paraId="7668B4EC" w14:textId="6881AE45" w:rsidR="002E4B9B" w:rsidRPr="00682CC1" w:rsidDel="001E21BB" w:rsidRDefault="002E4B9B" w:rsidP="000E187E">
            <w:pPr>
              <w:spacing w:before="120"/>
              <w:jc w:val="center"/>
              <w:rPr>
                <w:del w:id="3016" w:author="Bailey, Colin (DFO/MPO)" w:date="2024-10-31T22:37:00Z"/>
                <w:rFonts w:cs="Arial"/>
                <w:color w:val="000000"/>
                <w:sz w:val="20"/>
              </w:rPr>
            </w:pPr>
            <w:del w:id="3017" w:author="Bailey, Colin (DFO/MPO)" w:date="2024-10-31T22:37:00Z">
              <w:r w:rsidRPr="00682CC1" w:rsidDel="001E21BB">
                <w:rPr>
                  <w:rFonts w:cs="Arial"/>
                  <w:color w:val="000000"/>
                  <w:sz w:val="20"/>
                </w:rPr>
                <w:delText>2010</w:delText>
              </w:r>
            </w:del>
          </w:p>
        </w:tc>
        <w:tc>
          <w:tcPr>
            <w:tcW w:w="1454" w:type="dxa"/>
            <w:shd w:val="clear" w:color="auto" w:fill="auto"/>
            <w:noWrap/>
            <w:vAlign w:val="bottom"/>
            <w:hideMark/>
          </w:tcPr>
          <w:p w14:paraId="29F1B726" w14:textId="03E94297" w:rsidR="002E4B9B" w:rsidRPr="00682CC1" w:rsidDel="001E21BB" w:rsidRDefault="002E4B9B" w:rsidP="000E187E">
            <w:pPr>
              <w:spacing w:before="120"/>
              <w:jc w:val="center"/>
              <w:rPr>
                <w:del w:id="3018" w:author="Bailey, Colin (DFO/MPO)" w:date="2024-10-31T22:37:00Z"/>
                <w:rFonts w:cs="Arial"/>
                <w:color w:val="000000"/>
                <w:sz w:val="20"/>
              </w:rPr>
            </w:pPr>
            <w:del w:id="3019" w:author="Bailey, Colin (DFO/MPO)" w:date="2024-10-31T22:37:00Z">
              <w:r w:rsidRPr="00682CC1" w:rsidDel="001E21BB">
                <w:rPr>
                  <w:rFonts w:cs="Arial"/>
                  <w:color w:val="000000"/>
                  <w:sz w:val="20"/>
                </w:rPr>
                <w:delText>65</w:delText>
              </w:r>
            </w:del>
          </w:p>
        </w:tc>
        <w:tc>
          <w:tcPr>
            <w:tcW w:w="1838" w:type="dxa"/>
            <w:shd w:val="clear" w:color="auto" w:fill="auto"/>
            <w:noWrap/>
            <w:vAlign w:val="bottom"/>
            <w:hideMark/>
          </w:tcPr>
          <w:p w14:paraId="390BF88F" w14:textId="3CD85272" w:rsidR="002E4B9B" w:rsidRPr="00682CC1" w:rsidDel="001E21BB" w:rsidRDefault="002E4B9B" w:rsidP="000E187E">
            <w:pPr>
              <w:spacing w:before="120"/>
              <w:jc w:val="center"/>
              <w:rPr>
                <w:del w:id="3020" w:author="Bailey, Colin (DFO/MPO)" w:date="2024-10-31T22:37:00Z"/>
                <w:rFonts w:cs="Arial"/>
                <w:color w:val="000000"/>
                <w:sz w:val="20"/>
              </w:rPr>
            </w:pPr>
            <w:del w:id="3021" w:author="Bailey, Colin (DFO/MPO)" w:date="2024-10-31T22:37:00Z">
              <w:r w:rsidRPr="00682CC1" w:rsidDel="001E21BB">
                <w:rPr>
                  <w:rFonts w:cs="Arial"/>
                  <w:color w:val="000000"/>
                  <w:sz w:val="20"/>
                </w:rPr>
                <w:delText>7,582</w:delText>
              </w:r>
            </w:del>
          </w:p>
        </w:tc>
        <w:tc>
          <w:tcPr>
            <w:tcW w:w="2700" w:type="dxa"/>
            <w:shd w:val="clear" w:color="auto" w:fill="auto"/>
            <w:noWrap/>
            <w:vAlign w:val="bottom"/>
            <w:hideMark/>
          </w:tcPr>
          <w:p w14:paraId="1B4B51EE" w14:textId="0E8807A7" w:rsidR="002E4B9B" w:rsidRPr="00682CC1" w:rsidDel="001E21BB" w:rsidRDefault="002E4B9B" w:rsidP="000E187E">
            <w:pPr>
              <w:spacing w:before="120"/>
              <w:jc w:val="center"/>
              <w:rPr>
                <w:del w:id="3022" w:author="Bailey, Colin (DFO/MPO)" w:date="2024-10-31T22:37:00Z"/>
                <w:rFonts w:cs="Arial"/>
                <w:color w:val="000000"/>
                <w:sz w:val="20"/>
              </w:rPr>
            </w:pPr>
            <w:del w:id="3023" w:author="Bailey, Colin (DFO/MPO)" w:date="2024-10-31T22:37:00Z">
              <w:r w:rsidRPr="00682CC1" w:rsidDel="001E21BB">
                <w:rPr>
                  <w:rFonts w:cs="Arial"/>
                  <w:color w:val="000000"/>
                  <w:sz w:val="20"/>
                </w:rPr>
                <w:delText>151</w:delText>
              </w:r>
            </w:del>
          </w:p>
        </w:tc>
      </w:tr>
      <w:tr w:rsidR="002E4B9B" w:rsidRPr="00682CC1" w:rsidDel="001E21BB" w14:paraId="5DF6A665" w14:textId="414BFAA5" w:rsidTr="00BF7266">
        <w:trPr>
          <w:trHeight w:val="300"/>
          <w:jc w:val="center"/>
          <w:del w:id="3024" w:author="Bailey, Colin (DFO/MPO)" w:date="2024-10-31T22:37:00Z"/>
        </w:trPr>
        <w:tc>
          <w:tcPr>
            <w:tcW w:w="706" w:type="dxa"/>
            <w:shd w:val="clear" w:color="auto" w:fill="auto"/>
            <w:noWrap/>
            <w:vAlign w:val="bottom"/>
            <w:hideMark/>
          </w:tcPr>
          <w:p w14:paraId="228E5EB4" w14:textId="2FCDD42C" w:rsidR="002E4B9B" w:rsidRPr="00682CC1" w:rsidDel="001E21BB" w:rsidRDefault="002E4B9B" w:rsidP="000E187E">
            <w:pPr>
              <w:spacing w:before="120"/>
              <w:jc w:val="center"/>
              <w:rPr>
                <w:del w:id="3025" w:author="Bailey, Colin (DFO/MPO)" w:date="2024-10-31T22:37:00Z"/>
                <w:rFonts w:cs="Arial"/>
                <w:color w:val="000000"/>
                <w:sz w:val="20"/>
              </w:rPr>
            </w:pPr>
            <w:del w:id="3026" w:author="Bailey, Colin (DFO/MPO)" w:date="2024-10-31T22:37:00Z">
              <w:r w:rsidRPr="00682CC1" w:rsidDel="001E21BB">
                <w:rPr>
                  <w:rFonts w:cs="Arial"/>
                  <w:color w:val="000000"/>
                  <w:sz w:val="20"/>
                </w:rPr>
                <w:delText>2011</w:delText>
              </w:r>
            </w:del>
          </w:p>
        </w:tc>
        <w:tc>
          <w:tcPr>
            <w:tcW w:w="1454" w:type="dxa"/>
            <w:shd w:val="clear" w:color="auto" w:fill="auto"/>
            <w:noWrap/>
            <w:vAlign w:val="bottom"/>
            <w:hideMark/>
          </w:tcPr>
          <w:p w14:paraId="4AD3F509" w14:textId="7BDA6B93" w:rsidR="002E4B9B" w:rsidRPr="00682CC1" w:rsidDel="001E21BB" w:rsidRDefault="002E4B9B" w:rsidP="000E187E">
            <w:pPr>
              <w:spacing w:before="120"/>
              <w:jc w:val="center"/>
              <w:rPr>
                <w:del w:id="3027" w:author="Bailey, Colin (DFO/MPO)" w:date="2024-10-31T22:37:00Z"/>
                <w:rFonts w:cs="Arial"/>
                <w:color w:val="000000"/>
                <w:sz w:val="20"/>
              </w:rPr>
            </w:pPr>
            <w:del w:id="3028" w:author="Bailey, Colin (DFO/MPO)" w:date="2024-10-31T22:37:00Z">
              <w:r w:rsidRPr="00682CC1" w:rsidDel="001E21BB">
                <w:rPr>
                  <w:rFonts w:cs="Arial"/>
                  <w:color w:val="000000"/>
                  <w:sz w:val="20"/>
                </w:rPr>
                <w:delText>242</w:delText>
              </w:r>
            </w:del>
          </w:p>
        </w:tc>
        <w:tc>
          <w:tcPr>
            <w:tcW w:w="1838" w:type="dxa"/>
            <w:shd w:val="clear" w:color="auto" w:fill="auto"/>
            <w:noWrap/>
            <w:vAlign w:val="bottom"/>
            <w:hideMark/>
          </w:tcPr>
          <w:p w14:paraId="406C2559" w14:textId="7D36C7B5" w:rsidR="002E4B9B" w:rsidRPr="00682CC1" w:rsidDel="001E21BB" w:rsidRDefault="002E4B9B" w:rsidP="000E187E">
            <w:pPr>
              <w:spacing w:before="120"/>
              <w:jc w:val="center"/>
              <w:rPr>
                <w:del w:id="3029" w:author="Bailey, Colin (DFO/MPO)" w:date="2024-10-31T22:37:00Z"/>
                <w:rFonts w:cs="Arial"/>
                <w:color w:val="000000"/>
                <w:sz w:val="20"/>
              </w:rPr>
            </w:pPr>
            <w:del w:id="3030" w:author="Bailey, Colin (DFO/MPO)" w:date="2024-10-31T22:37:00Z">
              <w:r w:rsidRPr="00682CC1" w:rsidDel="001E21BB">
                <w:rPr>
                  <w:rFonts w:cs="Arial"/>
                  <w:color w:val="000000"/>
                  <w:sz w:val="20"/>
                </w:rPr>
                <w:delText>11,081</w:delText>
              </w:r>
            </w:del>
          </w:p>
        </w:tc>
        <w:tc>
          <w:tcPr>
            <w:tcW w:w="2700" w:type="dxa"/>
            <w:shd w:val="clear" w:color="auto" w:fill="auto"/>
            <w:noWrap/>
            <w:vAlign w:val="bottom"/>
            <w:hideMark/>
          </w:tcPr>
          <w:p w14:paraId="0FE1A153" w14:textId="252CC345" w:rsidR="002E4B9B" w:rsidRPr="00682CC1" w:rsidDel="001E21BB" w:rsidRDefault="002E4B9B" w:rsidP="000E187E">
            <w:pPr>
              <w:spacing w:before="120"/>
              <w:jc w:val="center"/>
              <w:rPr>
                <w:del w:id="3031" w:author="Bailey, Colin (DFO/MPO)" w:date="2024-10-31T22:37:00Z"/>
                <w:rFonts w:cs="Arial"/>
                <w:color w:val="000000"/>
                <w:sz w:val="20"/>
              </w:rPr>
            </w:pPr>
            <w:del w:id="3032" w:author="Bailey, Colin (DFO/MPO)" w:date="2024-10-31T22:37:00Z">
              <w:r w:rsidRPr="00682CC1" w:rsidDel="001E21BB">
                <w:rPr>
                  <w:rFonts w:cs="Arial"/>
                  <w:color w:val="000000"/>
                  <w:sz w:val="20"/>
                </w:rPr>
                <w:delText>282</w:delText>
              </w:r>
            </w:del>
          </w:p>
        </w:tc>
      </w:tr>
      <w:tr w:rsidR="002E4B9B" w:rsidRPr="00682CC1" w:rsidDel="001E21BB" w14:paraId="4DD505DA" w14:textId="1F55D3B8" w:rsidTr="00BF7266">
        <w:trPr>
          <w:trHeight w:val="300"/>
          <w:jc w:val="center"/>
          <w:del w:id="3033" w:author="Bailey, Colin (DFO/MPO)" w:date="2024-10-31T22:37:00Z"/>
        </w:trPr>
        <w:tc>
          <w:tcPr>
            <w:tcW w:w="706" w:type="dxa"/>
            <w:shd w:val="clear" w:color="auto" w:fill="auto"/>
            <w:noWrap/>
            <w:vAlign w:val="bottom"/>
            <w:hideMark/>
          </w:tcPr>
          <w:p w14:paraId="5A5A6833" w14:textId="6BC5D361" w:rsidR="002E4B9B" w:rsidRPr="00682CC1" w:rsidDel="001E21BB" w:rsidRDefault="002E4B9B" w:rsidP="000E187E">
            <w:pPr>
              <w:spacing w:before="120"/>
              <w:jc w:val="center"/>
              <w:rPr>
                <w:del w:id="3034" w:author="Bailey, Colin (DFO/MPO)" w:date="2024-10-31T22:37:00Z"/>
                <w:rFonts w:cs="Arial"/>
                <w:color w:val="000000"/>
                <w:sz w:val="20"/>
              </w:rPr>
            </w:pPr>
            <w:del w:id="3035" w:author="Bailey, Colin (DFO/MPO)" w:date="2024-10-31T22:37:00Z">
              <w:r w:rsidRPr="00682CC1" w:rsidDel="001E21BB">
                <w:rPr>
                  <w:rFonts w:cs="Arial"/>
                  <w:color w:val="000000"/>
                  <w:sz w:val="20"/>
                </w:rPr>
                <w:delText>2012</w:delText>
              </w:r>
            </w:del>
          </w:p>
        </w:tc>
        <w:tc>
          <w:tcPr>
            <w:tcW w:w="1454" w:type="dxa"/>
            <w:shd w:val="clear" w:color="auto" w:fill="auto"/>
            <w:noWrap/>
            <w:vAlign w:val="bottom"/>
            <w:hideMark/>
          </w:tcPr>
          <w:p w14:paraId="595C61DD" w14:textId="226032DE" w:rsidR="002E4B9B" w:rsidRPr="00682CC1" w:rsidDel="001E21BB" w:rsidRDefault="002E4B9B" w:rsidP="000E187E">
            <w:pPr>
              <w:spacing w:before="120"/>
              <w:jc w:val="center"/>
              <w:rPr>
                <w:del w:id="3036" w:author="Bailey, Colin (DFO/MPO)" w:date="2024-10-31T22:37:00Z"/>
                <w:rFonts w:cs="Arial"/>
                <w:color w:val="000000"/>
                <w:sz w:val="20"/>
              </w:rPr>
            </w:pPr>
            <w:del w:id="3037" w:author="Bailey, Colin (DFO/MPO)" w:date="2024-10-31T22:37:00Z">
              <w:r w:rsidRPr="00682CC1" w:rsidDel="001E21BB">
                <w:rPr>
                  <w:rFonts w:cs="Arial"/>
                  <w:color w:val="000000"/>
                  <w:sz w:val="20"/>
                </w:rPr>
                <w:delText>378</w:delText>
              </w:r>
            </w:del>
          </w:p>
        </w:tc>
        <w:tc>
          <w:tcPr>
            <w:tcW w:w="1838" w:type="dxa"/>
            <w:shd w:val="clear" w:color="auto" w:fill="auto"/>
            <w:noWrap/>
            <w:vAlign w:val="bottom"/>
            <w:hideMark/>
          </w:tcPr>
          <w:p w14:paraId="4823465C" w14:textId="2321DC75" w:rsidR="002E4B9B" w:rsidRPr="00682CC1" w:rsidDel="001E21BB" w:rsidRDefault="002E4B9B" w:rsidP="000E187E">
            <w:pPr>
              <w:spacing w:before="120"/>
              <w:jc w:val="center"/>
              <w:rPr>
                <w:del w:id="3038" w:author="Bailey, Colin (DFO/MPO)" w:date="2024-10-31T22:37:00Z"/>
                <w:rFonts w:cs="Arial"/>
                <w:color w:val="000000"/>
                <w:sz w:val="20"/>
              </w:rPr>
            </w:pPr>
            <w:del w:id="3039" w:author="Bailey, Colin (DFO/MPO)" w:date="2024-10-31T22:37:00Z">
              <w:r w:rsidRPr="00682CC1" w:rsidDel="001E21BB">
                <w:rPr>
                  <w:rFonts w:cs="Arial"/>
                  <w:color w:val="000000"/>
                  <w:sz w:val="20"/>
                </w:rPr>
                <w:delText>8,299</w:delText>
              </w:r>
            </w:del>
          </w:p>
        </w:tc>
        <w:tc>
          <w:tcPr>
            <w:tcW w:w="2700" w:type="dxa"/>
            <w:shd w:val="clear" w:color="auto" w:fill="auto"/>
            <w:noWrap/>
            <w:vAlign w:val="bottom"/>
            <w:hideMark/>
          </w:tcPr>
          <w:p w14:paraId="0C4F008E" w14:textId="2B95727C" w:rsidR="002E4B9B" w:rsidRPr="00682CC1" w:rsidDel="001E21BB" w:rsidRDefault="002E4B9B" w:rsidP="000E187E">
            <w:pPr>
              <w:spacing w:before="120"/>
              <w:jc w:val="center"/>
              <w:rPr>
                <w:del w:id="3040" w:author="Bailey, Colin (DFO/MPO)" w:date="2024-10-31T22:37:00Z"/>
                <w:rFonts w:cs="Arial"/>
                <w:color w:val="000000"/>
                <w:sz w:val="20"/>
              </w:rPr>
            </w:pPr>
            <w:del w:id="3041" w:author="Bailey, Colin (DFO/MPO)" w:date="2024-10-31T22:37:00Z">
              <w:r w:rsidRPr="00682CC1" w:rsidDel="001E21BB">
                <w:rPr>
                  <w:rFonts w:cs="Arial"/>
                  <w:color w:val="000000"/>
                  <w:sz w:val="20"/>
                </w:rPr>
                <w:delText>217</w:delText>
              </w:r>
            </w:del>
          </w:p>
        </w:tc>
      </w:tr>
      <w:tr w:rsidR="002E4B9B" w:rsidRPr="00682CC1" w:rsidDel="001E21BB" w14:paraId="4475AC84" w14:textId="5092E6DD" w:rsidTr="00BF7266">
        <w:trPr>
          <w:trHeight w:val="300"/>
          <w:jc w:val="center"/>
          <w:del w:id="3042" w:author="Bailey, Colin (DFO/MPO)" w:date="2024-10-31T22:37:00Z"/>
        </w:trPr>
        <w:tc>
          <w:tcPr>
            <w:tcW w:w="706" w:type="dxa"/>
            <w:shd w:val="clear" w:color="auto" w:fill="auto"/>
            <w:noWrap/>
            <w:vAlign w:val="bottom"/>
            <w:hideMark/>
          </w:tcPr>
          <w:p w14:paraId="004E53DE" w14:textId="58BDE3A6" w:rsidR="002E4B9B" w:rsidRPr="00682CC1" w:rsidDel="001E21BB" w:rsidRDefault="002E4B9B" w:rsidP="000E187E">
            <w:pPr>
              <w:spacing w:before="120"/>
              <w:jc w:val="center"/>
              <w:rPr>
                <w:del w:id="3043" w:author="Bailey, Colin (DFO/MPO)" w:date="2024-10-31T22:37:00Z"/>
                <w:rFonts w:cs="Arial"/>
                <w:color w:val="000000"/>
                <w:sz w:val="20"/>
              </w:rPr>
            </w:pPr>
            <w:del w:id="3044" w:author="Bailey, Colin (DFO/MPO)" w:date="2024-10-31T22:37:00Z">
              <w:r w:rsidRPr="00682CC1" w:rsidDel="001E21BB">
                <w:rPr>
                  <w:rFonts w:cs="Arial"/>
                  <w:color w:val="000000"/>
                  <w:sz w:val="20"/>
                </w:rPr>
                <w:delText>2013</w:delText>
              </w:r>
            </w:del>
          </w:p>
        </w:tc>
        <w:tc>
          <w:tcPr>
            <w:tcW w:w="1454" w:type="dxa"/>
            <w:shd w:val="clear" w:color="auto" w:fill="auto"/>
            <w:noWrap/>
            <w:vAlign w:val="bottom"/>
            <w:hideMark/>
          </w:tcPr>
          <w:p w14:paraId="57F40CB1" w14:textId="4C33A890" w:rsidR="002E4B9B" w:rsidRPr="00682CC1" w:rsidDel="001E21BB" w:rsidRDefault="002E4B9B" w:rsidP="000E187E">
            <w:pPr>
              <w:spacing w:before="120"/>
              <w:jc w:val="center"/>
              <w:rPr>
                <w:del w:id="3045" w:author="Bailey, Colin (DFO/MPO)" w:date="2024-10-31T22:37:00Z"/>
                <w:rFonts w:cs="Arial"/>
                <w:color w:val="000000"/>
                <w:sz w:val="20"/>
              </w:rPr>
            </w:pPr>
            <w:del w:id="3046" w:author="Bailey, Colin (DFO/MPO)" w:date="2024-10-31T22:37:00Z">
              <w:r w:rsidRPr="00682CC1" w:rsidDel="001E21BB">
                <w:rPr>
                  <w:rFonts w:cs="Arial"/>
                  <w:color w:val="000000"/>
                  <w:sz w:val="20"/>
                </w:rPr>
                <w:delText>289</w:delText>
              </w:r>
            </w:del>
          </w:p>
        </w:tc>
        <w:tc>
          <w:tcPr>
            <w:tcW w:w="1838" w:type="dxa"/>
            <w:shd w:val="clear" w:color="auto" w:fill="auto"/>
            <w:noWrap/>
            <w:vAlign w:val="bottom"/>
            <w:hideMark/>
          </w:tcPr>
          <w:p w14:paraId="4897C01D" w14:textId="60C4DBC1" w:rsidR="002E4B9B" w:rsidRPr="00682CC1" w:rsidDel="001E21BB" w:rsidRDefault="002E4B9B" w:rsidP="000E187E">
            <w:pPr>
              <w:spacing w:before="120"/>
              <w:jc w:val="center"/>
              <w:rPr>
                <w:del w:id="3047" w:author="Bailey, Colin (DFO/MPO)" w:date="2024-10-31T22:37:00Z"/>
                <w:rFonts w:cs="Arial"/>
                <w:color w:val="000000"/>
                <w:sz w:val="20"/>
              </w:rPr>
            </w:pPr>
            <w:del w:id="3048" w:author="Bailey, Colin (DFO/MPO)" w:date="2024-10-31T22:37:00Z">
              <w:r w:rsidRPr="00682CC1" w:rsidDel="001E21BB">
                <w:rPr>
                  <w:rFonts w:cs="Arial"/>
                  <w:color w:val="000000"/>
                  <w:sz w:val="20"/>
                </w:rPr>
                <w:delText>4,681</w:delText>
              </w:r>
            </w:del>
          </w:p>
        </w:tc>
        <w:tc>
          <w:tcPr>
            <w:tcW w:w="2700" w:type="dxa"/>
            <w:shd w:val="clear" w:color="auto" w:fill="auto"/>
            <w:noWrap/>
            <w:vAlign w:val="bottom"/>
            <w:hideMark/>
          </w:tcPr>
          <w:p w14:paraId="00B1EA49" w14:textId="64E8C322" w:rsidR="002E4B9B" w:rsidRPr="00682CC1" w:rsidDel="001E21BB" w:rsidRDefault="002E4B9B" w:rsidP="000E187E">
            <w:pPr>
              <w:spacing w:before="120"/>
              <w:jc w:val="center"/>
              <w:rPr>
                <w:del w:id="3049" w:author="Bailey, Colin (DFO/MPO)" w:date="2024-10-31T22:37:00Z"/>
                <w:rFonts w:cs="Arial"/>
                <w:color w:val="000000"/>
                <w:sz w:val="20"/>
              </w:rPr>
            </w:pPr>
            <w:del w:id="3050" w:author="Bailey, Colin (DFO/MPO)" w:date="2024-10-31T22:37:00Z">
              <w:r w:rsidRPr="00682CC1" w:rsidDel="001E21BB">
                <w:rPr>
                  <w:rFonts w:cs="Arial"/>
                  <w:color w:val="000000"/>
                  <w:sz w:val="20"/>
                </w:rPr>
                <w:delText>567</w:delText>
              </w:r>
            </w:del>
          </w:p>
        </w:tc>
      </w:tr>
      <w:tr w:rsidR="002E4B9B" w:rsidRPr="00682CC1" w:rsidDel="001E21BB" w14:paraId="3822FBDB" w14:textId="06615FC2" w:rsidTr="00BF7266">
        <w:trPr>
          <w:trHeight w:val="300"/>
          <w:jc w:val="center"/>
          <w:del w:id="3051" w:author="Bailey, Colin (DFO/MPO)" w:date="2024-10-31T22:37:00Z"/>
        </w:trPr>
        <w:tc>
          <w:tcPr>
            <w:tcW w:w="706" w:type="dxa"/>
            <w:shd w:val="clear" w:color="auto" w:fill="auto"/>
            <w:noWrap/>
            <w:vAlign w:val="bottom"/>
            <w:hideMark/>
          </w:tcPr>
          <w:p w14:paraId="71680E0E" w14:textId="1D187E0D" w:rsidR="002E4B9B" w:rsidRPr="00682CC1" w:rsidDel="001E21BB" w:rsidRDefault="002E4B9B" w:rsidP="000E187E">
            <w:pPr>
              <w:spacing w:before="120"/>
              <w:jc w:val="center"/>
              <w:rPr>
                <w:del w:id="3052" w:author="Bailey, Colin (DFO/MPO)" w:date="2024-10-31T22:37:00Z"/>
                <w:rFonts w:cs="Arial"/>
                <w:color w:val="000000"/>
                <w:sz w:val="20"/>
              </w:rPr>
            </w:pPr>
            <w:del w:id="3053" w:author="Bailey, Colin (DFO/MPO)" w:date="2024-10-31T22:37:00Z">
              <w:r w:rsidRPr="00682CC1" w:rsidDel="001E21BB">
                <w:rPr>
                  <w:rFonts w:cs="Arial"/>
                  <w:color w:val="000000"/>
                  <w:sz w:val="20"/>
                </w:rPr>
                <w:delText>2014</w:delText>
              </w:r>
            </w:del>
          </w:p>
        </w:tc>
        <w:tc>
          <w:tcPr>
            <w:tcW w:w="1454" w:type="dxa"/>
            <w:shd w:val="clear" w:color="auto" w:fill="auto"/>
            <w:noWrap/>
            <w:vAlign w:val="bottom"/>
            <w:hideMark/>
          </w:tcPr>
          <w:p w14:paraId="3FF02D0A" w14:textId="0E8A6CD4" w:rsidR="002E4B9B" w:rsidRPr="00682CC1" w:rsidDel="001E21BB" w:rsidRDefault="002E4B9B" w:rsidP="000E187E">
            <w:pPr>
              <w:spacing w:before="120"/>
              <w:jc w:val="center"/>
              <w:rPr>
                <w:del w:id="3054" w:author="Bailey, Colin (DFO/MPO)" w:date="2024-10-31T22:37:00Z"/>
                <w:rFonts w:cs="Arial"/>
                <w:color w:val="000000"/>
                <w:sz w:val="20"/>
              </w:rPr>
            </w:pPr>
            <w:del w:id="3055" w:author="Bailey, Colin (DFO/MPO)" w:date="2024-10-31T22:37:00Z">
              <w:r w:rsidRPr="00682CC1" w:rsidDel="001E21BB">
                <w:rPr>
                  <w:rFonts w:cs="Arial"/>
                  <w:color w:val="000000"/>
                  <w:sz w:val="20"/>
                </w:rPr>
                <w:delText>247</w:delText>
              </w:r>
            </w:del>
          </w:p>
        </w:tc>
        <w:tc>
          <w:tcPr>
            <w:tcW w:w="1838" w:type="dxa"/>
            <w:shd w:val="clear" w:color="auto" w:fill="auto"/>
            <w:noWrap/>
            <w:vAlign w:val="bottom"/>
            <w:hideMark/>
          </w:tcPr>
          <w:p w14:paraId="7BFCBF82" w14:textId="442EBB32" w:rsidR="002E4B9B" w:rsidRPr="00682CC1" w:rsidDel="001E21BB" w:rsidRDefault="002E4B9B" w:rsidP="000E187E">
            <w:pPr>
              <w:spacing w:before="120"/>
              <w:jc w:val="center"/>
              <w:rPr>
                <w:del w:id="3056" w:author="Bailey, Colin (DFO/MPO)" w:date="2024-10-31T22:37:00Z"/>
                <w:rFonts w:cs="Arial"/>
                <w:color w:val="000000"/>
                <w:sz w:val="20"/>
              </w:rPr>
            </w:pPr>
            <w:del w:id="3057" w:author="Bailey, Colin (DFO/MPO)" w:date="2024-10-31T22:37:00Z">
              <w:r w:rsidRPr="00682CC1" w:rsidDel="001E21BB">
                <w:rPr>
                  <w:rFonts w:cs="Arial"/>
                  <w:color w:val="000000"/>
                  <w:sz w:val="20"/>
                </w:rPr>
                <w:delText>7,299</w:delText>
              </w:r>
            </w:del>
          </w:p>
        </w:tc>
        <w:tc>
          <w:tcPr>
            <w:tcW w:w="2700" w:type="dxa"/>
            <w:shd w:val="clear" w:color="auto" w:fill="auto"/>
            <w:noWrap/>
            <w:vAlign w:val="bottom"/>
            <w:hideMark/>
          </w:tcPr>
          <w:p w14:paraId="2A4BC721" w14:textId="04DBFC0E" w:rsidR="002E4B9B" w:rsidRPr="00682CC1" w:rsidDel="001E21BB" w:rsidRDefault="002E4B9B" w:rsidP="000E187E">
            <w:pPr>
              <w:spacing w:before="120"/>
              <w:jc w:val="center"/>
              <w:rPr>
                <w:del w:id="3058" w:author="Bailey, Colin (DFO/MPO)" w:date="2024-10-31T22:37:00Z"/>
                <w:rFonts w:cs="Arial"/>
                <w:color w:val="000000"/>
                <w:sz w:val="20"/>
              </w:rPr>
            </w:pPr>
            <w:del w:id="3059" w:author="Bailey, Colin (DFO/MPO)" w:date="2024-10-31T22:37:00Z">
              <w:r w:rsidRPr="00682CC1" w:rsidDel="001E21BB">
                <w:rPr>
                  <w:rFonts w:cs="Arial"/>
                  <w:color w:val="000000"/>
                  <w:sz w:val="20"/>
                </w:rPr>
                <w:delText>360</w:delText>
              </w:r>
            </w:del>
          </w:p>
        </w:tc>
      </w:tr>
      <w:tr w:rsidR="002E4B9B" w:rsidRPr="00682CC1" w:rsidDel="001E21BB" w14:paraId="22E5B107" w14:textId="5B7997FF" w:rsidTr="00BF7266">
        <w:trPr>
          <w:trHeight w:val="300"/>
          <w:jc w:val="center"/>
          <w:del w:id="3060" w:author="Bailey, Colin (DFO/MPO)" w:date="2024-10-31T22:37:00Z"/>
        </w:trPr>
        <w:tc>
          <w:tcPr>
            <w:tcW w:w="706" w:type="dxa"/>
            <w:shd w:val="clear" w:color="auto" w:fill="auto"/>
            <w:noWrap/>
            <w:vAlign w:val="bottom"/>
            <w:hideMark/>
          </w:tcPr>
          <w:p w14:paraId="3124C33F" w14:textId="747D1B70" w:rsidR="002E4B9B" w:rsidRPr="00682CC1" w:rsidDel="001E21BB" w:rsidRDefault="002E4B9B" w:rsidP="000E187E">
            <w:pPr>
              <w:spacing w:before="120"/>
              <w:jc w:val="center"/>
              <w:rPr>
                <w:del w:id="3061" w:author="Bailey, Colin (DFO/MPO)" w:date="2024-10-31T22:37:00Z"/>
                <w:rFonts w:cs="Arial"/>
                <w:color w:val="000000"/>
                <w:sz w:val="20"/>
              </w:rPr>
            </w:pPr>
            <w:del w:id="3062" w:author="Bailey, Colin (DFO/MPO)" w:date="2024-10-31T22:37:00Z">
              <w:r w:rsidRPr="00682CC1" w:rsidDel="001E21BB">
                <w:rPr>
                  <w:rFonts w:cs="Arial"/>
                  <w:color w:val="000000"/>
                  <w:sz w:val="20"/>
                </w:rPr>
                <w:delText>2015</w:delText>
              </w:r>
            </w:del>
          </w:p>
        </w:tc>
        <w:tc>
          <w:tcPr>
            <w:tcW w:w="1454" w:type="dxa"/>
            <w:shd w:val="clear" w:color="auto" w:fill="auto"/>
            <w:noWrap/>
            <w:vAlign w:val="bottom"/>
            <w:hideMark/>
          </w:tcPr>
          <w:p w14:paraId="6A6314B0" w14:textId="56C04FAF" w:rsidR="002E4B9B" w:rsidRPr="00682CC1" w:rsidDel="001E21BB" w:rsidRDefault="002E4B9B" w:rsidP="000E187E">
            <w:pPr>
              <w:spacing w:before="120"/>
              <w:jc w:val="center"/>
              <w:rPr>
                <w:del w:id="3063" w:author="Bailey, Colin (DFO/MPO)" w:date="2024-10-31T22:37:00Z"/>
                <w:rFonts w:cs="Arial"/>
                <w:color w:val="000000"/>
                <w:sz w:val="20"/>
              </w:rPr>
            </w:pPr>
            <w:del w:id="3064" w:author="Bailey, Colin (DFO/MPO)" w:date="2024-10-31T22:37:00Z">
              <w:r w:rsidRPr="00682CC1" w:rsidDel="001E21BB">
                <w:rPr>
                  <w:rFonts w:cs="Arial"/>
                  <w:color w:val="000000"/>
                  <w:sz w:val="20"/>
                </w:rPr>
                <w:delText>211</w:delText>
              </w:r>
            </w:del>
          </w:p>
        </w:tc>
        <w:tc>
          <w:tcPr>
            <w:tcW w:w="1838" w:type="dxa"/>
            <w:shd w:val="clear" w:color="auto" w:fill="auto"/>
            <w:noWrap/>
            <w:vAlign w:val="bottom"/>
            <w:hideMark/>
          </w:tcPr>
          <w:p w14:paraId="761D84BE" w14:textId="4DE49D02" w:rsidR="002E4B9B" w:rsidRPr="00682CC1" w:rsidDel="001E21BB" w:rsidRDefault="002E4B9B" w:rsidP="000E187E">
            <w:pPr>
              <w:spacing w:before="120"/>
              <w:jc w:val="center"/>
              <w:rPr>
                <w:del w:id="3065" w:author="Bailey, Colin (DFO/MPO)" w:date="2024-10-31T22:37:00Z"/>
                <w:rFonts w:cs="Arial"/>
                <w:color w:val="000000"/>
                <w:sz w:val="20"/>
              </w:rPr>
            </w:pPr>
            <w:del w:id="3066" w:author="Bailey, Colin (DFO/MPO)" w:date="2024-10-31T22:37:00Z">
              <w:r w:rsidRPr="00682CC1" w:rsidDel="001E21BB">
                <w:rPr>
                  <w:rFonts w:cs="Arial"/>
                  <w:color w:val="000000"/>
                  <w:sz w:val="20"/>
                </w:rPr>
                <w:delText>8,171</w:delText>
              </w:r>
            </w:del>
          </w:p>
        </w:tc>
        <w:tc>
          <w:tcPr>
            <w:tcW w:w="2700" w:type="dxa"/>
            <w:shd w:val="clear" w:color="auto" w:fill="auto"/>
            <w:noWrap/>
            <w:vAlign w:val="bottom"/>
            <w:hideMark/>
          </w:tcPr>
          <w:p w14:paraId="657A60F0" w14:textId="742F73C7" w:rsidR="002E4B9B" w:rsidRPr="00682CC1" w:rsidDel="001E21BB" w:rsidRDefault="002E4B9B" w:rsidP="000E187E">
            <w:pPr>
              <w:spacing w:before="120"/>
              <w:jc w:val="center"/>
              <w:rPr>
                <w:del w:id="3067" w:author="Bailey, Colin (DFO/MPO)" w:date="2024-10-31T22:37:00Z"/>
                <w:rFonts w:cs="Arial"/>
                <w:color w:val="000000"/>
                <w:sz w:val="20"/>
              </w:rPr>
            </w:pPr>
            <w:del w:id="3068" w:author="Bailey, Colin (DFO/MPO)" w:date="2024-10-31T22:37:00Z">
              <w:r w:rsidRPr="00682CC1" w:rsidDel="001E21BB">
                <w:rPr>
                  <w:rFonts w:cs="Arial"/>
                  <w:color w:val="000000"/>
                  <w:sz w:val="20"/>
                </w:rPr>
                <w:delText>234</w:delText>
              </w:r>
            </w:del>
          </w:p>
        </w:tc>
      </w:tr>
      <w:tr w:rsidR="002E4B9B" w:rsidRPr="00682CC1" w:rsidDel="001E21BB" w14:paraId="73C3FC7B" w14:textId="55879BFA" w:rsidTr="00BF7266">
        <w:trPr>
          <w:trHeight w:val="300"/>
          <w:jc w:val="center"/>
          <w:del w:id="3069" w:author="Bailey, Colin (DFO/MPO)" w:date="2024-10-31T22:37:00Z"/>
        </w:trPr>
        <w:tc>
          <w:tcPr>
            <w:tcW w:w="706" w:type="dxa"/>
            <w:shd w:val="clear" w:color="auto" w:fill="auto"/>
            <w:noWrap/>
            <w:vAlign w:val="bottom"/>
            <w:hideMark/>
          </w:tcPr>
          <w:p w14:paraId="60C52B37" w14:textId="51E46EA5" w:rsidR="002E4B9B" w:rsidRPr="00682CC1" w:rsidDel="001E21BB" w:rsidRDefault="002E4B9B" w:rsidP="000E187E">
            <w:pPr>
              <w:spacing w:before="120"/>
              <w:jc w:val="center"/>
              <w:rPr>
                <w:del w:id="3070" w:author="Bailey, Colin (DFO/MPO)" w:date="2024-10-31T22:37:00Z"/>
                <w:rFonts w:cs="Arial"/>
                <w:color w:val="000000"/>
                <w:sz w:val="20"/>
              </w:rPr>
            </w:pPr>
            <w:del w:id="3071" w:author="Bailey, Colin (DFO/MPO)" w:date="2024-10-31T22:37:00Z">
              <w:r w:rsidRPr="00682CC1" w:rsidDel="001E21BB">
                <w:rPr>
                  <w:rFonts w:cs="Arial"/>
                  <w:color w:val="000000"/>
                  <w:sz w:val="20"/>
                </w:rPr>
                <w:delText>2016</w:delText>
              </w:r>
            </w:del>
          </w:p>
        </w:tc>
        <w:tc>
          <w:tcPr>
            <w:tcW w:w="1454" w:type="dxa"/>
            <w:shd w:val="clear" w:color="auto" w:fill="auto"/>
            <w:noWrap/>
            <w:vAlign w:val="bottom"/>
            <w:hideMark/>
          </w:tcPr>
          <w:p w14:paraId="0717B660" w14:textId="11783535" w:rsidR="002E4B9B" w:rsidRPr="00682CC1" w:rsidDel="001E21BB" w:rsidRDefault="002E4B9B" w:rsidP="000E187E">
            <w:pPr>
              <w:spacing w:before="120"/>
              <w:jc w:val="center"/>
              <w:rPr>
                <w:del w:id="3072" w:author="Bailey, Colin (DFO/MPO)" w:date="2024-10-31T22:37:00Z"/>
                <w:rFonts w:cs="Arial"/>
                <w:color w:val="000000"/>
                <w:sz w:val="20"/>
              </w:rPr>
            </w:pPr>
            <w:del w:id="3073" w:author="Bailey, Colin (DFO/MPO)" w:date="2024-10-31T22:37:00Z">
              <w:r w:rsidRPr="00682CC1" w:rsidDel="001E21BB">
                <w:rPr>
                  <w:rFonts w:cs="Arial"/>
                  <w:color w:val="000000"/>
                  <w:sz w:val="20"/>
                </w:rPr>
                <w:delText>400</w:delText>
              </w:r>
            </w:del>
          </w:p>
        </w:tc>
        <w:tc>
          <w:tcPr>
            <w:tcW w:w="1838" w:type="dxa"/>
            <w:shd w:val="clear" w:color="auto" w:fill="auto"/>
            <w:noWrap/>
            <w:vAlign w:val="bottom"/>
            <w:hideMark/>
          </w:tcPr>
          <w:p w14:paraId="33BC28BD" w14:textId="052C7578" w:rsidR="002E4B9B" w:rsidRPr="00682CC1" w:rsidDel="001E21BB" w:rsidRDefault="002E4B9B" w:rsidP="000E187E">
            <w:pPr>
              <w:spacing w:before="120"/>
              <w:jc w:val="center"/>
              <w:rPr>
                <w:del w:id="3074" w:author="Bailey, Colin (DFO/MPO)" w:date="2024-10-31T22:37:00Z"/>
                <w:rFonts w:cs="Arial"/>
                <w:color w:val="000000"/>
                <w:sz w:val="20"/>
              </w:rPr>
            </w:pPr>
            <w:del w:id="3075" w:author="Bailey, Colin (DFO/MPO)" w:date="2024-10-31T22:37:00Z">
              <w:r w:rsidRPr="00682CC1" w:rsidDel="001E21BB">
                <w:rPr>
                  <w:rFonts w:cs="Arial"/>
                  <w:color w:val="000000"/>
                  <w:sz w:val="20"/>
                </w:rPr>
                <w:delText>3,157</w:delText>
              </w:r>
            </w:del>
          </w:p>
        </w:tc>
        <w:tc>
          <w:tcPr>
            <w:tcW w:w="2700" w:type="dxa"/>
            <w:shd w:val="clear" w:color="auto" w:fill="auto"/>
            <w:noWrap/>
            <w:vAlign w:val="bottom"/>
            <w:hideMark/>
          </w:tcPr>
          <w:p w14:paraId="5473A669" w14:textId="30FC2E43" w:rsidR="002E4B9B" w:rsidRPr="00682CC1" w:rsidDel="001E21BB" w:rsidRDefault="002E4B9B" w:rsidP="000E187E">
            <w:pPr>
              <w:spacing w:before="120"/>
              <w:jc w:val="center"/>
              <w:rPr>
                <w:del w:id="3076" w:author="Bailey, Colin (DFO/MPO)" w:date="2024-10-31T22:37:00Z"/>
                <w:rFonts w:cs="Arial"/>
                <w:color w:val="000000"/>
                <w:sz w:val="20"/>
              </w:rPr>
            </w:pPr>
            <w:del w:id="3077" w:author="Bailey, Colin (DFO/MPO)" w:date="2024-10-31T22:37:00Z">
              <w:r w:rsidRPr="00682CC1" w:rsidDel="001E21BB">
                <w:rPr>
                  <w:rFonts w:cs="Arial"/>
                  <w:color w:val="000000"/>
                  <w:sz w:val="20"/>
                </w:rPr>
                <w:delText>200</w:delText>
              </w:r>
            </w:del>
          </w:p>
        </w:tc>
      </w:tr>
      <w:tr w:rsidR="002E4B9B" w:rsidRPr="00682CC1" w:rsidDel="001E21BB" w14:paraId="5456DBE9" w14:textId="5898CFC9" w:rsidTr="00BF7266">
        <w:trPr>
          <w:trHeight w:val="300"/>
          <w:jc w:val="center"/>
          <w:del w:id="3078" w:author="Bailey, Colin (DFO/MPO)" w:date="2024-10-31T22:37:00Z"/>
        </w:trPr>
        <w:tc>
          <w:tcPr>
            <w:tcW w:w="706" w:type="dxa"/>
            <w:shd w:val="clear" w:color="auto" w:fill="auto"/>
            <w:noWrap/>
            <w:vAlign w:val="bottom"/>
            <w:hideMark/>
          </w:tcPr>
          <w:p w14:paraId="40BA01EE" w14:textId="5F0C7E5E" w:rsidR="002E4B9B" w:rsidRPr="00682CC1" w:rsidDel="001E21BB" w:rsidRDefault="002E4B9B" w:rsidP="000E187E">
            <w:pPr>
              <w:spacing w:before="120"/>
              <w:jc w:val="center"/>
              <w:rPr>
                <w:del w:id="3079" w:author="Bailey, Colin (DFO/MPO)" w:date="2024-10-31T22:37:00Z"/>
                <w:rFonts w:cs="Arial"/>
                <w:color w:val="000000"/>
                <w:sz w:val="20"/>
              </w:rPr>
            </w:pPr>
            <w:del w:id="3080" w:author="Bailey, Colin (DFO/MPO)" w:date="2024-10-31T22:37:00Z">
              <w:r w:rsidRPr="00682CC1" w:rsidDel="001E21BB">
                <w:rPr>
                  <w:rFonts w:cs="Arial"/>
                  <w:color w:val="000000"/>
                  <w:sz w:val="20"/>
                </w:rPr>
                <w:delText>2017</w:delText>
              </w:r>
            </w:del>
          </w:p>
        </w:tc>
        <w:tc>
          <w:tcPr>
            <w:tcW w:w="1454" w:type="dxa"/>
            <w:shd w:val="clear" w:color="auto" w:fill="auto"/>
            <w:noWrap/>
            <w:vAlign w:val="bottom"/>
            <w:hideMark/>
          </w:tcPr>
          <w:p w14:paraId="3AE8DC0E" w14:textId="4EE5E11C" w:rsidR="002E4B9B" w:rsidRPr="00682CC1" w:rsidDel="001E21BB" w:rsidRDefault="002E4B9B" w:rsidP="000E187E">
            <w:pPr>
              <w:spacing w:before="120"/>
              <w:jc w:val="center"/>
              <w:rPr>
                <w:del w:id="3081" w:author="Bailey, Colin (DFO/MPO)" w:date="2024-10-31T22:37:00Z"/>
                <w:rFonts w:cs="Arial"/>
                <w:color w:val="000000"/>
                <w:sz w:val="20"/>
              </w:rPr>
            </w:pPr>
            <w:del w:id="3082" w:author="Bailey, Colin (DFO/MPO)" w:date="2024-10-31T22:37:00Z">
              <w:r w:rsidRPr="00682CC1" w:rsidDel="001E21BB">
                <w:rPr>
                  <w:rFonts w:cs="Arial"/>
                  <w:color w:val="000000"/>
                  <w:sz w:val="20"/>
                </w:rPr>
                <w:delText>129</w:delText>
              </w:r>
            </w:del>
          </w:p>
        </w:tc>
        <w:tc>
          <w:tcPr>
            <w:tcW w:w="1838" w:type="dxa"/>
            <w:shd w:val="clear" w:color="auto" w:fill="auto"/>
            <w:noWrap/>
            <w:vAlign w:val="bottom"/>
            <w:hideMark/>
          </w:tcPr>
          <w:p w14:paraId="124EE1B3" w14:textId="7F315A50" w:rsidR="002E4B9B" w:rsidRPr="00682CC1" w:rsidDel="001E21BB" w:rsidRDefault="002E4B9B" w:rsidP="000E187E">
            <w:pPr>
              <w:spacing w:before="120"/>
              <w:jc w:val="center"/>
              <w:rPr>
                <w:del w:id="3083" w:author="Bailey, Colin (DFO/MPO)" w:date="2024-10-31T22:37:00Z"/>
                <w:rFonts w:cs="Arial"/>
                <w:color w:val="000000"/>
                <w:sz w:val="20"/>
              </w:rPr>
            </w:pPr>
            <w:del w:id="3084" w:author="Bailey, Colin (DFO/MPO)" w:date="2024-10-31T22:37:00Z">
              <w:r w:rsidRPr="00682CC1" w:rsidDel="001E21BB">
                <w:rPr>
                  <w:rFonts w:cs="Arial"/>
                  <w:color w:val="000000"/>
                  <w:sz w:val="20"/>
                </w:rPr>
                <w:delText>6,839</w:delText>
              </w:r>
            </w:del>
          </w:p>
        </w:tc>
        <w:tc>
          <w:tcPr>
            <w:tcW w:w="2700" w:type="dxa"/>
            <w:shd w:val="clear" w:color="auto" w:fill="auto"/>
            <w:noWrap/>
            <w:vAlign w:val="bottom"/>
            <w:hideMark/>
          </w:tcPr>
          <w:p w14:paraId="773556FB" w14:textId="1A6966C8" w:rsidR="002E4B9B" w:rsidRPr="00682CC1" w:rsidDel="001E21BB" w:rsidRDefault="002E4B9B" w:rsidP="000E187E">
            <w:pPr>
              <w:spacing w:before="120"/>
              <w:jc w:val="center"/>
              <w:rPr>
                <w:del w:id="3085" w:author="Bailey, Colin (DFO/MPO)" w:date="2024-10-31T22:37:00Z"/>
                <w:rFonts w:cs="Arial"/>
                <w:color w:val="000000"/>
                <w:sz w:val="20"/>
              </w:rPr>
            </w:pPr>
            <w:del w:id="3086" w:author="Bailey, Colin (DFO/MPO)" w:date="2024-10-31T22:37:00Z">
              <w:r w:rsidRPr="00682CC1" w:rsidDel="001E21BB">
                <w:rPr>
                  <w:rFonts w:cs="Arial"/>
                  <w:color w:val="000000"/>
                  <w:sz w:val="20"/>
                </w:rPr>
                <w:delText>240</w:delText>
              </w:r>
            </w:del>
          </w:p>
        </w:tc>
      </w:tr>
      <w:tr w:rsidR="002E4B9B" w:rsidRPr="00682CC1" w:rsidDel="001E21BB" w14:paraId="033946BE" w14:textId="3B76BCFB" w:rsidTr="00BF7266">
        <w:trPr>
          <w:trHeight w:val="300"/>
          <w:jc w:val="center"/>
          <w:del w:id="3087" w:author="Bailey, Colin (DFO/MPO)" w:date="2024-10-31T22:37:00Z"/>
        </w:trPr>
        <w:tc>
          <w:tcPr>
            <w:tcW w:w="706" w:type="dxa"/>
            <w:shd w:val="clear" w:color="auto" w:fill="auto"/>
            <w:noWrap/>
            <w:vAlign w:val="bottom"/>
            <w:hideMark/>
          </w:tcPr>
          <w:p w14:paraId="233F55E2" w14:textId="2E0555F9" w:rsidR="002E4B9B" w:rsidRPr="00682CC1" w:rsidDel="001E21BB" w:rsidRDefault="002E4B9B" w:rsidP="000E187E">
            <w:pPr>
              <w:spacing w:before="120"/>
              <w:jc w:val="center"/>
              <w:rPr>
                <w:del w:id="3088" w:author="Bailey, Colin (DFO/MPO)" w:date="2024-10-31T22:37:00Z"/>
                <w:rFonts w:cs="Arial"/>
                <w:color w:val="000000"/>
                <w:sz w:val="20"/>
              </w:rPr>
            </w:pPr>
            <w:del w:id="3089" w:author="Bailey, Colin (DFO/MPO)" w:date="2024-10-31T22:37:00Z">
              <w:r w:rsidRPr="00682CC1" w:rsidDel="001E21BB">
                <w:rPr>
                  <w:rFonts w:cs="Arial"/>
                  <w:color w:val="000000"/>
                  <w:sz w:val="20"/>
                </w:rPr>
                <w:delText>2018</w:delText>
              </w:r>
            </w:del>
          </w:p>
        </w:tc>
        <w:tc>
          <w:tcPr>
            <w:tcW w:w="1454" w:type="dxa"/>
            <w:shd w:val="clear" w:color="auto" w:fill="auto"/>
            <w:noWrap/>
            <w:vAlign w:val="bottom"/>
            <w:hideMark/>
          </w:tcPr>
          <w:p w14:paraId="4FCE8994" w14:textId="68C0D3D6" w:rsidR="002E4B9B" w:rsidRPr="00682CC1" w:rsidDel="001E21BB" w:rsidRDefault="002E4B9B" w:rsidP="000E187E">
            <w:pPr>
              <w:spacing w:before="120"/>
              <w:jc w:val="center"/>
              <w:rPr>
                <w:del w:id="3090" w:author="Bailey, Colin (DFO/MPO)" w:date="2024-10-31T22:37:00Z"/>
                <w:rFonts w:cs="Arial"/>
                <w:color w:val="000000"/>
                <w:sz w:val="20"/>
              </w:rPr>
            </w:pPr>
            <w:del w:id="3091" w:author="Bailey, Colin (DFO/MPO)" w:date="2024-10-31T22:37:00Z">
              <w:r w:rsidRPr="00682CC1" w:rsidDel="001E21BB">
                <w:rPr>
                  <w:rFonts w:cs="Arial"/>
                  <w:color w:val="000000"/>
                  <w:sz w:val="20"/>
                </w:rPr>
                <w:delText>119</w:delText>
              </w:r>
            </w:del>
          </w:p>
        </w:tc>
        <w:tc>
          <w:tcPr>
            <w:tcW w:w="1838" w:type="dxa"/>
            <w:shd w:val="clear" w:color="auto" w:fill="auto"/>
            <w:noWrap/>
            <w:vAlign w:val="bottom"/>
            <w:hideMark/>
          </w:tcPr>
          <w:p w14:paraId="4180E1BC" w14:textId="2EA8629C" w:rsidR="002E4B9B" w:rsidRPr="00682CC1" w:rsidDel="001E21BB" w:rsidRDefault="002E4B9B" w:rsidP="000E187E">
            <w:pPr>
              <w:spacing w:before="120"/>
              <w:jc w:val="center"/>
              <w:rPr>
                <w:del w:id="3092" w:author="Bailey, Colin (DFO/MPO)" w:date="2024-10-31T22:37:00Z"/>
                <w:rFonts w:cs="Arial"/>
                <w:color w:val="000000"/>
                <w:sz w:val="20"/>
              </w:rPr>
            </w:pPr>
            <w:del w:id="3093" w:author="Bailey, Colin (DFO/MPO)" w:date="2024-10-31T22:37:00Z">
              <w:r w:rsidRPr="00682CC1" w:rsidDel="001E21BB">
                <w:rPr>
                  <w:rFonts w:cs="Arial"/>
                  <w:color w:val="000000"/>
                  <w:sz w:val="20"/>
                </w:rPr>
                <w:delText>9,218</w:delText>
              </w:r>
            </w:del>
          </w:p>
        </w:tc>
        <w:tc>
          <w:tcPr>
            <w:tcW w:w="2700" w:type="dxa"/>
            <w:shd w:val="clear" w:color="auto" w:fill="auto"/>
            <w:noWrap/>
            <w:vAlign w:val="bottom"/>
            <w:hideMark/>
          </w:tcPr>
          <w:p w14:paraId="0860C384" w14:textId="68A27531" w:rsidR="002E4B9B" w:rsidRPr="00682CC1" w:rsidDel="001E21BB" w:rsidRDefault="002E4B9B" w:rsidP="000E187E">
            <w:pPr>
              <w:spacing w:before="120"/>
              <w:jc w:val="center"/>
              <w:rPr>
                <w:del w:id="3094" w:author="Bailey, Colin (DFO/MPO)" w:date="2024-10-31T22:37:00Z"/>
                <w:rFonts w:cs="Arial"/>
                <w:color w:val="000000"/>
                <w:sz w:val="20"/>
              </w:rPr>
            </w:pPr>
            <w:del w:id="3095" w:author="Bailey, Colin (DFO/MPO)" w:date="2024-10-31T22:37:00Z">
              <w:r w:rsidRPr="00682CC1" w:rsidDel="001E21BB">
                <w:rPr>
                  <w:rFonts w:cs="Arial"/>
                  <w:color w:val="000000"/>
                  <w:sz w:val="20"/>
                </w:rPr>
                <w:delText>196</w:delText>
              </w:r>
            </w:del>
          </w:p>
        </w:tc>
      </w:tr>
      <w:tr w:rsidR="002E4B9B" w:rsidRPr="00682CC1" w:rsidDel="001E21BB" w14:paraId="06DA43E0" w14:textId="384DFFBB" w:rsidTr="00BF7266">
        <w:trPr>
          <w:trHeight w:val="300"/>
          <w:jc w:val="center"/>
          <w:del w:id="3096" w:author="Bailey, Colin (DFO/MPO)" w:date="2024-10-31T22:37:00Z"/>
        </w:trPr>
        <w:tc>
          <w:tcPr>
            <w:tcW w:w="706" w:type="dxa"/>
            <w:shd w:val="clear" w:color="auto" w:fill="auto"/>
            <w:noWrap/>
            <w:vAlign w:val="bottom"/>
            <w:hideMark/>
          </w:tcPr>
          <w:p w14:paraId="475BABCF" w14:textId="163AF88E" w:rsidR="002E4B9B" w:rsidRPr="00682CC1" w:rsidDel="001E21BB" w:rsidRDefault="002E4B9B" w:rsidP="000E187E">
            <w:pPr>
              <w:spacing w:before="120"/>
              <w:jc w:val="center"/>
              <w:rPr>
                <w:del w:id="3097" w:author="Bailey, Colin (DFO/MPO)" w:date="2024-10-31T22:37:00Z"/>
                <w:rFonts w:cs="Arial"/>
                <w:color w:val="000000"/>
                <w:sz w:val="20"/>
              </w:rPr>
            </w:pPr>
            <w:del w:id="3098" w:author="Bailey, Colin (DFO/MPO)" w:date="2024-10-31T22:37:00Z">
              <w:r w:rsidRPr="00682CC1" w:rsidDel="001E21BB">
                <w:rPr>
                  <w:rFonts w:cs="Arial"/>
                  <w:color w:val="000000"/>
                  <w:sz w:val="20"/>
                </w:rPr>
                <w:delText>2019</w:delText>
              </w:r>
            </w:del>
          </w:p>
        </w:tc>
        <w:tc>
          <w:tcPr>
            <w:tcW w:w="1454" w:type="dxa"/>
            <w:shd w:val="clear" w:color="auto" w:fill="auto"/>
            <w:noWrap/>
            <w:vAlign w:val="bottom"/>
            <w:hideMark/>
          </w:tcPr>
          <w:p w14:paraId="22DAF44D" w14:textId="07503B83" w:rsidR="002E4B9B" w:rsidRPr="00682CC1" w:rsidDel="001E21BB" w:rsidRDefault="002E4B9B" w:rsidP="000E187E">
            <w:pPr>
              <w:spacing w:before="120"/>
              <w:jc w:val="center"/>
              <w:rPr>
                <w:del w:id="3099" w:author="Bailey, Colin (DFO/MPO)" w:date="2024-10-31T22:37:00Z"/>
                <w:rFonts w:cs="Arial"/>
                <w:color w:val="000000"/>
                <w:sz w:val="20"/>
              </w:rPr>
            </w:pPr>
            <w:del w:id="3100" w:author="Bailey, Colin (DFO/MPO)" w:date="2024-10-31T22:37:00Z">
              <w:r w:rsidRPr="00682CC1" w:rsidDel="001E21BB">
                <w:rPr>
                  <w:rFonts w:cs="Arial"/>
                  <w:color w:val="000000"/>
                  <w:sz w:val="20"/>
                </w:rPr>
                <w:delText>146</w:delText>
              </w:r>
            </w:del>
          </w:p>
        </w:tc>
        <w:tc>
          <w:tcPr>
            <w:tcW w:w="1838" w:type="dxa"/>
            <w:shd w:val="clear" w:color="auto" w:fill="auto"/>
            <w:noWrap/>
            <w:vAlign w:val="bottom"/>
            <w:hideMark/>
          </w:tcPr>
          <w:p w14:paraId="44DAFF1F" w14:textId="43F62F72" w:rsidR="002E4B9B" w:rsidRPr="00682CC1" w:rsidDel="001E21BB" w:rsidRDefault="002E4B9B" w:rsidP="000E187E">
            <w:pPr>
              <w:spacing w:before="120"/>
              <w:jc w:val="center"/>
              <w:rPr>
                <w:del w:id="3101" w:author="Bailey, Colin (DFO/MPO)" w:date="2024-10-31T22:37:00Z"/>
                <w:rFonts w:cs="Arial"/>
                <w:color w:val="000000"/>
                <w:sz w:val="20"/>
              </w:rPr>
            </w:pPr>
            <w:del w:id="3102" w:author="Bailey, Colin (DFO/MPO)" w:date="2024-10-31T22:37:00Z">
              <w:r w:rsidRPr="00682CC1" w:rsidDel="001E21BB">
                <w:rPr>
                  <w:rFonts w:cs="Arial"/>
                  <w:color w:val="000000"/>
                  <w:sz w:val="20"/>
                </w:rPr>
                <w:delText>7,328</w:delText>
              </w:r>
            </w:del>
          </w:p>
        </w:tc>
        <w:tc>
          <w:tcPr>
            <w:tcW w:w="2700" w:type="dxa"/>
            <w:shd w:val="clear" w:color="auto" w:fill="auto"/>
            <w:noWrap/>
            <w:vAlign w:val="bottom"/>
            <w:hideMark/>
          </w:tcPr>
          <w:p w14:paraId="207A173D" w14:textId="16CFADDF" w:rsidR="002E4B9B" w:rsidRPr="00682CC1" w:rsidDel="001E21BB" w:rsidRDefault="002E4B9B" w:rsidP="000E187E">
            <w:pPr>
              <w:spacing w:before="120"/>
              <w:jc w:val="center"/>
              <w:rPr>
                <w:del w:id="3103" w:author="Bailey, Colin (DFO/MPO)" w:date="2024-10-31T22:37:00Z"/>
                <w:rFonts w:cs="Arial"/>
                <w:color w:val="000000"/>
                <w:sz w:val="20"/>
              </w:rPr>
            </w:pPr>
            <w:del w:id="3104" w:author="Bailey, Colin (DFO/MPO)" w:date="2024-10-31T22:37:00Z">
              <w:r w:rsidRPr="00682CC1" w:rsidDel="001E21BB">
                <w:rPr>
                  <w:rFonts w:cs="Arial"/>
                  <w:color w:val="000000"/>
                  <w:sz w:val="20"/>
                </w:rPr>
                <w:delText>294</w:delText>
              </w:r>
            </w:del>
          </w:p>
        </w:tc>
      </w:tr>
      <w:tr w:rsidR="002E4B9B" w:rsidRPr="00682CC1" w:rsidDel="001E21BB" w14:paraId="3A7D1048" w14:textId="74B34101" w:rsidTr="00BF7266">
        <w:trPr>
          <w:trHeight w:val="300"/>
          <w:jc w:val="center"/>
          <w:del w:id="3105" w:author="Bailey, Colin (DFO/MPO)" w:date="2024-10-31T22:37:00Z"/>
        </w:trPr>
        <w:tc>
          <w:tcPr>
            <w:tcW w:w="706" w:type="dxa"/>
            <w:shd w:val="clear" w:color="auto" w:fill="auto"/>
            <w:noWrap/>
            <w:vAlign w:val="bottom"/>
            <w:hideMark/>
          </w:tcPr>
          <w:p w14:paraId="7E6A8B23" w14:textId="1447A6FF" w:rsidR="002E4B9B" w:rsidRPr="00682CC1" w:rsidDel="001E21BB" w:rsidRDefault="002E4B9B" w:rsidP="000E187E">
            <w:pPr>
              <w:spacing w:before="120"/>
              <w:jc w:val="center"/>
              <w:rPr>
                <w:del w:id="3106" w:author="Bailey, Colin (DFO/MPO)" w:date="2024-10-31T22:37:00Z"/>
                <w:rFonts w:cs="Arial"/>
                <w:color w:val="000000"/>
                <w:sz w:val="20"/>
              </w:rPr>
            </w:pPr>
            <w:del w:id="3107" w:author="Bailey, Colin (DFO/MPO)" w:date="2024-10-31T22:37:00Z">
              <w:r w:rsidRPr="00682CC1" w:rsidDel="001E21BB">
                <w:rPr>
                  <w:rFonts w:cs="Arial"/>
                  <w:color w:val="000000"/>
                  <w:sz w:val="20"/>
                </w:rPr>
                <w:delText>2020</w:delText>
              </w:r>
            </w:del>
          </w:p>
        </w:tc>
        <w:tc>
          <w:tcPr>
            <w:tcW w:w="1454" w:type="dxa"/>
            <w:shd w:val="clear" w:color="auto" w:fill="auto"/>
            <w:noWrap/>
            <w:vAlign w:val="bottom"/>
            <w:hideMark/>
          </w:tcPr>
          <w:p w14:paraId="5868C8B5" w14:textId="35CB3157" w:rsidR="002E4B9B" w:rsidRPr="00682CC1" w:rsidDel="001E21BB" w:rsidRDefault="002E4B9B" w:rsidP="000E187E">
            <w:pPr>
              <w:spacing w:before="120"/>
              <w:jc w:val="center"/>
              <w:rPr>
                <w:del w:id="3108" w:author="Bailey, Colin (DFO/MPO)" w:date="2024-10-31T22:37:00Z"/>
                <w:rFonts w:cs="Arial"/>
                <w:color w:val="000000"/>
                <w:sz w:val="20"/>
              </w:rPr>
            </w:pPr>
            <w:del w:id="3109" w:author="Bailey, Colin (DFO/MPO)" w:date="2024-10-31T22:37:00Z">
              <w:r w:rsidRPr="00682CC1" w:rsidDel="001E21BB">
                <w:rPr>
                  <w:rFonts w:cs="Arial"/>
                  <w:color w:val="000000"/>
                  <w:sz w:val="20"/>
                </w:rPr>
                <w:delText>83</w:delText>
              </w:r>
            </w:del>
          </w:p>
        </w:tc>
        <w:tc>
          <w:tcPr>
            <w:tcW w:w="1838" w:type="dxa"/>
            <w:shd w:val="clear" w:color="auto" w:fill="auto"/>
            <w:noWrap/>
            <w:vAlign w:val="bottom"/>
            <w:hideMark/>
          </w:tcPr>
          <w:p w14:paraId="46E89F7F" w14:textId="17615472" w:rsidR="002E4B9B" w:rsidRPr="00682CC1" w:rsidDel="001E21BB" w:rsidRDefault="002E4B9B" w:rsidP="000E187E">
            <w:pPr>
              <w:spacing w:before="120"/>
              <w:jc w:val="center"/>
              <w:rPr>
                <w:del w:id="3110" w:author="Bailey, Colin (DFO/MPO)" w:date="2024-10-31T22:37:00Z"/>
                <w:rFonts w:cs="Arial"/>
                <w:color w:val="000000"/>
                <w:sz w:val="20"/>
              </w:rPr>
            </w:pPr>
            <w:del w:id="3111" w:author="Bailey, Colin (DFO/MPO)" w:date="2024-10-31T22:37:00Z">
              <w:r w:rsidRPr="00682CC1" w:rsidDel="001E21BB">
                <w:rPr>
                  <w:rFonts w:cs="Arial"/>
                  <w:color w:val="000000"/>
                  <w:sz w:val="20"/>
                </w:rPr>
                <w:delText>10,002</w:delText>
              </w:r>
            </w:del>
          </w:p>
        </w:tc>
        <w:tc>
          <w:tcPr>
            <w:tcW w:w="2700" w:type="dxa"/>
            <w:shd w:val="clear" w:color="auto" w:fill="auto"/>
            <w:noWrap/>
            <w:vAlign w:val="bottom"/>
            <w:hideMark/>
          </w:tcPr>
          <w:p w14:paraId="653B9983" w14:textId="45449FCC" w:rsidR="002E4B9B" w:rsidRPr="00682CC1" w:rsidDel="001E21BB" w:rsidRDefault="002E4B9B" w:rsidP="000E187E">
            <w:pPr>
              <w:spacing w:before="120"/>
              <w:jc w:val="center"/>
              <w:rPr>
                <w:del w:id="3112" w:author="Bailey, Colin (DFO/MPO)" w:date="2024-10-31T22:37:00Z"/>
                <w:rFonts w:cs="Arial"/>
                <w:color w:val="000000"/>
                <w:sz w:val="20"/>
              </w:rPr>
            </w:pPr>
            <w:del w:id="3113" w:author="Bailey, Colin (DFO/MPO)" w:date="2024-10-31T22:37:00Z">
              <w:r w:rsidRPr="00682CC1" w:rsidDel="001E21BB">
                <w:rPr>
                  <w:rFonts w:cs="Arial"/>
                  <w:color w:val="000000"/>
                  <w:sz w:val="20"/>
                </w:rPr>
                <w:delText>254</w:delText>
              </w:r>
            </w:del>
          </w:p>
        </w:tc>
      </w:tr>
      <w:tr w:rsidR="002E4B9B" w:rsidRPr="00682CC1" w:rsidDel="001E21BB" w14:paraId="5172D6EB" w14:textId="7028B4D3" w:rsidTr="00B775B6">
        <w:trPr>
          <w:trHeight w:val="300"/>
          <w:jc w:val="center"/>
          <w:del w:id="3114" w:author="Bailey, Colin (DFO/MPO)" w:date="2024-10-31T22:37:00Z"/>
        </w:trPr>
        <w:tc>
          <w:tcPr>
            <w:tcW w:w="706" w:type="dxa"/>
            <w:shd w:val="clear" w:color="auto" w:fill="auto"/>
            <w:noWrap/>
            <w:vAlign w:val="bottom"/>
            <w:hideMark/>
          </w:tcPr>
          <w:p w14:paraId="6AE65DE4" w14:textId="56C48064" w:rsidR="002E4B9B" w:rsidRPr="00682CC1" w:rsidDel="001E21BB" w:rsidRDefault="002E4B9B" w:rsidP="000E187E">
            <w:pPr>
              <w:spacing w:before="120"/>
              <w:jc w:val="center"/>
              <w:rPr>
                <w:del w:id="3115" w:author="Bailey, Colin (DFO/MPO)" w:date="2024-10-31T22:37:00Z"/>
                <w:rFonts w:cs="Arial"/>
                <w:color w:val="000000"/>
                <w:sz w:val="20"/>
              </w:rPr>
            </w:pPr>
            <w:del w:id="3116" w:author="Bailey, Colin (DFO/MPO)" w:date="2024-10-31T22:37:00Z">
              <w:r w:rsidRPr="00682CC1" w:rsidDel="001E21BB">
                <w:rPr>
                  <w:rFonts w:cs="Arial"/>
                  <w:color w:val="000000"/>
                  <w:sz w:val="20"/>
                </w:rPr>
                <w:delText>2021</w:delText>
              </w:r>
            </w:del>
          </w:p>
        </w:tc>
        <w:tc>
          <w:tcPr>
            <w:tcW w:w="1454" w:type="dxa"/>
            <w:shd w:val="clear" w:color="auto" w:fill="auto"/>
            <w:noWrap/>
            <w:vAlign w:val="bottom"/>
            <w:hideMark/>
          </w:tcPr>
          <w:p w14:paraId="22ACD576" w14:textId="4A1291E7" w:rsidR="002E4B9B" w:rsidRPr="00682CC1" w:rsidDel="001E21BB" w:rsidRDefault="002E4B9B" w:rsidP="000E187E">
            <w:pPr>
              <w:spacing w:before="120"/>
              <w:jc w:val="center"/>
              <w:rPr>
                <w:del w:id="3117" w:author="Bailey, Colin (DFO/MPO)" w:date="2024-10-31T22:37:00Z"/>
                <w:rFonts w:cs="Arial"/>
                <w:color w:val="000000"/>
                <w:sz w:val="20"/>
              </w:rPr>
            </w:pPr>
            <w:del w:id="3118" w:author="Bailey, Colin (DFO/MPO)" w:date="2024-10-31T22:37:00Z">
              <w:r w:rsidRPr="00682CC1" w:rsidDel="001E21BB">
                <w:rPr>
                  <w:rFonts w:cs="Arial"/>
                  <w:color w:val="000000"/>
                  <w:sz w:val="20"/>
                </w:rPr>
                <w:delText>697</w:delText>
              </w:r>
            </w:del>
          </w:p>
        </w:tc>
        <w:tc>
          <w:tcPr>
            <w:tcW w:w="1838" w:type="dxa"/>
            <w:shd w:val="clear" w:color="auto" w:fill="auto"/>
            <w:noWrap/>
            <w:vAlign w:val="bottom"/>
            <w:hideMark/>
          </w:tcPr>
          <w:p w14:paraId="5B85DD6B" w14:textId="14E0CA92" w:rsidR="002E4B9B" w:rsidRPr="00682CC1" w:rsidDel="001E21BB" w:rsidRDefault="002E4B9B" w:rsidP="000E187E">
            <w:pPr>
              <w:spacing w:before="120"/>
              <w:jc w:val="center"/>
              <w:rPr>
                <w:del w:id="3119" w:author="Bailey, Colin (DFO/MPO)" w:date="2024-10-31T22:37:00Z"/>
                <w:rFonts w:cs="Arial"/>
                <w:color w:val="000000"/>
                <w:sz w:val="20"/>
              </w:rPr>
            </w:pPr>
            <w:del w:id="3120" w:author="Bailey, Colin (DFO/MPO)" w:date="2024-10-31T22:37:00Z">
              <w:r w:rsidRPr="00682CC1" w:rsidDel="001E21BB">
                <w:rPr>
                  <w:rFonts w:cs="Arial"/>
                  <w:color w:val="000000"/>
                  <w:sz w:val="20"/>
                </w:rPr>
                <w:delText>14,270</w:delText>
              </w:r>
            </w:del>
          </w:p>
        </w:tc>
        <w:tc>
          <w:tcPr>
            <w:tcW w:w="2700" w:type="dxa"/>
            <w:shd w:val="clear" w:color="auto" w:fill="auto"/>
            <w:noWrap/>
            <w:vAlign w:val="bottom"/>
            <w:hideMark/>
          </w:tcPr>
          <w:p w14:paraId="398C2BA3" w14:textId="2C5C68AE" w:rsidR="002E4B9B" w:rsidRPr="00682CC1" w:rsidDel="001E21BB" w:rsidRDefault="002E4B9B" w:rsidP="000E187E">
            <w:pPr>
              <w:spacing w:before="120"/>
              <w:jc w:val="center"/>
              <w:rPr>
                <w:del w:id="3121" w:author="Bailey, Colin (DFO/MPO)" w:date="2024-10-31T22:37:00Z"/>
                <w:rFonts w:cs="Arial"/>
                <w:color w:val="000000"/>
                <w:sz w:val="20"/>
              </w:rPr>
            </w:pPr>
            <w:del w:id="3122" w:author="Bailey, Colin (DFO/MPO)" w:date="2024-10-31T22:37:00Z">
              <w:r w:rsidRPr="00682CC1" w:rsidDel="001E21BB">
                <w:rPr>
                  <w:rFonts w:cs="Arial"/>
                  <w:color w:val="000000"/>
                  <w:sz w:val="20"/>
                </w:rPr>
                <w:delText>0</w:delText>
              </w:r>
            </w:del>
          </w:p>
        </w:tc>
      </w:tr>
      <w:tr w:rsidR="002E4B9B" w:rsidRPr="00682CC1" w:rsidDel="001E21BB" w14:paraId="70806CDD" w14:textId="49F41EE4" w:rsidTr="00B775B6">
        <w:trPr>
          <w:trHeight w:val="300"/>
          <w:jc w:val="center"/>
          <w:del w:id="3123" w:author="Bailey, Colin (DFO/MPO)" w:date="2024-10-31T22:37:00Z"/>
        </w:trPr>
        <w:tc>
          <w:tcPr>
            <w:tcW w:w="706" w:type="dxa"/>
            <w:tcBorders>
              <w:bottom w:val="single" w:sz="4" w:space="0" w:color="auto"/>
            </w:tcBorders>
            <w:shd w:val="clear" w:color="auto" w:fill="auto"/>
            <w:noWrap/>
            <w:vAlign w:val="bottom"/>
            <w:hideMark/>
          </w:tcPr>
          <w:p w14:paraId="3DABD2E2" w14:textId="7E550F7B" w:rsidR="002E4B9B" w:rsidRPr="00682CC1" w:rsidDel="001E21BB" w:rsidRDefault="002E4B9B" w:rsidP="000E187E">
            <w:pPr>
              <w:spacing w:before="120"/>
              <w:jc w:val="center"/>
              <w:rPr>
                <w:del w:id="3124" w:author="Bailey, Colin (DFO/MPO)" w:date="2024-10-31T22:37:00Z"/>
                <w:rFonts w:cs="Arial"/>
                <w:color w:val="000000"/>
                <w:sz w:val="20"/>
              </w:rPr>
            </w:pPr>
            <w:del w:id="3125" w:author="Bailey, Colin (DFO/MPO)" w:date="2024-10-31T22:37:00Z">
              <w:r w:rsidRPr="00682CC1" w:rsidDel="001E21BB">
                <w:rPr>
                  <w:rFonts w:cs="Arial"/>
                  <w:color w:val="000000"/>
                  <w:sz w:val="20"/>
                </w:rPr>
                <w:delText>2022</w:delText>
              </w:r>
            </w:del>
          </w:p>
        </w:tc>
        <w:tc>
          <w:tcPr>
            <w:tcW w:w="1454" w:type="dxa"/>
            <w:tcBorders>
              <w:bottom w:val="single" w:sz="4" w:space="0" w:color="auto"/>
            </w:tcBorders>
            <w:shd w:val="clear" w:color="auto" w:fill="auto"/>
            <w:noWrap/>
            <w:vAlign w:val="bottom"/>
            <w:hideMark/>
          </w:tcPr>
          <w:p w14:paraId="03C5F5F5" w14:textId="4CEC3D3F" w:rsidR="002E4B9B" w:rsidRPr="00682CC1" w:rsidDel="001E21BB" w:rsidRDefault="002E4B9B" w:rsidP="000E187E">
            <w:pPr>
              <w:spacing w:before="120"/>
              <w:jc w:val="center"/>
              <w:rPr>
                <w:del w:id="3126" w:author="Bailey, Colin (DFO/MPO)" w:date="2024-10-31T22:37:00Z"/>
                <w:rFonts w:cs="Arial"/>
                <w:color w:val="000000"/>
                <w:sz w:val="20"/>
              </w:rPr>
            </w:pPr>
            <w:del w:id="3127" w:author="Bailey, Colin (DFO/MPO)" w:date="2024-10-31T22:37:00Z">
              <w:r w:rsidRPr="00682CC1" w:rsidDel="001E21BB">
                <w:rPr>
                  <w:rFonts w:cs="Arial"/>
                  <w:color w:val="000000"/>
                  <w:sz w:val="20"/>
                </w:rPr>
                <w:delText>613</w:delText>
              </w:r>
            </w:del>
          </w:p>
        </w:tc>
        <w:tc>
          <w:tcPr>
            <w:tcW w:w="1838" w:type="dxa"/>
            <w:tcBorders>
              <w:bottom w:val="single" w:sz="4" w:space="0" w:color="auto"/>
            </w:tcBorders>
            <w:shd w:val="clear" w:color="auto" w:fill="auto"/>
            <w:noWrap/>
            <w:vAlign w:val="bottom"/>
            <w:hideMark/>
          </w:tcPr>
          <w:p w14:paraId="5C7960EA" w14:textId="1097B135" w:rsidR="002E4B9B" w:rsidRPr="00682CC1" w:rsidDel="001E21BB" w:rsidRDefault="002E4B9B" w:rsidP="000E187E">
            <w:pPr>
              <w:spacing w:before="120"/>
              <w:jc w:val="center"/>
              <w:rPr>
                <w:del w:id="3128" w:author="Bailey, Colin (DFO/MPO)" w:date="2024-10-31T22:37:00Z"/>
                <w:rFonts w:cs="Arial"/>
                <w:color w:val="000000"/>
                <w:sz w:val="20"/>
              </w:rPr>
            </w:pPr>
            <w:del w:id="3129" w:author="Bailey, Colin (DFO/MPO)" w:date="2024-10-31T22:37:00Z">
              <w:r w:rsidRPr="00682CC1" w:rsidDel="001E21BB">
                <w:rPr>
                  <w:rFonts w:cs="Arial"/>
                  <w:color w:val="000000"/>
                  <w:sz w:val="20"/>
                </w:rPr>
                <w:delText>24,457</w:delText>
              </w:r>
            </w:del>
          </w:p>
        </w:tc>
        <w:tc>
          <w:tcPr>
            <w:tcW w:w="2700" w:type="dxa"/>
            <w:tcBorders>
              <w:bottom w:val="single" w:sz="4" w:space="0" w:color="auto"/>
            </w:tcBorders>
            <w:shd w:val="clear" w:color="auto" w:fill="auto"/>
            <w:noWrap/>
            <w:vAlign w:val="bottom"/>
            <w:hideMark/>
          </w:tcPr>
          <w:p w14:paraId="3787D197" w14:textId="142C571A" w:rsidR="002E4B9B" w:rsidRPr="00682CC1" w:rsidDel="001E21BB" w:rsidRDefault="002E4B9B" w:rsidP="000E187E">
            <w:pPr>
              <w:spacing w:before="120"/>
              <w:jc w:val="center"/>
              <w:rPr>
                <w:del w:id="3130" w:author="Bailey, Colin (DFO/MPO)" w:date="2024-10-31T22:37:00Z"/>
                <w:rFonts w:cs="Arial"/>
                <w:color w:val="000000"/>
                <w:sz w:val="20"/>
              </w:rPr>
            </w:pPr>
            <w:del w:id="3131" w:author="Bailey, Colin (DFO/MPO)" w:date="2024-10-31T22:37:00Z">
              <w:r w:rsidRPr="00682CC1" w:rsidDel="001E21BB">
                <w:rPr>
                  <w:rFonts w:cs="Arial"/>
                  <w:color w:val="000000"/>
                  <w:sz w:val="20"/>
                </w:rPr>
                <w:delText>122</w:delText>
              </w:r>
            </w:del>
          </w:p>
        </w:tc>
      </w:tr>
    </w:tbl>
    <w:bookmarkEnd w:id="2955"/>
    <w:p w14:paraId="5AA5FAC4" w14:textId="02CEB189" w:rsidR="006012C6" w:rsidRDefault="00543275" w:rsidP="00A82386">
      <w:pPr>
        <w:pStyle w:val="Heading2"/>
      </w:pPr>
      <w:r>
        <w:t>SOURCES OF UNCERTAINTY</w:t>
      </w:r>
    </w:p>
    <w:p w14:paraId="43015BD9" w14:textId="29C4C118" w:rsidR="00EC1E25" w:rsidRDefault="00EC1E25" w:rsidP="00EC1E25">
      <w:pPr>
        <w:pStyle w:val="BodyText"/>
      </w:pPr>
      <w:r>
        <w:t xml:space="preserve">Several sources of uncertainty exist in the IFC data, including: </w:t>
      </w:r>
    </w:p>
    <w:p w14:paraId="6DE87940" w14:textId="30BE6104" w:rsidR="009F7D20" w:rsidRDefault="00DF3C15" w:rsidP="00EC1E25">
      <w:pPr>
        <w:pStyle w:val="BodyText"/>
        <w:numPr>
          <w:ilvl w:val="0"/>
          <w:numId w:val="31"/>
        </w:numPr>
      </w:pPr>
      <w:commentRangeStart w:id="3132"/>
      <w:r>
        <w:t xml:space="preserve">Escapement </w:t>
      </w:r>
      <w:commentRangeEnd w:id="3132"/>
      <w:r>
        <w:rPr>
          <w:rStyle w:val="CommentReference"/>
        </w:rPr>
        <w:commentReference w:id="3132"/>
      </w:r>
      <w:r>
        <w:t>(i.e.</w:t>
      </w:r>
      <w:ins w:id="3133" w:author="Jenewein, Brittany (DFO/MPO)" w:date="2024-09-04T11:16:00Z">
        <w:r w:rsidR="002B5263">
          <w:t>,</w:t>
        </w:r>
      </w:ins>
      <w:r>
        <w:t xml:space="preserve"> spawner abundance)</w:t>
      </w:r>
      <w:r w:rsidRPr="00B43FA4">
        <w:t xml:space="preserve"> </w:t>
      </w:r>
      <w:r>
        <w:t>data</w:t>
      </w:r>
      <w:r w:rsidRPr="00B43FA4">
        <w:t xml:space="preserve"> contain</w:t>
      </w:r>
      <w:r>
        <w:t>s</w:t>
      </w:r>
      <w:r w:rsidRPr="00B43FA4">
        <w:t xml:space="preserve"> unrepresented observational and statistical error</w:t>
      </w:r>
      <w:r w:rsidRPr="00DF3C15">
        <w:t xml:space="preserve"> </w:t>
      </w:r>
      <w:r w:rsidR="008B0FBC">
        <w:t>due to variations in</w:t>
      </w:r>
      <w:r w:rsidR="009F7D20">
        <w:t xml:space="preserve"> spawner assessment methodology (Fig</w:t>
      </w:r>
      <w:ins w:id="3134" w:author="Bailey, Colin (DFO/MPO)" w:date="2024-10-31T23:27:00Z">
        <w:r w:rsidR="00773658">
          <w:t>ure 7</w:t>
        </w:r>
      </w:ins>
      <w:del w:id="3135" w:author="Bailey, Colin (DFO/MPO)" w:date="2024-10-31T23:27:00Z">
        <w:r w:rsidR="009F7D20" w:rsidDel="00773658">
          <w:delText>. 4</w:delText>
        </w:r>
      </w:del>
      <w:r w:rsidR="009F7D20">
        <w:t>)</w:t>
      </w:r>
      <w:r w:rsidR="00112B01">
        <w:t xml:space="preserve"> and</w:t>
      </w:r>
      <w:r w:rsidR="009F7D20">
        <w:t xml:space="preserve"> </w:t>
      </w:r>
      <w:r w:rsidR="00112B01">
        <w:t>effort (i.e.</w:t>
      </w:r>
      <w:ins w:id="3136" w:author="Jenewein, Brittany (DFO/MPO)" w:date="2024-09-04T11:16:00Z">
        <w:r w:rsidR="002B5263">
          <w:t>,</w:t>
        </w:r>
      </w:ins>
      <w:r w:rsidR="00112B01">
        <w:t xml:space="preserve"> </w:t>
      </w:r>
      <w:r w:rsidR="009F7D20">
        <w:t>quality</w:t>
      </w:r>
      <w:r w:rsidR="00112B01">
        <w:t>)</w:t>
      </w:r>
      <w:r w:rsidR="009F7D20">
        <w:t xml:space="preserve"> (Fig</w:t>
      </w:r>
      <w:del w:id="3137" w:author="Bailey, Colin (DFO/MPO)" w:date="2024-10-31T23:27:00Z">
        <w:r w:rsidR="009F7D20" w:rsidDel="00AF3CB4">
          <w:delText>.</w:delText>
        </w:r>
      </w:del>
      <w:ins w:id="3138" w:author="Bailey, Colin (DFO/MPO)" w:date="2024-10-31T23:27:00Z">
        <w:r w:rsidR="00AF3CB4">
          <w:t>ure</w:t>
        </w:r>
      </w:ins>
      <w:r w:rsidR="009F7D20">
        <w:t xml:space="preserve"> </w:t>
      </w:r>
      <w:ins w:id="3139" w:author="Bailey, Colin (DFO/MPO)" w:date="2024-10-31T23:27:00Z">
        <w:r w:rsidR="00773658">
          <w:t>8</w:t>
        </w:r>
      </w:ins>
      <w:del w:id="3140" w:author="Bailey, Colin (DFO/MPO)" w:date="2024-10-31T23:27:00Z">
        <w:r w:rsidR="009F7D20" w:rsidDel="00AF3CB4">
          <w:delText>5</w:delText>
        </w:r>
      </w:del>
      <w:r w:rsidR="009F7D20">
        <w:t>), environmental conditions, as well as the as number of systems assessed and the extent of coverage</w:t>
      </w:r>
      <w:r w:rsidR="00704FB6">
        <w:t>, through time</w:t>
      </w:r>
      <w:r w:rsidR="009F7D20">
        <w:t xml:space="preserve">. </w:t>
      </w:r>
      <w:ins w:id="3141" w:author="Bailey, Colin (DFO/MPO)" w:date="2024-10-31T22:55:00Z">
        <w:r w:rsidR="009A17AF">
          <w:t>C</w:t>
        </w:r>
      </w:ins>
      <w:ins w:id="3142" w:author="Bailey, Colin (DFO/MPO)" w:date="2024-10-31T22:48:00Z">
        <w:r w:rsidR="003E037E">
          <w:t xml:space="preserve">hanges in </w:t>
        </w:r>
        <w:r w:rsidR="002320E1">
          <w:t xml:space="preserve">assessment methodology were not </w:t>
        </w:r>
      </w:ins>
      <w:ins w:id="3143" w:author="Bailey, Colin (DFO/MPO)" w:date="2024-10-31T22:49:00Z">
        <w:r w:rsidR="00B10A4A">
          <w:t>accounted for in the stock-recruit relationships</w:t>
        </w:r>
      </w:ins>
      <w:ins w:id="3144" w:author="Bailey, Colin (DFO/MPO)" w:date="2024-10-31T22:55:00Z">
        <w:r w:rsidR="00F86ACB">
          <w:t xml:space="preserve"> presented in this document</w:t>
        </w:r>
      </w:ins>
      <w:ins w:id="3145" w:author="Bailey, Colin (DFO/MPO)" w:date="2024-10-31T22:49:00Z">
        <w:r w:rsidR="00243CD7">
          <w:t>.</w:t>
        </w:r>
      </w:ins>
    </w:p>
    <w:p w14:paraId="39C7FD24" w14:textId="5A6C078D" w:rsidR="00112B01" w:rsidDel="006B77BA" w:rsidRDefault="00554729">
      <w:pPr>
        <w:pStyle w:val="BodyText"/>
        <w:numPr>
          <w:ilvl w:val="0"/>
          <w:numId w:val="31"/>
        </w:numPr>
        <w:rPr>
          <w:del w:id="3146" w:author="Bailey, Colin (DFO/MPO)" w:date="2024-10-31T22:53:00Z"/>
        </w:rPr>
      </w:pPr>
      <w:commentRangeStart w:id="3147"/>
      <w:commentRangeStart w:id="3148"/>
      <w:r>
        <w:t>Generation time and age-at</w:t>
      </w:r>
      <w:ins w:id="3149" w:author="Jenewein, Brittany (DFO/MPO)" w:date="2024-09-04T11:23:00Z">
        <w:r w:rsidR="004D0455">
          <w:t>-</w:t>
        </w:r>
      </w:ins>
      <w:del w:id="3150" w:author="Jenewein, Brittany (DFO/MPO)" w:date="2024-09-04T11:23:00Z">
        <w:r w:rsidDel="004D0455">
          <w:delText xml:space="preserve"> </w:delText>
        </w:r>
      </w:del>
      <w:r>
        <w:t xml:space="preserve">maturity data are based on </w:t>
      </w:r>
      <w:ins w:id="3151" w:author="Bailey, Colin (DFO/MPO)" w:date="2024-10-31T22:52:00Z">
        <w:r w:rsidR="00E80906">
          <w:t>ageing scales from senesced adults</w:t>
        </w:r>
      </w:ins>
      <w:del w:id="3152" w:author="Bailey, Colin (DFO/MPO)" w:date="2024-10-31T22:52:00Z">
        <w:r w:rsidDel="00E80906">
          <w:delText>scale aging</w:delText>
        </w:r>
      </w:del>
      <w:ins w:id="3153" w:author="Agbayani, Selina (she, they / elle, iel) (DFO/MPO)" w:date="2024-09-18T14:25:00Z">
        <w:r w:rsidR="00A86ACC">
          <w:t xml:space="preserve">. </w:t>
        </w:r>
      </w:ins>
      <w:ins w:id="3154" w:author="Bailey, Colin (DFO/MPO)" w:date="2024-10-31T22:52:00Z">
        <w:r w:rsidR="002F6747">
          <w:t>Ap</w:t>
        </w:r>
      </w:ins>
      <w:del w:id="3155" w:author="Agbayani, Selina (she, they / elle, iel) (DFO/MPO)" w:date="2024-09-18T14:25:00Z">
        <w:r w:rsidDel="00A86ACC">
          <w:delText xml:space="preserve"> </w:delText>
        </w:r>
        <w:r w:rsidR="001C0178" w:rsidDel="00A86ACC">
          <w:delText xml:space="preserve">of which </w:delText>
        </w:r>
      </w:del>
      <w:ins w:id="3156" w:author="Agbayani, Selina (she, they / elle, iel) (DFO/MPO)" w:date="2024-09-18T14:25:00Z">
        <w:del w:id="3157" w:author="Bailey, Colin (DFO/MPO)" w:date="2024-10-31T22:51:00Z">
          <w:r w:rsidR="00A86ACC" w:rsidDel="002F6747">
            <w:delText xml:space="preserve">The </w:delText>
          </w:r>
        </w:del>
      </w:ins>
      <w:del w:id="3158" w:author="Bailey, Colin (DFO/MPO)" w:date="2024-10-31T22:51:00Z">
        <w:r w:rsidR="001C0178" w:rsidDel="002F6747">
          <w:delText>sampling rates are low</w:delText>
        </w:r>
      </w:del>
      <w:ins w:id="3159" w:author="Bailey, Colin (DFO/MPO)" w:date="2024-10-31T22:51:00Z">
        <w:r w:rsidR="002F6747">
          <w:t>proximately 100 scale samples/CU/year</w:t>
        </w:r>
      </w:ins>
      <w:ins w:id="3160" w:author="Bailey, Colin (DFO/MPO)" w:date="2024-10-31T22:52:00Z">
        <w:r w:rsidR="003477A6">
          <w:t xml:space="preserve"> </w:t>
        </w:r>
      </w:ins>
      <w:ins w:id="3161" w:author="Agbayani, Selina (she, they / elle, iel) (DFO/MPO)" w:date="2024-09-18T14:25:00Z">
        <w:del w:id="3162" w:author="Bailey, Colin (DFO/MPO)" w:date="2024-10-31T22:53:00Z">
          <w:r w:rsidR="00A86ACC" w:rsidDel="00DC1B7B">
            <w:delText>,</w:delText>
          </w:r>
        </w:del>
      </w:ins>
      <w:ins w:id="3163" w:author="Bailey, Colin (DFO/MPO)" w:date="2024-10-31T22:53:00Z">
        <w:r w:rsidR="00DC1B7B">
          <w:t>are taken</w:t>
        </w:r>
        <w:r w:rsidR="006B77BA">
          <w:t>,</w:t>
        </w:r>
      </w:ins>
      <w:r w:rsidR="001C0178">
        <w:t xml:space="preserve"> resulting in small sample sizes and limited spatial representation.</w:t>
      </w:r>
      <w:commentRangeEnd w:id="3147"/>
      <w:r>
        <w:rPr>
          <w:rStyle w:val="CommentReference"/>
        </w:rPr>
        <w:commentReference w:id="3147"/>
      </w:r>
      <w:commentRangeEnd w:id="3148"/>
      <w:r w:rsidR="00B275FF">
        <w:rPr>
          <w:rStyle w:val="CommentReference"/>
          <w:rFonts w:asciiTheme="minorHAnsi" w:eastAsiaTheme="minorHAnsi" w:hAnsiTheme="minorHAnsi" w:cstheme="minorBidi"/>
        </w:rPr>
        <w:commentReference w:id="3148"/>
      </w:r>
    </w:p>
    <w:p w14:paraId="54CE99C8" w14:textId="6B19EBC3" w:rsidR="00554729" w:rsidRDefault="00554729" w:rsidP="006B77BA">
      <w:pPr>
        <w:pStyle w:val="BodyText"/>
        <w:numPr>
          <w:ilvl w:val="0"/>
          <w:numId w:val="31"/>
        </w:numPr>
      </w:pPr>
      <w:del w:id="3164" w:author="Bailey, Colin (DFO/MPO)" w:date="2024-10-31T22:53:00Z">
        <w:r w:rsidDel="006B77BA">
          <w:delText>SAS is estimated from hatchery</w:delText>
        </w:r>
        <w:r w:rsidR="00A424AA" w:rsidDel="006B77BA">
          <w:delText>-</w:delText>
        </w:r>
        <w:r w:rsidDel="006B77BA">
          <w:delText xml:space="preserve">reared fish that </w:delText>
        </w:r>
        <w:r w:rsidR="00112B01" w:rsidDel="006B77BA">
          <w:delText>have been</w:delText>
        </w:r>
        <w:r w:rsidDel="006B77BA">
          <w:delText xml:space="preserve"> coded-wire tagged</w:delText>
        </w:r>
        <w:r w:rsidR="00704FB6" w:rsidDel="006B77BA">
          <w:delText xml:space="preserve">, which assumes that hatchery-origin fish have </w:delText>
        </w:r>
        <w:r w:rsidR="00A424AA" w:rsidDel="006B77BA">
          <w:delText xml:space="preserve">similar </w:delText>
        </w:r>
        <w:r w:rsidR="00704FB6" w:rsidDel="006B77BA">
          <w:delText xml:space="preserve">SAS as natural </w:delText>
        </w:r>
        <w:commentRangeStart w:id="3165"/>
        <w:commentRangeStart w:id="3166"/>
        <w:r w:rsidR="00704FB6" w:rsidDel="006B77BA">
          <w:delText>fish</w:delText>
        </w:r>
        <w:commentRangeEnd w:id="3165"/>
        <w:r w:rsidR="00A871E3" w:rsidDel="006B77BA">
          <w:rPr>
            <w:rStyle w:val="CommentReference"/>
            <w:rFonts w:asciiTheme="minorHAnsi" w:eastAsiaTheme="minorHAnsi" w:hAnsiTheme="minorHAnsi" w:cstheme="minorBidi"/>
          </w:rPr>
          <w:commentReference w:id="3165"/>
        </w:r>
        <w:commentRangeEnd w:id="3166"/>
        <w:r w:rsidR="00642A74" w:rsidDel="006B77BA">
          <w:rPr>
            <w:rStyle w:val="CommentReference"/>
            <w:rFonts w:asciiTheme="minorHAnsi" w:eastAsiaTheme="minorHAnsi" w:hAnsiTheme="minorHAnsi" w:cstheme="minorBidi"/>
          </w:rPr>
          <w:commentReference w:id="3166"/>
        </w:r>
        <w:r w:rsidDel="006B77BA">
          <w:delText xml:space="preserve">. </w:delText>
        </w:r>
      </w:del>
      <w:r>
        <w:t xml:space="preserve"> </w:t>
      </w:r>
    </w:p>
    <w:p w14:paraId="360E8C30" w14:textId="36563FAA" w:rsidR="00704FB6" w:rsidRDefault="00554729" w:rsidP="00704FB6">
      <w:pPr>
        <w:pStyle w:val="BodyText"/>
        <w:numPr>
          <w:ilvl w:val="0"/>
          <w:numId w:val="31"/>
        </w:numPr>
      </w:pPr>
      <w:r>
        <w:t>ER</w:t>
      </w:r>
      <w:r w:rsidR="00704FB6">
        <w:t xml:space="preserve">s have been estimated by the Fisheries Regulation Assessment Model (FRAM) since 2001, which has many assumptions and potential sources of uncertainty, as described by the Model Evaluation </w:t>
      </w:r>
      <w:commentRangeStart w:id="3167"/>
      <w:commentRangeStart w:id="3168"/>
      <w:commentRangeStart w:id="3169"/>
      <w:r w:rsidR="00704FB6">
        <w:t xml:space="preserve">Workgroup </w:t>
      </w:r>
      <w:commentRangeEnd w:id="3167"/>
      <w:r w:rsidR="00D06F5B">
        <w:rPr>
          <w:rStyle w:val="CommentReference"/>
          <w:rFonts w:asciiTheme="minorHAnsi" w:eastAsiaTheme="minorHAnsi" w:hAnsiTheme="minorHAnsi" w:cstheme="minorBidi"/>
        </w:rPr>
        <w:commentReference w:id="3167"/>
      </w:r>
      <w:commentRangeEnd w:id="3168"/>
      <w:r w:rsidR="00E80F78">
        <w:rPr>
          <w:rStyle w:val="CommentReference"/>
          <w:rFonts w:asciiTheme="minorHAnsi" w:eastAsiaTheme="minorHAnsi" w:hAnsiTheme="minorHAnsi" w:cstheme="minorBidi"/>
        </w:rPr>
        <w:commentReference w:id="3168"/>
      </w:r>
      <w:commentRangeEnd w:id="3169"/>
      <w:r w:rsidR="00FD30AA">
        <w:rPr>
          <w:rStyle w:val="CommentReference"/>
          <w:rFonts w:asciiTheme="minorHAnsi" w:eastAsiaTheme="minorHAnsi" w:hAnsiTheme="minorHAnsi" w:cstheme="minorBidi"/>
        </w:rPr>
        <w:commentReference w:id="3169"/>
      </w:r>
      <w:sdt>
        <w:sdtPr>
          <w:rPr>
            <w:color w:val="000000"/>
          </w:rPr>
          <w:tag w:val="MENDELEY_CITATION_v3_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"/>
          <w:id w:val="-86080330"/>
          <w:placeholder>
            <w:docPart w:val="DefaultPlaceholder_-1854013440"/>
          </w:placeholder>
        </w:sdtPr>
        <w:sdtEndPr/>
        <w:sdtContent>
          <w:r w:rsidR="00C13A45" w:rsidRPr="00C13A45">
            <w:rPr>
              <w:color w:val="000000"/>
            </w:rPr>
            <w:t xml:space="preserve">(Andy </w:t>
          </w:r>
          <w:proofErr w:type="spellStart"/>
          <w:r w:rsidR="00C13A45" w:rsidRPr="00C13A45">
            <w:rPr>
              <w:color w:val="000000"/>
            </w:rPr>
            <w:t>Rankis</w:t>
          </w:r>
          <w:proofErr w:type="spellEnd"/>
          <w:r w:rsidR="00C13A45" w:rsidRPr="00C13A45">
            <w:rPr>
              <w:color w:val="000000"/>
            </w:rPr>
            <w:t xml:space="preserve"> et al. 2008)</w:t>
          </w:r>
        </w:sdtContent>
      </w:sdt>
      <w:del w:id="3170" w:author="Bailey, Colin (DFO/MPO)" w:date="2024-10-31T23:28:00Z">
        <w:r w:rsidR="00704FB6" w:rsidDel="0079558E">
          <w:delText>(MEW 2008)</w:delText>
        </w:r>
      </w:del>
      <w:r w:rsidR="00704FB6">
        <w:t>.</w:t>
      </w:r>
      <w:del w:id="3171" w:author="Bailey, Colin (DFO/MPO)" w:date="2024-10-31T23:33:00Z">
        <w:r w:rsidDel="0034580C">
          <w:delText xml:space="preserve"> </w:delText>
        </w:r>
      </w:del>
    </w:p>
    <w:p w14:paraId="604662CF" w14:textId="6D692B22" w:rsidR="00112B01" w:rsidRDefault="00112B01" w:rsidP="00CE0AA2">
      <w:pPr>
        <w:pStyle w:val="BodyText"/>
        <w:numPr>
          <w:ilvl w:val="0"/>
          <w:numId w:val="31"/>
        </w:numPr>
      </w:pPr>
      <w:r>
        <w:t xml:space="preserve">The measurement scale at the population, CU or SMU-level can be an influential source of uncertainty when inferences are made at a </w:t>
      </w:r>
      <w:ins w:id="3172" w:author="Agbayani, Selina (she, they / elle, iel) (DFO/MPO)" w:date="2024-09-18T17:34:00Z">
        <w:r w:rsidR="00525294">
          <w:t>scale that is different from the measurement scale</w:t>
        </w:r>
      </w:ins>
      <w:del w:id="3173" w:author="Agbayani, Selina (she, they / elle, iel) (DFO/MPO)" w:date="2024-09-18T17:34:00Z">
        <w:r w:rsidDel="00525294">
          <w:delText xml:space="preserve">different </w:delText>
        </w:r>
        <w:commentRangeStart w:id="3174"/>
        <w:commentRangeStart w:id="3175"/>
        <w:r w:rsidDel="00525294">
          <w:delText>scale</w:delText>
        </w:r>
        <w:commentRangeEnd w:id="3174"/>
        <w:r w:rsidR="00E80F78" w:rsidDel="00525294">
          <w:rPr>
            <w:rStyle w:val="CommentReference"/>
            <w:rFonts w:asciiTheme="minorHAnsi" w:eastAsiaTheme="minorHAnsi" w:hAnsiTheme="minorHAnsi" w:cstheme="minorBidi"/>
          </w:rPr>
          <w:commentReference w:id="3174"/>
        </w:r>
      </w:del>
      <w:commentRangeEnd w:id="3175"/>
      <w:r w:rsidR="00A1479C">
        <w:rPr>
          <w:rStyle w:val="CommentReference"/>
          <w:rFonts w:asciiTheme="minorHAnsi" w:eastAsiaTheme="minorHAnsi" w:hAnsiTheme="minorHAnsi" w:cstheme="minorBidi"/>
        </w:rPr>
        <w:commentReference w:id="3175"/>
      </w:r>
      <w:r>
        <w:t>.</w:t>
      </w:r>
    </w:p>
    <w:p w14:paraId="6B973766" w14:textId="5BE1E711" w:rsidR="00DF3C15" w:rsidRDefault="00DF3C15" w:rsidP="00CE0AA2">
      <w:pPr>
        <w:pStyle w:val="BodyText"/>
      </w:pPr>
      <w:r>
        <w:t xml:space="preserve">Sources of uncertainty are described in further detail by Arbeider et al. (2020). </w:t>
      </w:r>
    </w:p>
    <w:p w14:paraId="333040AE" w14:textId="5B545B08" w:rsidR="00CE0AA2" w:rsidRDefault="006536DA" w:rsidP="00BF7266">
      <w:pPr>
        <w:pStyle w:val="BodyText"/>
        <w:jc w:val="center"/>
      </w:pPr>
      <w:ins w:id="3176" w:author="Bailey, Colin (DFO/MPO)" w:date="2024-10-31T23:25:00Z">
        <w:r>
          <w:rPr>
            <w:noProof/>
          </w:rPr>
          <w:lastRenderedPageBreak/>
          <w:drawing>
            <wp:inline distT="0" distB="0" distL="0" distR="0" wp14:anchorId="6A99E262" wp14:editId="0932CAF6">
              <wp:extent cx="4572000" cy="2283067"/>
              <wp:effectExtent l="0" t="0" r="0" b="3175"/>
              <wp:docPr id="13388478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2283067"/>
                      </a:xfrm>
                      <a:prstGeom prst="rect">
                        <a:avLst/>
                      </a:prstGeom>
                      <a:noFill/>
                      <a:ln>
                        <a:noFill/>
                      </a:ln>
                    </pic:spPr>
                  </pic:pic>
                </a:graphicData>
              </a:graphic>
            </wp:inline>
          </w:drawing>
        </w:r>
      </w:ins>
      <w:commentRangeStart w:id="3177"/>
      <w:commentRangeStart w:id="3178"/>
      <w:del w:id="3179" w:author="Bailey, Colin (DFO/MPO)" w:date="2024-10-31T23:24:00Z">
        <w:r w:rsidR="00CE0AA2" w:rsidDel="00F81051">
          <w:rPr>
            <w:noProof/>
          </w:rPr>
          <w:drawing>
            <wp:inline distT="0" distB="0" distL="0" distR="0" wp14:anchorId="1FC49636" wp14:editId="566AE84D">
              <wp:extent cx="4579351"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9351" cy="2286000"/>
                      </a:xfrm>
                      <a:prstGeom prst="rect">
                        <a:avLst/>
                      </a:prstGeom>
                      <a:noFill/>
                      <a:ln>
                        <a:noFill/>
                      </a:ln>
                    </pic:spPr>
                  </pic:pic>
                </a:graphicData>
              </a:graphic>
            </wp:inline>
          </w:drawing>
        </w:r>
      </w:del>
      <w:commentRangeEnd w:id="3177"/>
      <w:r w:rsidR="00211774">
        <w:rPr>
          <w:rStyle w:val="CommentReference"/>
          <w:rFonts w:asciiTheme="minorHAnsi" w:eastAsiaTheme="minorHAnsi" w:hAnsiTheme="minorHAnsi" w:cstheme="minorBidi"/>
        </w:rPr>
        <w:commentReference w:id="3177"/>
      </w:r>
      <w:commentRangeEnd w:id="3178"/>
      <w:r w:rsidR="008C78E3">
        <w:rPr>
          <w:rStyle w:val="CommentReference"/>
          <w:rFonts w:asciiTheme="minorHAnsi" w:eastAsiaTheme="minorHAnsi" w:hAnsiTheme="minorHAnsi" w:cstheme="minorBidi"/>
        </w:rPr>
        <w:commentReference w:id="3178"/>
      </w:r>
    </w:p>
    <w:p w14:paraId="583058B4" w14:textId="52EB0A6A" w:rsidR="00CE0AA2" w:rsidDel="001A4543" w:rsidRDefault="00CE0AA2" w:rsidP="001A4543">
      <w:pPr>
        <w:pStyle w:val="Caption-Figure"/>
        <w:rPr>
          <w:del w:id="3180" w:author="Hawkshaw, Mike" w:date="2024-08-23T22:41:00Z"/>
        </w:rPr>
      </w:pPr>
      <w:r w:rsidRPr="00855D56">
        <w:rPr>
          <w:b/>
          <w:bCs/>
        </w:rPr>
        <w:t xml:space="preserve">Figure </w:t>
      </w:r>
      <w:ins w:id="3181" w:author="Bailey, Colin (DFO/MPO)" w:date="2024-10-31T21:57:00Z">
        <w:r w:rsidR="00A06CC6">
          <w:rPr>
            <w:b/>
            <w:bCs/>
          </w:rPr>
          <w:t>7</w:t>
        </w:r>
      </w:ins>
      <w:del w:id="3182" w:author="Bailey, Colin (DFO/MPO)" w:date="2024-10-31T21:57:00Z">
        <w:r w:rsidR="00E57982" w:rsidDel="00A06CC6">
          <w:rPr>
            <w:b/>
            <w:bCs/>
          </w:rPr>
          <w:delText>4</w:delText>
        </w:r>
      </w:del>
      <w:r>
        <w:t xml:space="preserve">. Interior Fraser Coho aggregate </w:t>
      </w:r>
      <w:r w:rsidR="00DF3C15">
        <w:t>natural</w:t>
      </w:r>
      <w:r>
        <w:t xml:space="preserve"> spawner abundance (1975-2022) by assessment type </w:t>
      </w:r>
      <w:r w:rsidRPr="00671A8F">
        <w:t>(lightest grey-</w:t>
      </w:r>
      <w:r>
        <w:t>Total Population</w:t>
      </w:r>
      <w:r w:rsidRPr="00671A8F">
        <w:t>, medium light grey-AUC or Peak Live,</w:t>
      </w:r>
      <w:ins w:id="3183" w:author="Bailey, Colin (DFO/MPO)" w:date="2024-10-31T23:26:00Z">
        <w:r w:rsidR="00AF3CB4">
          <w:t xml:space="preserve"> teal</w:t>
        </w:r>
      </w:ins>
      <w:del w:id="3184" w:author="Bailey, Colin (DFO/MPO)" w:date="2024-10-31T23:26:00Z">
        <w:r w:rsidRPr="00671A8F" w:rsidDel="00A152B0">
          <w:delText xml:space="preserve"> medium dark grey</w:delText>
        </w:r>
      </w:del>
      <w:r w:rsidRPr="00671A8F">
        <w:t xml:space="preserve">-Infill, black-Unknown). Data quality </w:t>
      </w:r>
      <w:ins w:id="3185" w:author="Bailey, Colin (DFO/MPO)" w:date="2024-10-31T22:59:00Z">
        <w:r w:rsidR="00BE5050">
          <w:t xml:space="preserve">increases as the </w:t>
        </w:r>
      </w:ins>
      <w:del w:id="3186" w:author="Bailey, Colin (DFO/MPO)" w:date="2024-10-31T22:59:00Z">
        <w:r w:rsidRPr="00671A8F" w:rsidDel="00BE5050">
          <w:delText>is best the lighter the grey colour</w:delText>
        </w:r>
      </w:del>
      <w:ins w:id="3187" w:author="Bailey, Colin (DFO/MPO)" w:date="2024-10-31T22:59:00Z">
        <w:r w:rsidR="00BE5050">
          <w:t>shade of grey becomes lighter</w:t>
        </w:r>
      </w:ins>
      <w:r w:rsidRPr="00671A8F">
        <w:t xml:space="preserve">. </w:t>
      </w:r>
      <w:del w:id="3188" w:author="Hawkshaw, Mike" w:date="2024-08-23T22:41:00Z">
        <w:r w:rsidRPr="00671A8F">
          <w:delText>Note that in 1998, when the data quality changed</w:delText>
        </w:r>
        <w:r>
          <w:delText xml:space="preserve"> (black dashed line)</w:delText>
        </w:r>
        <w:r w:rsidRPr="00671A8F">
          <w:delText xml:space="preserve">, is when the Fraser and Interior Area Stock Assessment program was </w:delText>
        </w:r>
        <w:r>
          <w:delText>established</w:delText>
        </w:r>
        <w:r w:rsidRPr="00671A8F">
          <w:delText>.</w:delText>
        </w:r>
      </w:del>
    </w:p>
    <w:p w14:paraId="5C19C42D" w14:textId="77777777" w:rsidR="001A4543" w:rsidRPr="00B43FA4" w:rsidRDefault="001A4543" w:rsidP="001A4543">
      <w:pPr>
        <w:pStyle w:val="Caption-Figure"/>
        <w:rPr>
          <w:ins w:id="3189" w:author="Bailey, Colin (DFO/MPO)" w:date="2024-10-31T22:58:00Z"/>
        </w:rPr>
      </w:pPr>
    </w:p>
    <w:p w14:paraId="29624063" w14:textId="43DE286F" w:rsidR="0093640E" w:rsidRDefault="0001263B">
      <w:pPr>
        <w:pStyle w:val="Caption-Figure"/>
        <w:jc w:val="center"/>
        <w:pPrChange w:id="3190" w:author="Bailey, Colin (DFO/MPO)" w:date="2024-10-31T22:58:00Z">
          <w:pPr>
            <w:jc w:val="center"/>
          </w:pPr>
        </w:pPrChange>
      </w:pPr>
      <w:r>
        <w:rPr>
          <w:noProof/>
        </w:rPr>
        <w:drawing>
          <wp:inline distT="0" distB="0" distL="0" distR="0" wp14:anchorId="2B490F65" wp14:editId="1CAA146C">
            <wp:extent cx="4572000"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inline>
        </w:drawing>
      </w:r>
    </w:p>
    <w:p w14:paraId="05D72CA7" w14:textId="7850082D" w:rsidR="00E51954" w:rsidRDefault="0093640E" w:rsidP="00F36345">
      <w:pPr>
        <w:pStyle w:val="Caption-Figure"/>
      </w:pPr>
      <w:r w:rsidRPr="003C067C">
        <w:rPr>
          <w:b/>
          <w:bCs/>
        </w:rPr>
        <w:t xml:space="preserve">Figure </w:t>
      </w:r>
      <w:ins w:id="3191" w:author="Bailey, Colin (DFO/MPO)" w:date="2024-10-31T21:57:00Z">
        <w:r w:rsidR="00A06CC6">
          <w:rPr>
            <w:b/>
            <w:bCs/>
          </w:rPr>
          <w:t>8</w:t>
        </w:r>
      </w:ins>
      <w:del w:id="3192" w:author="Bailey, Colin (DFO/MPO)" w:date="2024-10-31T21:57:00Z">
        <w:r w:rsidR="00E57982" w:rsidRPr="003C067C" w:rsidDel="00A06CC6">
          <w:rPr>
            <w:b/>
            <w:bCs/>
          </w:rPr>
          <w:delText>5</w:delText>
        </w:r>
      </w:del>
      <w:r>
        <w:t xml:space="preserve">. </w:t>
      </w:r>
      <w:r w:rsidR="00CE0AA2">
        <w:t xml:space="preserve">Proportion of </w:t>
      </w:r>
      <w:r w:rsidR="00DF3C15">
        <w:t xml:space="preserve">Interior Fraser Coho natural </w:t>
      </w:r>
      <w:r w:rsidR="00CE0AA2">
        <w:t>spawners by survey quality</w:t>
      </w:r>
      <w:r>
        <w:t xml:space="preserve"> (1975-2022). High survey quality =  absolute abundance. Medium survey quality = relative abundance. Infill = abundance was infilled during data preparation steps. Unknown survey qualities occur prior to 1998 and Irvine et al. (1998) describe the quality of these data in detail.</w:t>
      </w:r>
      <w:bookmarkStart w:id="3193" w:name="_Hlk150262412"/>
      <w:ins w:id="3194" w:author="Bailey, Colin (DFO/MPO)" w:date="2024-10-31T23:00:00Z">
        <w:r w:rsidR="0025032F">
          <w:t xml:space="preserve"> </w:t>
        </w:r>
        <w:r w:rsidR="0025032F" w:rsidRPr="00671A8F">
          <w:t xml:space="preserve">Data quality </w:t>
        </w:r>
        <w:r w:rsidR="0025032F">
          <w:t>increases as the shade of grey becomes lighter</w:t>
        </w:r>
        <w:r w:rsidR="0025032F" w:rsidRPr="00671A8F">
          <w:t xml:space="preserve">. </w:t>
        </w:r>
      </w:ins>
    </w:p>
    <w:p w14:paraId="74A2FA23" w14:textId="451A25EF" w:rsidR="00850E87" w:rsidRDefault="00850E87" w:rsidP="00A82386">
      <w:pPr>
        <w:pStyle w:val="Heading2"/>
      </w:pPr>
      <w:commentRangeStart w:id="3195"/>
      <w:commentRangeStart w:id="3196"/>
      <w:r>
        <w:t>R</w:t>
      </w:r>
      <w:r w:rsidR="004E18D7">
        <w:t>ECOMMENDED</w:t>
      </w:r>
      <w:commentRangeEnd w:id="3195"/>
      <w:r w:rsidR="00AC26ED">
        <w:rPr>
          <w:rStyle w:val="CommentReference"/>
          <w:rFonts w:asciiTheme="minorHAnsi" w:hAnsiTheme="minorHAnsi" w:cstheme="minorBidi"/>
          <w:b w:val="0"/>
          <w:bCs w:val="0"/>
          <w:caps w:val="0"/>
        </w:rPr>
        <w:commentReference w:id="3195"/>
      </w:r>
      <w:commentRangeEnd w:id="3196"/>
      <w:r w:rsidR="0024144E">
        <w:rPr>
          <w:rStyle w:val="CommentReference"/>
          <w:rFonts w:asciiTheme="minorHAnsi" w:hAnsiTheme="minorHAnsi" w:cstheme="minorBidi"/>
          <w:b w:val="0"/>
          <w:bCs w:val="0"/>
          <w:caps w:val="0"/>
        </w:rPr>
        <w:commentReference w:id="3196"/>
      </w:r>
      <w:r w:rsidR="004E18D7">
        <w:t xml:space="preserve"> RESEARCH</w:t>
      </w:r>
    </w:p>
    <w:p w14:paraId="1C91B430" w14:textId="32A7B200" w:rsidR="00CF069D" w:rsidRPr="00CF069D" w:rsidRDefault="00CF069D" w:rsidP="00CF069D">
      <w:r>
        <w:t>Future work and research on IFC was compiled by the Interior Fraser Coho recovery team (IFCRT 2006). The status of these projects was updated in 2020 by Arbeider et al., and is further updated below in Table 9.</w:t>
      </w:r>
    </w:p>
    <w:p w14:paraId="5E5667BF" w14:textId="08CF08F3" w:rsidR="00676595" w:rsidRDefault="00676595" w:rsidP="00676595">
      <w:pPr>
        <w:pStyle w:val="Caption-Figure"/>
      </w:pPr>
      <w:commentRangeStart w:id="3197"/>
      <w:commentRangeStart w:id="3198"/>
      <w:r w:rsidRPr="00E22FD2">
        <w:rPr>
          <w:b/>
          <w:bCs/>
        </w:rPr>
        <w:t xml:space="preserve">Table </w:t>
      </w:r>
      <w:r w:rsidR="00426522">
        <w:rPr>
          <w:b/>
          <w:bCs/>
        </w:rPr>
        <w:t>9</w:t>
      </w:r>
      <w:r w:rsidRPr="00E22FD2">
        <w:rPr>
          <w:b/>
          <w:bCs/>
        </w:rPr>
        <w:t>.</w:t>
      </w:r>
      <w:commentRangeEnd w:id="3197"/>
      <w:r>
        <w:rPr>
          <w:rStyle w:val="CommentReference"/>
        </w:rPr>
        <w:commentReference w:id="3197"/>
      </w:r>
      <w:commentRangeEnd w:id="3198"/>
      <w:r w:rsidR="00B87564">
        <w:rPr>
          <w:rStyle w:val="CommentReference"/>
          <w:rFonts w:asciiTheme="minorHAnsi" w:eastAsiaTheme="minorHAnsi" w:hAnsiTheme="minorHAnsi" w:cstheme="minorBidi"/>
          <w:i w:val="0"/>
        </w:rPr>
        <w:commentReference w:id="3198"/>
      </w:r>
      <w:r w:rsidRPr="00E22FD2">
        <w:t xml:space="preserve"> </w:t>
      </w:r>
      <w:r w:rsidR="00854BBF" w:rsidRPr="00854BBF">
        <w:t xml:space="preserve">Studies suggested by </w:t>
      </w:r>
      <w:r w:rsidR="00854BBF">
        <w:t>the Interior Fraser Coho Recovery Team</w:t>
      </w:r>
      <w:r w:rsidR="00854BBF" w:rsidRPr="00854BBF">
        <w:t xml:space="preserve"> to identify important habitat for IFC. The study columns and duration are from Table 5 of IFCRT (2006). The status column </w:t>
      </w:r>
      <w:r w:rsidR="00146269">
        <w:t>was added by the authors of the 2020 IFC Recovery Potential Assessment</w:t>
      </w:r>
      <w:r w:rsidR="004E18D7">
        <w:t xml:space="preserve"> (Arbeider et al. 2020)</w:t>
      </w:r>
      <w:r w:rsidR="001B3BEE">
        <w:t>.</w:t>
      </w:r>
    </w:p>
    <w:tbl>
      <w:tblPr>
        <w:tblW w:w="9360" w:type="dxa"/>
        <w:jc w:val="center"/>
        <w:tblLook w:val="04A0" w:firstRow="1" w:lastRow="0" w:firstColumn="1" w:lastColumn="0" w:noHBand="0" w:noVBand="1"/>
      </w:tblPr>
      <w:tblGrid>
        <w:gridCol w:w="6480"/>
        <w:gridCol w:w="1350"/>
        <w:gridCol w:w="1530"/>
      </w:tblGrid>
      <w:tr w:rsidR="004D7DF7" w:rsidRPr="00682CC1" w14:paraId="464E5045" w14:textId="77777777" w:rsidTr="004D7DF7">
        <w:trPr>
          <w:trHeight w:val="300"/>
          <w:jc w:val="center"/>
        </w:trPr>
        <w:tc>
          <w:tcPr>
            <w:tcW w:w="6480" w:type="dxa"/>
            <w:tcBorders>
              <w:top w:val="single" w:sz="4" w:space="0" w:color="auto"/>
              <w:bottom w:val="single" w:sz="4" w:space="0" w:color="auto"/>
            </w:tcBorders>
            <w:shd w:val="clear" w:color="auto" w:fill="auto"/>
            <w:noWrap/>
            <w:vAlign w:val="center"/>
            <w:hideMark/>
          </w:tcPr>
          <w:p w14:paraId="7F642D9C" w14:textId="404024C5" w:rsidR="00D5666C" w:rsidRPr="00682CC1" w:rsidRDefault="0096250A" w:rsidP="005C5BDE">
            <w:pPr>
              <w:spacing w:before="120"/>
              <w:rPr>
                <w:rFonts w:cs="Arial"/>
                <w:b/>
                <w:bCs/>
                <w:color w:val="000000"/>
                <w:sz w:val="20"/>
              </w:rPr>
            </w:pPr>
            <w:r>
              <w:rPr>
                <w:rFonts w:cs="Arial"/>
                <w:b/>
                <w:bCs/>
                <w:color w:val="000000"/>
                <w:sz w:val="20"/>
              </w:rPr>
              <w:t>Study</w:t>
            </w:r>
          </w:p>
        </w:tc>
        <w:tc>
          <w:tcPr>
            <w:tcW w:w="1350" w:type="dxa"/>
            <w:tcBorders>
              <w:top w:val="single" w:sz="4" w:space="0" w:color="auto"/>
              <w:bottom w:val="single" w:sz="4" w:space="0" w:color="auto"/>
            </w:tcBorders>
            <w:shd w:val="clear" w:color="auto" w:fill="auto"/>
            <w:noWrap/>
            <w:vAlign w:val="center"/>
            <w:hideMark/>
          </w:tcPr>
          <w:p w14:paraId="4136AFD6" w14:textId="32D0B5C5" w:rsidR="00D5666C" w:rsidRPr="00682CC1" w:rsidRDefault="0096250A">
            <w:pPr>
              <w:spacing w:before="120"/>
              <w:jc w:val="center"/>
              <w:rPr>
                <w:rFonts w:cs="Arial"/>
                <w:b/>
                <w:bCs/>
                <w:color w:val="000000"/>
                <w:sz w:val="20"/>
              </w:rPr>
            </w:pPr>
            <w:r>
              <w:rPr>
                <w:rFonts w:cs="Arial"/>
                <w:b/>
                <w:bCs/>
                <w:color w:val="000000"/>
                <w:sz w:val="20"/>
              </w:rPr>
              <w:t>Duration</w:t>
            </w:r>
          </w:p>
        </w:tc>
        <w:tc>
          <w:tcPr>
            <w:tcW w:w="1530" w:type="dxa"/>
            <w:tcBorders>
              <w:top w:val="single" w:sz="4" w:space="0" w:color="auto"/>
              <w:bottom w:val="single" w:sz="4" w:space="0" w:color="auto"/>
            </w:tcBorders>
            <w:shd w:val="clear" w:color="auto" w:fill="auto"/>
            <w:noWrap/>
            <w:vAlign w:val="center"/>
            <w:hideMark/>
          </w:tcPr>
          <w:p w14:paraId="6A046973" w14:textId="6AF81A97" w:rsidR="00D5666C" w:rsidRPr="00682CC1" w:rsidRDefault="0096250A">
            <w:pPr>
              <w:spacing w:before="120"/>
              <w:jc w:val="center"/>
              <w:rPr>
                <w:rFonts w:cs="Arial"/>
                <w:b/>
                <w:bCs/>
                <w:color w:val="000000"/>
                <w:sz w:val="20"/>
              </w:rPr>
            </w:pPr>
            <w:r>
              <w:rPr>
                <w:rFonts w:cs="Arial"/>
                <w:b/>
                <w:bCs/>
                <w:color w:val="000000"/>
                <w:sz w:val="20"/>
              </w:rPr>
              <w:t>Status</w:t>
            </w:r>
          </w:p>
        </w:tc>
      </w:tr>
      <w:tr w:rsidR="004D7DF7" w:rsidRPr="003062C1" w14:paraId="6E1ADD54" w14:textId="77777777" w:rsidTr="0093477D">
        <w:trPr>
          <w:trHeight w:val="300"/>
          <w:jc w:val="center"/>
        </w:trPr>
        <w:tc>
          <w:tcPr>
            <w:tcW w:w="6480" w:type="dxa"/>
            <w:tcBorders>
              <w:top w:val="single" w:sz="4" w:space="0" w:color="auto"/>
            </w:tcBorders>
            <w:shd w:val="clear" w:color="auto" w:fill="auto"/>
            <w:noWrap/>
          </w:tcPr>
          <w:p w14:paraId="456A4BB2" w14:textId="7E12859A" w:rsidR="00D5666C" w:rsidRPr="003062C1" w:rsidRDefault="00D73FD5" w:rsidP="0093477D">
            <w:pPr>
              <w:spacing w:before="120"/>
              <w:rPr>
                <w:rFonts w:cs="Arial"/>
                <w:color w:val="000000"/>
                <w:sz w:val="20"/>
              </w:rPr>
            </w:pPr>
            <w:r w:rsidRPr="003062C1">
              <w:rPr>
                <w:rFonts w:cs="Arial"/>
                <w:color w:val="000000"/>
                <w:sz w:val="20"/>
              </w:rPr>
              <w:lastRenderedPageBreak/>
              <w:t xml:space="preserve">Map spawning and rearing habitat in the areas used by the Fraser Canyon Coho Salmon population; determine proportions that are within the </w:t>
            </w:r>
            <w:proofErr w:type="spellStart"/>
            <w:r w:rsidRPr="003062C1">
              <w:rPr>
                <w:rFonts w:cs="Arial"/>
                <w:color w:val="000000"/>
                <w:sz w:val="20"/>
              </w:rPr>
              <w:t>Nahatlatch</w:t>
            </w:r>
            <w:proofErr w:type="spellEnd"/>
            <w:r w:rsidRPr="003062C1">
              <w:rPr>
                <w:rFonts w:cs="Arial"/>
                <w:color w:val="000000"/>
                <w:sz w:val="20"/>
              </w:rPr>
              <w:t xml:space="preserve"> River. (Applicable to all CUs)</w:t>
            </w:r>
            <w:r w:rsidR="000A28F7" w:rsidRPr="003062C1">
              <w:rPr>
                <w:rFonts w:cs="Arial"/>
                <w:color w:val="000000"/>
                <w:sz w:val="20"/>
              </w:rPr>
              <w:t>.</w:t>
            </w:r>
          </w:p>
        </w:tc>
        <w:tc>
          <w:tcPr>
            <w:tcW w:w="1350" w:type="dxa"/>
            <w:tcBorders>
              <w:top w:val="single" w:sz="4" w:space="0" w:color="auto"/>
            </w:tcBorders>
            <w:shd w:val="clear" w:color="auto" w:fill="auto"/>
            <w:noWrap/>
          </w:tcPr>
          <w:p w14:paraId="19E6C355" w14:textId="0153099D" w:rsidR="00D5666C" w:rsidRPr="003062C1" w:rsidRDefault="005C5BDE" w:rsidP="00B4187D">
            <w:pPr>
              <w:spacing w:before="120"/>
              <w:jc w:val="center"/>
              <w:rPr>
                <w:rFonts w:cs="Arial"/>
                <w:color w:val="000000"/>
                <w:sz w:val="20"/>
              </w:rPr>
            </w:pPr>
            <w:r w:rsidRPr="003062C1">
              <w:rPr>
                <w:rFonts w:cs="Arial"/>
                <w:color w:val="000000"/>
                <w:sz w:val="20"/>
              </w:rPr>
              <w:t>2 years</w:t>
            </w:r>
          </w:p>
        </w:tc>
        <w:tc>
          <w:tcPr>
            <w:tcW w:w="1530" w:type="dxa"/>
            <w:tcBorders>
              <w:top w:val="single" w:sz="4" w:space="0" w:color="auto"/>
            </w:tcBorders>
            <w:shd w:val="clear" w:color="auto" w:fill="auto"/>
            <w:noWrap/>
          </w:tcPr>
          <w:p w14:paraId="44E05B49" w14:textId="2DCF20C9" w:rsidR="00D5666C" w:rsidRPr="003062C1" w:rsidRDefault="00B4187D" w:rsidP="00B4187D">
            <w:pPr>
              <w:spacing w:before="120"/>
              <w:jc w:val="center"/>
              <w:rPr>
                <w:rFonts w:cs="Arial"/>
                <w:color w:val="000000"/>
                <w:sz w:val="20"/>
              </w:rPr>
            </w:pPr>
            <w:r w:rsidRPr="003062C1">
              <w:rPr>
                <w:rFonts w:cs="Arial"/>
                <w:color w:val="000000"/>
                <w:sz w:val="20"/>
              </w:rPr>
              <w:t>To be done</w:t>
            </w:r>
          </w:p>
        </w:tc>
      </w:tr>
      <w:tr w:rsidR="004D7DF7" w:rsidRPr="003062C1" w14:paraId="18C6C742" w14:textId="77777777" w:rsidTr="0093477D">
        <w:trPr>
          <w:trHeight w:val="300"/>
          <w:jc w:val="center"/>
        </w:trPr>
        <w:tc>
          <w:tcPr>
            <w:tcW w:w="6480" w:type="dxa"/>
            <w:shd w:val="clear" w:color="auto" w:fill="auto"/>
            <w:noWrap/>
          </w:tcPr>
          <w:p w14:paraId="17A9C93E" w14:textId="1179DC2E" w:rsidR="00D5666C" w:rsidRPr="003062C1" w:rsidRDefault="00805B81" w:rsidP="0093477D">
            <w:pPr>
              <w:spacing w:before="120"/>
              <w:rPr>
                <w:rFonts w:cs="Arial"/>
                <w:color w:val="000000"/>
                <w:sz w:val="20"/>
              </w:rPr>
            </w:pPr>
            <w:r w:rsidRPr="003062C1">
              <w:rPr>
                <w:rFonts w:cs="Arial"/>
                <w:color w:val="000000"/>
                <w:sz w:val="20"/>
              </w:rPr>
              <w:t>Quantify the relationships between river discharge, velocity, and depth and Coho Salmon passage success at Hells and Little Hells gates.</w:t>
            </w:r>
          </w:p>
        </w:tc>
        <w:tc>
          <w:tcPr>
            <w:tcW w:w="1350" w:type="dxa"/>
            <w:shd w:val="clear" w:color="auto" w:fill="auto"/>
            <w:noWrap/>
          </w:tcPr>
          <w:p w14:paraId="679A0E63" w14:textId="0BD919EC" w:rsidR="00D5666C" w:rsidRPr="003062C1" w:rsidRDefault="005C5BDE" w:rsidP="00B4187D">
            <w:pPr>
              <w:spacing w:before="120"/>
              <w:jc w:val="center"/>
              <w:rPr>
                <w:rFonts w:cs="Arial"/>
                <w:color w:val="000000"/>
                <w:sz w:val="20"/>
              </w:rPr>
            </w:pPr>
            <w:r w:rsidRPr="003062C1">
              <w:rPr>
                <w:rFonts w:cs="Arial"/>
                <w:color w:val="000000"/>
                <w:sz w:val="20"/>
              </w:rPr>
              <w:t>2 years</w:t>
            </w:r>
          </w:p>
        </w:tc>
        <w:tc>
          <w:tcPr>
            <w:tcW w:w="1530" w:type="dxa"/>
            <w:shd w:val="clear" w:color="auto" w:fill="auto"/>
            <w:noWrap/>
          </w:tcPr>
          <w:p w14:paraId="1C26D504" w14:textId="7EF08563" w:rsidR="00D5666C" w:rsidRPr="003062C1" w:rsidRDefault="00B4187D" w:rsidP="00B4187D">
            <w:pPr>
              <w:spacing w:before="120"/>
              <w:jc w:val="center"/>
              <w:rPr>
                <w:rFonts w:cs="Arial"/>
                <w:color w:val="000000"/>
                <w:sz w:val="20"/>
              </w:rPr>
            </w:pPr>
            <w:r w:rsidRPr="003062C1">
              <w:rPr>
                <w:rFonts w:cs="Arial"/>
                <w:color w:val="000000"/>
                <w:sz w:val="20"/>
              </w:rPr>
              <w:t>To be done</w:t>
            </w:r>
          </w:p>
        </w:tc>
      </w:tr>
      <w:tr w:rsidR="004D7DF7" w:rsidRPr="003062C1" w14:paraId="0F9F6AE0" w14:textId="77777777" w:rsidTr="0093477D">
        <w:trPr>
          <w:trHeight w:val="300"/>
          <w:jc w:val="center"/>
        </w:trPr>
        <w:tc>
          <w:tcPr>
            <w:tcW w:w="6480" w:type="dxa"/>
            <w:shd w:val="clear" w:color="auto" w:fill="auto"/>
            <w:noWrap/>
          </w:tcPr>
          <w:p w14:paraId="1CD6E96C" w14:textId="350A656B" w:rsidR="00D5666C" w:rsidRPr="003062C1" w:rsidRDefault="00805B81" w:rsidP="0093477D">
            <w:pPr>
              <w:spacing w:before="120"/>
              <w:rPr>
                <w:rFonts w:cs="Arial"/>
                <w:color w:val="000000"/>
                <w:sz w:val="20"/>
              </w:rPr>
            </w:pPr>
            <w:r w:rsidRPr="003062C1">
              <w:rPr>
                <w:rFonts w:cs="Arial"/>
                <w:color w:val="000000"/>
                <w:sz w:val="20"/>
              </w:rPr>
              <w:t>For each Coho Salmon life history stage, characterized the habitat features that support essential life history attributes of IFC</w:t>
            </w:r>
          </w:p>
        </w:tc>
        <w:tc>
          <w:tcPr>
            <w:tcW w:w="1350" w:type="dxa"/>
            <w:shd w:val="clear" w:color="auto" w:fill="auto"/>
            <w:noWrap/>
          </w:tcPr>
          <w:p w14:paraId="7BC5A1C8" w14:textId="19A61C45" w:rsidR="005C5BDE" w:rsidRPr="003062C1" w:rsidRDefault="007739AD" w:rsidP="00B4187D">
            <w:pPr>
              <w:spacing w:before="120"/>
              <w:jc w:val="center"/>
              <w:rPr>
                <w:rFonts w:cs="Arial"/>
                <w:color w:val="000000"/>
                <w:sz w:val="20"/>
              </w:rPr>
            </w:pPr>
            <w:r w:rsidRPr="003062C1">
              <w:rPr>
                <w:rFonts w:cs="Arial"/>
                <w:color w:val="000000"/>
                <w:sz w:val="20"/>
              </w:rPr>
              <w:t>2</w:t>
            </w:r>
            <w:r w:rsidR="005C5BDE" w:rsidRPr="003062C1">
              <w:rPr>
                <w:rFonts w:cs="Arial"/>
                <w:color w:val="000000"/>
                <w:sz w:val="20"/>
              </w:rPr>
              <w:t xml:space="preserve"> years</w:t>
            </w:r>
          </w:p>
        </w:tc>
        <w:tc>
          <w:tcPr>
            <w:tcW w:w="1530" w:type="dxa"/>
            <w:shd w:val="clear" w:color="auto" w:fill="auto"/>
            <w:noWrap/>
          </w:tcPr>
          <w:p w14:paraId="67DC75C8" w14:textId="37DB9F47" w:rsidR="004D7DF7" w:rsidRPr="003062C1" w:rsidRDefault="00B4187D" w:rsidP="0093477D">
            <w:pPr>
              <w:spacing w:before="120"/>
              <w:jc w:val="center"/>
              <w:rPr>
                <w:rFonts w:cs="Arial"/>
                <w:color w:val="000000"/>
                <w:sz w:val="20"/>
              </w:rPr>
            </w:pPr>
            <w:r w:rsidRPr="003062C1">
              <w:rPr>
                <w:rFonts w:cs="Arial"/>
                <w:color w:val="000000"/>
                <w:sz w:val="20"/>
              </w:rPr>
              <w:t>Partially complete</w:t>
            </w:r>
            <w:r w:rsidR="004D7DF7" w:rsidRPr="003062C1">
              <w:rPr>
                <w:rFonts w:cs="Arial"/>
                <w:color w:val="000000"/>
                <w:sz w:val="20"/>
              </w:rPr>
              <w:t xml:space="preserve"> </w:t>
            </w:r>
            <w:sdt>
              <w:sdtPr>
                <w:rPr>
                  <w:rFonts w:cs="Arial"/>
                  <w:color w:val="000000"/>
                  <w:sz w:val="20"/>
                </w:rPr>
                <w:tag w:val="MENDELEY_CITATION_v3_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"/>
                <w:id w:val="1965606979"/>
                <w:placeholder>
                  <w:docPart w:val="DefaultPlaceholder_-1854013440"/>
                </w:placeholder>
              </w:sdtPr>
              <w:sdtEndPr/>
              <w:sdtContent>
                <w:r w:rsidR="00C13A45" w:rsidRPr="00C13A45">
                  <w:rPr>
                    <w:rFonts w:cs="Arial"/>
                    <w:color w:val="000000"/>
                    <w:sz w:val="20"/>
                  </w:rPr>
                  <w:t>(Warren 2009)</w:t>
                </w:r>
              </w:sdtContent>
            </w:sdt>
            <w:del w:id="3199" w:author="Bailey, Colin (DFO/MPO)" w:date="2024-10-31T23:38:00Z">
              <w:r w:rsidR="004D7DF7" w:rsidRPr="003062C1" w:rsidDel="008F191B">
                <w:rPr>
                  <w:rFonts w:cs="Arial"/>
                  <w:color w:val="000000"/>
                  <w:sz w:val="20"/>
                </w:rPr>
                <w:delText>(Warren 2010)</w:delText>
              </w:r>
            </w:del>
          </w:p>
        </w:tc>
      </w:tr>
      <w:tr w:rsidR="004D7DF7" w:rsidRPr="003062C1" w14:paraId="2768ED61" w14:textId="77777777" w:rsidTr="0093477D">
        <w:trPr>
          <w:trHeight w:val="300"/>
          <w:jc w:val="center"/>
        </w:trPr>
        <w:tc>
          <w:tcPr>
            <w:tcW w:w="6480" w:type="dxa"/>
            <w:shd w:val="clear" w:color="auto" w:fill="auto"/>
            <w:noWrap/>
          </w:tcPr>
          <w:p w14:paraId="71D3D875" w14:textId="342C193E" w:rsidR="00D5666C" w:rsidRPr="003062C1" w:rsidRDefault="00805B81" w:rsidP="0093477D">
            <w:pPr>
              <w:spacing w:before="120"/>
              <w:rPr>
                <w:rFonts w:cs="Arial"/>
                <w:color w:val="000000"/>
                <w:sz w:val="20"/>
              </w:rPr>
            </w:pPr>
            <w:r w:rsidRPr="003062C1">
              <w:rPr>
                <w:rFonts w:cs="Arial"/>
                <w:color w:val="000000"/>
                <w:sz w:val="20"/>
              </w:rPr>
              <w:t>Determine the amount and configuration of habitat features including stream flow requirements, required to support each IFC DU and sub- population at or above the recovery objectives.</w:t>
            </w:r>
          </w:p>
        </w:tc>
        <w:tc>
          <w:tcPr>
            <w:tcW w:w="1350" w:type="dxa"/>
            <w:shd w:val="clear" w:color="auto" w:fill="auto"/>
            <w:noWrap/>
          </w:tcPr>
          <w:p w14:paraId="6723EC79" w14:textId="2C0E4F8E" w:rsidR="00D5666C" w:rsidRPr="003062C1" w:rsidRDefault="00BF07E0" w:rsidP="00B4187D">
            <w:pPr>
              <w:spacing w:before="120"/>
              <w:jc w:val="center"/>
              <w:rPr>
                <w:rFonts w:cs="Arial"/>
                <w:color w:val="000000"/>
                <w:sz w:val="20"/>
              </w:rPr>
            </w:pPr>
            <w:r w:rsidRPr="003062C1">
              <w:rPr>
                <w:rFonts w:cs="Arial"/>
                <w:color w:val="000000"/>
                <w:sz w:val="20"/>
              </w:rPr>
              <w:t>3</w:t>
            </w:r>
            <w:r w:rsidR="000A28F7" w:rsidRPr="003062C1">
              <w:rPr>
                <w:rFonts w:cs="Arial"/>
                <w:color w:val="000000"/>
                <w:sz w:val="20"/>
              </w:rPr>
              <w:t xml:space="preserve"> years</w:t>
            </w:r>
          </w:p>
        </w:tc>
        <w:tc>
          <w:tcPr>
            <w:tcW w:w="1530" w:type="dxa"/>
            <w:shd w:val="clear" w:color="auto" w:fill="auto"/>
            <w:noWrap/>
          </w:tcPr>
          <w:p w14:paraId="6833D46B" w14:textId="76B7CE97" w:rsidR="00D5666C" w:rsidRPr="003062C1" w:rsidRDefault="0093477D" w:rsidP="00B4187D">
            <w:pPr>
              <w:spacing w:before="120"/>
              <w:jc w:val="center"/>
              <w:rPr>
                <w:rFonts w:cs="Arial"/>
                <w:color w:val="000000"/>
                <w:sz w:val="20"/>
              </w:rPr>
            </w:pPr>
            <w:r w:rsidRPr="003062C1">
              <w:rPr>
                <w:rFonts w:cs="Arial"/>
                <w:color w:val="000000"/>
                <w:sz w:val="20"/>
              </w:rPr>
              <w:t>To be done</w:t>
            </w:r>
          </w:p>
        </w:tc>
      </w:tr>
      <w:tr w:rsidR="004D7DF7" w:rsidRPr="003062C1" w14:paraId="117C82DE" w14:textId="77777777" w:rsidTr="0093477D">
        <w:trPr>
          <w:trHeight w:val="300"/>
          <w:jc w:val="center"/>
        </w:trPr>
        <w:tc>
          <w:tcPr>
            <w:tcW w:w="6480" w:type="dxa"/>
            <w:shd w:val="clear" w:color="auto" w:fill="auto"/>
            <w:noWrap/>
          </w:tcPr>
          <w:p w14:paraId="7F677A47" w14:textId="7BE05419" w:rsidR="00D5666C" w:rsidRPr="003062C1" w:rsidRDefault="00805B81" w:rsidP="0093477D">
            <w:pPr>
              <w:spacing w:before="120"/>
              <w:rPr>
                <w:rFonts w:cs="Arial"/>
                <w:color w:val="000000"/>
                <w:sz w:val="20"/>
              </w:rPr>
            </w:pPr>
            <w:r w:rsidRPr="003062C1">
              <w:rPr>
                <w:rFonts w:cs="Arial"/>
                <w:color w:val="000000"/>
                <w:sz w:val="20"/>
              </w:rPr>
              <w:t>Determine the amount and configuration of habitat features currently available for each IFC DU and sub-population</w:t>
            </w:r>
          </w:p>
        </w:tc>
        <w:tc>
          <w:tcPr>
            <w:tcW w:w="1350" w:type="dxa"/>
            <w:shd w:val="clear" w:color="auto" w:fill="auto"/>
            <w:noWrap/>
          </w:tcPr>
          <w:p w14:paraId="3FCAE00B" w14:textId="44AA95C0" w:rsidR="00D5666C" w:rsidRPr="003062C1" w:rsidRDefault="00BF07E0" w:rsidP="00B4187D">
            <w:pPr>
              <w:spacing w:before="120"/>
              <w:jc w:val="center"/>
              <w:rPr>
                <w:rFonts w:cs="Arial"/>
                <w:color w:val="000000"/>
                <w:sz w:val="20"/>
              </w:rPr>
            </w:pPr>
            <w:r w:rsidRPr="003062C1">
              <w:rPr>
                <w:rFonts w:cs="Arial"/>
                <w:color w:val="000000"/>
                <w:sz w:val="20"/>
              </w:rPr>
              <w:t>4</w:t>
            </w:r>
            <w:r w:rsidR="000A28F7" w:rsidRPr="003062C1">
              <w:rPr>
                <w:rFonts w:cs="Arial"/>
                <w:color w:val="000000"/>
                <w:sz w:val="20"/>
              </w:rPr>
              <w:t xml:space="preserve"> years</w:t>
            </w:r>
          </w:p>
        </w:tc>
        <w:tc>
          <w:tcPr>
            <w:tcW w:w="1530" w:type="dxa"/>
            <w:shd w:val="clear" w:color="auto" w:fill="auto"/>
            <w:noWrap/>
          </w:tcPr>
          <w:p w14:paraId="6501CF59" w14:textId="42BE2340" w:rsidR="00D5666C" w:rsidRPr="003062C1" w:rsidRDefault="0093477D" w:rsidP="00B4187D">
            <w:pPr>
              <w:spacing w:before="120"/>
              <w:jc w:val="center"/>
              <w:rPr>
                <w:rFonts w:cs="Arial"/>
                <w:color w:val="000000"/>
                <w:sz w:val="20"/>
              </w:rPr>
            </w:pPr>
            <w:r w:rsidRPr="003062C1">
              <w:rPr>
                <w:rFonts w:cs="Arial"/>
                <w:color w:val="000000"/>
                <w:sz w:val="20"/>
              </w:rPr>
              <w:t>To be done</w:t>
            </w:r>
          </w:p>
        </w:tc>
      </w:tr>
      <w:tr w:rsidR="004D7DF7" w:rsidRPr="003062C1" w14:paraId="020BD6C9" w14:textId="77777777" w:rsidTr="0093477D">
        <w:trPr>
          <w:trHeight w:val="300"/>
          <w:jc w:val="center"/>
        </w:trPr>
        <w:tc>
          <w:tcPr>
            <w:tcW w:w="6480" w:type="dxa"/>
            <w:shd w:val="clear" w:color="auto" w:fill="auto"/>
            <w:noWrap/>
          </w:tcPr>
          <w:p w14:paraId="70B549F3" w14:textId="223C8D12" w:rsidR="00D5666C" w:rsidRPr="003062C1" w:rsidRDefault="00E150AE" w:rsidP="0093477D">
            <w:pPr>
              <w:spacing w:before="120"/>
              <w:rPr>
                <w:rFonts w:cs="Arial"/>
                <w:color w:val="000000"/>
                <w:sz w:val="20"/>
              </w:rPr>
            </w:pPr>
            <w:r w:rsidRPr="003062C1">
              <w:rPr>
                <w:rFonts w:cs="Arial"/>
                <w:color w:val="000000"/>
                <w:sz w:val="20"/>
              </w:rPr>
              <w:t>Map the habitat required to meet population recovery objectives.</w:t>
            </w:r>
          </w:p>
        </w:tc>
        <w:tc>
          <w:tcPr>
            <w:tcW w:w="1350" w:type="dxa"/>
            <w:shd w:val="clear" w:color="auto" w:fill="auto"/>
            <w:noWrap/>
          </w:tcPr>
          <w:p w14:paraId="75E2DE2B" w14:textId="770ED8EB" w:rsidR="00D5666C" w:rsidRPr="003062C1" w:rsidRDefault="000A28F7" w:rsidP="00B4187D">
            <w:pPr>
              <w:spacing w:before="120"/>
              <w:jc w:val="center"/>
              <w:rPr>
                <w:rFonts w:cs="Arial"/>
                <w:color w:val="000000"/>
                <w:sz w:val="20"/>
              </w:rPr>
            </w:pPr>
            <w:r w:rsidRPr="003062C1">
              <w:rPr>
                <w:rFonts w:cs="Arial"/>
                <w:color w:val="000000"/>
                <w:sz w:val="20"/>
              </w:rPr>
              <w:t>5 years</w:t>
            </w:r>
          </w:p>
        </w:tc>
        <w:tc>
          <w:tcPr>
            <w:tcW w:w="1530" w:type="dxa"/>
            <w:shd w:val="clear" w:color="auto" w:fill="auto"/>
            <w:noWrap/>
          </w:tcPr>
          <w:p w14:paraId="1B72113B" w14:textId="2926A081" w:rsidR="00D5666C" w:rsidRPr="003062C1" w:rsidRDefault="0093477D" w:rsidP="00B4187D">
            <w:pPr>
              <w:spacing w:before="120"/>
              <w:jc w:val="center"/>
              <w:rPr>
                <w:rFonts w:cs="Arial"/>
                <w:color w:val="000000"/>
                <w:sz w:val="20"/>
              </w:rPr>
            </w:pPr>
            <w:r w:rsidRPr="003062C1">
              <w:rPr>
                <w:rFonts w:cs="Arial"/>
                <w:color w:val="000000"/>
                <w:sz w:val="20"/>
              </w:rPr>
              <w:t>To be done</w:t>
            </w:r>
          </w:p>
        </w:tc>
      </w:tr>
      <w:tr w:rsidR="004D7DF7" w:rsidRPr="003062C1" w14:paraId="7AD1473E" w14:textId="77777777" w:rsidTr="0093477D">
        <w:trPr>
          <w:trHeight w:val="300"/>
          <w:jc w:val="center"/>
        </w:trPr>
        <w:tc>
          <w:tcPr>
            <w:tcW w:w="6480" w:type="dxa"/>
            <w:shd w:val="clear" w:color="auto" w:fill="auto"/>
            <w:noWrap/>
          </w:tcPr>
          <w:p w14:paraId="1B3B8209" w14:textId="0F80D484" w:rsidR="00D5666C" w:rsidRPr="003062C1" w:rsidRDefault="00E150AE" w:rsidP="0093477D">
            <w:pPr>
              <w:spacing w:before="120"/>
              <w:rPr>
                <w:rFonts w:cs="Arial"/>
                <w:color w:val="000000"/>
                <w:sz w:val="20"/>
              </w:rPr>
            </w:pPr>
            <w:r w:rsidRPr="003062C1">
              <w:rPr>
                <w:rFonts w:cs="Arial"/>
                <w:color w:val="000000"/>
                <w:sz w:val="20"/>
              </w:rPr>
              <w:t>Compare the habitat available with the habitat required for each IFC sub-population with the objective of determining the need for additional important habitat.</w:t>
            </w:r>
          </w:p>
        </w:tc>
        <w:tc>
          <w:tcPr>
            <w:tcW w:w="1350" w:type="dxa"/>
            <w:shd w:val="clear" w:color="auto" w:fill="auto"/>
            <w:noWrap/>
          </w:tcPr>
          <w:p w14:paraId="54F862C5" w14:textId="046DA74F" w:rsidR="00D5666C" w:rsidRPr="003062C1" w:rsidRDefault="000A28F7" w:rsidP="00B4187D">
            <w:pPr>
              <w:spacing w:before="120"/>
              <w:jc w:val="center"/>
              <w:rPr>
                <w:rFonts w:cs="Arial"/>
                <w:color w:val="000000"/>
                <w:sz w:val="20"/>
              </w:rPr>
            </w:pPr>
            <w:r w:rsidRPr="003062C1">
              <w:rPr>
                <w:rFonts w:cs="Arial"/>
                <w:color w:val="000000"/>
                <w:sz w:val="20"/>
              </w:rPr>
              <w:t>5 years</w:t>
            </w:r>
          </w:p>
        </w:tc>
        <w:tc>
          <w:tcPr>
            <w:tcW w:w="1530" w:type="dxa"/>
            <w:shd w:val="clear" w:color="auto" w:fill="auto"/>
            <w:noWrap/>
          </w:tcPr>
          <w:p w14:paraId="57F205B1" w14:textId="24244B01" w:rsidR="00D5666C" w:rsidRPr="003062C1" w:rsidRDefault="0027072B" w:rsidP="00B4187D">
            <w:pPr>
              <w:spacing w:before="120"/>
              <w:jc w:val="center"/>
              <w:rPr>
                <w:rFonts w:cs="Arial"/>
                <w:color w:val="000000"/>
                <w:sz w:val="20"/>
              </w:rPr>
            </w:pPr>
            <w:r w:rsidRPr="003062C1">
              <w:rPr>
                <w:rFonts w:cs="Arial"/>
                <w:color w:val="000000"/>
                <w:sz w:val="20"/>
              </w:rPr>
              <w:t>To be done</w:t>
            </w:r>
          </w:p>
        </w:tc>
      </w:tr>
      <w:tr w:rsidR="004D7DF7" w:rsidRPr="003062C1" w14:paraId="380180D5" w14:textId="77777777" w:rsidTr="0093477D">
        <w:trPr>
          <w:trHeight w:val="300"/>
          <w:jc w:val="center"/>
        </w:trPr>
        <w:tc>
          <w:tcPr>
            <w:tcW w:w="6480" w:type="dxa"/>
            <w:shd w:val="clear" w:color="auto" w:fill="auto"/>
            <w:noWrap/>
          </w:tcPr>
          <w:p w14:paraId="49A6FD99" w14:textId="3EB04461" w:rsidR="00D5666C" w:rsidRPr="003062C1" w:rsidRDefault="00E150AE" w:rsidP="0093477D">
            <w:pPr>
              <w:spacing w:before="120"/>
              <w:rPr>
                <w:rFonts w:cs="Arial"/>
                <w:color w:val="000000"/>
                <w:sz w:val="20"/>
              </w:rPr>
            </w:pPr>
            <w:r w:rsidRPr="003062C1">
              <w:rPr>
                <w:rFonts w:cs="Arial"/>
                <w:color w:val="000000"/>
                <w:sz w:val="20"/>
              </w:rPr>
              <w:t>Develop an age-structured model and carry out population viability analyses to evaluate relationships among combinations of habitat, marine survival and fishery exploitation rates to estimate probabilities of population extinction, decline, survival, or recovery</w:t>
            </w:r>
          </w:p>
        </w:tc>
        <w:tc>
          <w:tcPr>
            <w:tcW w:w="1350" w:type="dxa"/>
            <w:shd w:val="clear" w:color="auto" w:fill="auto"/>
            <w:noWrap/>
          </w:tcPr>
          <w:p w14:paraId="265BBBF6" w14:textId="2F510E16" w:rsidR="00D5666C" w:rsidRPr="003062C1" w:rsidRDefault="00BF07E0" w:rsidP="00B4187D">
            <w:pPr>
              <w:spacing w:before="120"/>
              <w:jc w:val="center"/>
              <w:rPr>
                <w:rFonts w:cs="Arial"/>
                <w:color w:val="000000"/>
                <w:sz w:val="20"/>
              </w:rPr>
            </w:pPr>
            <w:r w:rsidRPr="003062C1">
              <w:rPr>
                <w:rFonts w:cs="Arial"/>
                <w:color w:val="000000"/>
                <w:sz w:val="20"/>
              </w:rPr>
              <w:t>5</w:t>
            </w:r>
            <w:r w:rsidR="000A28F7" w:rsidRPr="003062C1">
              <w:rPr>
                <w:rFonts w:cs="Arial"/>
                <w:color w:val="000000"/>
                <w:sz w:val="20"/>
              </w:rPr>
              <w:t xml:space="preserve"> years</w:t>
            </w:r>
          </w:p>
        </w:tc>
        <w:tc>
          <w:tcPr>
            <w:tcW w:w="1530" w:type="dxa"/>
            <w:shd w:val="clear" w:color="auto" w:fill="auto"/>
            <w:noWrap/>
          </w:tcPr>
          <w:p w14:paraId="28469CFE" w14:textId="4E1B18D1" w:rsidR="00D5666C" w:rsidRPr="003062C1" w:rsidRDefault="0027072B" w:rsidP="00B4187D">
            <w:pPr>
              <w:spacing w:before="120"/>
              <w:jc w:val="center"/>
              <w:rPr>
                <w:rFonts w:cs="Arial"/>
                <w:color w:val="000000"/>
                <w:sz w:val="20"/>
              </w:rPr>
            </w:pPr>
            <w:r w:rsidRPr="003062C1">
              <w:rPr>
                <w:rFonts w:cs="Arial"/>
                <w:color w:val="000000"/>
                <w:sz w:val="20"/>
              </w:rPr>
              <w:t>To be done</w:t>
            </w:r>
          </w:p>
        </w:tc>
      </w:tr>
      <w:tr w:rsidR="00E150AE" w:rsidRPr="003062C1" w14:paraId="00A4CA50" w14:textId="77777777" w:rsidTr="0093477D">
        <w:trPr>
          <w:trHeight w:val="300"/>
          <w:jc w:val="center"/>
        </w:trPr>
        <w:tc>
          <w:tcPr>
            <w:tcW w:w="6480" w:type="dxa"/>
            <w:shd w:val="clear" w:color="auto" w:fill="auto"/>
            <w:noWrap/>
          </w:tcPr>
          <w:p w14:paraId="1796A6ED" w14:textId="7D2984E3" w:rsidR="00E150AE" w:rsidRPr="003062C1" w:rsidRDefault="00E150AE" w:rsidP="0093477D">
            <w:pPr>
              <w:spacing w:before="120"/>
              <w:rPr>
                <w:rFonts w:cs="Arial"/>
                <w:color w:val="000000"/>
                <w:sz w:val="20"/>
              </w:rPr>
            </w:pPr>
            <w:r w:rsidRPr="003062C1">
              <w:rPr>
                <w:rFonts w:cs="Arial"/>
                <w:color w:val="000000"/>
                <w:sz w:val="20"/>
              </w:rPr>
              <w:t>Map ephemeral streams and assess the importance of ephemeral areas to Coho Salmon rearing and over-wintering behaviour</w:t>
            </w:r>
          </w:p>
        </w:tc>
        <w:tc>
          <w:tcPr>
            <w:tcW w:w="1350" w:type="dxa"/>
            <w:shd w:val="clear" w:color="auto" w:fill="auto"/>
            <w:noWrap/>
          </w:tcPr>
          <w:p w14:paraId="098EA259" w14:textId="6E373CD7" w:rsidR="00E150AE" w:rsidRPr="003062C1" w:rsidRDefault="00BF07E0" w:rsidP="00B4187D">
            <w:pPr>
              <w:spacing w:before="120"/>
              <w:jc w:val="center"/>
              <w:rPr>
                <w:rFonts w:cs="Arial"/>
                <w:color w:val="000000"/>
                <w:sz w:val="20"/>
              </w:rPr>
            </w:pPr>
            <w:r w:rsidRPr="003062C1">
              <w:rPr>
                <w:rFonts w:cs="Arial"/>
                <w:color w:val="000000"/>
                <w:sz w:val="20"/>
              </w:rPr>
              <w:t>4 years</w:t>
            </w:r>
          </w:p>
        </w:tc>
        <w:tc>
          <w:tcPr>
            <w:tcW w:w="1530" w:type="dxa"/>
            <w:shd w:val="clear" w:color="auto" w:fill="auto"/>
            <w:noWrap/>
          </w:tcPr>
          <w:p w14:paraId="3FF6F86A" w14:textId="12C7A758" w:rsidR="00E150AE" w:rsidRPr="003062C1" w:rsidRDefault="0027072B" w:rsidP="00B4187D">
            <w:pPr>
              <w:spacing w:before="120"/>
              <w:jc w:val="center"/>
              <w:rPr>
                <w:rFonts w:cs="Arial"/>
                <w:color w:val="000000"/>
                <w:sz w:val="20"/>
              </w:rPr>
            </w:pPr>
            <w:r w:rsidRPr="003062C1">
              <w:rPr>
                <w:rFonts w:cs="Arial"/>
                <w:color w:val="000000"/>
                <w:sz w:val="20"/>
              </w:rPr>
              <w:t>To be done</w:t>
            </w:r>
          </w:p>
        </w:tc>
      </w:tr>
      <w:tr w:rsidR="004D7DF7" w:rsidRPr="003062C1" w14:paraId="2CB69A95" w14:textId="77777777" w:rsidTr="0093477D">
        <w:trPr>
          <w:trHeight w:val="300"/>
          <w:jc w:val="center"/>
        </w:trPr>
        <w:tc>
          <w:tcPr>
            <w:tcW w:w="6480" w:type="dxa"/>
            <w:tcBorders>
              <w:bottom w:val="single" w:sz="4" w:space="0" w:color="auto"/>
            </w:tcBorders>
            <w:shd w:val="clear" w:color="auto" w:fill="auto"/>
            <w:noWrap/>
          </w:tcPr>
          <w:p w14:paraId="2CB84CF0" w14:textId="464BE75D" w:rsidR="00D5666C" w:rsidRPr="003062C1" w:rsidRDefault="00BF07E0" w:rsidP="0093477D">
            <w:pPr>
              <w:spacing w:before="120"/>
              <w:rPr>
                <w:rFonts w:cs="Arial"/>
                <w:color w:val="000000"/>
                <w:sz w:val="20"/>
              </w:rPr>
            </w:pPr>
            <w:r w:rsidRPr="003062C1">
              <w:rPr>
                <w:rFonts w:cs="Arial"/>
                <w:color w:val="000000"/>
                <w:sz w:val="20"/>
              </w:rPr>
              <w:t>Assess the importance of groundwater levels during winter low water and summer drought periods.</w:t>
            </w:r>
          </w:p>
        </w:tc>
        <w:tc>
          <w:tcPr>
            <w:tcW w:w="1350" w:type="dxa"/>
            <w:tcBorders>
              <w:bottom w:val="single" w:sz="4" w:space="0" w:color="auto"/>
            </w:tcBorders>
            <w:shd w:val="clear" w:color="auto" w:fill="auto"/>
            <w:noWrap/>
          </w:tcPr>
          <w:p w14:paraId="356C59B2" w14:textId="37DDBC38" w:rsidR="00D5666C" w:rsidRPr="003062C1" w:rsidRDefault="000A28F7" w:rsidP="00B4187D">
            <w:pPr>
              <w:spacing w:before="120"/>
              <w:jc w:val="center"/>
              <w:rPr>
                <w:rFonts w:cs="Arial"/>
                <w:color w:val="000000"/>
                <w:sz w:val="20"/>
              </w:rPr>
            </w:pPr>
            <w:r w:rsidRPr="003062C1">
              <w:rPr>
                <w:rFonts w:cs="Arial"/>
                <w:color w:val="000000"/>
                <w:sz w:val="20"/>
              </w:rPr>
              <w:t>4 years</w:t>
            </w:r>
          </w:p>
        </w:tc>
        <w:tc>
          <w:tcPr>
            <w:tcW w:w="1530" w:type="dxa"/>
            <w:tcBorders>
              <w:bottom w:val="single" w:sz="4" w:space="0" w:color="auto"/>
            </w:tcBorders>
            <w:shd w:val="clear" w:color="auto" w:fill="auto"/>
            <w:noWrap/>
          </w:tcPr>
          <w:p w14:paraId="18B9D895" w14:textId="0CBB7ECF" w:rsidR="00D5666C" w:rsidRPr="003062C1" w:rsidRDefault="0027072B" w:rsidP="00B4187D">
            <w:pPr>
              <w:spacing w:before="120"/>
              <w:jc w:val="center"/>
              <w:rPr>
                <w:rFonts w:cs="Arial"/>
                <w:color w:val="000000"/>
                <w:sz w:val="20"/>
              </w:rPr>
            </w:pPr>
            <w:r w:rsidRPr="003062C1">
              <w:rPr>
                <w:rFonts w:cs="Arial"/>
                <w:color w:val="000000"/>
                <w:sz w:val="20"/>
              </w:rPr>
              <w:t xml:space="preserve">Partially complete </w:t>
            </w:r>
            <w:sdt>
              <w:sdtPr>
                <w:rPr>
                  <w:rFonts w:cs="Arial"/>
                  <w:color w:val="000000"/>
                  <w:sz w:val="20"/>
                </w:rPr>
                <w:tag w:val="MENDELEY_CITATION_v3_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"/>
                <w:id w:val="1558591220"/>
                <w:placeholder>
                  <w:docPart w:val="DefaultPlaceholder_-1854013440"/>
                </w:placeholder>
              </w:sdtPr>
              <w:sdtEndPr/>
              <w:sdtContent>
                <w:r w:rsidR="00C13A45" w:rsidRPr="00C13A45">
                  <w:rPr>
                    <w:rFonts w:cs="Arial"/>
                    <w:color w:val="000000"/>
                    <w:sz w:val="20"/>
                  </w:rPr>
                  <w:t>(McRae et al. 2012)</w:t>
                </w:r>
              </w:sdtContent>
            </w:sdt>
            <w:del w:id="3200" w:author="Bailey, Colin (DFO/MPO)" w:date="2024-10-31T23:42:00Z">
              <w:r w:rsidRPr="003062C1" w:rsidDel="000E4B22">
                <w:rPr>
                  <w:rFonts w:cs="Arial"/>
                  <w:color w:val="000000"/>
                  <w:sz w:val="20"/>
                </w:rPr>
                <w:delText>(McRae 2012)</w:delText>
              </w:r>
            </w:del>
          </w:p>
        </w:tc>
      </w:tr>
    </w:tbl>
    <w:p w14:paraId="463FE178" w14:textId="77777777" w:rsidR="00850E87" w:rsidRPr="00850E87" w:rsidRDefault="00850E87" w:rsidP="002569C3">
      <w:pPr>
        <w:pStyle w:val="BodyText"/>
      </w:pPr>
    </w:p>
    <w:p w14:paraId="7A84CDBE" w14:textId="6C2B687B" w:rsidR="000D7196" w:rsidRDefault="000D7196" w:rsidP="00A82386">
      <w:pPr>
        <w:pStyle w:val="Heading2"/>
      </w:pPr>
      <w:r>
        <w:t xml:space="preserve">LIST </w:t>
      </w:r>
      <w:r w:rsidRPr="00AB6DE1">
        <w:t xml:space="preserve">OF </w:t>
      </w:r>
      <w:r w:rsidR="00AD644C" w:rsidRPr="00AB6DE1">
        <w:t xml:space="preserve">MEETING </w:t>
      </w:r>
      <w:r w:rsidRPr="00AB6DE1">
        <w:t>PA</w:t>
      </w:r>
      <w:r>
        <w:t>RTICIPANTS</w:t>
      </w:r>
    </w:p>
    <w:p w14:paraId="4F4AA8F5" w14:textId="6922E769" w:rsidR="000D7196" w:rsidRPr="00051C98" w:rsidRDefault="0013734C" w:rsidP="00EE083B">
      <w:pPr>
        <w:pStyle w:val="BodyText"/>
        <w:rPr>
          <w:color w:val="4F81BD" w:themeColor="accent1"/>
        </w:rPr>
      </w:pPr>
      <w:r>
        <w:rPr>
          <w:color w:val="4F81BD" w:themeColor="accent1"/>
        </w:rPr>
        <w:t>[</w:t>
      </w:r>
      <w:r w:rsidR="000D7196" w:rsidRPr="00051C98">
        <w:rPr>
          <w:color w:val="4F81BD" w:themeColor="accent1"/>
        </w:rPr>
        <w:t>Mandatory</w:t>
      </w:r>
      <w:r w:rsidR="00A5562E" w:rsidRPr="00051C98">
        <w:rPr>
          <w:color w:val="4F81BD" w:themeColor="accent1"/>
        </w:rPr>
        <w:t>.</w:t>
      </w:r>
      <w:r w:rsidR="00051C98">
        <w:rPr>
          <w:color w:val="4F81BD" w:themeColor="accent1"/>
        </w:rPr>
        <w:t xml:space="preserve"> </w:t>
      </w:r>
      <w:r w:rsidR="000D7196" w:rsidRPr="00051C98">
        <w:rPr>
          <w:color w:val="4F81BD" w:themeColor="accent1"/>
        </w:rPr>
        <w:t>The list is to include the name of each participant and their affiliation.</w:t>
      </w:r>
      <w:r>
        <w:rPr>
          <w:color w:val="4F81BD" w:themeColor="accent1"/>
        </w:rPr>
        <w:t>]</w:t>
      </w:r>
    </w:p>
    <w:p w14:paraId="7E408BE0" w14:textId="77777777" w:rsidR="000779BA" w:rsidRDefault="00982EA7" w:rsidP="00A82386">
      <w:pPr>
        <w:pStyle w:val="Heading2"/>
        <w:rPr>
          <w:ins w:id="3201" w:author="Bailey, Colin (DFO/MPO)" w:date="2024-11-01T00:45:00Z"/>
        </w:rPr>
      </w:pPr>
      <w:r>
        <w:t>SOURCES OF INFORMATION</w:t>
      </w:r>
    </w:p>
    <w:sdt>
      <w:sdtPr>
        <w:tag w:val="MENDELEY_BIBLIOGRAPHY"/>
        <w:id w:val="-814025275"/>
        <w:placeholder>
          <w:docPart w:val="DefaultPlaceholder_-1854013440"/>
        </w:placeholder>
      </w:sdtPr>
      <w:sdtEndPr>
        <w:rPr>
          <w:color w:val="000000"/>
        </w:rPr>
      </w:sdtEndPr>
      <w:sdtContent>
        <w:p w14:paraId="4E102D0A" w14:textId="77777777" w:rsidR="00C13A45" w:rsidRDefault="00C13A45">
          <w:pPr>
            <w:autoSpaceDE w:val="0"/>
            <w:autoSpaceDN w:val="0"/>
            <w:ind w:hanging="480"/>
            <w:divId w:val="1580019839"/>
            <w:rPr>
              <w:sz w:val="24"/>
              <w:szCs w:val="24"/>
            </w:rPr>
          </w:pPr>
          <w:r>
            <w:t xml:space="preserve">Andy </w:t>
          </w:r>
          <w:proofErr w:type="spellStart"/>
          <w:r>
            <w:t>Rankis</w:t>
          </w:r>
          <w:proofErr w:type="spellEnd"/>
          <w:r>
            <w:t xml:space="preserve">, M., Ethan Clemmons, M., Robert Conrad, M., Allen Grover, M., Jim Packer, M., Rishi Sharma, M., Dell Simmons, M., Henry Yuen, M., Chuck Tracy Renee Dorval </w:t>
          </w:r>
          <w:proofErr w:type="spellStart"/>
          <w:r>
            <w:t>Ms</w:t>
          </w:r>
          <w:proofErr w:type="spellEnd"/>
          <w:r>
            <w:t xml:space="preserve"> Carrie Montgomery </w:t>
          </w:r>
          <w:proofErr w:type="spellStart"/>
          <w:r>
            <w:t>Ms</w:t>
          </w:r>
          <w:proofErr w:type="spellEnd"/>
          <w:r>
            <w:t xml:space="preserve"> Kim </w:t>
          </w:r>
          <w:proofErr w:type="spellStart"/>
          <w:r>
            <w:t>Merydith</w:t>
          </w:r>
          <w:proofErr w:type="spellEnd"/>
          <w:r>
            <w:t xml:space="preserve">, M.M., Hagen-Breaux, A., and </w:t>
          </w:r>
          <w:proofErr w:type="spellStart"/>
          <w:r>
            <w:t>Haymes</w:t>
          </w:r>
          <w:proofErr w:type="spellEnd"/>
          <w:r>
            <w:t>, J. 2008. Fishery regulation assessment model (FRAM) - an overview for coho and chinook -  v3.0. Portland, OR.</w:t>
          </w:r>
        </w:p>
        <w:p w14:paraId="5D9CA67B" w14:textId="77777777" w:rsidR="00C13A45" w:rsidRDefault="00C13A45">
          <w:pPr>
            <w:autoSpaceDE w:val="0"/>
            <w:autoSpaceDN w:val="0"/>
            <w:ind w:hanging="480"/>
            <w:divId w:val="2126649796"/>
          </w:pPr>
          <w:r>
            <w:t xml:space="preserve">Arbeider, M., Ritchie, L., Braun, D., </w:t>
          </w:r>
          <w:proofErr w:type="spellStart"/>
          <w:r>
            <w:t>Jenewein</w:t>
          </w:r>
          <w:proofErr w:type="spellEnd"/>
          <w:r>
            <w:t xml:space="preserve">, B., Rickards, K., Dionne, K., Holt, C., Labelle, M., Nicklin, P., </w:t>
          </w:r>
          <w:proofErr w:type="spellStart"/>
          <w:r>
            <w:t>Mozin</w:t>
          </w:r>
          <w:proofErr w:type="spellEnd"/>
          <w:r>
            <w:t xml:space="preserve">, P., Grant, P., Parken, C., and Bailey, R. 2020. Interior Fraser Coho Salmon Recovery Potential Assessment. DFO Can. Sci. </w:t>
          </w:r>
          <w:proofErr w:type="spellStart"/>
          <w:r>
            <w:t>Advis</w:t>
          </w:r>
          <w:proofErr w:type="spellEnd"/>
          <w:r>
            <w:t xml:space="preserve">. Sec. Res. Doc. </w:t>
          </w:r>
          <w:r>
            <w:rPr>
              <w:b/>
              <w:bCs/>
            </w:rPr>
            <w:t>2020/025</w:t>
          </w:r>
          <w:r>
            <w:t>(June).</w:t>
          </w:r>
        </w:p>
        <w:p w14:paraId="5DABB252" w14:textId="405EFED8" w:rsidR="00C13A45" w:rsidRDefault="00C13A45">
          <w:pPr>
            <w:autoSpaceDE w:val="0"/>
            <w:autoSpaceDN w:val="0"/>
            <w:ind w:hanging="480"/>
            <w:divId w:val="238557908"/>
          </w:pPr>
          <w:r>
            <w:t>Bailey, C. 2024, October 30. IFC_FSAR_v1.0.</w:t>
          </w:r>
        </w:p>
        <w:p w14:paraId="4BB41F85" w14:textId="6D818E5E" w:rsidR="00C13A45" w:rsidRDefault="00C13A45">
          <w:pPr>
            <w:autoSpaceDE w:val="0"/>
            <w:autoSpaceDN w:val="0"/>
            <w:ind w:hanging="480"/>
            <w:divId w:val="1059670143"/>
          </w:pPr>
          <w:r>
            <w:t>Bradford, M.J., and Irvine, J.R. 2000. Land use, fishing, climate change, and the decline of Thompson River, British Columbia, coho salmon. Canadian Journal of Fisheries and Aquatic Sciences (57): 13–16. Available from www.gdbc.gov.bc.ca.</w:t>
          </w:r>
        </w:p>
        <w:p w14:paraId="582A1771" w14:textId="77777777" w:rsidR="00C13A45" w:rsidRDefault="00C13A45">
          <w:pPr>
            <w:autoSpaceDE w:val="0"/>
            <w:autoSpaceDN w:val="0"/>
            <w:ind w:hanging="480"/>
            <w:divId w:val="1416321772"/>
          </w:pPr>
          <w:r>
            <w:lastRenderedPageBreak/>
            <w:t xml:space="preserve">Carpenter, B., Gelman, A., Hoffman, M.D., Lee, D., Goodrich, B., Betancourt, M., Brubaker, M.A., Guo, J., Li, P., and Riddell, A. 2017. Stan: a probabilistic programming language. J Stat </w:t>
          </w:r>
          <w:proofErr w:type="spellStart"/>
          <w:r>
            <w:t>Softw</w:t>
          </w:r>
          <w:proofErr w:type="spellEnd"/>
          <w:r>
            <w:t xml:space="preserve"> </w:t>
          </w:r>
          <w:r>
            <w:rPr>
              <w:b/>
              <w:bCs/>
            </w:rPr>
            <w:t>76</w:t>
          </w:r>
          <w:r>
            <w:t>(1): 1–32. doi:10.18637/jss.v076.i01.</w:t>
          </w:r>
        </w:p>
        <w:p w14:paraId="61D239FE" w14:textId="77777777" w:rsidR="00C13A45" w:rsidRDefault="00C13A45">
          <w:pPr>
            <w:autoSpaceDE w:val="0"/>
            <w:autoSpaceDN w:val="0"/>
            <w:ind w:hanging="480"/>
            <w:divId w:val="744452884"/>
          </w:pPr>
          <w:proofErr w:type="spellStart"/>
          <w:r>
            <w:t>Chaput</w:t>
          </w:r>
          <w:proofErr w:type="spellEnd"/>
          <w:r>
            <w:t xml:space="preserve">, G., Cass, A.J., Grant, S., Huang, A., and </w:t>
          </w:r>
          <w:proofErr w:type="spellStart"/>
          <w:r>
            <w:t>Veinott</w:t>
          </w:r>
          <w:proofErr w:type="spellEnd"/>
          <w:r>
            <w:t xml:space="preserve">, G. 2013. Considerations for defining reference points for semelparous species, with emphasis on anadromous salmonid species including iteroparous salmonids. GDFO Can. Sci. </w:t>
          </w:r>
          <w:proofErr w:type="spellStart"/>
          <w:r>
            <w:t>Advis</w:t>
          </w:r>
          <w:proofErr w:type="spellEnd"/>
          <w:r>
            <w:t xml:space="preserve">. Sec. Res. Doc. </w:t>
          </w:r>
          <w:r>
            <w:rPr>
              <w:b/>
              <w:bCs/>
            </w:rPr>
            <w:t>2012</w:t>
          </w:r>
          <w:r>
            <w:t>(146): v + 48.</w:t>
          </w:r>
        </w:p>
        <w:p w14:paraId="5907AD59" w14:textId="77777777" w:rsidR="00C13A45" w:rsidRDefault="00C13A45">
          <w:pPr>
            <w:autoSpaceDE w:val="0"/>
            <w:autoSpaceDN w:val="0"/>
            <w:ind w:hanging="480"/>
            <w:divId w:val="1916353473"/>
          </w:pPr>
          <w:r>
            <w:t>Committee on the Status of Endangered Wildlife in Canada. 2017, October 23. Coho salmon (</w:t>
          </w:r>
          <w:r>
            <w:rPr>
              <w:i/>
              <w:iCs/>
            </w:rPr>
            <w:t>Oncorhynchus kisutch</w:t>
          </w:r>
          <w:r>
            <w:t>) interior Fraser population: COSEWIC assessment and status report 2016. Available from https://www.canada.ca/en/environment-climate-change/services/species-risk-public-registry/cosewic-assessments-status-reports/coho-salmon-interior-fraser-2016.html [accessed 28 October 2024].</w:t>
          </w:r>
        </w:p>
        <w:p w14:paraId="169214A3" w14:textId="77777777" w:rsidR="00C13A45" w:rsidRDefault="00C13A45">
          <w:pPr>
            <w:autoSpaceDE w:val="0"/>
            <w:autoSpaceDN w:val="0"/>
            <w:ind w:hanging="480"/>
            <w:divId w:val="12612619"/>
          </w:pPr>
          <w:r>
            <w:t>Decker, A.S., Hawkshaw, M.A., Patten, B.A., Sawada, J., Jantz, A.L., Canada, O., Hawkshaw, D.A.S., and Jantz, A.L. 2014. Assessment of the Interior Fraser Coho Salmon (</w:t>
          </w:r>
          <w:r>
            <w:rPr>
              <w:i/>
              <w:iCs/>
            </w:rPr>
            <w:t>Oncorhynchus kisutch</w:t>
          </w:r>
          <w:r>
            <w:t>) management unit relative to the 2006 conservation strategy recovery objectives. Kamloops, BC. Available from http://www.dfo-mpo.gc.ca/csas-sccs/csas-sccs@dfo-mpo.gc.ca.</w:t>
          </w:r>
        </w:p>
        <w:p w14:paraId="7D2E7ADE" w14:textId="77777777" w:rsidR="00C13A45" w:rsidRDefault="00C13A45">
          <w:pPr>
            <w:autoSpaceDE w:val="0"/>
            <w:autoSpaceDN w:val="0"/>
            <w:ind w:hanging="480"/>
            <w:divId w:val="1727297779"/>
          </w:pPr>
          <w:r>
            <w:t>Decker, A.S., Irvine, J.R., Canada, O., Decker, A.S., and Irvine, J.R. 2013. Pre-COSEWIC Assessment of Interior Fraser Coho Salmon (Oncorhynchus kisutch). Available from http://www.dfo-mpo.gc.ca/csas-sccs/csas-sccs@dfo-mpo.gc.ca.</w:t>
          </w:r>
        </w:p>
        <w:p w14:paraId="7B2C85B0" w14:textId="77777777" w:rsidR="00C13A45" w:rsidRDefault="00C13A45">
          <w:pPr>
            <w:autoSpaceDE w:val="0"/>
            <w:autoSpaceDN w:val="0"/>
            <w:ind w:hanging="480"/>
            <w:divId w:val="509101588"/>
          </w:pPr>
          <w:r>
            <w:t xml:space="preserve">DFO. 2015a. Wild Salmon Policy Biological Status Assessment for Conservation Units of Interior Fraser River Coho Salmon (Oncorhynchus Kisutch). DFO Can. Sci. </w:t>
          </w:r>
          <w:proofErr w:type="spellStart"/>
          <w:r>
            <w:t>Advis</w:t>
          </w:r>
          <w:proofErr w:type="spellEnd"/>
          <w:r>
            <w:t xml:space="preserve">. Sec. Sci. </w:t>
          </w:r>
          <w:proofErr w:type="spellStart"/>
          <w:r>
            <w:t>Advis</w:t>
          </w:r>
          <w:proofErr w:type="spellEnd"/>
          <w:r>
            <w:t xml:space="preserve">. Rep. </w:t>
          </w:r>
          <w:r>
            <w:rPr>
              <w:b/>
              <w:bCs/>
            </w:rPr>
            <w:t>2015</w:t>
          </w:r>
          <w:r>
            <w:t>(022): 12.</w:t>
          </w:r>
        </w:p>
        <w:p w14:paraId="7611B8A1" w14:textId="77777777" w:rsidR="00C13A45" w:rsidRDefault="00C13A45">
          <w:pPr>
            <w:autoSpaceDE w:val="0"/>
            <w:autoSpaceDN w:val="0"/>
            <w:ind w:hanging="480"/>
            <w:divId w:val="320741147"/>
          </w:pPr>
          <w:r>
            <w:t xml:space="preserve">DFO. 2015b. Development of reference points for Atlantic salmon (Salmo </w:t>
          </w:r>
          <w:proofErr w:type="spellStart"/>
          <w:r>
            <w:t>salar</w:t>
          </w:r>
          <w:proofErr w:type="spellEnd"/>
          <w:r>
            <w:t xml:space="preserve">) that conform to the Precautionary Approach. DFO Can. Sci. </w:t>
          </w:r>
          <w:proofErr w:type="spellStart"/>
          <w:r>
            <w:t>Advis</w:t>
          </w:r>
          <w:proofErr w:type="spellEnd"/>
          <w:r>
            <w:t xml:space="preserve">. Sec. Sci. </w:t>
          </w:r>
          <w:proofErr w:type="spellStart"/>
          <w:r>
            <w:t>Advis</w:t>
          </w:r>
          <w:proofErr w:type="spellEnd"/>
          <w:r>
            <w:t xml:space="preserve">. Rep. </w:t>
          </w:r>
          <w:r>
            <w:rPr>
              <w:b/>
              <w:bCs/>
            </w:rPr>
            <w:t>2015/058</w:t>
          </w:r>
          <w:r>
            <w:t>(December).</w:t>
          </w:r>
        </w:p>
        <w:p w14:paraId="20E4F6E5" w14:textId="77777777" w:rsidR="00C13A45" w:rsidRDefault="00C13A45">
          <w:pPr>
            <w:autoSpaceDE w:val="0"/>
            <w:autoSpaceDN w:val="0"/>
            <w:ind w:hanging="480"/>
            <w:divId w:val="1778597146"/>
          </w:pPr>
          <w:r>
            <w:t>DFO. 2018. SEP production planning: a framework.</w:t>
          </w:r>
        </w:p>
        <w:p w14:paraId="0AE07328" w14:textId="77777777" w:rsidR="00C13A45" w:rsidRDefault="00C13A45">
          <w:pPr>
            <w:autoSpaceDE w:val="0"/>
            <w:autoSpaceDN w:val="0"/>
            <w:ind w:hanging="480"/>
            <w:divId w:val="793450305"/>
          </w:pPr>
          <w:r>
            <w:t xml:space="preserve">DFO. 2022. Methodologies and guidelines for defining limit reference points for Pacific Salmon. CSAS SAR 2022/030. pp. 16. </w:t>
          </w:r>
          <w:r>
            <w:rPr>
              <w:b/>
              <w:bCs/>
            </w:rPr>
            <w:t>2022</w:t>
          </w:r>
          <w:r>
            <w:t>(July). Available from https://www.dfo-mpo.gc.ca/csas-sccs/Publications/SAR-AS/2022/2022_030-eng.html.</w:t>
          </w:r>
        </w:p>
        <w:p w14:paraId="5FAE6F57" w14:textId="77777777" w:rsidR="00C13A45" w:rsidRDefault="00C13A45">
          <w:pPr>
            <w:autoSpaceDE w:val="0"/>
            <w:autoSpaceDN w:val="0"/>
            <w:ind w:hanging="480"/>
            <w:divId w:val="791557835"/>
          </w:pPr>
          <w:r>
            <w:t>DFO. 2023. Southern salmon integrated fisheries management plan.</w:t>
          </w:r>
        </w:p>
        <w:p w14:paraId="41F24415" w14:textId="77777777" w:rsidR="00C13A45" w:rsidRDefault="00C13A45">
          <w:pPr>
            <w:autoSpaceDE w:val="0"/>
            <w:autoSpaceDN w:val="0"/>
            <w:ind w:hanging="480"/>
            <w:divId w:val="494688800"/>
          </w:pPr>
          <w:r>
            <w:t>DFO. 2024a. Rapid Status Approximations for Pacific Salmon Derived from Integrated Expert Assessments under Fisheries and Oceans Canada Wild Salmon Policy. Nanaimo, BC.</w:t>
          </w:r>
        </w:p>
        <w:p w14:paraId="062AAD8D" w14:textId="77777777" w:rsidR="00C13A45" w:rsidRDefault="00C13A45">
          <w:pPr>
            <w:autoSpaceDE w:val="0"/>
            <w:autoSpaceDN w:val="0"/>
            <w:ind w:hanging="480"/>
            <w:divId w:val="616763226"/>
          </w:pPr>
          <w:r>
            <w:t>DFO. 2024b, April 9. 2024 management Interior Fraser coho. Fisheries and Oceans Canada, Kamloops. Available from https://frasersalmon.ca/wp-content/uploads/2024/04/2024-Fraser-Coho-Management-2024-04-07-1.pdf [accessed 30 October 2024].</w:t>
          </w:r>
        </w:p>
        <w:p w14:paraId="2E50BE7C" w14:textId="77777777" w:rsidR="00C13A45" w:rsidRDefault="00C13A45">
          <w:pPr>
            <w:autoSpaceDE w:val="0"/>
            <w:autoSpaceDN w:val="0"/>
            <w:ind w:hanging="480"/>
            <w:divId w:val="1994988866"/>
          </w:pPr>
          <w:proofErr w:type="spellStart"/>
          <w:r>
            <w:t>Duplisea</w:t>
          </w:r>
          <w:proofErr w:type="spellEnd"/>
          <w:r>
            <w:t xml:space="preserve">, D.E., and </w:t>
          </w:r>
          <w:proofErr w:type="spellStart"/>
          <w:r>
            <w:t>Cadigan</w:t>
          </w:r>
          <w:proofErr w:type="spellEnd"/>
          <w:r>
            <w:t xml:space="preserve">, N. 2013. Proceedings of the National Workshop for Technical Expertise in Stock Assessment (TESA): Maximum Sustainable Yield (MSY) reference points and the Precautionary Approach when productivity varies. </w:t>
          </w:r>
          <w:r>
            <w:rPr>
              <w:i/>
              <w:iCs/>
            </w:rPr>
            <w:t>In</w:t>
          </w:r>
          <w:r>
            <w:t xml:space="preserve"> Canadian Science Advisory Secretariat (CSAS) Proceedings Series 2012/055. Montreal. Available from https://waves-vagues.dfo-mpo.gc.ca/Library/348613.pdf.</w:t>
          </w:r>
        </w:p>
        <w:p w14:paraId="6AA860BA" w14:textId="77777777" w:rsidR="00C13A45" w:rsidRDefault="00C13A45">
          <w:pPr>
            <w:autoSpaceDE w:val="0"/>
            <w:autoSpaceDN w:val="0"/>
            <w:ind w:hanging="480"/>
            <w:divId w:val="1800953653"/>
          </w:pPr>
          <w:r>
            <w:t xml:space="preserve">Fisheries and Oceans Canada. 2005. Canada’s policy for conservation of wild Pacific Salmon. </w:t>
          </w:r>
          <w:r>
            <w:rPr>
              <w:i/>
              <w:iCs/>
            </w:rPr>
            <w:t>In</w:t>
          </w:r>
          <w:r>
            <w:t xml:space="preserve"> Fisheries and Oceans Canada.</w:t>
          </w:r>
        </w:p>
        <w:p w14:paraId="5893BCED" w14:textId="77777777" w:rsidR="00C13A45" w:rsidRDefault="00C13A45">
          <w:pPr>
            <w:autoSpaceDE w:val="0"/>
            <w:autoSpaceDN w:val="0"/>
            <w:ind w:hanging="480"/>
            <w:divId w:val="548610891"/>
          </w:pPr>
          <w:r>
            <w:t xml:space="preserve">Grant, S., and </w:t>
          </w:r>
          <w:proofErr w:type="spellStart"/>
          <w:r>
            <w:t>Pestal</w:t>
          </w:r>
          <w:proofErr w:type="spellEnd"/>
          <w:r>
            <w:t>, G. 2012. Integrated Biological Status Assessments under the Wild Salmon Policy using standardized metrics and expert judgement: Fraser River Sockeye salmon (</w:t>
          </w:r>
          <w:r>
            <w:rPr>
              <w:i/>
              <w:iCs/>
            </w:rPr>
            <w:t>Oncorhynchus nerka</w:t>
          </w:r>
          <w:r>
            <w:t>) case studies. Nanaimo, BC.</w:t>
          </w:r>
        </w:p>
        <w:p w14:paraId="36C3A584" w14:textId="77777777" w:rsidR="00C13A45" w:rsidRDefault="00C13A45">
          <w:pPr>
            <w:autoSpaceDE w:val="0"/>
            <w:autoSpaceDN w:val="0"/>
            <w:ind w:hanging="480"/>
            <w:divId w:val="128714599"/>
          </w:pPr>
          <w:r>
            <w:t xml:space="preserve">Hawkshaw, M., and Walters, C. 2015. Harvest control rules for mixed-stock fisheries coping with autocorrelated recruitment variation, conservation of weak stocks, and economic well-being. Canadian Journal of Fisheries and Aquatic Sciences </w:t>
          </w:r>
          <w:r>
            <w:rPr>
              <w:b/>
              <w:bCs/>
            </w:rPr>
            <w:t>72</w:t>
          </w:r>
          <w:r>
            <w:t>(5): 759–766. National Research Council of Canada. doi:10.1139/cjfas-2014-0212.</w:t>
          </w:r>
        </w:p>
        <w:p w14:paraId="0AB1957E" w14:textId="77777777" w:rsidR="00C13A45" w:rsidRDefault="00C13A45">
          <w:pPr>
            <w:autoSpaceDE w:val="0"/>
            <w:autoSpaceDN w:val="0"/>
            <w:ind w:hanging="480"/>
            <w:divId w:val="2055158386"/>
          </w:pPr>
          <w:r>
            <w:t>Holt, C.A. 2009. Evaluation of benchmarks for conservation units in Canada’s Wild Salmon Policy: technical documentation. Nanaimo, BC.</w:t>
          </w:r>
        </w:p>
        <w:p w14:paraId="59C0C2C3" w14:textId="77777777" w:rsidR="00C13A45" w:rsidRDefault="00C13A45">
          <w:pPr>
            <w:autoSpaceDE w:val="0"/>
            <w:autoSpaceDN w:val="0"/>
            <w:ind w:hanging="480"/>
            <w:divId w:val="1111585614"/>
          </w:pPr>
          <w:r>
            <w:lastRenderedPageBreak/>
            <w:t xml:space="preserve">Holt, C.A., Holt, K.H., Warkentin, L., Wor, C., Connors, B., Grant, S., Huang, A.-M., and </w:t>
          </w:r>
          <w:proofErr w:type="spellStart"/>
          <w:r>
            <w:t>Marentette</w:t>
          </w:r>
          <w:proofErr w:type="spellEnd"/>
          <w:r>
            <w:t>, J. 2023a. Guidelines for defining limit reference points for Pacific salmon stock management units. Canadian Science Advisory Secretariat (CSAS), Nanaimo.</w:t>
          </w:r>
        </w:p>
        <w:p w14:paraId="52FC9153" w14:textId="77777777" w:rsidR="00C13A45" w:rsidRDefault="00C13A45">
          <w:pPr>
            <w:autoSpaceDE w:val="0"/>
            <w:autoSpaceDN w:val="0"/>
            <w:ind w:hanging="480"/>
            <w:divId w:val="532429098"/>
          </w:pPr>
          <w:r>
            <w:t xml:space="preserve">Holt, K., Holt, C.A., Warkentin, L., Wor, C., Davis, B., Arbeider, M., </w:t>
          </w:r>
          <w:proofErr w:type="spellStart"/>
          <w:r>
            <w:t>Bokvist</w:t>
          </w:r>
          <w:proofErr w:type="spellEnd"/>
          <w:r>
            <w:t xml:space="preserve">, J., Crowley, S., Grant, S.C.H., Luedke, W., McHugh, D., </w:t>
          </w:r>
          <w:proofErr w:type="spellStart"/>
          <w:r>
            <w:t>Picco</w:t>
          </w:r>
          <w:proofErr w:type="spellEnd"/>
          <w:r>
            <w:t xml:space="preserve">, C., and Will, P. Van. 2023b. Case Study Applications of LRP Estimation Methods to Pacific Salmon Stock Management Units. Can. Sci. </w:t>
          </w:r>
          <w:proofErr w:type="spellStart"/>
          <w:r>
            <w:t>Advis</w:t>
          </w:r>
          <w:proofErr w:type="spellEnd"/>
          <w:r>
            <w:t xml:space="preserve">. Sec. Res. Doc. </w:t>
          </w:r>
          <w:r>
            <w:rPr>
              <w:b/>
              <w:bCs/>
            </w:rPr>
            <w:t>2023/010</w:t>
          </w:r>
          <w:r>
            <w:t>(July): iv + 129. Available from https://www.dfo-mpo.gc.ca/csas-sccs/Publications/ResDocs-DocRech/2023/2023_010-eng.html.</w:t>
          </w:r>
        </w:p>
        <w:p w14:paraId="3E5FF8DD" w14:textId="77777777" w:rsidR="00C13A45" w:rsidRDefault="00C13A45">
          <w:pPr>
            <w:autoSpaceDE w:val="0"/>
            <w:autoSpaceDN w:val="0"/>
            <w:ind w:hanging="480"/>
            <w:divId w:val="156267736"/>
          </w:pPr>
          <w:r>
            <w:t xml:space="preserve">Irvine, J.R., Parken, C.K., Chen, D.G., Candy, J., Ming, T., </w:t>
          </w:r>
          <w:proofErr w:type="spellStart"/>
          <w:r>
            <w:t>Supernault</w:t>
          </w:r>
          <w:proofErr w:type="spellEnd"/>
          <w:r>
            <w:t>, J., Shaw, W., and Bailey, R.E. 2001. 2001 stock status assessment of Coho salmon from the Interior Fraser River. Nanaimo, BC.</w:t>
          </w:r>
        </w:p>
        <w:p w14:paraId="02DB1CB7" w14:textId="77777777" w:rsidR="00C13A45" w:rsidRDefault="00C13A45">
          <w:pPr>
            <w:autoSpaceDE w:val="0"/>
            <w:autoSpaceDN w:val="0"/>
            <w:ind w:hanging="480"/>
            <w:divId w:val="547111958"/>
          </w:pPr>
          <w:proofErr w:type="spellStart"/>
          <w:r>
            <w:t>Korman</w:t>
          </w:r>
          <w:proofErr w:type="spellEnd"/>
          <w:r>
            <w:t>, J., Sawada, J., and Bradford, M.J. 2019. Evaluation framework for assessing potential Pacific Salmon Commission reference points for population status and associated allowable exploitation rates for Strait of Georgia and Fraser River Coho Salmon Management Units. Vancouver, BC. Available from http://www.dfo-mpo.gc.ca/csas-sccs/.</w:t>
          </w:r>
        </w:p>
        <w:p w14:paraId="2AE95792" w14:textId="77777777" w:rsidR="00C13A45" w:rsidRDefault="00C13A45">
          <w:pPr>
            <w:autoSpaceDE w:val="0"/>
            <w:autoSpaceDN w:val="0"/>
            <w:ind w:hanging="480"/>
            <w:divId w:val="556748378"/>
          </w:pPr>
          <w:r>
            <w:t xml:space="preserve">McRae, C.J., Warren, K.D., and Mark Shrimpton, J. 2012. Spawning site selection in interior Fraser River coho salmon Oncorhynchus kisutch: An imperiled population of anadromous salmon from a snow-dominated watershed. Endanger Species Res </w:t>
          </w:r>
          <w:r>
            <w:rPr>
              <w:b/>
              <w:bCs/>
            </w:rPr>
            <w:t>16</w:t>
          </w:r>
          <w:r>
            <w:t>(3): 249–260. doi:10.3354/esr00401.</w:t>
          </w:r>
        </w:p>
        <w:p w14:paraId="54D153A2" w14:textId="77777777" w:rsidR="00C13A45" w:rsidRDefault="00C13A45">
          <w:pPr>
            <w:autoSpaceDE w:val="0"/>
            <w:autoSpaceDN w:val="0"/>
            <w:ind w:hanging="480"/>
            <w:divId w:val="33845717"/>
          </w:pPr>
          <w:r>
            <w:t>Pacific Salmon Commission. 1985. Pacific Salmon Commission Treaty. Available from http://www.psc.org/.</w:t>
          </w:r>
        </w:p>
        <w:p w14:paraId="7D82454A" w14:textId="77777777" w:rsidR="00C13A45" w:rsidRDefault="00C13A45">
          <w:pPr>
            <w:autoSpaceDE w:val="0"/>
            <w:autoSpaceDN w:val="0"/>
            <w:ind w:hanging="480"/>
            <w:divId w:val="421491798"/>
          </w:pPr>
          <w:r>
            <w:t xml:space="preserve">Pacific Salmon Commission. 2023. Treaty between the Government of Canada and the Government of the United States of America concerning Pacific salmon, as amended through June 2023. </w:t>
          </w:r>
          <w:r>
            <w:rPr>
              <w:i/>
              <w:iCs/>
            </w:rPr>
            <w:t>In</w:t>
          </w:r>
          <w:r>
            <w:t xml:space="preserve"> Treaty. Canada, USA. Available from https://www.psc.org/about-us/history-purpose/pacific-salmon-treaty/ [accessed 28 October 2024].</w:t>
          </w:r>
        </w:p>
        <w:p w14:paraId="09A9271D" w14:textId="77777777" w:rsidR="00C13A45" w:rsidRDefault="00C13A45">
          <w:pPr>
            <w:autoSpaceDE w:val="0"/>
            <w:autoSpaceDN w:val="0"/>
            <w:ind w:hanging="480"/>
            <w:divId w:val="676422335"/>
          </w:pPr>
          <w:proofErr w:type="spellStart"/>
          <w:r>
            <w:t>Pestal</w:t>
          </w:r>
          <w:proofErr w:type="spellEnd"/>
          <w:r>
            <w:t xml:space="preserve">, G., MacDonald, B.L., Grant, S.C.H., and Holt, C.A. 2023. State of the Salmon: rapid status assessment approach for Pacific salmon under Canada’s Wild Salmon Policy. </w:t>
          </w:r>
          <w:r>
            <w:rPr>
              <w:i/>
              <w:iCs/>
            </w:rPr>
            <w:t>In</w:t>
          </w:r>
          <w:r>
            <w:t xml:space="preserve"> Canadian Technical Report of Fisheries and Aquatic Sciences. Available from https://waves-vagues.dfo-mpo.gc.ca/library-bibliotheque/41207890.pdf.</w:t>
          </w:r>
        </w:p>
        <w:p w14:paraId="394E477F" w14:textId="77777777" w:rsidR="00C13A45" w:rsidRDefault="00C13A45">
          <w:pPr>
            <w:autoSpaceDE w:val="0"/>
            <w:autoSpaceDN w:val="0"/>
            <w:ind w:hanging="480"/>
            <w:divId w:val="1887136892"/>
          </w:pPr>
          <w:r>
            <w:t>R Core Team and contributors worldwide. 2017. The R Stats Package.</w:t>
          </w:r>
        </w:p>
        <w:p w14:paraId="0B19A350" w14:textId="77777777" w:rsidR="00C13A45" w:rsidRDefault="00C13A45">
          <w:pPr>
            <w:autoSpaceDE w:val="0"/>
            <w:autoSpaceDN w:val="0"/>
            <w:ind w:hanging="480"/>
            <w:divId w:val="1835562708"/>
          </w:pPr>
          <w:r>
            <w:t xml:space="preserve">Simpson, K., Chamberlain, M., Fagan, J., </w:t>
          </w:r>
          <w:proofErr w:type="spellStart"/>
          <w:r>
            <w:t>Tanasichuk</w:t>
          </w:r>
          <w:proofErr w:type="spellEnd"/>
          <w:r>
            <w:t>, R.W., and Dobson, D. 2004. Forecast for southern and central British Columbia Coho salmon in 2004. Nanaimo, BC.</w:t>
          </w:r>
        </w:p>
        <w:p w14:paraId="719AF52C" w14:textId="77777777" w:rsidR="00C13A45" w:rsidRDefault="00C13A45">
          <w:pPr>
            <w:autoSpaceDE w:val="0"/>
            <w:autoSpaceDN w:val="0"/>
            <w:ind w:hanging="480"/>
            <w:divId w:val="1446852637"/>
          </w:pPr>
          <w:r>
            <w:t>Warren, K.D. 2009, November. Factors influencing habitat use by juvenile Interior Fraser Coho. Masters of Biology, University of Northern British Columbia, Prince George.</w:t>
          </w:r>
        </w:p>
        <w:p w14:paraId="60BC9344" w14:textId="77777777" w:rsidR="00C13A45" w:rsidRDefault="00C13A45">
          <w:pPr>
            <w:autoSpaceDE w:val="0"/>
            <w:autoSpaceDN w:val="0"/>
            <w:ind w:hanging="480"/>
            <w:divId w:val="1109786765"/>
          </w:pPr>
          <w:proofErr w:type="spellStart"/>
          <w:r>
            <w:t>Withler</w:t>
          </w:r>
          <w:proofErr w:type="spellEnd"/>
          <w:r>
            <w:t xml:space="preserve">, R.E., Bradford, M.J., Willis, D., and Holt, C.A. 2018. Genetically Based Targets for Enhanced Contributions to Canadian Pacific Chinook Salmon Populations. DFO Can. Sci. </w:t>
          </w:r>
          <w:proofErr w:type="spellStart"/>
          <w:r>
            <w:t>Advis</w:t>
          </w:r>
          <w:proofErr w:type="spellEnd"/>
          <w:r>
            <w:t xml:space="preserve">. Sec. Sci. </w:t>
          </w:r>
          <w:proofErr w:type="spellStart"/>
          <w:r>
            <w:t>Advis</w:t>
          </w:r>
          <w:proofErr w:type="spellEnd"/>
          <w:r>
            <w:t xml:space="preserve">. Rep. </w:t>
          </w:r>
          <w:r>
            <w:rPr>
              <w:b/>
              <w:bCs/>
            </w:rPr>
            <w:t>2018/019</w:t>
          </w:r>
          <w:r>
            <w:t>(001): 88 p.</w:t>
          </w:r>
        </w:p>
        <w:p w14:paraId="3D6A8254" w14:textId="77777777" w:rsidR="00C13A45" w:rsidRDefault="00C13A45">
          <w:pPr>
            <w:autoSpaceDE w:val="0"/>
            <w:autoSpaceDN w:val="0"/>
            <w:ind w:hanging="480"/>
            <w:divId w:val="623006349"/>
          </w:pPr>
          <w:proofErr w:type="spellStart"/>
          <w:r>
            <w:t>Xuereb</w:t>
          </w:r>
          <w:proofErr w:type="spellEnd"/>
          <w:r>
            <w:t xml:space="preserve">, A., Rougemont, Q., </w:t>
          </w:r>
          <w:proofErr w:type="spellStart"/>
          <w:r>
            <w:t>Dallaire</w:t>
          </w:r>
          <w:proofErr w:type="spellEnd"/>
          <w:r>
            <w:t xml:space="preserve">, X., Moore, J.S., </w:t>
          </w:r>
          <w:proofErr w:type="spellStart"/>
          <w:r>
            <w:t>Normandeau</w:t>
          </w:r>
          <w:proofErr w:type="spellEnd"/>
          <w:r>
            <w:t xml:space="preserve">, E., </w:t>
          </w:r>
          <w:proofErr w:type="spellStart"/>
          <w:r>
            <w:t>Bougas</w:t>
          </w:r>
          <w:proofErr w:type="spellEnd"/>
          <w:r>
            <w:t xml:space="preserve">, B., Perreault-Payette, A., Koop, B.F., </w:t>
          </w:r>
          <w:proofErr w:type="spellStart"/>
          <w:r>
            <w:t>Withler</w:t>
          </w:r>
          <w:proofErr w:type="spellEnd"/>
          <w:r>
            <w:t xml:space="preserve">, R., Beacham, T., and </w:t>
          </w:r>
          <w:proofErr w:type="spellStart"/>
          <w:r>
            <w:t>Bernatchez</w:t>
          </w:r>
          <w:proofErr w:type="spellEnd"/>
          <w:r>
            <w:t xml:space="preserve">, L. 2022. Re-evaluating Coho salmon (Oncorhynchus kisutch) conservation units in Canada using genomic data. </w:t>
          </w:r>
          <w:proofErr w:type="spellStart"/>
          <w:r>
            <w:t>Evol</w:t>
          </w:r>
          <w:proofErr w:type="spellEnd"/>
          <w:r>
            <w:t xml:space="preserve"> Appl </w:t>
          </w:r>
          <w:r>
            <w:rPr>
              <w:b/>
              <w:bCs/>
            </w:rPr>
            <w:t>15</w:t>
          </w:r>
          <w:r>
            <w:t>(11): 1925–1944. doi:10.1111/eva.13489.</w:t>
          </w:r>
        </w:p>
        <w:p w14:paraId="4381BF1D" w14:textId="3A169633" w:rsidR="00811C35" w:rsidRPr="00811C35" w:rsidRDefault="00C13A45">
          <w:pPr>
            <w:pPrChange w:id="3202" w:author="Bailey, Colin (DFO/MPO)" w:date="2024-11-01T00:45:00Z">
              <w:pPr>
                <w:pStyle w:val="Heading2"/>
              </w:pPr>
            </w:pPrChange>
          </w:pPr>
          <w:r>
            <w:t> </w:t>
          </w:r>
        </w:p>
      </w:sdtContent>
    </w:sdt>
    <w:p w14:paraId="2A9DCCEF" w14:textId="31AB3D27" w:rsidR="00753D3E" w:rsidRPr="0064333B" w:rsidDel="00811C35" w:rsidRDefault="00753D3E" w:rsidP="008155B3">
      <w:pPr>
        <w:pStyle w:val="BodyText"/>
        <w:keepLines/>
        <w:ind w:left="360" w:hanging="360"/>
        <w:rPr>
          <w:del w:id="3203" w:author="Bailey, Colin (DFO/MPO)" w:date="2024-11-01T00:45:00Z"/>
        </w:rPr>
      </w:pPr>
      <w:del w:id="3204" w:author="Bailey, Colin (DFO/MPO)" w:date="2024-11-01T00:45:00Z">
        <w:r w:rsidRPr="0064333B" w:rsidDel="00811C35">
          <w:delText xml:space="preserve">Arbeider, M., Ritchie, L., Braun, D., Jenewein, B., Rickards, K., Dionne, K., Holt, C., Labelle, M., Nicklin, P., Mozin, P., Grant, P., Parken, C., and Bailey, R. 2020. Interior Fraser Coho Salmon Recovery Potential Assessment. DFO Can. Sci. Advis. Sec. Res. Doc. 2020/025. </w:delText>
        </w:r>
        <w:r w:rsidR="001C2BAC" w:rsidRPr="0064333B" w:rsidDel="00811C35">
          <w:delText>X</w:delText>
        </w:r>
        <w:r w:rsidRPr="0064333B" w:rsidDel="00811C35">
          <w:delText>i + 211 p.</w:delText>
        </w:r>
      </w:del>
    </w:p>
    <w:p w14:paraId="10FEAED7" w14:textId="22DCEEA3" w:rsidR="0064333B" w:rsidDel="00811C35" w:rsidRDefault="0064333B" w:rsidP="008155B3">
      <w:pPr>
        <w:pStyle w:val="BodyText"/>
        <w:keepLines/>
        <w:ind w:left="360" w:hanging="360"/>
        <w:rPr>
          <w:del w:id="3205" w:author="Bailey, Colin (DFO/MPO)" w:date="2024-11-01T00:45:00Z"/>
        </w:rPr>
      </w:pPr>
      <w:del w:id="3206" w:author="Bailey, Colin (DFO/MPO)" w:date="2024-11-01T00:45:00Z">
        <w:r w:rsidRPr="0064333B" w:rsidDel="00811C35">
          <w:delText>Babcock, E. A., E. K. Pikitch, and C. G. Hudson. 2003. How much observer coverage is enough to adequately estimate bycatch? University of Miami, Miami, FL.</w:delText>
        </w:r>
      </w:del>
    </w:p>
    <w:p w14:paraId="17B22036" w14:textId="7CFB010D" w:rsidR="0029072E" w:rsidRPr="0064333B" w:rsidDel="00811C35" w:rsidRDefault="0029072E" w:rsidP="008155B3">
      <w:pPr>
        <w:pStyle w:val="BodyText"/>
        <w:keepLines/>
        <w:ind w:left="360" w:hanging="360"/>
        <w:rPr>
          <w:del w:id="3207" w:author="Bailey, Colin (DFO/MPO)" w:date="2024-11-01T00:45:00Z"/>
        </w:rPr>
      </w:pPr>
      <w:del w:id="3208" w:author="Bailey, Colin (DFO/MPO)" w:date="2024-11-01T00:45:00Z">
        <w:r w:rsidDel="00811C35">
          <w:delText xml:space="preserve">Bailey, C. J. 2024. </w:delText>
        </w:r>
        <w:r w:rsidRPr="0029072E" w:rsidDel="00811C35">
          <w:delText>Interior F</w:delText>
        </w:r>
      </w:del>
      <w:ins w:id="3209" w:author="Jenewein, Brittany (DFO/MPO)" w:date="2024-09-04T11:30:00Z">
        <w:del w:id="3210" w:author="Bailey, Colin (DFO/MPO)" w:date="2024-11-01T00:45:00Z">
          <w:r w:rsidR="003B1EE8" w:rsidDel="00811C35">
            <w:delText>r</w:delText>
          </w:r>
        </w:del>
      </w:ins>
      <w:del w:id="3211" w:author="Bailey, Colin (DFO/MPO)" w:date="2024-11-01T00:45:00Z">
        <w:r w:rsidRPr="0029072E" w:rsidDel="00811C35">
          <w:delText xml:space="preserve">aser </w:delText>
        </w:r>
        <w:r w:rsidDel="00811C35">
          <w:delText>c</w:delText>
        </w:r>
        <w:r w:rsidRPr="0029072E" w:rsidDel="00811C35">
          <w:delText xml:space="preserve">oho </w:delText>
        </w:r>
        <w:r w:rsidDel="00811C35">
          <w:delText>s</w:delText>
        </w:r>
        <w:r w:rsidRPr="0029072E" w:rsidDel="00811C35">
          <w:delText>tock-</w:delText>
        </w:r>
        <w:r w:rsidDel="00811C35">
          <w:delText>r</w:delText>
        </w:r>
        <w:r w:rsidRPr="0029072E" w:rsidDel="00811C35">
          <w:delText xml:space="preserve">ecruitment </w:delText>
        </w:r>
        <w:r w:rsidDel="00811C35">
          <w:delText>m</w:delText>
        </w:r>
        <w:r w:rsidRPr="0029072E" w:rsidDel="00811C35">
          <w:delText>odels</w:delText>
        </w:r>
        <w:r w:rsidDel="00811C35">
          <w:delText xml:space="preserve">. </w:delText>
        </w:r>
        <w:commentRangeStart w:id="3212"/>
        <w:commentRangeStart w:id="3213"/>
        <w:commentRangeStart w:id="3214"/>
        <w:r w:rsidR="00BA7C7E" w:rsidRPr="00BA7C7E" w:rsidDel="00811C35">
          <w:delText>https://github.com/Pacific-salmon-assess/IFC-FSAR.git</w:delText>
        </w:r>
        <w:commentRangeEnd w:id="3212"/>
        <w:r w:rsidDel="00811C35">
          <w:rPr>
            <w:rStyle w:val="CommentReference"/>
          </w:rPr>
          <w:commentReference w:id="3212"/>
        </w:r>
        <w:commentRangeEnd w:id="3213"/>
        <w:r w:rsidR="002E35D3" w:rsidDel="00811C35">
          <w:rPr>
            <w:rStyle w:val="CommentReference"/>
            <w:rFonts w:asciiTheme="minorHAnsi" w:eastAsiaTheme="minorHAnsi" w:hAnsiTheme="minorHAnsi" w:cstheme="minorBidi"/>
          </w:rPr>
          <w:commentReference w:id="3213"/>
        </w:r>
        <w:commentRangeEnd w:id="3214"/>
        <w:r w:rsidR="003E6BB7" w:rsidDel="00811C35">
          <w:rPr>
            <w:rStyle w:val="CommentReference"/>
            <w:rFonts w:asciiTheme="minorHAnsi" w:eastAsiaTheme="minorHAnsi" w:hAnsiTheme="minorHAnsi" w:cstheme="minorBidi"/>
          </w:rPr>
          <w:commentReference w:id="3214"/>
        </w:r>
      </w:del>
    </w:p>
    <w:p w14:paraId="31EA39A6" w14:textId="394315DD" w:rsidR="0064333B" w:rsidDel="00811C35" w:rsidRDefault="0064333B" w:rsidP="008155B3">
      <w:pPr>
        <w:pStyle w:val="BodyText"/>
        <w:keepLines/>
        <w:ind w:left="360" w:hanging="360"/>
        <w:rPr>
          <w:del w:id="3215" w:author="Bailey, Colin (DFO/MPO)" w:date="2024-11-01T00:45:00Z"/>
        </w:rPr>
      </w:pPr>
      <w:del w:id="3216" w:author="Bailey, Colin (DFO/MPO)" w:date="2024-11-01T00:45:00Z">
        <w:r w:rsidRPr="0064333B" w:rsidDel="00811C35">
          <w:delText>Bijsterveld, L., S. Di Novo, A. Fedorenko, and L. Hop Wo. 2002. Comparison of catch reporting systems for commercial salmon fisheries in British Columbia. Can. Manuscr. Rep. Fish. Aquat. Sci. 2626. 44p.</w:delText>
        </w:r>
      </w:del>
    </w:p>
    <w:p w14:paraId="6DC45031" w14:textId="747675A8" w:rsidR="004274DC" w:rsidRPr="0064333B" w:rsidDel="00811C35" w:rsidRDefault="004274DC" w:rsidP="008155B3">
      <w:pPr>
        <w:pStyle w:val="BodyText"/>
        <w:keepLines/>
        <w:ind w:left="360" w:hanging="360"/>
        <w:rPr>
          <w:del w:id="3217" w:author="Bailey, Colin (DFO/MPO)" w:date="2024-11-01T00:45:00Z"/>
        </w:rPr>
      </w:pPr>
      <w:del w:id="3218" w:author="Bailey, Colin (DFO/MPO)" w:date="2024-11-01T00:45:00Z">
        <w:r w:rsidDel="00811C35">
          <w:delText xml:space="preserve">Bradford, M. J., and J. R. Irvine. 2000. Land use, fishing, climate change, and the decline of Thompson River, British Columbia, coho salmon. Canadian Journal of Fisheries and Aquatic Sciences 57:13–16. </w:delText>
        </w:r>
      </w:del>
    </w:p>
    <w:p w14:paraId="68137FED" w14:textId="2465B5D3" w:rsidR="00DA461F" w:rsidDel="00811C35" w:rsidRDefault="00DA461F" w:rsidP="008155B3">
      <w:pPr>
        <w:pStyle w:val="BodyText"/>
        <w:keepLines/>
        <w:ind w:left="360" w:hanging="360"/>
        <w:rPr>
          <w:del w:id="3219" w:author="Bailey, Colin (DFO/MPO)" w:date="2024-11-01T00:45:00Z"/>
        </w:rPr>
      </w:pPr>
      <w:del w:id="3220" w:author="Bailey, Colin (DFO/MPO)" w:date="2024-11-01T00:45:00Z">
        <w:r w:rsidRPr="0064333B" w:rsidDel="00811C35">
          <w:delText>Brown, G., M.E. Theiss, G. Pestal, C.A. Holt, and B. Patten. 2014. Integrated biological status Assessments under the Wild Salmon Policy using standardized metrics and expert judgement: Southern British Columbia Chinook salmon (</w:delText>
        </w:r>
        <w:r w:rsidRPr="00BA7C7E" w:rsidDel="00811C35">
          <w:rPr>
            <w:i/>
            <w:iCs/>
          </w:rPr>
          <w:delText>Oncorhynchus tshawytscha</w:delText>
        </w:r>
        <w:r w:rsidRPr="0064333B" w:rsidDel="00811C35">
          <w:delText>) conservation units. DFO Can. Sci. Advis. Sec. Res. Doc. (document in preparation)</w:delText>
        </w:r>
      </w:del>
    </w:p>
    <w:p w14:paraId="4B67A88E" w14:textId="4885349A" w:rsidR="006F0BE8" w:rsidRPr="0064333B" w:rsidDel="00811C35" w:rsidRDefault="006F0BE8" w:rsidP="008155B3">
      <w:pPr>
        <w:pStyle w:val="BodyText"/>
        <w:keepLines/>
        <w:ind w:left="360" w:hanging="360"/>
        <w:rPr>
          <w:del w:id="3221" w:author="Bailey, Colin (DFO/MPO)" w:date="2024-11-01T00:45:00Z"/>
        </w:rPr>
      </w:pPr>
      <w:del w:id="3222" w:author="Bailey, Colin (DFO/MPO)" w:date="2024-11-01T00:45:00Z">
        <w:r w:rsidDel="00811C35">
          <w:delText>Canada Privy Council Office. 2003. A Framework for the Application of Precaution in Science-based Decision Making about Risk.</w:delText>
        </w:r>
      </w:del>
    </w:p>
    <w:p w14:paraId="6521405B" w14:textId="361A2573" w:rsidR="004E4B03" w:rsidRPr="0064333B" w:rsidDel="00811C35" w:rsidRDefault="004E4B03" w:rsidP="008155B3">
      <w:pPr>
        <w:pStyle w:val="BodyText"/>
        <w:keepLines/>
        <w:ind w:left="360" w:hanging="360"/>
        <w:rPr>
          <w:del w:id="3223" w:author="Bailey, Colin (DFO/MPO)" w:date="2024-11-01T00:45:00Z"/>
        </w:rPr>
      </w:pPr>
      <w:del w:id="3224" w:author="Bailey, Colin (DFO/MPO)" w:date="2024-11-01T00:45:00Z">
        <w:r w:rsidRPr="0064333B" w:rsidDel="00811C35">
          <w:delText xml:space="preserve">COSEWIC. 2016. COSEWIC assessment and status report on the Coho Salmon </w:delText>
        </w:r>
        <w:r w:rsidRPr="00BA7C7E" w:rsidDel="00811C35">
          <w:rPr>
            <w:i/>
            <w:iCs/>
          </w:rPr>
          <w:delText>Oncorhynchus kisutch</w:delText>
        </w:r>
        <w:r w:rsidRPr="0064333B" w:rsidDel="00811C35">
          <w:delText>, Interior Fraser population, in Canada. Committee on the Status of Endangered Wildlife in Canada. Ottawa. Xi + 50 pp.</w:delText>
        </w:r>
      </w:del>
    </w:p>
    <w:p w14:paraId="294D90E7" w14:textId="4C0140BD" w:rsidR="000C7F1E" w:rsidDel="00811C35" w:rsidRDefault="000C7F1E" w:rsidP="008155B3">
      <w:pPr>
        <w:pStyle w:val="BodyText"/>
        <w:keepLines/>
        <w:ind w:left="360" w:hanging="360"/>
        <w:rPr>
          <w:del w:id="3225" w:author="Bailey, Colin (DFO/MPO)" w:date="2024-11-01T00:45:00Z"/>
        </w:rPr>
      </w:pPr>
      <w:del w:id="3226" w:author="Bailey, Colin (DFO/MPO)" w:date="2024-11-01T00:45:00Z">
        <w:r w:rsidRPr="0064333B" w:rsidDel="00811C35">
          <w:delText>Decker. A.S., Hawkshaw, M.A., Patten, B.A, Sawada, J, A.L. Jantz I. 2014. Assessment of the Interior Fraser Coho Salmon (</w:delText>
        </w:r>
        <w:r w:rsidRPr="00BA7C7E" w:rsidDel="00811C35">
          <w:rPr>
            <w:i/>
            <w:iCs/>
          </w:rPr>
          <w:delText>Oncorhynchus kisutch</w:delText>
        </w:r>
        <w:r w:rsidRPr="0064333B" w:rsidDel="00811C35">
          <w:delText xml:space="preserve">) Management Unit Relative to the 2006 Conservation Strategy Recovery Objectives. DFO Can. Sci. Advis. Sec. Res. Doc. 2014/086. </w:delText>
        </w:r>
        <w:r w:rsidR="001C2BAC" w:rsidRPr="0064333B" w:rsidDel="00811C35">
          <w:delText>X</w:delText>
        </w:r>
        <w:r w:rsidRPr="0064333B" w:rsidDel="00811C35">
          <w:delText>i + 64 p.</w:delText>
        </w:r>
      </w:del>
    </w:p>
    <w:p w14:paraId="7250F9CD" w14:textId="7230BD03" w:rsidR="00BA7C7E" w:rsidRPr="0064333B" w:rsidDel="00811C35" w:rsidRDefault="00BA7C7E" w:rsidP="008155B3">
      <w:pPr>
        <w:pStyle w:val="BodyText"/>
        <w:keepLines/>
        <w:ind w:left="360" w:hanging="360"/>
        <w:rPr>
          <w:del w:id="3227" w:author="Bailey, Colin (DFO/MPO)" w:date="2024-11-01T00:45:00Z"/>
        </w:rPr>
      </w:pPr>
      <w:del w:id="3228" w:author="Bailey, Colin (DFO/MPO)" w:date="2024-11-01T00:45:00Z">
        <w:r w:rsidDel="00811C35">
          <w:delText>Decker, A.S., and J.R. Irvine. 2013. Pre-COSEWIC Assessment of Interior Fraser Coho Salmon (</w:delText>
        </w:r>
        <w:r w:rsidRPr="00BA7C7E" w:rsidDel="00811C35">
          <w:rPr>
            <w:i/>
            <w:iCs/>
          </w:rPr>
          <w:delText>Oncorhynchus kisutch</w:delText>
        </w:r>
        <w:r w:rsidDel="00811C35">
          <w:delText>). DFO Can. Sci. Advis. Sec. Res. Doc. 2013/121. x + 57 p.</w:delText>
        </w:r>
      </w:del>
    </w:p>
    <w:p w14:paraId="48132D88" w14:textId="1225887A" w:rsidR="00E139A1" w:rsidDel="00811C35" w:rsidRDefault="00E139A1" w:rsidP="008155B3">
      <w:pPr>
        <w:pStyle w:val="BodyText"/>
        <w:keepLines/>
        <w:ind w:left="360" w:hanging="360"/>
        <w:rPr>
          <w:del w:id="3229" w:author="Bailey, Colin (DFO/MPO)" w:date="2024-11-01T00:45:00Z"/>
          <w:rFonts w:cs="Arial"/>
          <w:szCs w:val="22"/>
          <w:shd w:val="clear" w:color="auto" w:fill="FFFFFF"/>
        </w:rPr>
      </w:pPr>
      <w:del w:id="3230" w:author="Bailey, Colin (DFO/MPO)" w:date="2024-11-01T00:45:00Z">
        <w:r w:rsidRPr="0064333B" w:rsidDel="00811C35">
          <w:rPr>
            <w:rFonts w:cs="Arial"/>
            <w:szCs w:val="22"/>
            <w:shd w:val="clear" w:color="auto" w:fill="FFFFFF"/>
          </w:rPr>
          <w:delText>DFO. 2005. Canada’s Policy for Conservation of Wild Pacific Salmon. Fisheries and Oceans Canada, Vancouver, B.C. </w:delText>
        </w:r>
      </w:del>
    </w:p>
    <w:p w14:paraId="1593B83F" w14:textId="6A4EFBEE" w:rsidR="00E14414" w:rsidDel="00811C35" w:rsidRDefault="00E14414" w:rsidP="008155B3">
      <w:pPr>
        <w:pStyle w:val="BodyText"/>
        <w:keepLines/>
        <w:ind w:left="360" w:hanging="360"/>
        <w:rPr>
          <w:del w:id="3231" w:author="Bailey, Colin (DFO/MPO)" w:date="2024-11-01T00:45:00Z"/>
          <w:rFonts w:cs="Arial"/>
          <w:szCs w:val="22"/>
          <w:shd w:val="clear" w:color="auto" w:fill="FFFFFF"/>
        </w:rPr>
      </w:pPr>
      <w:del w:id="3232" w:author="Bailey, Colin (DFO/MPO)" w:date="2024-11-01T00:45:00Z">
        <w:r w:rsidDel="00811C35">
          <w:rPr>
            <w:rFonts w:cs="Arial"/>
            <w:szCs w:val="22"/>
            <w:shd w:val="clear" w:color="auto" w:fill="FFFFFF"/>
          </w:rPr>
          <w:delText>DFO. 2006. A Harvest Strategy Compliant with the Precautionary Approach. DFO Can. Sci. Advis. Sec. Sci. Advis. Rep. 2006/023.</w:delText>
        </w:r>
      </w:del>
    </w:p>
    <w:p w14:paraId="47D32DDD" w14:textId="0898CBAE" w:rsidR="00CC4980" w:rsidRPr="0064333B" w:rsidDel="00811C35" w:rsidRDefault="00CC4980" w:rsidP="008155B3">
      <w:pPr>
        <w:pStyle w:val="BodyText"/>
        <w:keepLines/>
        <w:ind w:left="360" w:hanging="360"/>
        <w:rPr>
          <w:del w:id="3233" w:author="Bailey, Colin (DFO/MPO)" w:date="2024-11-01T00:45:00Z"/>
          <w:rFonts w:cs="Arial"/>
          <w:szCs w:val="22"/>
        </w:rPr>
      </w:pPr>
      <w:del w:id="3234" w:author="Bailey, Colin (DFO/MPO)" w:date="2024-11-01T00:45:00Z">
        <w:r w:rsidDel="00811C35">
          <w:rPr>
            <w:rFonts w:cs="Arial"/>
            <w:szCs w:val="22"/>
            <w:shd w:val="clear" w:color="auto" w:fill="FFFFFF"/>
          </w:rPr>
          <w:delText xml:space="preserve">DFO. 2009. </w:delText>
        </w:r>
        <w:r w:rsidR="00C43AC3" w:rsidDel="00811C35">
          <w:rPr>
            <w:rFonts w:cs="Arial"/>
            <w:szCs w:val="22"/>
            <w:shd w:val="clear" w:color="auto" w:fill="FFFFFF"/>
          </w:rPr>
          <w:delText xml:space="preserve">A fishery decision-making framework incorporating the precautionary approach. </w:delText>
        </w:r>
      </w:del>
    </w:p>
    <w:p w14:paraId="354BA0BC" w14:textId="3E910A6D" w:rsidR="00DA461F" w:rsidRPr="0064333B" w:rsidDel="00811C35" w:rsidRDefault="00DA461F" w:rsidP="008155B3">
      <w:pPr>
        <w:pStyle w:val="BodyText"/>
        <w:keepLines/>
        <w:ind w:left="360" w:hanging="360"/>
        <w:rPr>
          <w:del w:id="3235" w:author="Bailey, Colin (DFO/MPO)" w:date="2024-11-01T00:45:00Z"/>
        </w:rPr>
      </w:pPr>
      <w:del w:id="3236" w:author="Bailey, Colin (DFO/MPO)" w:date="2024-11-01T00:45:00Z">
        <w:r w:rsidRPr="0064333B" w:rsidDel="00811C35">
          <w:delText>DFO. 2013. Community Involvement Program Best Management Practices Guide. Fisheries and Oceans Canada, Pacific Region. Fs144-43/2013E-PDF</w:delText>
        </w:r>
      </w:del>
    </w:p>
    <w:p w14:paraId="1912EE82" w14:textId="0B59D89A" w:rsidR="00391AB9" w:rsidRPr="0064333B" w:rsidDel="00811C35" w:rsidRDefault="00391AB9" w:rsidP="008155B3">
      <w:pPr>
        <w:pStyle w:val="BodyText"/>
        <w:keepLines/>
        <w:ind w:left="360" w:hanging="360"/>
        <w:rPr>
          <w:del w:id="3237" w:author="Bailey, Colin (DFO/MPO)" w:date="2024-11-01T00:45:00Z"/>
        </w:rPr>
      </w:pPr>
      <w:del w:id="3238" w:author="Bailey, Colin (DFO/MPO)" w:date="2024-11-01T00:45:00Z">
        <w:r w:rsidRPr="0064333B" w:rsidDel="00811C35">
          <w:delText>DFO. 2015. Wild salmon policy biological status assessment for conservation units of interior Fraser River Coho Salmon (</w:delText>
        </w:r>
        <w:r w:rsidRPr="003075CE" w:rsidDel="00811C35">
          <w:rPr>
            <w:i/>
            <w:iCs/>
          </w:rPr>
          <w:delText>Oncorhynchus kisutch</w:delText>
        </w:r>
        <w:r w:rsidRPr="0064333B" w:rsidDel="00811C35">
          <w:delText>). DFO Can. Sci. Advis. Sec. Sci. Advis. Rep. 2015/022.</w:delText>
        </w:r>
      </w:del>
    </w:p>
    <w:p w14:paraId="3F154B32" w14:textId="2ACE993F" w:rsidR="007A445E" w:rsidRPr="0064333B" w:rsidDel="00811C35" w:rsidRDefault="007A445E" w:rsidP="008155B3">
      <w:pPr>
        <w:pStyle w:val="BodyText"/>
        <w:keepLines/>
        <w:ind w:left="360" w:hanging="360"/>
        <w:rPr>
          <w:del w:id="3239" w:author="Bailey, Colin (DFO/MPO)" w:date="2024-11-01T00:45:00Z"/>
        </w:rPr>
      </w:pPr>
      <w:del w:id="3240" w:author="Bailey, Colin (DFO/MPO)" w:date="2024-11-01T00:45:00Z">
        <w:r w:rsidRPr="0064333B" w:rsidDel="00811C35">
          <w:delText>DFO. 2019. Recovery Potential Assessment – Interior Fraser Coho (Oncorhynchus kisutch). DFO Can. Sci. Advis. Sec. Sci. Advis. Rep. 2019/043.</w:delText>
        </w:r>
      </w:del>
    </w:p>
    <w:p w14:paraId="242CF84D" w14:textId="09C22742" w:rsidR="00AD28F0" w:rsidRPr="0064333B" w:rsidDel="00811C35" w:rsidRDefault="00AD28F0" w:rsidP="008155B3">
      <w:pPr>
        <w:pStyle w:val="BodyText"/>
        <w:keepLines/>
        <w:ind w:left="360" w:hanging="360"/>
        <w:rPr>
          <w:del w:id="3241" w:author="Bailey, Colin (DFO/MPO)" w:date="2024-11-01T00:45:00Z"/>
        </w:rPr>
      </w:pPr>
      <w:del w:id="3242" w:author="Bailey, Colin (DFO/MPO)" w:date="2024-11-01T00:45:00Z">
        <w:r w:rsidRPr="0064333B" w:rsidDel="00811C35">
          <w:delText xml:space="preserve">DFO. 2022. Regulations Amending the Fishery (General) Regulations: SOR/2022-73. </w:delText>
        </w:r>
      </w:del>
    </w:p>
    <w:p w14:paraId="55EAD054" w14:textId="030A9B56" w:rsidR="00782597" w:rsidDel="00811C35" w:rsidRDefault="00782597" w:rsidP="008155B3">
      <w:pPr>
        <w:pStyle w:val="BodyText"/>
        <w:keepLines/>
        <w:ind w:left="360" w:hanging="360"/>
        <w:rPr>
          <w:del w:id="3243" w:author="Bailey, Colin (DFO/MPO)" w:date="2024-11-01T00:45:00Z"/>
        </w:rPr>
      </w:pPr>
      <w:del w:id="3244" w:author="Bailey, Colin (DFO/MPO)" w:date="2024-11-01T00:45:00Z">
        <w:r w:rsidRPr="0064333B" w:rsidDel="00811C35">
          <w:delText>DFO. 2023. Southern Salmon Integrated Fisheries Management Plan 2023/2024</w:delText>
        </w:r>
      </w:del>
      <w:ins w:id="3245" w:author="Jenewein, Brittany (DFO/MPO)" w:date="2024-09-04T11:56:00Z">
        <w:del w:id="3246" w:author="Bailey, Colin (DFO/MPO)" w:date="2024-11-01T00:45:00Z">
          <w:r w:rsidR="0073565B" w:rsidDel="00811C35">
            <w:delText>.</w:delText>
          </w:r>
          <w:r w:rsidR="00F13392" w:rsidDel="00811C35">
            <w:delText xml:space="preserve"> </w:delText>
          </w:r>
        </w:del>
      </w:ins>
      <w:del w:id="3247" w:author="Bailey, Colin (DFO/MPO)" w:date="2024-11-01T00:45:00Z">
        <w:r w:rsidRPr="0064333B" w:rsidDel="00811C35">
          <w:delText>/23-2280:</w:delText>
        </w:r>
      </w:del>
      <w:ins w:id="3248" w:author="Jenewein, Brittany (DFO/MPO)" w:date="2024-09-04T11:56:00Z">
        <w:del w:id="3249" w:author="Bailey, Colin (DFO/MPO)" w:date="2024-11-01T00:45:00Z">
          <w:r w:rsidR="00F13392" w:rsidDel="00811C35">
            <w:delText xml:space="preserve"> </w:delText>
          </w:r>
        </w:del>
      </w:ins>
      <w:del w:id="3250" w:author="Bailey, Colin (DFO/MPO)" w:date="2024-11-01T00:45:00Z">
        <w:r w:rsidRPr="0064333B" w:rsidDel="00811C35">
          <w:delText>639p.</w:delText>
        </w:r>
      </w:del>
    </w:p>
    <w:p w14:paraId="2318F8D6" w14:textId="519A9978" w:rsidR="00AF6B7F" w:rsidDel="00811C35" w:rsidRDefault="00AF6B7F" w:rsidP="008155B3">
      <w:pPr>
        <w:keepLines/>
        <w:spacing w:before="120" w:after="120"/>
        <w:ind w:left="360" w:hanging="360"/>
        <w:rPr>
          <w:del w:id="3251" w:author="Bailey, Colin (DFO/MPO)" w:date="2024-11-01T00:45:00Z"/>
          <w:rStyle w:val="Hyperlink"/>
        </w:rPr>
      </w:pPr>
      <w:bookmarkStart w:id="3252" w:name="_Hlk157766539"/>
      <w:del w:id="3253" w:author="Bailey, Colin (DFO/MPO)" w:date="2024-11-01T00:45:00Z">
        <w:r w:rsidDel="00811C35">
          <w:delText xml:space="preserve">DFO. 2024. Rapid status approximations for Pacific salmon derived from integrated status assessments under DFO’s Wild Salmon Policy. CSAS Sci. Resp. 2024/004: 42 p. </w:delText>
        </w:r>
        <w:bookmarkEnd w:id="3252"/>
      </w:del>
    </w:p>
    <w:p w14:paraId="70B06E59" w14:textId="45133387" w:rsidR="0064333B" w:rsidRPr="0064333B" w:rsidDel="00811C35" w:rsidRDefault="0064333B" w:rsidP="008155B3">
      <w:pPr>
        <w:pStyle w:val="BodyText"/>
        <w:keepLines/>
        <w:ind w:left="360" w:hanging="360"/>
        <w:rPr>
          <w:del w:id="3254" w:author="Bailey, Colin (DFO/MPO)" w:date="2024-11-01T00:45:00Z"/>
        </w:rPr>
      </w:pPr>
      <w:del w:id="3255" w:author="Bailey, Colin (DFO/MPO)" w:date="2024-11-01T00:45:00Z">
        <w:r w:rsidRPr="0064333B" w:rsidDel="00811C35">
          <w:delText xml:space="preserve">Diewert, R. E., D. A. Nagtegaal, and K. Hein. 2005. A comparison of the results of the 1998 Georgia Strait creel survey with an independent observer program. Can. Manuscr. Rep. Fish. Aquat. Sci. 2716. </w:delText>
        </w:r>
        <w:r w:rsidR="001C2BAC" w:rsidRPr="0064333B" w:rsidDel="00811C35">
          <w:delText>V</w:delText>
        </w:r>
        <w:r w:rsidRPr="0064333B" w:rsidDel="00811C35">
          <w:delText>ii + 39 p.</w:delText>
        </w:r>
      </w:del>
    </w:p>
    <w:p w14:paraId="2CEA13FC" w14:textId="60614830" w:rsidR="00DA461F" w:rsidRPr="0064333B" w:rsidDel="00811C35" w:rsidRDefault="00DA461F" w:rsidP="008155B3">
      <w:pPr>
        <w:pStyle w:val="BodyText"/>
        <w:keepLines/>
        <w:ind w:left="360" w:hanging="360"/>
        <w:rPr>
          <w:del w:id="3256" w:author="Bailey, Colin (DFO/MPO)" w:date="2024-11-01T00:45:00Z"/>
        </w:rPr>
      </w:pPr>
      <w:del w:id="3257" w:author="Bailey, Colin (DFO/MPO)" w:date="2024-11-01T00:45:00Z">
        <w:r w:rsidRPr="0064333B" w:rsidDel="00811C35">
          <w:delText>Grant, S.C.H., and G. Pestal. 2012. Integrated biological status assessments under the Wild Salmon Policy using standardized metrics and expert judgement: Fraser River Sockeye salmon (</w:delText>
        </w:r>
        <w:r w:rsidRPr="003075CE" w:rsidDel="00811C35">
          <w:rPr>
            <w:i/>
            <w:iCs/>
          </w:rPr>
          <w:delText>Oncorhynchus nerka</w:delText>
        </w:r>
        <w:r w:rsidRPr="0064333B" w:rsidDel="00811C35">
          <w:delText xml:space="preserve">) case studies. DFO Can. Sci. Advis. Sec. Res. Doc. 2012/106. </w:delText>
        </w:r>
        <w:r w:rsidR="001C2BAC" w:rsidRPr="0064333B" w:rsidDel="00811C35">
          <w:delText>V</w:delText>
        </w:r>
        <w:r w:rsidRPr="0064333B" w:rsidDel="00811C35">
          <w:delText xml:space="preserve"> + 132 p.</w:delText>
        </w:r>
      </w:del>
    </w:p>
    <w:p w14:paraId="00EF80C3" w14:textId="25790F34" w:rsidR="00AD28F0" w:rsidRPr="0064333B" w:rsidDel="00811C35" w:rsidRDefault="00AD28F0" w:rsidP="008155B3">
      <w:pPr>
        <w:pStyle w:val="BodyText"/>
        <w:keepLines/>
        <w:ind w:left="360" w:hanging="360"/>
        <w:rPr>
          <w:del w:id="3258" w:author="Bailey, Colin (DFO/MPO)" w:date="2024-11-01T00:45:00Z"/>
        </w:rPr>
      </w:pPr>
      <w:del w:id="3259" w:author="Bailey, Colin (DFO/MPO)" w:date="2024-11-01T00:45:00Z">
        <w:r w:rsidRPr="0064333B" w:rsidDel="00811C35">
          <w:delText>Holt, C.A., Cass, A., Holtby, B., and Riddell, B. 2009. Indicators of Status and Benchmarks for Conservation Units in Canada’s Wild Salmon Policy. DFO Can. Sci. Advis. Res. Doc. 2009/058. Viii + 74 p.</w:delText>
        </w:r>
      </w:del>
    </w:p>
    <w:p w14:paraId="636A7169" w14:textId="0C332036" w:rsidR="00131F2A" w:rsidRPr="0064333B" w:rsidDel="00811C35" w:rsidRDefault="00131F2A" w:rsidP="008155B3">
      <w:pPr>
        <w:pStyle w:val="BodyText"/>
        <w:keepLines/>
        <w:ind w:left="360" w:hanging="360"/>
        <w:rPr>
          <w:del w:id="3260" w:author="Bailey, Colin (DFO/MPO)" w:date="2024-11-01T00:45:00Z"/>
        </w:rPr>
      </w:pPr>
      <w:del w:id="3261" w:author="Bailey, Colin (DFO/MPO)" w:date="2024-11-01T00:45:00Z">
        <w:r w:rsidRPr="0064333B" w:rsidDel="00811C35">
          <w:delText>Holt, C.A., Holt, K., Warkentin, L., Wor, C., Connors, B., Grant, S., Huang, A.-M., and Marentette, J. 2023</w:delText>
        </w:r>
        <w:r w:rsidR="008E2830" w:rsidDel="00811C35">
          <w:delText>a</w:delText>
        </w:r>
        <w:r w:rsidRPr="0064333B" w:rsidDel="00811C35">
          <w:delText xml:space="preserve">. Guidelines for Defining Limit Reference Points for Pacific Salmon Stock Management Units. DFO Can. Sci. Advis. Sec. Res. Doc. 2023/009. </w:delText>
        </w:r>
        <w:r w:rsidR="001C2BAC" w:rsidRPr="0064333B" w:rsidDel="00811C35">
          <w:delText>I</w:delText>
        </w:r>
        <w:r w:rsidRPr="0064333B" w:rsidDel="00811C35">
          <w:delText>v + 66 p.</w:delText>
        </w:r>
      </w:del>
    </w:p>
    <w:p w14:paraId="4C1CF1A5" w14:textId="54A7BA9E" w:rsidR="00142903" w:rsidRPr="0064333B" w:rsidDel="00811C35" w:rsidRDefault="00142903" w:rsidP="008155B3">
      <w:pPr>
        <w:pStyle w:val="BodyText"/>
        <w:keepLines/>
        <w:ind w:left="360" w:hanging="360"/>
        <w:rPr>
          <w:del w:id="3262" w:author="Bailey, Colin (DFO/MPO)" w:date="2024-11-01T00:45:00Z"/>
        </w:rPr>
      </w:pPr>
      <w:del w:id="3263" w:author="Bailey, Colin (DFO/MPO)" w:date="2024-11-01T00:45:00Z">
        <w:r w:rsidRPr="0064333B" w:rsidDel="00811C35">
          <w:delText xml:space="preserve">Holt, K.R., Holt, C.A., Warkentin, L., Wor, C., Davis, B., Arbeider, M., Bokvist, J., Crowley, S., Grant, S., Luedke, W., McHugh, D., Picco, C., and Van Will, </w:delText>
        </w:r>
        <w:r w:rsidR="00131F2A" w:rsidRPr="0064333B" w:rsidDel="00811C35">
          <w:delText>P. 2023</w:delText>
        </w:r>
        <w:r w:rsidR="008E2830" w:rsidDel="00811C35">
          <w:delText>b</w:delText>
        </w:r>
        <w:r w:rsidR="00131F2A" w:rsidRPr="0064333B" w:rsidDel="00811C35">
          <w:delText>. Case Study Applications of LRP Estimation Methods to Pacific Salmon Stock Management Units. DFO Can. Sci. Advis. Sec. Res. Doc. 2023/010. Iv + 129 p.</w:delText>
        </w:r>
      </w:del>
    </w:p>
    <w:p w14:paraId="2E3C9A05" w14:textId="039A5C52" w:rsidR="004E4B03" w:rsidDel="00811C35" w:rsidRDefault="007B6146" w:rsidP="008155B3">
      <w:pPr>
        <w:pStyle w:val="BodyText"/>
        <w:keepLines/>
        <w:ind w:left="360" w:hanging="360"/>
        <w:rPr>
          <w:del w:id="3264" w:author="Bailey, Colin (DFO/MPO)" w:date="2024-11-01T00:45:00Z"/>
        </w:rPr>
      </w:pPr>
      <w:del w:id="3265" w:author="Bailey, Colin (DFO/MPO)" w:date="2024-11-01T00:45:00Z">
        <w:r w:rsidDel="00811C35">
          <w:delText xml:space="preserve">[IFCRT] </w:delText>
        </w:r>
        <w:r w:rsidR="004E4B03" w:rsidRPr="0064333B" w:rsidDel="00811C35">
          <w:delText>Interior Fraser Coho Recovery Team. 2006. Conservation Strategy for coho salmon (</w:delText>
        </w:r>
        <w:r w:rsidR="004E4B03" w:rsidRPr="0064333B" w:rsidDel="00811C35">
          <w:rPr>
            <w:i/>
            <w:iCs/>
          </w:rPr>
          <w:delText>Oncorhynchus kisutch</w:delText>
        </w:r>
        <w:r w:rsidR="004E4B03" w:rsidRPr="0064333B" w:rsidDel="00811C35">
          <w:delText xml:space="preserve">), interior Fraser River populations. Fisheries and Oceans Canada. </w:delText>
        </w:r>
      </w:del>
    </w:p>
    <w:p w14:paraId="150781E9" w14:textId="7E2BE379" w:rsidR="00422863" w:rsidDel="00811C35" w:rsidRDefault="00422863" w:rsidP="008155B3">
      <w:pPr>
        <w:pStyle w:val="BodyText"/>
        <w:keepLines/>
        <w:ind w:left="360" w:hanging="360"/>
        <w:rPr>
          <w:del w:id="3266" w:author="Bailey, Colin (DFO/MPO)" w:date="2024-11-01T00:45:00Z"/>
        </w:rPr>
      </w:pPr>
      <w:del w:id="3267" w:author="Bailey, Colin (DFO/MPO)" w:date="2024-11-01T00:45:00Z">
        <w:r w:rsidRPr="00422863" w:rsidDel="00811C35">
          <w:delText>Irvine, J.R., R.E. Bai</w:delText>
        </w:r>
        <w:r w:rsidRPr="003C067C" w:rsidDel="00811C35">
          <w:delText>ley</w:delText>
        </w:r>
        <w:r w:rsidDel="00811C35">
          <w:delText>, M.J. Bradford, R.K. Kadowaki, and W.S. Shaw. 1999. 1999 assessment of Thompson River/Upper Fraser River Coho Salmon. Canadian Stock Assessment Secretariat Research Document 99/128. 40 p.</w:delText>
        </w:r>
      </w:del>
    </w:p>
    <w:p w14:paraId="434438FD" w14:textId="085DE65B" w:rsidR="00264772" w:rsidRPr="00264772" w:rsidDel="00811C35" w:rsidRDefault="00264772" w:rsidP="008155B3">
      <w:pPr>
        <w:pStyle w:val="BodyText"/>
        <w:keepLines/>
        <w:ind w:left="360" w:hanging="360"/>
        <w:rPr>
          <w:del w:id="3268" w:author="Bailey, Colin (DFO/MPO)" w:date="2024-11-01T00:45:00Z"/>
        </w:rPr>
      </w:pPr>
      <w:del w:id="3269" w:author="Bailey, Colin (DFO/MPO)" w:date="2024-11-01T00:45:00Z">
        <w:r w:rsidDel="00811C35">
          <w:delText xml:space="preserve">Irvine, J.R. 2002. COSEWIC status report on the coho salmon </w:delText>
        </w:r>
        <w:r w:rsidDel="00811C35">
          <w:rPr>
            <w:i/>
            <w:iCs/>
          </w:rPr>
          <w:delText>Oncorhynchus kisutch</w:delText>
        </w:r>
        <w:r w:rsidDel="00811C35">
          <w:delText xml:space="preserve"> (Interior Fraser Population) in Canada. </w:delText>
        </w:r>
        <w:r w:rsidR="00BA7C7E" w:rsidRPr="00BA7C7E" w:rsidDel="00811C35">
          <w:delText>Committee on the Status of Endangered Wildlife in Canada, Ottawa.</w:delText>
        </w:r>
        <w:r w:rsidR="00BA7C7E" w:rsidDel="00811C35">
          <w:delText xml:space="preserve"> viii + 34 pp.</w:delText>
        </w:r>
      </w:del>
    </w:p>
    <w:p w14:paraId="1C691599" w14:textId="77343094" w:rsidR="0064333B" w:rsidRPr="0064333B" w:rsidDel="00811C35" w:rsidRDefault="0064333B" w:rsidP="008155B3">
      <w:pPr>
        <w:pStyle w:val="BodyText"/>
        <w:keepLines/>
        <w:ind w:left="360" w:hanging="360"/>
        <w:rPr>
          <w:del w:id="3270" w:author="Bailey, Colin (DFO/MPO)" w:date="2024-11-01T00:45:00Z"/>
        </w:rPr>
      </w:pPr>
      <w:del w:id="3271" w:author="Bailey, Colin (DFO/MPO)" w:date="2024-11-01T00:45:00Z">
        <w:r w:rsidRPr="0064333B" w:rsidDel="00811C35">
          <w:delText xml:space="preserve">Korman, J., J. Sawada, and M. J. Bradford. 2019. Evaluation framework for assessing potential Pacific Salmon Commission reference points for population status and associated allowable exploitation rates for Strait of Georgia and Fraser River Coho Salmon Management Units. DFO Can. Sci. Advis. Sec. Res. Doc. 2019/001. </w:delText>
        </w:r>
        <w:r w:rsidR="001C2BAC" w:rsidRPr="0064333B" w:rsidDel="00811C35">
          <w:delText>V</w:delText>
        </w:r>
        <w:r w:rsidRPr="0064333B" w:rsidDel="00811C35">
          <w:delText>i + 86 p.</w:delText>
        </w:r>
      </w:del>
    </w:p>
    <w:p w14:paraId="2E412C4A" w14:textId="0B6DEB14" w:rsidR="0002167C" w:rsidDel="00811C35" w:rsidRDefault="0002167C" w:rsidP="008155B3">
      <w:pPr>
        <w:pStyle w:val="BodyText"/>
        <w:keepLines/>
        <w:ind w:left="360" w:hanging="360"/>
        <w:rPr>
          <w:del w:id="3272" w:author="Bailey, Colin (DFO/MPO)" w:date="2024-11-01T00:45:00Z"/>
        </w:rPr>
      </w:pPr>
      <w:del w:id="3273" w:author="Bailey, Colin (DFO/MPO)" w:date="2024-11-01T00:45:00Z">
        <w:r w:rsidRPr="0064333B" w:rsidDel="00811C35">
          <w:delText xml:space="preserve">Marentette, J.R., Kronlund, A.R., Cogliati, K.M. 2021. Specification of Precautionary Approach Reference Points and Harvest Control Rules in Domestically Managed and Assessed Key Harvested Stocks In Canada. DFO Can. Sci. Advis. Sec. Res. Doc. 2021/057. </w:delText>
        </w:r>
        <w:r w:rsidR="001C2BAC" w:rsidRPr="0064333B" w:rsidDel="00811C35">
          <w:delText>V</w:delText>
        </w:r>
        <w:r w:rsidRPr="0064333B" w:rsidDel="00811C35">
          <w:delText>ii + 98 p.</w:delText>
        </w:r>
      </w:del>
    </w:p>
    <w:p w14:paraId="32A22E7D" w14:textId="3BE6F73C" w:rsidR="00737304" w:rsidRPr="0064333B" w:rsidDel="00811C35" w:rsidRDefault="00737304" w:rsidP="008155B3">
      <w:pPr>
        <w:pStyle w:val="BodyText"/>
        <w:keepLines/>
        <w:ind w:left="360" w:hanging="360"/>
        <w:rPr>
          <w:del w:id="3274" w:author="Bailey, Colin (DFO/MPO)" w:date="2024-11-01T00:45:00Z"/>
        </w:rPr>
      </w:pPr>
      <w:del w:id="3275" w:author="Bailey, Colin (DFO/MPO)" w:date="2024-11-01T00:45:00Z">
        <w:r w:rsidDel="00811C35">
          <w:delText>MEW. 2008. Fishery Regulation Assessment Model (FRAM) - An Overview for Coho and Chinook - v 3.0. Portland, Oregon.</w:delText>
        </w:r>
      </w:del>
    </w:p>
    <w:p w14:paraId="339EFB45" w14:textId="05D6A736" w:rsidR="001A5E27" w:rsidRPr="0064333B" w:rsidDel="00811C35" w:rsidRDefault="001A5E27" w:rsidP="008155B3">
      <w:pPr>
        <w:pStyle w:val="BodyText"/>
        <w:keepLines/>
        <w:ind w:left="360" w:hanging="360"/>
        <w:rPr>
          <w:del w:id="3276" w:author="Bailey, Colin (DFO/MPO)" w:date="2024-11-01T00:45:00Z"/>
        </w:rPr>
      </w:pPr>
      <w:del w:id="3277" w:author="Bailey, Colin (DFO/MPO)" w:date="2024-11-01T00:45:00Z">
        <w:r w:rsidRPr="0064333B" w:rsidDel="00811C35">
          <w:delText>Pacific Fishery Management Council. 2021. Preseason Report III: Council Adopted Management Measures and Environmental Assessment Part 3 for 2021 Ocean Salmon Fishery Regulations: RIN 0648-BJ97. (Document prepared for the Council and its advisory entities.) Pacific Fishery Management Council, 7700 NE Ambassador Place, Suite 101, Portland, Oregon 97220-1384.</w:delText>
        </w:r>
      </w:del>
    </w:p>
    <w:p w14:paraId="615139E7" w14:textId="7129CFB0" w:rsidR="00DA461F" w:rsidRPr="0064333B" w:rsidDel="00811C35" w:rsidRDefault="00DA461F" w:rsidP="008155B3">
      <w:pPr>
        <w:pStyle w:val="BodyText"/>
        <w:keepLines/>
        <w:ind w:left="360" w:hanging="360"/>
        <w:rPr>
          <w:del w:id="3278" w:author="Bailey, Colin (DFO/MPO)" w:date="2024-11-01T00:45:00Z"/>
        </w:rPr>
      </w:pPr>
      <w:del w:id="3279" w:author="Bailey, Colin (DFO/MPO)" w:date="2024-11-01T00:45:00Z">
        <w:r w:rsidRPr="0064333B" w:rsidDel="00811C35">
          <w:delText>Parken, C., L. Ritchie, B. Macdonald, R. Bailey, P. Nicklin, M. Bradford, H. Ward, P. Welch, I. Boyce, A. Tompkins, M. Maxwell, K. Beach, J. Irvine, S. Grant, P. Van Will, D. Willis, M. Staley, M. Walsh, J. Sawada, J. Scroggie, and E. McGrath. (Unpublished). Wild Salmon Policy Biological Status Assessment for Conservation Units of Interior Fraser River Coho Salmon (</w:delText>
        </w:r>
        <w:r w:rsidRPr="0064333B" w:rsidDel="00811C35">
          <w:rPr>
            <w:i/>
            <w:iCs/>
          </w:rPr>
          <w:delText>Oncorhynchus kisutch</w:delText>
        </w:r>
        <w:r w:rsidRPr="0064333B" w:rsidDel="00811C35">
          <w:delText>).</w:delText>
        </w:r>
      </w:del>
    </w:p>
    <w:p w14:paraId="6068D05B" w14:textId="4FD497F0" w:rsidR="0064333B" w:rsidRPr="0064333B" w:rsidDel="00811C35" w:rsidRDefault="0064333B" w:rsidP="008155B3">
      <w:pPr>
        <w:pStyle w:val="BodyText"/>
        <w:keepLines/>
        <w:ind w:left="360" w:hanging="360"/>
        <w:rPr>
          <w:del w:id="3280" w:author="Bailey, Colin (DFO/MPO)" w:date="2024-11-01T00:45:00Z"/>
        </w:rPr>
      </w:pPr>
      <w:del w:id="3281" w:author="Bailey, Colin (DFO/MPO)" w:date="2024-11-01T00:45:00Z">
        <w:r w:rsidRPr="0064333B" w:rsidDel="00811C35">
          <w:delText xml:space="preserve">Patterson, D. A., K. A. Robinson, G. D. Raby, A. L. Bass, R. Houtman, S. G. Hinch, and S. J. Cooke. 2017. Guidance to Derive and Update Fishing-Related Incidental Mortality Rates for Pacific Salmon. DFO Can. Sci. Advis. Sec. Res. Doc 2017/011. </w:delText>
        </w:r>
        <w:r w:rsidR="001C2BAC" w:rsidRPr="0064333B" w:rsidDel="00811C35">
          <w:delText>V</w:delText>
        </w:r>
        <w:r w:rsidRPr="0064333B" w:rsidDel="00811C35">
          <w:delText>ii + 56 p.</w:delText>
        </w:r>
      </w:del>
    </w:p>
    <w:p w14:paraId="300E1BCF" w14:textId="06FB85C9" w:rsidR="0064333B" w:rsidRPr="0064333B" w:rsidDel="00811C35" w:rsidRDefault="0064333B" w:rsidP="008155B3">
      <w:pPr>
        <w:pStyle w:val="BodyText"/>
        <w:keepLines/>
        <w:ind w:left="360" w:hanging="360"/>
        <w:rPr>
          <w:del w:id="3282" w:author="Bailey, Colin (DFO/MPO)" w:date="2024-11-01T00:45:00Z"/>
        </w:rPr>
      </w:pPr>
      <w:del w:id="3283" w:author="Bailey, Colin (DFO/MPO)" w:date="2024-11-01T00:45:00Z">
        <w:r w:rsidRPr="0064333B" w:rsidDel="00811C35">
          <w:delText>PSC. 2013. Pacific Salmon Commission Joint Coho Technical Committee: 1986-2009 Periodic Report Revised. Pacific Salmon Comm. Tech. Rep. TCCOHO (13)-1</w:delText>
        </w:r>
      </w:del>
    </w:p>
    <w:p w14:paraId="284DAB7E" w14:textId="3C9D8FC6" w:rsidR="0064333B" w:rsidRPr="0064333B" w:rsidDel="00811C35" w:rsidRDefault="0064333B" w:rsidP="008155B3">
      <w:pPr>
        <w:pStyle w:val="BodyText"/>
        <w:keepLines/>
        <w:ind w:left="360" w:hanging="360"/>
        <w:rPr>
          <w:del w:id="3284" w:author="Bailey, Colin (DFO/MPO)" w:date="2024-11-01T00:45:00Z"/>
        </w:rPr>
      </w:pPr>
      <w:del w:id="3285" w:author="Bailey, Colin (DFO/MPO)" w:date="2024-11-01T00:45:00Z">
        <w:r w:rsidRPr="0064333B" w:rsidDel="00811C35">
          <w:delText>PSCCWTW. 2008. An action plan in response to Coded Wire Tag (CWT) Expert Panel Recommendations. Pacific Salmon Comm. Tech. Rep. No. 25: 170 p.</w:delText>
        </w:r>
      </w:del>
    </w:p>
    <w:p w14:paraId="7AE8B39D" w14:textId="44985F9F" w:rsidR="0064333B" w:rsidDel="00811C35" w:rsidRDefault="0064333B" w:rsidP="008155B3">
      <w:pPr>
        <w:pStyle w:val="BodyText"/>
        <w:keepLines/>
        <w:ind w:left="360" w:hanging="360"/>
        <w:rPr>
          <w:del w:id="3286" w:author="Bailey, Colin (DFO/MPO)" w:date="2024-11-01T00:45:00Z"/>
        </w:rPr>
      </w:pPr>
      <w:del w:id="3287" w:author="Bailey, Colin (DFO/MPO)" w:date="2024-11-01T00:45:00Z">
        <w:r w:rsidRPr="0064333B" w:rsidDel="00811C35">
          <w:delText xml:space="preserve">Vélez-Espino, L. A., R. E. Mcnicol, G. Brown, and C. K. Parken. 2010. Correction factors for numbers of released Chinook salmon reported in commercial troll logbooks: expanding the applications of the observer program. Can. Manuscr. Rep. Fish. Aquat. Sci. 2898. </w:delText>
        </w:r>
        <w:r w:rsidR="001C2BAC" w:rsidRPr="0064333B" w:rsidDel="00811C35">
          <w:delText>V</w:delText>
        </w:r>
        <w:r w:rsidRPr="0064333B" w:rsidDel="00811C35">
          <w:delText>ii + 48 p.</w:delText>
        </w:r>
      </w:del>
    </w:p>
    <w:p w14:paraId="6FB8F3A3" w14:textId="44A7FA92" w:rsidR="003075CE" w:rsidDel="00811C35" w:rsidRDefault="003075CE" w:rsidP="008155B3">
      <w:pPr>
        <w:pStyle w:val="BodyText"/>
        <w:keepLines/>
        <w:ind w:left="360" w:hanging="360"/>
        <w:rPr>
          <w:del w:id="3288" w:author="Bailey, Colin (DFO/MPO)" w:date="2024-11-01T00:45:00Z"/>
        </w:rPr>
      </w:pPr>
      <w:del w:id="3289" w:author="Bailey, Colin (DFO/MPO)" w:date="2024-11-01T00:45:00Z">
        <w:r w:rsidRPr="003075CE" w:rsidDel="00811C35">
          <w:delText>Xuereb, A., Rougemont, Q., Dallaire, X., Moore, J. S., Normandeau, E., Bougas, B., Perreault-Payette, A., Koop, B. F., Withler, R., Beacham, T., &amp; Bernatchez, L. (2022). Re-evaluating Coho salmon (</w:delText>
        </w:r>
        <w:r w:rsidRPr="003075CE" w:rsidDel="00811C35">
          <w:rPr>
            <w:i/>
            <w:iCs/>
          </w:rPr>
          <w:delText>Oncorhynchus kisutch</w:delText>
        </w:r>
        <w:r w:rsidRPr="003075CE" w:rsidDel="00811C35">
          <w:delText>) conservation units in Canada using genomic data. Evolutionary Applications, 15(11), 1925–1944. https://doi.org/10.1111/eva.13489</w:delText>
        </w:r>
      </w:del>
    </w:p>
    <w:p w14:paraId="2451A49D" w14:textId="5D8964B1" w:rsidR="00866029" w:rsidRPr="00F40F22" w:rsidRDefault="00866029" w:rsidP="0092747E">
      <w:pPr>
        <w:pStyle w:val="BodyText"/>
      </w:pPr>
      <w:r w:rsidRPr="000027DA">
        <w:rPr>
          <w:lang w:eastAsia="en-CA"/>
        </w:rPr>
        <w:t xml:space="preserve">This Science Advisory Report </w:t>
      </w:r>
      <w:r w:rsidR="006B7C96" w:rsidRPr="000027DA">
        <w:rPr>
          <w:lang w:eastAsia="en-CA"/>
        </w:rPr>
        <w:t xml:space="preserve">is from the </w:t>
      </w:r>
      <w:r w:rsidRPr="00051C98">
        <w:rPr>
          <w:color w:val="4F81BD" w:themeColor="accent1"/>
          <w:lang w:eastAsia="en-CA"/>
        </w:rPr>
        <w:t>[</w:t>
      </w:r>
      <w:r w:rsidR="00E062BC" w:rsidRPr="00051C98">
        <w:rPr>
          <w:color w:val="4F81BD" w:themeColor="accent1"/>
          <w:lang w:eastAsia="en-CA"/>
        </w:rPr>
        <w:t>meeting</w:t>
      </w:r>
      <w:r w:rsidRPr="00051C98">
        <w:rPr>
          <w:color w:val="4F81BD" w:themeColor="accent1"/>
          <w:lang w:eastAsia="en-CA"/>
        </w:rPr>
        <w:t xml:space="preserve"> date and title (</w:t>
      </w:r>
      <w:r w:rsidR="00FB39BD" w:rsidRPr="00051C98">
        <w:rPr>
          <w:color w:val="4F81BD" w:themeColor="accent1"/>
        </w:rPr>
        <w:t xml:space="preserve">The meeting process, date and title </w:t>
      </w:r>
      <w:r w:rsidR="00FB39BD" w:rsidRPr="00051C98">
        <w:rPr>
          <w:b/>
          <w:color w:val="4F81BD" w:themeColor="accent1"/>
        </w:rPr>
        <w:t xml:space="preserve">MUST BE EXACTLY </w:t>
      </w:r>
      <w:r w:rsidR="00FB39BD" w:rsidRPr="00051C98">
        <w:rPr>
          <w:color w:val="4F81BD" w:themeColor="accent1"/>
        </w:rPr>
        <w:t>as they appear for the meeting on the Science Advisory Schedule</w:t>
      </w:r>
      <w:r w:rsidRPr="00051C98">
        <w:rPr>
          <w:color w:val="4F81BD" w:themeColor="accent1"/>
          <w:lang w:eastAsia="en-CA"/>
        </w:rPr>
        <w:t>]</w:t>
      </w:r>
      <w:r w:rsidR="00301F3C" w:rsidRPr="00051C98">
        <w:rPr>
          <w:color w:val="4F81BD" w:themeColor="accent1"/>
          <w:lang w:eastAsia="en-CA"/>
        </w:rPr>
        <w:t xml:space="preserve">. </w:t>
      </w:r>
      <w:r w:rsidR="00F40F22" w:rsidRPr="007C3702">
        <w:t xml:space="preserve">Additional publications from this </w:t>
      </w:r>
      <w:r w:rsidR="00F40F22">
        <w:t>meeting</w:t>
      </w:r>
      <w:r w:rsidR="00F40F22" w:rsidRPr="007C3702">
        <w:t xml:space="preserve"> will be posted on the </w:t>
      </w:r>
      <w:hyperlink r:id="rId28" w:history="1">
        <w:r w:rsidR="00F40F22" w:rsidRPr="00CC6526">
          <w:rPr>
            <w:rStyle w:val="Hyperlink"/>
          </w:rPr>
          <w:t>Fisheries and Oceans Canada</w:t>
        </w:r>
        <w:r w:rsidR="00F40F22">
          <w:rPr>
            <w:rStyle w:val="Hyperlink"/>
          </w:rPr>
          <w:t xml:space="preserve"> (DFO)</w:t>
        </w:r>
        <w:r w:rsidR="00F40F22" w:rsidRPr="00CC6526">
          <w:rPr>
            <w:rStyle w:val="Hyperlink"/>
          </w:rPr>
          <w:t xml:space="preserve"> Science Advisory Schedule</w:t>
        </w:r>
      </w:hyperlink>
      <w:r w:rsidR="009346E2">
        <w:t xml:space="preserve"> as they become available.</w:t>
      </w:r>
    </w:p>
    <w:bookmarkEnd w:id="3193"/>
    <w:p w14:paraId="6D101561" w14:textId="77777777" w:rsidR="00B8534C" w:rsidRDefault="00B8534C" w:rsidP="00A82386">
      <w:pPr>
        <w:pStyle w:val="Heading2"/>
      </w:pPr>
      <w:r>
        <w:br w:type="page"/>
      </w:r>
    </w:p>
    <w:p w14:paraId="11F83C66" w14:textId="715F38B9" w:rsidR="00EE3838" w:rsidRPr="00D223C8" w:rsidRDefault="00BC1664" w:rsidP="00A82386">
      <w:pPr>
        <w:pStyle w:val="Heading2"/>
      </w:pPr>
      <w:r w:rsidRPr="00D223C8">
        <w:lastRenderedPageBreak/>
        <w:t>THIS REPORT IS AVAILABLE FROM THE:</w:t>
      </w:r>
    </w:p>
    <w:p w14:paraId="7B31DCE9" w14:textId="77777777" w:rsidR="00FA1C7B" w:rsidRPr="00051C98" w:rsidRDefault="00FA1C7B" w:rsidP="00CA28AD">
      <w:pPr>
        <w:pStyle w:val="BodyTextCentered"/>
        <w:rPr>
          <w:color w:val="4F81BD" w:themeColor="accent1"/>
        </w:rPr>
      </w:pPr>
      <w:r w:rsidRPr="00051C98">
        <w:rPr>
          <w:color w:val="4F81BD" w:themeColor="accent1"/>
        </w:rPr>
        <w:t>Center for Science Advice (CSA) (</w:t>
      </w:r>
      <w:proofErr w:type="spellStart"/>
      <w:r w:rsidRPr="00051C98">
        <w:rPr>
          <w:color w:val="4F81BD" w:themeColor="accent1"/>
        </w:rPr>
        <w:t>Shift+Enter</w:t>
      </w:r>
      <w:proofErr w:type="spellEnd"/>
      <w:r w:rsidRPr="00051C98">
        <w:rPr>
          <w:color w:val="4F81BD" w:themeColor="accent1"/>
        </w:rPr>
        <w:t>)</w:t>
      </w:r>
      <w:r w:rsidRPr="00051C98">
        <w:rPr>
          <w:color w:val="4F81BD" w:themeColor="accent1"/>
        </w:rPr>
        <w:br/>
        <w:t>Name of Region (</w:t>
      </w:r>
      <w:proofErr w:type="spellStart"/>
      <w:r w:rsidRPr="00051C98">
        <w:rPr>
          <w:color w:val="4F81BD" w:themeColor="accent1"/>
        </w:rPr>
        <w:t>Shift+Enter</w:t>
      </w:r>
      <w:proofErr w:type="spellEnd"/>
      <w:r w:rsidRPr="00051C98">
        <w:rPr>
          <w:color w:val="4F81BD" w:themeColor="accent1"/>
        </w:rPr>
        <w:t>)</w:t>
      </w:r>
      <w:r w:rsidRPr="00051C98">
        <w:rPr>
          <w:color w:val="4F81BD" w:themeColor="accent1"/>
        </w:rPr>
        <w:br/>
        <w:t>Fisheries and Oceans Canada (</w:t>
      </w:r>
      <w:proofErr w:type="spellStart"/>
      <w:r w:rsidRPr="00051C98">
        <w:rPr>
          <w:color w:val="4F81BD" w:themeColor="accent1"/>
        </w:rPr>
        <w:t>Shift+Enter</w:t>
      </w:r>
      <w:proofErr w:type="spellEnd"/>
      <w:r w:rsidRPr="00051C98">
        <w:rPr>
          <w:color w:val="4F81BD" w:themeColor="accent1"/>
        </w:rPr>
        <w:t>)</w:t>
      </w:r>
      <w:r w:rsidRPr="00051C98">
        <w:rPr>
          <w:color w:val="4F81BD" w:themeColor="accent1"/>
        </w:rPr>
        <w:br/>
        <w:t>Complete mailing address of CSA Office</w:t>
      </w:r>
    </w:p>
    <w:p w14:paraId="42F4C367" w14:textId="77777777" w:rsidR="00FA1C7B" w:rsidRPr="0033203F" w:rsidRDefault="00FA1C7B" w:rsidP="00CA28AD">
      <w:pPr>
        <w:pStyle w:val="BodyTextCentered"/>
        <w:rPr>
          <w:rStyle w:val="Hyperlink"/>
          <w:szCs w:val="22"/>
        </w:rPr>
      </w:pPr>
      <w:r w:rsidRPr="00051C98">
        <w:rPr>
          <w:color w:val="4F81BD" w:themeColor="accent1"/>
        </w:rPr>
        <w:t>Telephone: (</w:t>
      </w:r>
      <w:proofErr w:type="spellStart"/>
      <w:r w:rsidRPr="00051C98">
        <w:rPr>
          <w:color w:val="4F81BD" w:themeColor="accent1"/>
        </w:rPr>
        <w:t>Shift+Enter</w:t>
      </w:r>
      <w:proofErr w:type="spellEnd"/>
      <w:r w:rsidRPr="00051C98">
        <w:rPr>
          <w:color w:val="4F81BD" w:themeColor="accent1"/>
        </w:rPr>
        <w:t>)</w:t>
      </w:r>
      <w:r w:rsidRPr="00051C98">
        <w:rPr>
          <w:color w:val="4F81BD" w:themeColor="accent1"/>
        </w:rPr>
        <w:br/>
        <w:t>E-Mail: (</w:t>
      </w:r>
      <w:proofErr w:type="spellStart"/>
      <w:r w:rsidRPr="00051C98">
        <w:rPr>
          <w:color w:val="4F81BD" w:themeColor="accent1"/>
        </w:rPr>
        <w:t>Shift+Enter</w:t>
      </w:r>
      <w:proofErr w:type="spellEnd"/>
      <w:r w:rsidRPr="00051C98">
        <w:rPr>
          <w:color w:val="4F81BD" w:themeColor="accent1"/>
        </w:rPr>
        <w:t>)</w:t>
      </w:r>
      <w:r w:rsidRPr="00051C98">
        <w:rPr>
          <w:color w:val="4F81BD" w:themeColor="accent1"/>
        </w:rPr>
        <w:br/>
      </w:r>
      <w:r w:rsidRPr="0033203F">
        <w:rPr>
          <w:szCs w:val="22"/>
        </w:rPr>
        <w:t xml:space="preserve">Internet address: </w:t>
      </w:r>
      <w:r w:rsidRPr="0033203F">
        <w:rPr>
          <w:color w:val="2B579A"/>
          <w:szCs w:val="22"/>
          <w:shd w:val="clear" w:color="auto" w:fill="E6E6E6"/>
        </w:rPr>
        <w:fldChar w:fldCharType="begin" w:fldLock="1"/>
      </w:r>
      <w:r w:rsidRPr="0033203F">
        <w:rPr>
          <w:szCs w:val="22"/>
        </w:rPr>
        <w:instrText>HYPERLINK "http://www.dfo-mpo.gc.ca/csas-sccs/" \o "Fisheries and Oceans Canada / Canadian Science Advisory Secretariat"</w:instrText>
      </w:r>
      <w:r w:rsidRPr="0033203F">
        <w:rPr>
          <w:color w:val="2B579A"/>
          <w:szCs w:val="22"/>
          <w:shd w:val="clear" w:color="auto" w:fill="E6E6E6"/>
        </w:rPr>
      </w:r>
      <w:r w:rsidRPr="0033203F">
        <w:rPr>
          <w:color w:val="2B579A"/>
          <w:szCs w:val="22"/>
          <w:shd w:val="clear" w:color="auto" w:fill="E6E6E6"/>
        </w:rPr>
        <w:fldChar w:fldCharType="separate"/>
      </w:r>
      <w:r w:rsidRPr="0033203F">
        <w:rPr>
          <w:rStyle w:val="Hyperlink"/>
          <w:szCs w:val="22"/>
        </w:rPr>
        <w:t>www.dfo-mpo.gc.ca/csas-sccs/</w:t>
      </w:r>
    </w:p>
    <w:p w14:paraId="42F9261A" w14:textId="240F3E41" w:rsidR="00EE3838" w:rsidRPr="00D223C8" w:rsidRDefault="00FA1C7B" w:rsidP="00CA28AD">
      <w:pPr>
        <w:pStyle w:val="BodyTextCentered"/>
      </w:pPr>
      <w:r w:rsidRPr="0033203F">
        <w:rPr>
          <w:color w:val="2B579A"/>
          <w:szCs w:val="22"/>
          <w:shd w:val="clear" w:color="auto" w:fill="E6E6E6"/>
        </w:rPr>
        <w:fldChar w:fldCharType="end"/>
      </w:r>
      <w:r w:rsidR="00EE3838">
        <w:t xml:space="preserve">ISSN </w:t>
      </w:r>
      <w:smartTag w:uri="urn:schemas-microsoft-com:office:smarttags" w:element="phone">
        <w:smartTagPr>
          <w:attr w:name="phonenumber" w:val="19195087"/>
        </w:smartTagPr>
        <w:r w:rsidR="00EE3838">
          <w:t>1919-5087</w:t>
        </w:r>
      </w:smartTag>
      <w:r w:rsidR="00EE3838">
        <w:br/>
      </w:r>
      <w:r w:rsidR="00EE3838" w:rsidRPr="00D223C8">
        <w:t>© H</w:t>
      </w:r>
      <w:r w:rsidR="0049317E">
        <w:t>is</w:t>
      </w:r>
      <w:r w:rsidR="00EE3838" w:rsidRPr="00D223C8">
        <w:t xml:space="preserve"> Majesty the </w:t>
      </w:r>
      <w:r w:rsidR="0049317E">
        <w:t>King</w:t>
      </w:r>
      <w:r w:rsidR="00EE3838" w:rsidRPr="00D223C8">
        <w:t xml:space="preserve"> in Right of Canada, </w:t>
      </w:r>
      <w:r w:rsidR="00FD13A2" w:rsidRPr="00E053C8">
        <w:rPr>
          <w:color w:val="4F81BD" w:themeColor="accent1"/>
        </w:rPr>
        <w:t>2022</w:t>
      </w:r>
    </w:p>
    <w:p w14:paraId="6B378B8F" w14:textId="77777777" w:rsidR="00EE3838" w:rsidRPr="00B634E3" w:rsidRDefault="00316480" w:rsidP="00525AEF">
      <w:pPr>
        <w:pStyle w:val="BodyText"/>
        <w:jc w:val="center"/>
      </w:pPr>
      <w:r w:rsidRPr="00316480">
        <w:rPr>
          <w:noProof/>
          <w:color w:val="2B579A"/>
          <w:shd w:val="clear" w:color="auto" w:fill="E6E6E6"/>
        </w:rPr>
        <w:drawing>
          <wp:inline distT="0" distB="0" distL="0" distR="0" wp14:anchorId="477CCA48" wp14:editId="1968FE21">
            <wp:extent cx="476250" cy="476250"/>
            <wp:effectExtent l="0" t="0" r="0" b="0"/>
            <wp:docPr id="1" name="Picture 1" descr="please r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a:off x="0" y="0"/>
                      <a:ext cx="476250" cy="476250"/>
                    </a:xfrm>
                    <a:prstGeom prst="rect">
                      <a:avLst/>
                    </a:prstGeom>
                    <a:noFill/>
                  </pic:spPr>
                </pic:pic>
              </a:graphicData>
            </a:graphic>
          </wp:inline>
        </w:drawing>
      </w:r>
    </w:p>
    <w:p w14:paraId="4CF1DE2A" w14:textId="77777777" w:rsidR="00FE20D6" w:rsidRPr="00C859C6" w:rsidRDefault="000A59CB" w:rsidP="00EE3838">
      <w:pPr>
        <w:pStyle w:val="BodyText"/>
      </w:pPr>
      <w:r>
        <w:t>C</w:t>
      </w:r>
      <w:r w:rsidR="00EE3838">
        <w:t>orrect Citation for this Publication:</w:t>
      </w:r>
    </w:p>
    <w:p w14:paraId="75E4DCC7" w14:textId="77777777" w:rsidR="00FE20D6" w:rsidRPr="00350C57" w:rsidRDefault="00F07F90" w:rsidP="0092747E">
      <w:pPr>
        <w:pStyle w:val="citation"/>
      </w:pPr>
      <w:r w:rsidRPr="0092747E">
        <w:t>DFO</w:t>
      </w:r>
      <w:r w:rsidR="00856521" w:rsidRPr="0092747E">
        <w:t xml:space="preserve">. </w:t>
      </w:r>
      <w:r w:rsidR="00FD13A2" w:rsidRPr="00E053C8">
        <w:rPr>
          <w:color w:val="4F81BD" w:themeColor="accent1"/>
        </w:rPr>
        <w:t>2022</w:t>
      </w:r>
      <w:r w:rsidR="009A7D41" w:rsidRPr="00E053C8">
        <w:rPr>
          <w:color w:val="4F81BD" w:themeColor="accent1"/>
        </w:rPr>
        <w:t xml:space="preserve">.  </w:t>
      </w:r>
      <w:r w:rsidR="009A7D41" w:rsidRPr="00051C98">
        <w:rPr>
          <w:color w:val="4F81BD" w:themeColor="accent1"/>
        </w:rPr>
        <w:t>&lt;&lt;insert title here</w:t>
      </w:r>
      <w:r w:rsidR="00E062BC" w:rsidRPr="00051C98">
        <w:rPr>
          <w:color w:val="4F81BD" w:themeColor="accent1"/>
        </w:rPr>
        <w:t xml:space="preserve"> </w:t>
      </w:r>
      <w:r w:rsidR="00855023" w:rsidRPr="00051C98">
        <w:rPr>
          <w:color w:val="4F81BD" w:themeColor="accent1"/>
        </w:rPr>
        <w:t xml:space="preserve">– title must be exactly as </w:t>
      </w:r>
      <w:r w:rsidR="00607A1A" w:rsidRPr="00051C98">
        <w:rPr>
          <w:color w:val="4F81BD" w:themeColor="accent1"/>
        </w:rPr>
        <w:t>it appears</w:t>
      </w:r>
      <w:r w:rsidR="00855023" w:rsidRPr="00051C98">
        <w:rPr>
          <w:color w:val="4F81BD" w:themeColor="accent1"/>
        </w:rPr>
        <w:t xml:space="preserve"> on the cover page, but in </w:t>
      </w:r>
      <w:r w:rsidR="002B14E2" w:rsidRPr="00051C98">
        <w:rPr>
          <w:color w:val="4F81BD" w:themeColor="accent1"/>
        </w:rPr>
        <w:t>title case</w:t>
      </w:r>
      <w:r w:rsidRPr="00051C98">
        <w:rPr>
          <w:color w:val="4F81BD" w:themeColor="accent1"/>
        </w:rPr>
        <w:t>&gt;&gt;</w:t>
      </w:r>
      <w:r w:rsidR="009A7D41" w:rsidRPr="00051C98">
        <w:rPr>
          <w:color w:val="4F81BD" w:themeColor="accent1"/>
        </w:rPr>
        <w:t>.</w:t>
      </w:r>
      <w:r w:rsidR="00CA0144" w:rsidRPr="0092747E">
        <w:t xml:space="preserve"> DFO Can. Sci. </w:t>
      </w:r>
      <w:proofErr w:type="spellStart"/>
      <w:r w:rsidR="00CA0144" w:rsidRPr="00350C57">
        <w:t>Advis</w:t>
      </w:r>
      <w:proofErr w:type="spellEnd"/>
      <w:r w:rsidR="00CA0144" w:rsidRPr="00350C57">
        <w:t>. Sec</w:t>
      </w:r>
      <w:r w:rsidR="00852AB1" w:rsidRPr="00350C57">
        <w:t>.</w:t>
      </w:r>
      <w:r w:rsidR="00C65C63" w:rsidRPr="00350C57">
        <w:t xml:space="preserve"> </w:t>
      </w:r>
      <w:r w:rsidR="00C91B7A" w:rsidRPr="00350C57">
        <w:t>Sci</w:t>
      </w:r>
      <w:r w:rsidR="00CA0144" w:rsidRPr="00350C57">
        <w:t xml:space="preserve">. </w:t>
      </w:r>
      <w:proofErr w:type="spellStart"/>
      <w:r w:rsidR="00CA0144" w:rsidRPr="00350C57">
        <w:t>Advis</w:t>
      </w:r>
      <w:proofErr w:type="spellEnd"/>
      <w:r w:rsidR="00CA0144" w:rsidRPr="00350C57">
        <w:t xml:space="preserve">. </w:t>
      </w:r>
      <w:r w:rsidR="00FE20D6" w:rsidRPr="00350C57">
        <w:t>Rep</w:t>
      </w:r>
      <w:r w:rsidR="00CA0144" w:rsidRPr="00350C57">
        <w:t>.</w:t>
      </w:r>
      <w:r w:rsidR="00FE20D6" w:rsidRPr="00350C57">
        <w:t xml:space="preserve"> </w:t>
      </w:r>
      <w:r w:rsidR="00FD13A2" w:rsidRPr="00E053C8">
        <w:rPr>
          <w:color w:val="4F81BD" w:themeColor="accent1"/>
        </w:rPr>
        <w:t>2022</w:t>
      </w:r>
      <w:r w:rsidR="00D97FD4" w:rsidRPr="00E053C8">
        <w:rPr>
          <w:color w:val="4F81BD" w:themeColor="accent1"/>
        </w:rPr>
        <w:t>/</w:t>
      </w:r>
      <w:proofErr w:type="spellStart"/>
      <w:r w:rsidR="00DE1544" w:rsidRPr="00E053C8">
        <w:rPr>
          <w:color w:val="4F81BD" w:themeColor="accent1"/>
        </w:rPr>
        <w:t>nnn</w:t>
      </w:r>
      <w:proofErr w:type="spellEnd"/>
      <w:r w:rsidR="00FE20D6" w:rsidRPr="00051C98">
        <w:rPr>
          <w:color w:val="4F81BD" w:themeColor="accent1"/>
        </w:rPr>
        <w:t>.</w:t>
      </w:r>
      <w:r w:rsidR="00D45BC0" w:rsidRPr="00051C98">
        <w:rPr>
          <w:color w:val="4F81BD" w:themeColor="accent1"/>
        </w:rPr>
        <w:t xml:space="preserve"> (Style: citation)</w:t>
      </w:r>
    </w:p>
    <w:p w14:paraId="67F6B13B" w14:textId="55E5BFC3" w:rsidR="008108BB" w:rsidRPr="00E159E3" w:rsidRDefault="00CC4E8C" w:rsidP="0092747E">
      <w:pPr>
        <w:pStyle w:val="BodyTextItalic"/>
      </w:pPr>
      <w:r>
        <w:t>Aussi disponible en français</w:t>
      </w:r>
      <w:r w:rsidR="001C2BAC">
        <w:t> </w:t>
      </w:r>
      <w:r>
        <w:t>:</w:t>
      </w:r>
    </w:p>
    <w:p w14:paraId="7DFA16D8" w14:textId="0D1265C2" w:rsidR="00DD412E" w:rsidRPr="00CB3030" w:rsidRDefault="00C912AB" w:rsidP="0092747E">
      <w:pPr>
        <w:pStyle w:val="citation-translated"/>
        <w:rPr>
          <w:lang w:val="en-US"/>
        </w:rPr>
      </w:pPr>
      <w:r w:rsidRPr="009C3E2E">
        <w:rPr>
          <w:lang w:val="fr-CA"/>
        </w:rPr>
        <w:t xml:space="preserve">MPO. </w:t>
      </w:r>
      <w:r w:rsidR="007414B1" w:rsidRPr="00E053C8">
        <w:rPr>
          <w:color w:val="4F81BD" w:themeColor="accent1"/>
          <w:lang w:val="fr-CA"/>
        </w:rPr>
        <w:t>202</w:t>
      </w:r>
      <w:r w:rsidR="00FD13A2" w:rsidRPr="00E053C8">
        <w:rPr>
          <w:color w:val="4F81BD" w:themeColor="accent1"/>
          <w:lang w:val="fr-CA"/>
        </w:rPr>
        <w:t>2.</w:t>
      </w:r>
      <w:r w:rsidRPr="00E053C8">
        <w:rPr>
          <w:color w:val="4F81BD" w:themeColor="accent1"/>
          <w:lang w:val="fr-CA"/>
        </w:rPr>
        <w:t xml:space="preserve"> </w:t>
      </w:r>
      <w:r w:rsidRPr="00051C98">
        <w:rPr>
          <w:color w:val="4F81BD" w:themeColor="accent1"/>
          <w:lang w:val="fr-CA"/>
        </w:rPr>
        <w:t xml:space="preserve">&lt;&lt; insérez le titre ici – il doit correspondre exactement à celui de la page couverture, mais en lettres minuscules &gt;&gt;. </w:t>
      </w:r>
      <w:proofErr w:type="spellStart"/>
      <w:r w:rsidRPr="009C3E2E">
        <w:rPr>
          <w:lang w:val="fr-CA"/>
        </w:rPr>
        <w:t>Secr</w:t>
      </w:r>
      <w:proofErr w:type="spellEnd"/>
      <w:r w:rsidRPr="009C3E2E">
        <w:rPr>
          <w:lang w:val="fr-CA"/>
        </w:rPr>
        <w:t xml:space="preserve">. </w:t>
      </w:r>
      <w:r w:rsidR="001C2BAC" w:rsidRPr="009C3E2E">
        <w:rPr>
          <w:lang w:val="fr-CA"/>
        </w:rPr>
        <w:t>C</w:t>
      </w:r>
      <w:r w:rsidRPr="009C3E2E">
        <w:rPr>
          <w:lang w:val="fr-CA"/>
        </w:rPr>
        <w:t xml:space="preserve">an. </w:t>
      </w:r>
      <w:r w:rsidR="001C2BAC" w:rsidRPr="009C3E2E">
        <w:rPr>
          <w:lang w:val="fr-CA"/>
        </w:rPr>
        <w:t>D</w:t>
      </w:r>
      <w:r w:rsidRPr="009C3E2E">
        <w:rPr>
          <w:lang w:val="fr-CA"/>
        </w:rPr>
        <w:t>e</w:t>
      </w:r>
      <w:r w:rsidR="00F0118E">
        <w:rPr>
          <w:lang w:val="fr-CA"/>
        </w:rPr>
        <w:t>s avis</w:t>
      </w:r>
      <w:r w:rsidRPr="009C3E2E">
        <w:rPr>
          <w:lang w:val="fr-CA"/>
        </w:rPr>
        <w:t xml:space="preserve"> </w:t>
      </w:r>
      <w:proofErr w:type="spellStart"/>
      <w:r w:rsidRPr="009C3E2E">
        <w:rPr>
          <w:lang w:val="fr-CA"/>
        </w:rPr>
        <w:t>sci</w:t>
      </w:r>
      <w:proofErr w:type="spellEnd"/>
      <w:r w:rsidRPr="009C3E2E">
        <w:rPr>
          <w:lang w:val="fr-CA"/>
        </w:rPr>
        <w:t xml:space="preserve">. </w:t>
      </w:r>
      <w:r w:rsidR="001C2BAC" w:rsidRPr="009C3E2E">
        <w:rPr>
          <w:lang w:val="fr-CA"/>
        </w:rPr>
        <w:t>D</w:t>
      </w:r>
      <w:r w:rsidRPr="009C3E2E">
        <w:rPr>
          <w:lang w:val="fr-CA"/>
        </w:rPr>
        <w:t>u MPO</w:t>
      </w:r>
      <w:r w:rsidR="004019AA">
        <w:rPr>
          <w:lang w:val="fr-CA"/>
        </w:rPr>
        <w:t>.</w:t>
      </w:r>
      <w:r w:rsidRPr="009C3E2E">
        <w:rPr>
          <w:lang w:val="fr-CA"/>
        </w:rPr>
        <w:t xml:space="preserve"> Avis </w:t>
      </w:r>
      <w:proofErr w:type="spellStart"/>
      <w:r w:rsidRPr="009C3E2E">
        <w:rPr>
          <w:lang w:val="fr-CA"/>
        </w:rPr>
        <w:t>sci</w:t>
      </w:r>
      <w:proofErr w:type="spellEnd"/>
      <w:r w:rsidRPr="009C3E2E">
        <w:rPr>
          <w:lang w:val="fr-CA"/>
        </w:rPr>
        <w:t xml:space="preserve">. </w:t>
      </w:r>
      <w:r w:rsidR="00FD13A2" w:rsidRPr="00E053C8">
        <w:rPr>
          <w:color w:val="4F81BD" w:themeColor="accent1"/>
          <w:lang w:val="fr-CA"/>
        </w:rPr>
        <w:t>2022</w:t>
      </w:r>
      <w:r w:rsidR="002D2531" w:rsidRPr="00E053C8">
        <w:rPr>
          <w:color w:val="4F81BD" w:themeColor="accent1"/>
          <w:lang w:val="fr-CA"/>
        </w:rPr>
        <w:t>/</w:t>
      </w:r>
      <w:proofErr w:type="spellStart"/>
      <w:r w:rsidRPr="00E053C8">
        <w:rPr>
          <w:color w:val="4F81BD" w:themeColor="accent1"/>
          <w:lang w:val="fr-CA"/>
        </w:rPr>
        <w:t>nnn</w:t>
      </w:r>
      <w:proofErr w:type="spellEnd"/>
      <w:r w:rsidRPr="00E053C8">
        <w:rPr>
          <w:color w:val="4F81BD" w:themeColor="accent1"/>
          <w:lang w:val="fr-CA"/>
        </w:rPr>
        <w:t>.</w:t>
      </w:r>
      <w:r w:rsidR="00D45BC0" w:rsidRPr="00E053C8">
        <w:rPr>
          <w:color w:val="4F81BD" w:themeColor="accent1"/>
          <w:lang w:val="fr-CA"/>
        </w:rPr>
        <w:t xml:space="preserve"> </w:t>
      </w:r>
      <w:r w:rsidR="00D45BC0" w:rsidRPr="00E053C8">
        <w:rPr>
          <w:color w:val="4F81BD" w:themeColor="accent1"/>
          <w:lang w:val="en-US"/>
        </w:rPr>
        <w:t xml:space="preserve">(Style: citation </w:t>
      </w:r>
      <w:r w:rsidR="007215AF" w:rsidRPr="00E053C8">
        <w:rPr>
          <w:color w:val="4F81BD" w:themeColor="accent1"/>
          <w:lang w:val="en-US"/>
        </w:rPr>
        <w:t>– other language</w:t>
      </w:r>
      <w:r w:rsidR="00D45BC0" w:rsidRPr="00E053C8">
        <w:rPr>
          <w:color w:val="4F81BD" w:themeColor="accent1"/>
          <w:lang w:val="en-US"/>
        </w:rPr>
        <w:t>)</w:t>
      </w:r>
    </w:p>
    <w:p w14:paraId="7E4B6AAE" w14:textId="77777777" w:rsidR="008108BB" w:rsidRPr="00CB3030" w:rsidRDefault="008108BB" w:rsidP="0092747E">
      <w:pPr>
        <w:pStyle w:val="BodyTextItalic"/>
        <w:rPr>
          <w:lang w:val="en-US"/>
        </w:rPr>
      </w:pPr>
      <w:r w:rsidRPr="00CB3030">
        <w:rPr>
          <w:lang w:val="en-US"/>
        </w:rPr>
        <w:t xml:space="preserve">Inuktitut </w:t>
      </w:r>
      <w:proofErr w:type="spellStart"/>
      <w:r w:rsidRPr="00CB3030">
        <w:rPr>
          <w:lang w:val="en-US"/>
        </w:rPr>
        <w:t>Atuinnaummijuq</w:t>
      </w:r>
      <w:proofErr w:type="spellEnd"/>
      <w:r w:rsidR="00463321" w:rsidRPr="00CB3030">
        <w:rPr>
          <w:lang w:val="en-US"/>
        </w:rPr>
        <w:t>:</w:t>
      </w:r>
    </w:p>
    <w:p w14:paraId="2E488C20" w14:textId="1D1113F7" w:rsidR="00FB39BD" w:rsidRDefault="00DD412E" w:rsidP="0092747E">
      <w:pPr>
        <w:pStyle w:val="citation-translated"/>
        <w:rPr>
          <w:color w:val="4F81BD" w:themeColor="accent1"/>
        </w:rPr>
      </w:pPr>
      <w:r w:rsidRPr="00E053C8">
        <w:rPr>
          <w:color w:val="4F81BD" w:themeColor="accent1"/>
          <w:lang w:val="en-US"/>
        </w:rPr>
        <w:t>Copy and pas</w:t>
      </w:r>
      <w:proofErr w:type="spellStart"/>
      <w:r w:rsidRPr="00E053C8">
        <w:rPr>
          <w:color w:val="4F81BD" w:themeColor="accent1"/>
        </w:rPr>
        <w:t>te</w:t>
      </w:r>
      <w:proofErr w:type="spellEnd"/>
      <w:r w:rsidRPr="00E053C8">
        <w:rPr>
          <w:color w:val="4F81BD" w:themeColor="accent1"/>
        </w:rPr>
        <w:t xml:space="preserve"> </w:t>
      </w:r>
      <w:r w:rsidR="004A10A2" w:rsidRPr="00E053C8">
        <w:rPr>
          <w:color w:val="4F81BD" w:themeColor="accent1"/>
        </w:rPr>
        <w:t>Inuktitut</w:t>
      </w:r>
      <w:r w:rsidRPr="00E053C8">
        <w:rPr>
          <w:color w:val="4F81BD" w:themeColor="accent1"/>
        </w:rPr>
        <w:t xml:space="preserve"> citation here. </w:t>
      </w:r>
      <w:r w:rsidR="00D45BC0" w:rsidRPr="00E053C8">
        <w:rPr>
          <w:color w:val="4F81BD" w:themeColor="accent1"/>
        </w:rPr>
        <w:t>(Style: citation</w:t>
      </w:r>
      <w:r w:rsidR="007215AF" w:rsidRPr="00E053C8">
        <w:rPr>
          <w:color w:val="4F81BD" w:themeColor="accent1"/>
        </w:rPr>
        <w:t xml:space="preserve"> – other language</w:t>
      </w:r>
      <w:r w:rsidR="00D45BC0" w:rsidRPr="00E053C8">
        <w:rPr>
          <w:color w:val="4F81BD" w:themeColor="accent1"/>
        </w:rPr>
        <w:t>)</w:t>
      </w:r>
    </w:p>
    <w:p w14:paraId="66C2066F" w14:textId="77777777" w:rsidR="00B8534C" w:rsidRDefault="00B8534C" w:rsidP="00F7012F">
      <w:pPr>
        <w:pStyle w:val="Heading3"/>
      </w:pPr>
      <w:r>
        <w:br w:type="page"/>
      </w:r>
    </w:p>
    <w:p w14:paraId="0047317A" w14:textId="2D07246F" w:rsidR="00B74121" w:rsidRDefault="00B74121" w:rsidP="00B74121">
      <w:pPr>
        <w:pStyle w:val="Heading2"/>
      </w:pPr>
      <w:r>
        <w:lastRenderedPageBreak/>
        <w:t>Appendix 1: Glossary</w:t>
      </w:r>
    </w:p>
    <w:p w14:paraId="4641B517" w14:textId="77777777" w:rsidR="00B74121" w:rsidRDefault="00B74121" w:rsidP="00B74121">
      <w:pPr>
        <w:pStyle w:val="BodyText"/>
        <w:ind w:left="720" w:hanging="720"/>
        <w:jc w:val="both"/>
      </w:pPr>
      <w:r>
        <w:t>Benchmarks: also known as “benchmarks of biological status”, these are thresholds used to determine the status (e.g., red, amber, green) of a Conservation Unit (Fisheries and Oceans Canada 2018).</w:t>
      </w:r>
    </w:p>
    <w:p w14:paraId="61CD0DCB" w14:textId="77777777" w:rsidR="00B74121" w:rsidRDefault="00B74121" w:rsidP="00B74121">
      <w:pPr>
        <w:pStyle w:val="BodyText"/>
        <w:ind w:left="720" w:hanging="720"/>
        <w:jc w:val="both"/>
      </w:pPr>
      <w:r>
        <w:t>Brood year: the single or main contributing spawning year that produced a group of juveniles or adult recruits (</w:t>
      </w:r>
      <w:r w:rsidRPr="0015153F">
        <w:t>https://www.pac.dfo-mpo.gc.ca/fm-gp/salmon-saumon/gloss-eng.html</w:t>
      </w:r>
      <w:r>
        <w:t>).</w:t>
      </w:r>
    </w:p>
    <w:p w14:paraId="12971631" w14:textId="77777777" w:rsidR="00B74121" w:rsidRDefault="00B74121" w:rsidP="00B74121">
      <w:pPr>
        <w:pStyle w:val="BodyText"/>
        <w:ind w:left="720" w:hanging="720"/>
        <w:jc w:val="both"/>
      </w:pPr>
      <w:r>
        <w:t>By</w:t>
      </w:r>
      <w:del w:id="3290" w:author="Jenewein, Brittany (DFO/MPO)" w:date="2024-09-04T11:31:00Z">
        <w:r w:rsidDel="003B1EE8">
          <w:delText>-</w:delText>
        </w:r>
      </w:del>
      <w:r>
        <w:t>catch: non-target fish species captured in commercial or recreational fisheries (</w:t>
      </w:r>
      <w:r w:rsidRPr="0015153F">
        <w:t>https://www.pac.dfo-mpo.gc.ca/fm-gp/salmon-saumon/gloss-eng.html</w:t>
      </w:r>
      <w:r>
        <w:t>).</w:t>
      </w:r>
    </w:p>
    <w:p w14:paraId="493B096D" w14:textId="77777777" w:rsidR="00B74121" w:rsidRDefault="00B74121" w:rsidP="00B74121">
      <w:pPr>
        <w:pStyle w:val="BodyText"/>
        <w:ind w:left="720" w:hanging="720"/>
        <w:jc w:val="both"/>
      </w:pPr>
      <w:r>
        <w:t>Catchment surface: the land area that rainfall is intercepted by. The qualities of the catchment surface affect how and when water moves through a watershed.</w:t>
      </w:r>
    </w:p>
    <w:p w14:paraId="78E57A34" w14:textId="54DB1D96" w:rsidR="00B74121" w:rsidRDefault="00B74121" w:rsidP="00B74121">
      <w:pPr>
        <w:pStyle w:val="BodyText"/>
        <w:ind w:left="720" w:hanging="720"/>
        <w:jc w:val="both"/>
      </w:pPr>
      <w:r>
        <w:t xml:space="preserve">[CU] Conservation Unit: a group of wild Pacific salmon populations that would not recover naturally nor recolonize the habitat after extirpation within a human lifetime </w:t>
      </w:r>
      <w:sdt>
        <w:sdtPr>
          <w:rPr>
            <w:color w:val="000000"/>
          </w:rPr>
          <w:tag w:val="MENDELEY_CITATION_v3_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"/>
          <w:id w:val="-1508743099"/>
          <w:placeholder>
            <w:docPart w:val="DefaultPlaceholder_-1854013440"/>
          </w:placeholder>
        </w:sdtPr>
        <w:sdtEndPr/>
        <w:sdtContent>
          <w:r w:rsidR="00C13A45" w:rsidRPr="00C13A45">
            <w:rPr>
              <w:color w:val="000000"/>
            </w:rPr>
            <w:t>(Fisheries and Oceans Canada 2005)</w:t>
          </w:r>
        </w:sdtContent>
      </w:sdt>
      <w:del w:id="3291" w:author="Bailey, Colin (DFO/MPO)" w:date="2024-10-31T23:45:00Z">
        <w:r w:rsidDel="004D6A49">
          <w:delText>(Wild Salmon Policy 2005)</w:delText>
        </w:r>
      </w:del>
      <w:r>
        <w:t>.</w:t>
      </w:r>
    </w:p>
    <w:p w14:paraId="168E1467" w14:textId="77777777" w:rsidR="00B74121" w:rsidRDefault="00B74121" w:rsidP="00B74121">
      <w:pPr>
        <w:pStyle w:val="BodyText"/>
        <w:ind w:left="720" w:hanging="720"/>
        <w:jc w:val="both"/>
      </w:pPr>
      <w:r>
        <w:t>[ER] Exploitation Rate: “e</w:t>
      </w:r>
      <w:r w:rsidRPr="007B5C44">
        <w:t>xpressed as a percentage, the proportion of the total return of adult salmon in a given year that die as a result of fishing activity</w:t>
      </w:r>
      <w:r>
        <w:t>” (</w:t>
      </w:r>
      <w:r w:rsidRPr="0015153F">
        <w:t>https://www.pac.dfo-mpo.gc.ca/fm-gp/salmon-saumon/gloss-eng.html</w:t>
      </w:r>
      <w:r>
        <w:t>).</w:t>
      </w:r>
    </w:p>
    <w:p w14:paraId="63B18277" w14:textId="77777777" w:rsidR="00B74121" w:rsidRDefault="00B74121" w:rsidP="00B74121">
      <w:pPr>
        <w:pStyle w:val="BodyText"/>
        <w:ind w:left="720" w:hanging="720"/>
        <w:jc w:val="both"/>
        <w:rPr>
          <w:ins w:id="3292" w:author="Bailey, Colin (DFO/MPO)" w:date="2024-10-29T14:11:00Z"/>
        </w:rPr>
      </w:pPr>
      <w:r>
        <w:t>Escapement target: the number of fish fisheries management aspires to return to the spawning grounds.</w:t>
      </w:r>
    </w:p>
    <w:p w14:paraId="2DA54C43" w14:textId="32EAB7E2" w:rsidR="00EE76DC" w:rsidRDefault="00EE76DC" w:rsidP="00EE76DC">
      <w:pPr>
        <w:pStyle w:val="BodyText"/>
        <w:ind w:left="720" w:hanging="720"/>
        <w:jc w:val="both"/>
      </w:pPr>
      <w:ins w:id="3293" w:author="Bailey, Colin (DFO/MPO)" w:date="2024-10-29T14:12:00Z">
        <w:r>
          <w:t xml:space="preserve">[FRP-L] Lower Fisheries Reference Point: SMU aggregate abundance reference points </w:t>
        </w:r>
        <w:r w:rsidR="0022433A">
          <w:t>(i.e., escapement targets that are relevant to the scale of man</w:t>
        </w:r>
      </w:ins>
      <w:ins w:id="3294" w:author="Bailey, Colin (DFO/MPO)" w:date="2024-10-29T14:13:00Z">
        <w:r w:rsidR="0022433A">
          <w:t xml:space="preserve">agement </w:t>
        </w:r>
        <w:r w:rsidR="00972051">
          <w:t xml:space="preserve">and </w:t>
        </w:r>
      </w:ins>
      <w:ins w:id="3295" w:author="Bailey, Colin (DFO/MPO)" w:date="2024-10-29T14:15:00Z">
        <w:r w:rsidR="009C2F51">
          <w:t xml:space="preserve">are associated with specific probabilities of the stock </w:t>
        </w:r>
        <w:r w:rsidR="00A359D0">
          <w:t xml:space="preserve">exceeding </w:t>
        </w:r>
      </w:ins>
      <w:ins w:id="3296" w:author="Bailey, Colin (DFO/MPO)" w:date="2024-10-29T14:16:00Z">
        <w:r w:rsidR="008526BA">
          <w:t>its CU-based LRP.</w:t>
        </w:r>
      </w:ins>
    </w:p>
    <w:p w14:paraId="2BE70146" w14:textId="77777777" w:rsidR="00B74121" w:rsidRDefault="00B74121" w:rsidP="00B74121">
      <w:pPr>
        <w:pStyle w:val="BodyText"/>
        <w:ind w:left="720" w:hanging="720"/>
        <w:jc w:val="both"/>
      </w:pPr>
      <w:r w:rsidRPr="009430D5">
        <w:rPr>
          <w:i/>
          <w:iCs/>
        </w:rPr>
        <w:t>Fish Stock Provisions</w:t>
      </w:r>
      <w:r>
        <w:t xml:space="preserve">: an updated section of the </w:t>
      </w:r>
      <w:r w:rsidRPr="009430D5">
        <w:rPr>
          <w:i/>
          <w:iCs/>
        </w:rPr>
        <w:t>Fisheries Act</w:t>
      </w:r>
      <w:r>
        <w:t xml:space="preserve"> that came into force on April 4, 2022 and triggered the development of Fish Science Advice Reports (</w:t>
      </w:r>
      <w:r w:rsidRPr="00046584">
        <w:t>https://www.dfo-mpo.gc.ca/about-notre-sujet/engagement/2022/fish-stock-provisions-dispositions-stocks-poissons-eng.html</w:t>
      </w:r>
      <w:r>
        <w:t>).</w:t>
      </w:r>
    </w:p>
    <w:p w14:paraId="58289F70" w14:textId="6DEE18DA" w:rsidR="00B74121" w:rsidRDefault="00B74121" w:rsidP="00B74121">
      <w:pPr>
        <w:pStyle w:val="BodyText"/>
        <w:ind w:left="720" w:hanging="720"/>
        <w:jc w:val="both"/>
      </w:pPr>
      <w:r>
        <w:t xml:space="preserve">Full assessment: also known as “full integrated status assessment”, these are the traditional stock status assessments under the Wild Salmon Policy using standardized data reviewed over a multi-day meeting of experts to determine the status of individual Conservation Units </w:t>
      </w:r>
      <w:sdt>
        <w:sdtPr>
          <w:rPr>
            <w:color w:val="000000"/>
          </w:rPr>
          <w:tag w:val="MENDELEY_CITATION_v3_eyJjaXRhdGlvbklEIjoiTUVOREVMRVlfQ0lUQVRJT05fOGNhNGZhMDMtNzZkMy00YzU1LTgwZGUtOGY2ODc3MGY5ZDEy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V9XX0="/>
          <w:id w:val="-1735932067"/>
          <w:placeholder>
            <w:docPart w:val="DefaultPlaceholder_-1854013440"/>
          </w:placeholder>
        </w:sdtPr>
        <w:sdtEndPr/>
        <w:sdtContent>
          <w:r w:rsidR="00C13A45" w:rsidRPr="00C13A45">
            <w:rPr>
              <w:color w:val="000000"/>
            </w:rPr>
            <w:t>(DFO 2015a)</w:t>
          </w:r>
        </w:sdtContent>
      </w:sdt>
      <w:del w:id="3297" w:author="Bailey, Colin (DFO/MPO)" w:date="2024-10-31T23:46:00Z">
        <w:r w:rsidDel="00F70B74">
          <w:delText>(DFO 2015)</w:delText>
        </w:r>
      </w:del>
      <w:r>
        <w:t>.</w:t>
      </w:r>
    </w:p>
    <w:p w14:paraId="297970B1" w14:textId="158AD8D0" w:rsidR="00B74121" w:rsidRDefault="00B74121" w:rsidP="00B74121">
      <w:pPr>
        <w:pStyle w:val="BodyText"/>
        <w:ind w:left="720" w:hanging="720"/>
        <w:jc w:val="both"/>
      </w:pPr>
      <w:r>
        <w:t xml:space="preserve">[IFC] Interior Fraser Coho: a genetically and behaviourally distinct stock management unit of coho salmon that spawn in Fraser Watershed upstream of Hell’s Gate </w:t>
      </w:r>
      <w:sdt>
        <w:sdtPr>
          <w:rPr>
            <w:color w:val="000000"/>
          </w:rPr>
          <w:tag w:val="MENDELEY_CITATION_v3_eyJjaXRhdGlvbklEIjoiTUVOREVMRVlfQ0lUQVRJT05fZWJjODI1YzMtZWQ5My00MjU1LWFiMTAtNzczMWE0YTIzM2Uz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V9XX0="/>
          <w:id w:val="-328755130"/>
          <w:placeholder>
            <w:docPart w:val="DefaultPlaceholder_-1854013440"/>
          </w:placeholder>
        </w:sdtPr>
        <w:sdtEndPr/>
        <w:sdtContent>
          <w:r w:rsidR="00C13A45" w:rsidRPr="00C13A45">
            <w:rPr>
              <w:color w:val="000000"/>
            </w:rPr>
            <w:t>(DFO 2015a)</w:t>
          </w:r>
        </w:sdtContent>
      </w:sdt>
      <w:del w:id="3298" w:author="Bailey, Colin (DFO/MPO)" w:date="2024-10-31T23:46:00Z">
        <w:r w:rsidDel="00F70B74">
          <w:delText>(DFO 2015)</w:delText>
        </w:r>
      </w:del>
      <w:r>
        <w:t>.</w:t>
      </w:r>
    </w:p>
    <w:p w14:paraId="32E50A72" w14:textId="18768125" w:rsidR="00B74121" w:rsidRDefault="00B74121" w:rsidP="00B74121">
      <w:pPr>
        <w:pStyle w:val="BodyText"/>
        <w:ind w:left="720" w:hanging="720"/>
        <w:jc w:val="both"/>
      </w:pPr>
      <w:r>
        <w:t xml:space="preserve">Integrated-wild population: “populations with an integrated hatchery program that is managed to achieve conservation and genetic goals while contributing to production. Benchmarks associated with this category ensure the majority (&gt;50%) of fish spawning in the river meet the criteria for wild under the Wild Salmon Policy and 80% or more of the spawning population will be of natural origin.” </w:t>
      </w:r>
      <w:sdt>
        <w:sdtPr>
          <w:rPr>
            <w:color w:val="000000"/>
          </w:rPr>
          <w:tag w:val="MENDELEY_CITATION_v3_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"/>
          <w:id w:val="351306963"/>
          <w:placeholder>
            <w:docPart w:val="DefaultPlaceholder_-1854013440"/>
          </w:placeholder>
        </w:sdtPr>
        <w:sdtEndPr/>
        <w:sdtContent>
          <w:r w:rsidR="00C13A45" w:rsidRPr="00C13A45">
            <w:rPr>
              <w:color w:val="000000"/>
            </w:rPr>
            <w:t>(</w:t>
          </w:r>
          <w:proofErr w:type="spellStart"/>
          <w:r w:rsidR="00C13A45" w:rsidRPr="00C13A45">
            <w:rPr>
              <w:color w:val="000000"/>
            </w:rPr>
            <w:t>Withler</w:t>
          </w:r>
          <w:proofErr w:type="spellEnd"/>
          <w:r w:rsidR="00C13A45" w:rsidRPr="00C13A45">
            <w:rPr>
              <w:color w:val="000000"/>
            </w:rPr>
            <w:t xml:space="preserve"> et al. 2018)</w:t>
          </w:r>
        </w:sdtContent>
      </w:sdt>
      <w:del w:id="3299" w:author="Bailey, Colin (DFO/MPO)" w:date="2024-10-31T23:46:00Z">
        <w:r w:rsidDel="00F70B74">
          <w:delText>(Withler et al. 2018)</w:delText>
        </w:r>
      </w:del>
    </w:p>
    <w:p w14:paraId="17CE9095" w14:textId="401DBABD" w:rsidR="00B74121" w:rsidRDefault="00B74121" w:rsidP="00B74121">
      <w:pPr>
        <w:pStyle w:val="BodyText"/>
        <w:ind w:left="720" w:hanging="720"/>
        <w:jc w:val="both"/>
      </w:pPr>
      <w:r>
        <w:t xml:space="preserve">[LRP] Limit Reference Point: a scientifically-determined threshold below which Fisheries and Oceans Canada is legally obligated to develop a stock rebuilding plan for a given Stock Management Unit </w:t>
      </w:r>
      <w:sdt>
        <w:sdtPr>
          <w:rPr>
            <w:color w:val="000000"/>
          </w:rPr>
          <w:tag w:val="MENDELEY_CITATION_v3_eyJjaXRhdGlvbklEIjoiTUVOREVMRVlfQ0lUQVRJT05fOTZlOTJhMWMtZDZmMy00MWVlLWFlZDAtYzQ1Y2E4ZWQ0Y2M5IiwicHJvcGVydGllcyI6eyJub3RlSW5kZXgiOjB9LCJpc0VkaXRlZCI6ZmFsc2UsIm1hbnVhbE92ZXJyaWRlIjp7ImlzTWFudWFsbHlPdmVycmlkZGVuIjpmYWxzZSwiY2l0ZXByb2NUZXh0IjoiKEhvbHQgZXQgYWwuIDIwMjNiKSIsIm1hbnVhbE92ZXJyaWRlVGV4dCI6IiJ9LCJjaXRhdGlvbkl0ZW1zIjpb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1dfQ=="/>
          <w:id w:val="190586370"/>
          <w:placeholder>
            <w:docPart w:val="DefaultPlaceholder_-1854013440"/>
          </w:placeholder>
        </w:sdtPr>
        <w:sdtEndPr/>
        <w:sdtContent>
          <w:r w:rsidR="00C13A45" w:rsidRPr="00C13A45">
            <w:rPr>
              <w:color w:val="000000"/>
            </w:rPr>
            <w:t>(Holt et al. 2023b)</w:t>
          </w:r>
        </w:sdtContent>
      </w:sdt>
      <w:del w:id="3300" w:author="Bailey, Colin (DFO/MPO)" w:date="2024-10-31T23:47:00Z">
        <w:r w:rsidDel="003E48A8">
          <w:delText>(DFO 2022)</w:delText>
        </w:r>
      </w:del>
      <w:r>
        <w:t>.</w:t>
      </w:r>
    </w:p>
    <w:p w14:paraId="6A8D5D72" w14:textId="77777777" w:rsidR="00B74121" w:rsidRDefault="00B74121" w:rsidP="00B74121">
      <w:pPr>
        <w:pStyle w:val="BodyText"/>
        <w:ind w:left="720" w:hanging="720"/>
        <w:jc w:val="both"/>
      </w:pPr>
      <w:r>
        <w:t>Natural fish: a fish produced through natural spawning, but whose parents may be of natural or hatchery origin.</w:t>
      </w:r>
    </w:p>
    <w:p w14:paraId="4C46DCE5" w14:textId="77777777" w:rsidR="00B74121" w:rsidRDefault="00B74121" w:rsidP="00B74121">
      <w:pPr>
        <w:pStyle w:val="BodyText"/>
        <w:ind w:left="720" w:hanging="720"/>
        <w:jc w:val="both"/>
      </w:pPr>
      <w:r>
        <w:lastRenderedPageBreak/>
        <w:t xml:space="preserve">Off-channel habitat: Typically small, shallow, often ephemeral (i.e., not always submerged) wetted channels and pools that are seasonally or continuously connected to the mainstem of a stream. </w:t>
      </w:r>
    </w:p>
    <w:p w14:paraId="5595080B" w14:textId="639EC701" w:rsidR="00B74121" w:rsidRDefault="00B74121" w:rsidP="00B74121">
      <w:pPr>
        <w:pStyle w:val="BodyText"/>
        <w:ind w:left="720" w:hanging="720"/>
        <w:jc w:val="both"/>
        <w:rPr>
          <w:ins w:id="3301" w:author="Bailey, Colin (DFO/MPO)" w:date="2024-10-30T10:01:00Z"/>
        </w:rPr>
      </w:pPr>
      <w:r>
        <w:t>[PA] Precautionary approach: a policy published by Fisheries and Oceans Canada within the Sustainable Fisheries Framework that states the intention of the federal government to use caution when scientific knowledge is uncertain (e.g., harvest less in the face of uncertainty;</w:t>
      </w:r>
      <w:ins w:id="3302" w:author="Bailey, Colin (DFO/MPO)" w:date="2024-10-30T10:02:00Z">
        <w:r w:rsidR="00666F8A">
          <w:t xml:space="preserve"> </w:t>
        </w:r>
      </w:ins>
      <w:del w:id="3303" w:author="Bailey, Colin (DFO/MPO)" w:date="2024-10-30T10:02:00Z">
        <w:r w:rsidDel="00666F8A">
          <w:delText xml:space="preserve"> </w:delText>
        </w:r>
      </w:del>
      <w:ins w:id="3304" w:author="Bailey, Colin (DFO/MPO)" w:date="2024-10-30T10:02:00Z">
        <w:r w:rsidR="00666F8A">
          <w:fldChar w:fldCharType="begin"/>
        </w:r>
        <w:r w:rsidR="00666F8A">
          <w:instrText>HYPERLINK "</w:instrText>
        </w:r>
      </w:ins>
      <w:r w:rsidR="00666F8A" w:rsidRPr="00666F8A">
        <w:rPr>
          <w:rPrChange w:id="3305" w:author="Bailey, Colin (DFO/MPO)" w:date="2024-10-30T10:02:00Z">
            <w:rPr>
              <w:rStyle w:val="Hyperlink"/>
            </w:rPr>
          </w:rPrChange>
        </w:rPr>
        <w:instrText>https://www.dfo-mpo.gc.ca/reports-rapports/regs/sff-cpd/precautionary-precaution-back-fiche-eng.htm</w:instrText>
      </w:r>
      <w:ins w:id="3306" w:author="Bailey, Colin (DFO/MPO)" w:date="2024-10-30T10:02:00Z">
        <w:r w:rsidR="00666F8A">
          <w:instrText>"</w:instrText>
        </w:r>
        <w:r w:rsidR="00666F8A">
          <w:fldChar w:fldCharType="separate"/>
        </w:r>
      </w:ins>
      <w:r w:rsidR="00666F8A" w:rsidRPr="00666F8A">
        <w:rPr>
          <w:rStyle w:val="Hyperlink"/>
        </w:rPr>
        <w:t>https://www.dfo-mpo.gc.ca/reports-rapports/regs/sff-cpd/precautionary-precaution-back-fiche-eng.htm</w:t>
      </w:r>
      <w:ins w:id="3307" w:author="Bailey, Colin (DFO/MPO)" w:date="2024-10-30T10:02:00Z">
        <w:r w:rsidR="00666F8A">
          <w:fldChar w:fldCharType="end"/>
        </w:r>
      </w:ins>
      <w:r>
        <w:t>).</w:t>
      </w:r>
    </w:p>
    <w:p w14:paraId="0DB02AA6" w14:textId="6816CDC1" w:rsidR="00222C5F" w:rsidRDefault="00222C5F" w:rsidP="00B74121">
      <w:pPr>
        <w:pStyle w:val="BodyText"/>
        <w:ind w:left="720" w:hanging="720"/>
        <w:jc w:val="both"/>
      </w:pPr>
      <w:ins w:id="3308" w:author="Bailey, Colin (DFO/MPO)" w:date="2024-10-30T10:01:00Z">
        <w:r>
          <w:t>[PNI] Proportion</w:t>
        </w:r>
      </w:ins>
      <w:ins w:id="3309" w:author="Bailey, Colin (DFO/MPO)" w:date="2024-10-30T10:07:00Z">
        <w:r w:rsidR="000040BE">
          <w:t>ate</w:t>
        </w:r>
      </w:ins>
      <w:ins w:id="3310" w:author="Bailey, Colin (DFO/MPO)" w:date="2024-10-30T10:01:00Z">
        <w:r>
          <w:t xml:space="preserve"> natural influence: </w:t>
        </w:r>
      </w:ins>
      <w:ins w:id="3311" w:author="Bailey, Colin (DFO/MPO)" w:date="2024-10-30T10:07:00Z">
        <w:r w:rsidR="006C41EC">
          <w:t xml:space="preserve">the proportion of natural origin spawners in a </w:t>
        </w:r>
      </w:ins>
      <w:ins w:id="3312" w:author="Bailey, Colin (DFO/MPO)" w:date="2024-10-30T10:08:00Z">
        <w:r w:rsidR="006C41EC">
          <w:t xml:space="preserve">salmon population </w:t>
        </w:r>
      </w:ins>
      <w:sdt>
        <w:sdtPr>
          <w:rPr>
            <w:color w:val="000000"/>
          </w:rPr>
          <w:tag w:val="MENDELEY_CITATION_v3_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"/>
          <w:id w:val="839352134"/>
          <w:placeholder>
            <w:docPart w:val="DefaultPlaceholder_-1854013440"/>
          </w:placeholder>
        </w:sdtPr>
        <w:sdtEndPr/>
        <w:sdtContent>
          <w:r w:rsidR="00C13A45" w:rsidRPr="00C13A45">
            <w:rPr>
              <w:color w:val="000000"/>
            </w:rPr>
            <w:t>(</w:t>
          </w:r>
          <w:proofErr w:type="spellStart"/>
          <w:r w:rsidR="00C13A45" w:rsidRPr="00C13A45">
            <w:rPr>
              <w:color w:val="000000"/>
            </w:rPr>
            <w:t>Withler</w:t>
          </w:r>
          <w:proofErr w:type="spellEnd"/>
          <w:r w:rsidR="00C13A45" w:rsidRPr="00C13A45">
            <w:rPr>
              <w:color w:val="000000"/>
            </w:rPr>
            <w:t xml:space="preserve"> et al. 2018)</w:t>
          </w:r>
        </w:sdtContent>
      </w:sdt>
      <w:ins w:id="3313" w:author="Bailey, Colin (DFO/MPO)" w:date="2024-10-30T10:08:00Z">
        <w:r w:rsidR="001632EB">
          <w:rPr>
            <w:color w:val="000000"/>
          </w:rPr>
          <w:t>.</w:t>
        </w:r>
      </w:ins>
    </w:p>
    <w:p w14:paraId="51627971" w14:textId="77777777" w:rsidR="00B74121" w:rsidRDefault="00B74121" w:rsidP="00B74121">
      <w:pPr>
        <w:pStyle w:val="BodyText"/>
        <w:ind w:left="720" w:hanging="720"/>
        <w:jc w:val="both"/>
      </w:pPr>
      <w:r>
        <w:t>Pre-fishery abundance: The number of estimated adult fish that would have returned to the beginning of their spawning migration in the absence of fishing mortality.</w:t>
      </w:r>
    </w:p>
    <w:p w14:paraId="49D9D006" w14:textId="2B71AF4C" w:rsidR="00B74121" w:rsidRDefault="00B74121" w:rsidP="00B74121">
      <w:pPr>
        <w:pStyle w:val="BodyText"/>
        <w:ind w:left="720" w:hanging="720"/>
        <w:jc w:val="both"/>
      </w:pPr>
      <w:r>
        <w:t xml:space="preserve">[PST] Pacific Salmon Treaty: An agreement between Canada and the United States to cooperate in the management, research, and enhancement of Pacific Salmon stocks of mutual concern </w:t>
      </w:r>
      <w:sdt>
        <w:sdtPr>
          <w:rPr>
            <w:color w:val="000000"/>
          </w:rPr>
          <w:tag w:val="MENDELEY_CITATION_v3_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"/>
          <w:id w:val="1590421409"/>
          <w:placeholder>
            <w:docPart w:val="DefaultPlaceholder_-1854013440"/>
          </w:placeholder>
        </w:sdtPr>
        <w:sdtEndPr/>
        <w:sdtContent>
          <w:r w:rsidR="00C13A45" w:rsidRPr="00C13A45">
            <w:rPr>
              <w:color w:val="000000"/>
            </w:rPr>
            <w:t>(Pacific Salmon Commission 1985)</w:t>
          </w:r>
        </w:sdtContent>
      </w:sdt>
      <w:del w:id="3314" w:author="Bailey, Colin (DFO/MPO)" w:date="2024-10-31T23:47:00Z">
        <w:r w:rsidDel="003E48A8">
          <w:delText>(Pacific Salmon Commission 1985)</w:delText>
        </w:r>
      </w:del>
      <w:r>
        <w:t>.</w:t>
      </w:r>
    </w:p>
    <w:p w14:paraId="440E4634" w14:textId="45AA3457" w:rsidR="00B74121" w:rsidRDefault="00B74121" w:rsidP="00B74121">
      <w:pPr>
        <w:pStyle w:val="BodyText"/>
        <w:ind w:left="720" w:hanging="720"/>
        <w:jc w:val="both"/>
      </w:pPr>
      <w:r>
        <w:t xml:space="preserve">Reference points: thresholds that trigger changes in the harvest of stock management units. Limit reference points are scientifically determined, but removal references and upper stock references include both biological and management considerations in their development </w:t>
      </w:r>
      <w:sdt>
        <w:sdtPr>
          <w:rPr>
            <w:color w:val="000000"/>
          </w:rPr>
          <w:tag w:val="MENDELEY_CITATION_v3_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"/>
          <w:id w:val="-1632625225"/>
          <w:placeholder>
            <w:docPart w:val="DefaultPlaceholder_-1854013440"/>
          </w:placeholder>
        </w:sdtPr>
        <w:sdtEndPr/>
        <w:sdtContent>
          <w:r w:rsidR="00C13A45" w:rsidRPr="00C13A45">
            <w:rPr>
              <w:color w:val="000000"/>
            </w:rPr>
            <w:t>(</w:t>
          </w:r>
          <w:proofErr w:type="spellStart"/>
          <w:r w:rsidR="00C13A45" w:rsidRPr="00C13A45">
            <w:rPr>
              <w:color w:val="000000"/>
            </w:rPr>
            <w:t>Chaput</w:t>
          </w:r>
          <w:proofErr w:type="spellEnd"/>
          <w:r w:rsidR="00C13A45" w:rsidRPr="00C13A45">
            <w:rPr>
              <w:color w:val="000000"/>
            </w:rPr>
            <w:t xml:space="preserve"> et al. 2013)</w:t>
          </w:r>
        </w:sdtContent>
      </w:sdt>
      <w:del w:id="3315" w:author="Bailey, Colin (DFO/MPO)" w:date="2024-10-31T23:48:00Z">
        <w:r w:rsidDel="003E48A8">
          <w:delText>(Chaput et al. 2012)</w:delText>
        </w:r>
      </w:del>
      <w:r>
        <w:t xml:space="preserve">. </w:t>
      </w:r>
    </w:p>
    <w:p w14:paraId="72A8126D" w14:textId="77777777" w:rsidR="00B74121" w:rsidRDefault="00B74121" w:rsidP="00B74121">
      <w:pPr>
        <w:pStyle w:val="BodyText"/>
        <w:ind w:left="720" w:hanging="720"/>
        <w:jc w:val="both"/>
      </w:pPr>
      <w:r>
        <w:t>Regime shift: a large, rapid change from one relatively stable general pattern to a new pattern.</w:t>
      </w:r>
    </w:p>
    <w:p w14:paraId="34D7E220" w14:textId="7BAD3F35" w:rsidR="00B74121" w:rsidRDefault="00B74121" w:rsidP="00B74121">
      <w:pPr>
        <w:pStyle w:val="BodyText"/>
        <w:ind w:left="720" w:hanging="720"/>
        <w:jc w:val="both"/>
      </w:pPr>
      <w:r>
        <w:t xml:space="preserve">[RR] Removal Reference: “maximum acceptable removal rate for the stock which would apply when the stock is in the healthy zone and includes all anthropogenic mortality” </w:t>
      </w:r>
      <w:sdt>
        <w:sdtPr>
          <w:rPr>
            <w:color w:val="000000"/>
          </w:rPr>
          <w:tag w:val="MENDELEY_CITATION_v3_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"/>
          <w:id w:val="-1699307422"/>
          <w:placeholder>
            <w:docPart w:val="DefaultPlaceholder_-1854013440"/>
          </w:placeholder>
        </w:sdtPr>
        <w:sdtEndPr/>
        <w:sdtContent>
          <w:r w:rsidR="00C13A45" w:rsidRPr="00C13A45">
            <w:rPr>
              <w:color w:val="000000"/>
            </w:rPr>
            <w:t>(DFO 2015b)</w:t>
          </w:r>
        </w:sdtContent>
      </w:sdt>
      <w:del w:id="3316" w:author="Bailey, Colin (DFO/MPO)" w:date="2024-10-31T23:48:00Z">
        <w:r w:rsidDel="003E48A8">
          <w:delText>(DFO 2015b)</w:delText>
        </w:r>
      </w:del>
      <w:r>
        <w:t>.</w:t>
      </w:r>
    </w:p>
    <w:p w14:paraId="590AA949" w14:textId="77777777" w:rsidR="00B74121" w:rsidRDefault="00B74121" w:rsidP="00B74121">
      <w:pPr>
        <w:pStyle w:val="BodyText"/>
        <w:ind w:left="720" w:hanging="720"/>
        <w:jc w:val="both"/>
      </w:pPr>
      <w:r>
        <w:t>[SAS] Smolt-to-Adult Survival: the proportion or percent of smolts that survive to recruit to the fishery. In most cases, smolt counts occur early in the downstream seaward migration, and include downstream freshwater mortality in addition to marine mortality.</w:t>
      </w:r>
    </w:p>
    <w:p w14:paraId="090D3030" w14:textId="177D76BB" w:rsidR="00B74121" w:rsidRDefault="00B74121" w:rsidP="00B74121">
      <w:pPr>
        <w:pStyle w:val="BodyText"/>
        <w:ind w:left="720" w:hanging="720"/>
        <w:jc w:val="both"/>
      </w:pPr>
      <w:r>
        <w:t>[</w:t>
      </w:r>
      <w:proofErr w:type="spellStart"/>
      <w:r>
        <w:t>S</w:t>
      </w:r>
      <w:r w:rsidRPr="004B6468">
        <w:rPr>
          <w:vertAlign w:val="subscript"/>
        </w:rPr>
        <w:t>gen</w:t>
      </w:r>
      <w:proofErr w:type="spellEnd"/>
      <w:r>
        <w:t>] The number of spawners required for “recovery to S</w:t>
      </w:r>
      <w:r w:rsidRPr="00DF5450">
        <w:rPr>
          <w:vertAlign w:val="subscript"/>
        </w:rPr>
        <w:t>MSY</w:t>
      </w:r>
      <w:r>
        <w:t xml:space="preserve"> in one generation under  equilibrium conditions” </w:t>
      </w:r>
      <w:sdt>
        <w:sdtPr>
          <w:rPr>
            <w:color w:val="000000"/>
          </w:rPr>
          <w:tag w:val="MENDELEY_CITATION_v3_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"/>
          <w:id w:val="581413383"/>
          <w:placeholder>
            <w:docPart w:val="DefaultPlaceholder_-1854013440"/>
          </w:placeholder>
        </w:sdtPr>
        <w:sdtEndPr/>
        <w:sdtContent>
          <w:r w:rsidR="00C13A45" w:rsidRPr="00C13A45">
            <w:rPr>
              <w:color w:val="000000"/>
            </w:rPr>
            <w:t>(</w:t>
          </w:r>
          <w:proofErr w:type="spellStart"/>
          <w:r w:rsidR="00C13A45" w:rsidRPr="00C13A45">
            <w:rPr>
              <w:color w:val="000000"/>
            </w:rPr>
            <w:t>Duplisea</w:t>
          </w:r>
          <w:proofErr w:type="spellEnd"/>
          <w:r w:rsidR="00C13A45" w:rsidRPr="00C13A45">
            <w:rPr>
              <w:color w:val="000000"/>
            </w:rPr>
            <w:t xml:space="preserve"> and </w:t>
          </w:r>
          <w:proofErr w:type="spellStart"/>
          <w:r w:rsidR="00C13A45" w:rsidRPr="00C13A45">
            <w:rPr>
              <w:color w:val="000000"/>
            </w:rPr>
            <w:t>Cadigan</w:t>
          </w:r>
          <w:proofErr w:type="spellEnd"/>
          <w:r w:rsidR="00C13A45" w:rsidRPr="00C13A45">
            <w:rPr>
              <w:color w:val="000000"/>
            </w:rPr>
            <w:t xml:space="preserve"> 2013)</w:t>
          </w:r>
        </w:sdtContent>
      </w:sdt>
      <w:del w:id="3317" w:author="Bailey, Colin (DFO/MPO)" w:date="2024-10-31T23:49:00Z">
        <w:r w:rsidDel="004525C4">
          <w:delText>(Duplisea &amp; Cadigan 2012)</w:delText>
        </w:r>
      </w:del>
      <w:r>
        <w:t>.</w:t>
      </w:r>
    </w:p>
    <w:p w14:paraId="59FE4CAB" w14:textId="77777777" w:rsidR="00B74121" w:rsidRDefault="00B74121" w:rsidP="00B74121">
      <w:pPr>
        <w:pStyle w:val="BodyText"/>
        <w:ind w:left="720" w:hanging="720"/>
        <w:jc w:val="both"/>
      </w:pPr>
      <w:r>
        <w:t>[S</w:t>
      </w:r>
      <w:r w:rsidRPr="00DF5450">
        <w:rPr>
          <w:vertAlign w:val="subscript"/>
        </w:rPr>
        <w:t>MSY</w:t>
      </w:r>
      <w:r>
        <w:t>] Spawners at Maximum Sustainable Yield: the number of spawning adults that generates the greatest difference between the number of spawners and the number of adult recruits they produce (where spawners are fish that escaped the fishery, and recruits are the fish available to the fishery before fishing begins).</w:t>
      </w:r>
    </w:p>
    <w:p w14:paraId="0BD034E9" w14:textId="77777777" w:rsidR="00B74121" w:rsidRDefault="00B74121" w:rsidP="00B74121">
      <w:pPr>
        <w:pStyle w:val="BodyText"/>
        <w:ind w:left="720" w:hanging="720"/>
        <w:jc w:val="both"/>
      </w:pPr>
      <w:r>
        <w:t>[SMU] Stock Management Unit: “</w:t>
      </w:r>
      <w:r w:rsidRPr="00D944AC">
        <w:t>a group of one or more conservation units (CU) that are managed together with the objective of achieving a joint status</w:t>
      </w:r>
      <w:r>
        <w:t>” (</w:t>
      </w:r>
      <w:r w:rsidRPr="00717936">
        <w:t>https://www.pac.dfo-mpo.gc.ca/pacific-smon-pacifique/science/research-recherche/smon-summ-somm-eng.html</w:t>
      </w:r>
      <w:r>
        <w:t>). Note that in older documents this is also written as “Management Unit”, or MU.</w:t>
      </w:r>
    </w:p>
    <w:p w14:paraId="4D8A7AA0" w14:textId="77777777" w:rsidR="00B74121" w:rsidRDefault="00B74121" w:rsidP="00B74121">
      <w:pPr>
        <w:pStyle w:val="BodyText"/>
        <w:ind w:left="720" w:hanging="720"/>
        <w:jc w:val="both"/>
      </w:pPr>
      <w:r>
        <w:t xml:space="preserve">[TRP] Target Reference Points: </w:t>
      </w:r>
      <w:r w:rsidRPr="00D01E9B">
        <w:t>specific numerical management objective</w:t>
      </w:r>
      <w:r>
        <w:t>s</w:t>
      </w:r>
      <w:r w:rsidRPr="00D01E9B">
        <w:t xml:space="preserve"> </w:t>
      </w:r>
      <w:r>
        <w:t>that managers attempt to reach that are biologically and socio-economically beneficial (</w:t>
      </w:r>
      <w:r w:rsidRPr="00F10A7C">
        <w:t>https://www.dfo-mpo.gc.ca/reports-rapports/regs/sff-cpd/precaution-back-fiche-eng.htm</w:t>
      </w:r>
      <w:r>
        <w:t>).</w:t>
      </w:r>
    </w:p>
    <w:p w14:paraId="548F3DDD" w14:textId="335BDCD3" w:rsidR="00B74121" w:rsidRDefault="00B74121" w:rsidP="00B74121">
      <w:pPr>
        <w:pStyle w:val="BodyText"/>
        <w:ind w:left="720" w:hanging="720"/>
        <w:jc w:val="both"/>
      </w:pPr>
      <w:r>
        <w:t>[U</w:t>
      </w:r>
      <w:r w:rsidRPr="1ACE7AC8">
        <w:rPr>
          <w:vertAlign w:val="subscript"/>
        </w:rPr>
        <w:t>MSY</w:t>
      </w:r>
      <w:r>
        <w:t xml:space="preserve">] </w:t>
      </w:r>
      <w:commentRangeStart w:id="3318"/>
      <w:r>
        <w:t xml:space="preserve">Fishing </w:t>
      </w:r>
      <w:ins w:id="3319" w:author="Bailey, Colin (DFO/MPO)" w:date="2024-10-30T10:23:00Z">
        <w:r w:rsidR="007435CC">
          <w:t xml:space="preserve">mortality </w:t>
        </w:r>
        <w:r w:rsidR="00CD6A9E">
          <w:t>rate that will lead to the Maximum Sustainable Yield</w:t>
        </w:r>
      </w:ins>
      <w:del w:id="3320" w:author="Bailey, Colin (DFO/MPO)" w:date="2024-10-30T10:23:00Z">
        <w:r w:rsidDel="007435CC">
          <w:delText>Mortality at Maximum Sustainable Yield</w:delText>
        </w:r>
      </w:del>
      <w:r>
        <w:t xml:space="preserve">: the highest sustainable fishing mortality, </w:t>
      </w:r>
      <w:del w:id="3321" w:author="Bailey, Colin (DFO/MPO)" w:date="2024-10-30T10:23:00Z">
        <w:r w:rsidDel="00BB18C2">
          <w:delText>which is only possible when spawner abundance matches Spawners at Maximum Sustainable Yield</w:delText>
        </w:r>
      </w:del>
      <w:ins w:id="3322" w:author="Bailey, Colin (DFO/MPO)" w:date="2024-10-30T10:24:00Z">
        <w:r w:rsidR="00BB18C2">
          <w:t>which would lead spawner abundance to match Spawners at Maximum Sustainable Yield</w:t>
        </w:r>
      </w:ins>
      <w:r>
        <w:t xml:space="preserve"> (S</w:t>
      </w:r>
      <w:r w:rsidRPr="1ACE7AC8">
        <w:rPr>
          <w:vertAlign w:val="subscript"/>
        </w:rPr>
        <w:t>MSY</w:t>
      </w:r>
      <w:r>
        <w:t>).</w:t>
      </w:r>
      <w:commentRangeEnd w:id="3318"/>
      <w:r>
        <w:rPr>
          <w:rStyle w:val="CommentReference"/>
        </w:rPr>
        <w:commentReference w:id="3318"/>
      </w:r>
    </w:p>
    <w:p w14:paraId="16453D26" w14:textId="77777777" w:rsidR="00B74121" w:rsidRDefault="00B74121" w:rsidP="00B74121">
      <w:pPr>
        <w:pStyle w:val="BodyText"/>
        <w:ind w:left="720" w:hanging="720"/>
        <w:jc w:val="both"/>
      </w:pPr>
      <w:r>
        <w:t xml:space="preserve">[USR] Upper Stock Reference: </w:t>
      </w:r>
      <w:r w:rsidRPr="00391442">
        <w:t>the stock level below which losses must be progressively reduced in order to avoid reaching the LRP</w:t>
      </w:r>
      <w:r>
        <w:t xml:space="preserve">. In other words, the point below which harvest control </w:t>
      </w:r>
      <w:r>
        <w:lastRenderedPageBreak/>
        <w:t>rules change as the population size declines until it reaches the LRP (</w:t>
      </w:r>
      <w:r w:rsidRPr="00BB33CD">
        <w:t>https://www.dfo-mpo.gc.ca/reports-rapports/regs/sff-cpd/precaution-eng.htm</w:t>
      </w:r>
      <w:r>
        <w:t>).</w:t>
      </w:r>
    </w:p>
    <w:p w14:paraId="7947A9ED" w14:textId="1DF6C969" w:rsidR="00B74121" w:rsidRDefault="00B74121" w:rsidP="00B74121">
      <w:pPr>
        <w:pStyle w:val="BodyText"/>
        <w:ind w:left="720" w:hanging="720"/>
        <w:jc w:val="both"/>
      </w:pPr>
      <w:r>
        <w:t xml:space="preserve">Wild population: population of salmon that spent their entire life cycle in the wild and originate from parents that </w:t>
      </w:r>
      <w:r w:rsidRPr="000756EF">
        <w:t>were also produced by natural spawning and continuously lived in the wild</w:t>
      </w:r>
      <w:r>
        <w:t xml:space="preserve"> </w:t>
      </w:r>
      <w:sdt>
        <w:sdtPr>
          <w:rPr>
            <w:color w:val="000000"/>
          </w:rPr>
          <w:tag w:val="MENDELEY_CITATION_v3_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"/>
          <w:id w:val="1651642381"/>
          <w:placeholder>
            <w:docPart w:val="DefaultPlaceholder_-1854013440"/>
          </w:placeholder>
        </w:sdtPr>
        <w:sdtEndPr/>
        <w:sdtContent>
          <w:r w:rsidR="00C13A45" w:rsidRPr="00C13A45">
            <w:rPr>
              <w:color w:val="000000"/>
            </w:rPr>
            <w:t>(Fisheries and Oceans Canada 2005)</w:t>
          </w:r>
        </w:sdtContent>
      </w:sdt>
      <w:del w:id="3323" w:author="Bailey, Colin (DFO/MPO)" w:date="2024-10-31T23:52:00Z">
        <w:r w:rsidDel="00544E01">
          <w:delText>(Fisheries and Oceans Canada 2005)</w:delText>
        </w:r>
      </w:del>
      <w:r w:rsidRPr="000756EF">
        <w:t>.</w:t>
      </w:r>
    </w:p>
    <w:p w14:paraId="4D4EE21B" w14:textId="0FA35BFD" w:rsidR="00B74121" w:rsidRDefault="00B74121" w:rsidP="00B74121">
      <w:pPr>
        <w:pStyle w:val="BodyText"/>
        <w:ind w:left="720" w:hanging="720"/>
        <w:jc w:val="both"/>
      </w:pPr>
      <w:r>
        <w:t>[WSP] Wild Salmon Policy: a policy published by Fisheries and Oceans Canada that states the intention to “</w:t>
      </w:r>
      <w:r w:rsidRPr="001663A9">
        <w:t>restore and maintain healthy and diverse salmon populations and their habitats for the benefit and enjoyment of the people of Canada in perpetuity</w:t>
      </w:r>
      <w:r>
        <w:t xml:space="preserve">” and provides guidelines for achieving this objective </w:t>
      </w:r>
      <w:sdt>
        <w:sdtPr>
          <w:rPr>
            <w:color w:val="000000"/>
          </w:rPr>
          <w:tag w:val="MENDELEY_CITATION_v3_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"/>
          <w:id w:val="-852426870"/>
          <w:placeholder>
            <w:docPart w:val="DefaultPlaceholder_-1854013440"/>
          </w:placeholder>
        </w:sdtPr>
        <w:sdtEndPr/>
        <w:sdtContent>
          <w:r w:rsidR="00C13A45" w:rsidRPr="00C13A45">
            <w:rPr>
              <w:color w:val="000000"/>
            </w:rPr>
            <w:t>(Fisheries and Oceans Canada 2005)</w:t>
          </w:r>
        </w:sdtContent>
      </w:sdt>
      <w:del w:id="3324" w:author="Bailey, Colin (DFO/MPO)" w:date="2024-10-31T23:53:00Z">
        <w:r w:rsidDel="009519C9">
          <w:delText>(Fisheries and Oceans Canada 2005)</w:delText>
        </w:r>
      </w:del>
      <w:r>
        <w:t>.</w:t>
      </w:r>
    </w:p>
    <w:p w14:paraId="66450D22" w14:textId="2E514C7D" w:rsidR="00B74121" w:rsidRDefault="00B74121" w:rsidP="00B74121">
      <w:pPr>
        <w:pStyle w:val="BodyText"/>
        <w:ind w:left="720" w:hanging="720"/>
        <w:jc w:val="both"/>
      </w:pPr>
      <w:r>
        <w:t xml:space="preserve">WSP Integrated Status: The biological status (green/amber/red) of a conservation unit assessed by a group of experts over a multi-day meeting using standardized data </w:t>
      </w:r>
      <w:sdt>
        <w:sdtPr>
          <w:rPr>
            <w:color w:val="000000"/>
          </w:rPr>
          <w:tag w:val="MENDELEY_CITATION_v3_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"/>
          <w:id w:val="1612398440"/>
          <w:placeholder>
            <w:docPart w:val="DefaultPlaceholder_-1854013440"/>
          </w:placeholder>
        </w:sdtPr>
        <w:sdtEndPr/>
        <w:sdtContent>
          <w:r w:rsidR="00C13A45" w:rsidRPr="00C13A45">
            <w:rPr>
              <w:color w:val="000000"/>
            </w:rPr>
            <w:t>(</w:t>
          </w:r>
          <w:proofErr w:type="spellStart"/>
          <w:r w:rsidR="00C13A45" w:rsidRPr="00C13A45">
            <w:rPr>
              <w:color w:val="000000"/>
            </w:rPr>
            <w:t>Pestal</w:t>
          </w:r>
          <w:proofErr w:type="spellEnd"/>
          <w:r w:rsidR="00C13A45" w:rsidRPr="00C13A45">
            <w:rPr>
              <w:color w:val="000000"/>
            </w:rPr>
            <w:t xml:space="preserve"> et al. 2023)</w:t>
          </w:r>
        </w:sdtContent>
      </w:sdt>
      <w:del w:id="3325" w:author="Bailey, Colin (DFO/MPO)" w:date="2024-10-31T23:53:00Z">
        <w:r w:rsidDel="009519C9">
          <w:delText>(Pestal et al. 2023)</w:delText>
        </w:r>
      </w:del>
      <w:r>
        <w:t>.</w:t>
      </w:r>
    </w:p>
    <w:p w14:paraId="22A3C848" w14:textId="414BBC91" w:rsidR="00B74121" w:rsidRDefault="00B74121" w:rsidP="00B74121">
      <w:pPr>
        <w:pStyle w:val="BodyText"/>
        <w:ind w:left="720" w:hanging="720"/>
        <w:jc w:val="both"/>
        <w:rPr>
          <w:lang w:val="en-US"/>
        </w:rPr>
      </w:pPr>
      <w:r w:rsidRPr="00AC2754">
        <w:rPr>
          <w:lang w:val="en-US"/>
        </w:rPr>
        <w:t xml:space="preserve">WSP Salmon Scanner: A tool that </w:t>
      </w:r>
      <w:r>
        <w:rPr>
          <w:lang w:val="en-US"/>
        </w:rPr>
        <w:t xml:space="preserve">approximates the Integrated Status Assessment using the same data inputs and a computer algorithm to estimate the biological status of a conservation unit </w:t>
      </w:r>
      <w:sdt>
        <w:sdtPr>
          <w:rPr>
            <w:color w:val="000000"/>
            <w:lang w:val="en-US"/>
          </w:rPr>
          <w:tag w:val="MENDELEY_CITATION_v3_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"/>
          <w:id w:val="1474479507"/>
          <w:placeholder>
            <w:docPart w:val="DefaultPlaceholder_-1854013440"/>
          </w:placeholder>
        </w:sdtPr>
        <w:sdtEndPr/>
        <w:sdtContent>
          <w:r w:rsidR="00C13A45" w:rsidRPr="00C13A45">
            <w:rPr>
              <w:color w:val="000000"/>
              <w:lang w:val="en-US"/>
            </w:rPr>
            <w:t>(</w:t>
          </w:r>
          <w:proofErr w:type="spellStart"/>
          <w:r w:rsidR="00C13A45" w:rsidRPr="00C13A45">
            <w:rPr>
              <w:color w:val="000000"/>
              <w:lang w:val="en-US"/>
            </w:rPr>
            <w:t>Pestal</w:t>
          </w:r>
          <w:proofErr w:type="spellEnd"/>
          <w:r w:rsidR="00C13A45" w:rsidRPr="00C13A45">
            <w:rPr>
              <w:color w:val="000000"/>
              <w:lang w:val="en-US"/>
            </w:rPr>
            <w:t xml:space="preserve"> et al. 2023)</w:t>
          </w:r>
        </w:sdtContent>
      </w:sdt>
      <w:del w:id="3326" w:author="Bailey, Colin (DFO/MPO)" w:date="2024-10-31T23:53:00Z">
        <w:r w:rsidRPr="00AC2754" w:rsidDel="009519C9">
          <w:rPr>
            <w:lang w:val="en-US"/>
          </w:rPr>
          <w:delText>(Pestal et al. 2023)</w:delText>
        </w:r>
      </w:del>
      <w:r>
        <w:rPr>
          <w:lang w:val="en-US"/>
        </w:rPr>
        <w:t>.</w:t>
      </w:r>
    </w:p>
    <w:p w14:paraId="0B280D25" w14:textId="77777777" w:rsidR="00B74121" w:rsidRDefault="00B74121" w:rsidP="00B74121">
      <w:pPr>
        <w:pStyle w:val="BodyText"/>
        <w:ind w:left="720" w:hanging="720"/>
        <w:jc w:val="both"/>
        <w:rPr>
          <w:lang w:val="en-US"/>
        </w:rPr>
        <w:sectPr w:rsidR="00B74121" w:rsidSect="002248B6">
          <w:headerReference w:type="default" r:id="rId30"/>
          <w:footerReference w:type="default" r:id="rId31"/>
          <w:headerReference w:type="first" r:id="rId32"/>
          <w:footerReference w:type="first" r:id="rId33"/>
          <w:pgSz w:w="12240" w:h="15840" w:code="1"/>
          <w:pgMar w:top="1440" w:right="1440" w:bottom="1440" w:left="1440" w:header="862" w:footer="601" w:gutter="0"/>
          <w:lnNumType w:countBy="1" w:restart="continuous"/>
          <w:cols w:space="360"/>
          <w:titlePg/>
          <w:docGrid w:linePitch="299"/>
        </w:sectPr>
      </w:pPr>
    </w:p>
    <w:p w14:paraId="20DB5988" w14:textId="1C772A70" w:rsidR="00B8534C" w:rsidRPr="00543275" w:rsidRDefault="00A9649F" w:rsidP="00A82386">
      <w:pPr>
        <w:pStyle w:val="Heading2"/>
      </w:pPr>
      <w:r>
        <w:lastRenderedPageBreak/>
        <w:t xml:space="preserve">Appendix </w:t>
      </w:r>
      <w:r w:rsidR="0045544E">
        <w:t>2</w:t>
      </w:r>
      <w:r>
        <w:t>: Wild Salmon Policy Rapid Status</w:t>
      </w:r>
    </w:p>
    <w:p w14:paraId="6EEE1652" w14:textId="6890B788" w:rsidR="00D40F9F" w:rsidRPr="0045544E" w:rsidRDefault="00D40F9F" w:rsidP="00D40F9F">
      <w:pPr>
        <w:pStyle w:val="BodyText"/>
        <w:rPr>
          <w:rFonts w:cs="Arial"/>
          <w:szCs w:val="22"/>
        </w:rPr>
      </w:pPr>
      <w:r w:rsidRPr="0045544E">
        <w:rPr>
          <w:rFonts w:cs="Arial"/>
          <w:szCs w:val="22"/>
        </w:rPr>
        <w:t xml:space="preserve">The Wild Salmon Policy Rapid Status assessment assigns a ‘Red’ (poor), ‘Amber’ (intermediate), or ‘Green’ (good) status with ‘Low’, ‘Medium’, or ‘High’ confidence rating to WSP conservation units (CU) with applicable data. CU statuses are generated by applying Pacific salmon CU data to a computer-coded WSP rapid status algorithm that assigns status depending on answers to twelve Yes/No questions that approximate the decision-making process that experts used in WSP integrated status assessments. The combination of metrics applied, and their individual status values compared to metric thresholds, leads to a final WSP rapid status. Metric Dashboards (figures) are also produced for WSP rapid status assessment processes. However, it should be noted that the algorithm thresholds are not always one-to-one with metric benchmarks because the algorithm uses decision rules to approximate expert-driven decisions. Methods and background information are described in greater detail in DFO </w:t>
      </w:r>
      <w:sdt>
        <w:sdtPr>
          <w:rPr>
            <w:rFonts w:cs="Arial"/>
            <w:color w:val="000000"/>
            <w:szCs w:val="22"/>
          </w:rPr>
          <w:tag w:val="MENDELEY_CITATION_v3_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"/>
          <w:id w:val="-1794429215"/>
          <w:placeholder>
            <w:docPart w:val="DefaultPlaceholder_-1854013440"/>
          </w:placeholder>
        </w:sdtPr>
        <w:sdtEndPr/>
        <w:sdtContent>
          <w:r w:rsidR="00C13A45" w:rsidRPr="00C13A45">
            <w:rPr>
              <w:rFonts w:cs="Arial"/>
              <w:color w:val="000000"/>
              <w:szCs w:val="22"/>
            </w:rPr>
            <w:t>(2024a)</w:t>
          </w:r>
        </w:sdtContent>
      </w:sdt>
      <w:del w:id="3329" w:author="Bailey, Colin (DFO/MPO)" w:date="2024-10-31T23:54:00Z">
        <w:r w:rsidRPr="0045544E" w:rsidDel="009519C9">
          <w:rPr>
            <w:rFonts w:cs="Arial"/>
            <w:szCs w:val="22"/>
          </w:rPr>
          <w:delText>(2024)</w:delText>
        </w:r>
      </w:del>
      <w:r w:rsidRPr="0045544E">
        <w:rPr>
          <w:rFonts w:cs="Arial"/>
          <w:szCs w:val="22"/>
        </w:rPr>
        <w:t xml:space="preserve">. </w:t>
      </w:r>
    </w:p>
    <w:p w14:paraId="3EDB2FC8" w14:textId="77777777" w:rsidR="00D40F9F" w:rsidRPr="0045544E" w:rsidRDefault="00D40F9F" w:rsidP="00D40F9F">
      <w:pPr>
        <w:pStyle w:val="BodyText"/>
        <w:rPr>
          <w:rFonts w:cs="Arial"/>
          <w:szCs w:val="22"/>
        </w:rPr>
      </w:pPr>
      <w:r w:rsidRPr="0045544E">
        <w:rPr>
          <w:rFonts w:cs="Arial"/>
          <w:szCs w:val="22"/>
        </w:rPr>
        <w:t xml:space="preserve">In an unpublished review (Arbeider M. pers. comm), all First Nation participants stressed the importance of distribution that was metric lacking in the rapid status algorithm. CU-level averages and metrics have the potential to mask underlying stream level risks and observations. The main recommendation was to develop a distribution metric that could be explicitly included in the rapid-status algorithm. Distribution data and targets should also be included in the next Integrated Status Assessment. The lack of distribution metrics has been acknowledged previously in the rapid-status algorithm working group. All First Nation participants identified that the </w:t>
      </w:r>
      <w:proofErr w:type="spellStart"/>
      <w:r w:rsidRPr="0045544E">
        <w:rPr>
          <w:rFonts w:cs="Arial"/>
          <w:szCs w:val="22"/>
        </w:rPr>
        <w:t>S</w:t>
      </w:r>
      <w:r w:rsidRPr="0045544E">
        <w:rPr>
          <w:rFonts w:cs="Arial"/>
          <w:szCs w:val="22"/>
          <w:vertAlign w:val="subscript"/>
        </w:rPr>
        <w:t>gen</w:t>
      </w:r>
      <w:proofErr w:type="spellEnd"/>
      <w:r w:rsidRPr="0045544E">
        <w:rPr>
          <w:rFonts w:cs="Arial"/>
          <w:szCs w:val="22"/>
        </w:rPr>
        <w:t xml:space="preserve"> and 80% S</w:t>
      </w:r>
      <w:r w:rsidRPr="0045544E">
        <w:rPr>
          <w:rFonts w:cs="Arial"/>
          <w:szCs w:val="22"/>
          <w:vertAlign w:val="subscript"/>
        </w:rPr>
        <w:t>MSY</w:t>
      </w:r>
      <w:r w:rsidRPr="0045544E">
        <w:rPr>
          <w:rFonts w:cs="Arial"/>
          <w:szCs w:val="22"/>
        </w:rPr>
        <w:t xml:space="preserve"> benchmarks did not appear to be adequate or representative of local knowledge. Streams did not appear to be “seeded” to levels from known history. Similarly, these benchmarks do not include distribution information and misalign with other values of Indigenous groups. A common comment was that the values looked too low or that they have been estimated using only data from a low-productivity period. The future work suggested was to investigate alternative benchmarks or methods in developing the benchmarks.</w:t>
      </w:r>
    </w:p>
    <w:p w14:paraId="629397B1" w14:textId="77777777" w:rsidR="006E494E" w:rsidRDefault="006E494E" w:rsidP="006E494E">
      <w:pPr>
        <w:rPr>
          <w:b/>
          <w:bCs/>
        </w:rPr>
      </w:pPr>
      <w:r>
        <w:rPr>
          <w:b/>
          <w:bCs/>
          <w:noProof/>
        </w:rPr>
        <w:drawing>
          <wp:inline distT="0" distB="0" distL="0" distR="0" wp14:anchorId="5B690749" wp14:editId="67495954">
            <wp:extent cx="5943600" cy="1457325"/>
            <wp:effectExtent l="0" t="0" r="0" b="952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b="80385"/>
                    <a:stretch/>
                  </pic:blipFill>
                  <pic:spPr bwMode="auto">
                    <a:xfrm>
                      <a:off x="0" y="0"/>
                      <a:ext cx="5943600" cy="1457325"/>
                    </a:xfrm>
                    <a:prstGeom prst="rect">
                      <a:avLst/>
                    </a:prstGeom>
                    <a:ln>
                      <a:noFill/>
                    </a:ln>
                    <a:extLst>
                      <a:ext uri="{53640926-AAD7-44D8-BBD7-CCE9431645EC}">
                        <a14:shadowObscured xmlns:a14="http://schemas.microsoft.com/office/drawing/2010/main"/>
                      </a:ext>
                    </a:extLst>
                  </pic:spPr>
                </pic:pic>
              </a:graphicData>
            </a:graphic>
          </wp:inline>
        </w:drawing>
      </w:r>
    </w:p>
    <w:p w14:paraId="6324F01E" w14:textId="4D69BA95" w:rsidR="006E494E" w:rsidRDefault="006E494E" w:rsidP="00345E70">
      <w:pPr>
        <w:pStyle w:val="Caption-Figure"/>
      </w:pPr>
      <w:r w:rsidRPr="00C60C15">
        <w:rPr>
          <w:b/>
          <w:bCs/>
        </w:rPr>
        <w:t xml:space="preserve">Figure </w:t>
      </w:r>
      <w:r>
        <w:rPr>
          <w:b/>
          <w:bCs/>
        </w:rPr>
        <w:t>A</w:t>
      </w:r>
      <w:r w:rsidR="00B74121">
        <w:rPr>
          <w:b/>
          <w:bCs/>
        </w:rPr>
        <w:t>2</w:t>
      </w:r>
      <w:r w:rsidR="009F08F0">
        <w:rPr>
          <w:b/>
          <w:bCs/>
        </w:rPr>
        <w:t>.</w:t>
      </w:r>
      <w:r w:rsidR="008F4993">
        <w:rPr>
          <w:b/>
          <w:bCs/>
        </w:rPr>
        <w:t>0</w:t>
      </w:r>
      <w:r w:rsidRPr="00C60C15">
        <w:rPr>
          <w:b/>
          <w:bCs/>
        </w:rPr>
        <w:t xml:space="preserve">. </w:t>
      </w:r>
      <w:r w:rsidRPr="006E494E">
        <w:t>Interior Fraser Coho WSP rapid statuses for years with applicable data.</w:t>
      </w:r>
      <w:r>
        <w:rPr>
          <w:b/>
          <w:bCs/>
        </w:rPr>
        <w:t xml:space="preserve"> </w:t>
      </w:r>
      <w:r>
        <w:t>Each row summarizes the rapid statuses available for each CU in this SMU (Middle Fraser = ‘</w:t>
      </w:r>
      <w:proofErr w:type="spellStart"/>
      <w:r>
        <w:t>MFr</w:t>
      </w:r>
      <w:proofErr w:type="spellEnd"/>
      <w:r>
        <w:t>’, Fraser Canyon = ‘</w:t>
      </w:r>
      <w:proofErr w:type="spellStart"/>
      <w:r>
        <w:t>FrCny</w:t>
      </w:r>
      <w:proofErr w:type="spellEnd"/>
      <w:r>
        <w:t>’, Lower Thompson = ‘</w:t>
      </w:r>
      <w:proofErr w:type="spellStart"/>
      <w:r>
        <w:t>Lthom</w:t>
      </w:r>
      <w:proofErr w:type="spellEnd"/>
      <w:r>
        <w:t>’, North Thompson = ‘Nth’, South Thompson = ‘</w:t>
      </w:r>
      <w:proofErr w:type="spellStart"/>
      <w:r>
        <w:t>STh</w:t>
      </w:r>
      <w:proofErr w:type="spellEnd"/>
      <w:r>
        <w:t>’).</w:t>
      </w:r>
    </w:p>
    <w:p w14:paraId="616BC149" w14:textId="4B7544D8" w:rsidR="006E494E" w:rsidRDefault="006E494E" w:rsidP="00345E70">
      <w:pPr>
        <w:pStyle w:val="Caption-Figure"/>
      </w:pPr>
      <w:r>
        <w:rPr>
          <w:b/>
          <w:bCs/>
        </w:rPr>
        <w:t>Table A</w:t>
      </w:r>
      <w:r w:rsidR="00B74121">
        <w:rPr>
          <w:b/>
          <w:bCs/>
        </w:rPr>
        <w:t>2</w:t>
      </w:r>
      <w:r w:rsidR="009F08F0">
        <w:rPr>
          <w:b/>
          <w:bCs/>
        </w:rPr>
        <w:t>.</w:t>
      </w:r>
      <w:r w:rsidR="008F4993">
        <w:rPr>
          <w:b/>
          <w:bCs/>
        </w:rPr>
        <w:t>0</w:t>
      </w:r>
      <w:r>
        <w:rPr>
          <w:b/>
          <w:bCs/>
        </w:rPr>
        <w:t xml:space="preserve">. </w:t>
      </w:r>
      <w:r w:rsidRPr="006E494E">
        <w:t>W</w:t>
      </w:r>
      <w:r w:rsidR="0045544E">
        <w:t>ild Salmon Policy (W</w:t>
      </w:r>
      <w:r w:rsidRPr="006E494E">
        <w:t>SP</w:t>
      </w:r>
      <w:r w:rsidR="0045544E">
        <w:t>)</w:t>
      </w:r>
      <w:r w:rsidRPr="006E494E">
        <w:t xml:space="preserve"> rapid statuses for 2022</w:t>
      </w:r>
      <w:r w:rsidRPr="00D362A9">
        <w:rPr>
          <w:b/>
          <w:bCs/>
        </w:rPr>
        <w:t xml:space="preserve">: </w:t>
      </w:r>
      <w:r>
        <w:t>The WSP rapid status algorithm was used to assess annual statuses for each Interior Fraser Coho CUs.</w:t>
      </w:r>
    </w:p>
    <w:tbl>
      <w:tblPr>
        <w:tblStyle w:val="TableGrid"/>
        <w:tblW w:w="9805" w:type="dxa"/>
        <w:tblLayout w:type="fixed"/>
        <w:tblLook w:val="04A0" w:firstRow="1" w:lastRow="0" w:firstColumn="1" w:lastColumn="0" w:noHBand="0" w:noVBand="1"/>
      </w:tblPr>
      <w:tblGrid>
        <w:gridCol w:w="715"/>
        <w:gridCol w:w="1260"/>
        <w:gridCol w:w="1620"/>
        <w:gridCol w:w="6210"/>
      </w:tblGrid>
      <w:tr w:rsidR="006E494E" w14:paraId="4EAEBF5A" w14:textId="77777777" w:rsidTr="006E494E">
        <w:tc>
          <w:tcPr>
            <w:tcW w:w="715" w:type="dxa"/>
          </w:tcPr>
          <w:p w14:paraId="7DE2EA21" w14:textId="77777777" w:rsidR="006E494E" w:rsidRPr="006E494E" w:rsidRDefault="006E494E" w:rsidP="00EA3A55">
            <w:pPr>
              <w:rPr>
                <w:rFonts w:cs="Arial"/>
                <w:b/>
                <w:bCs/>
                <w:sz w:val="20"/>
              </w:rPr>
            </w:pPr>
            <w:r w:rsidRPr="006E494E">
              <w:rPr>
                <w:rFonts w:cs="Arial"/>
                <w:b/>
                <w:bCs/>
                <w:sz w:val="20"/>
              </w:rPr>
              <w:t>CU #</w:t>
            </w:r>
          </w:p>
        </w:tc>
        <w:tc>
          <w:tcPr>
            <w:tcW w:w="1260" w:type="dxa"/>
          </w:tcPr>
          <w:p w14:paraId="053CE150" w14:textId="77777777" w:rsidR="006E494E" w:rsidRPr="006E494E" w:rsidRDefault="006E494E" w:rsidP="00EA3A55">
            <w:pPr>
              <w:rPr>
                <w:rFonts w:cs="Arial"/>
                <w:b/>
                <w:bCs/>
                <w:sz w:val="20"/>
              </w:rPr>
            </w:pPr>
            <w:r w:rsidRPr="006E494E">
              <w:rPr>
                <w:rFonts w:cs="Arial"/>
                <w:b/>
                <w:bCs/>
                <w:sz w:val="20"/>
              </w:rPr>
              <w:t>CU Name</w:t>
            </w:r>
          </w:p>
        </w:tc>
        <w:tc>
          <w:tcPr>
            <w:tcW w:w="1620" w:type="dxa"/>
          </w:tcPr>
          <w:p w14:paraId="0B9C6E24" w14:textId="77777777" w:rsidR="006E494E" w:rsidRPr="006E494E" w:rsidRDefault="006E494E" w:rsidP="00EA3A55">
            <w:pPr>
              <w:rPr>
                <w:rFonts w:cs="Arial"/>
                <w:b/>
                <w:bCs/>
                <w:sz w:val="20"/>
              </w:rPr>
            </w:pPr>
            <w:r w:rsidRPr="006E494E">
              <w:rPr>
                <w:rFonts w:cs="Arial"/>
                <w:b/>
                <w:bCs/>
                <w:sz w:val="20"/>
              </w:rPr>
              <w:t>WSP Rapid Status (2022)</w:t>
            </w:r>
          </w:p>
        </w:tc>
        <w:tc>
          <w:tcPr>
            <w:tcW w:w="6210" w:type="dxa"/>
          </w:tcPr>
          <w:p w14:paraId="0B3A17C6" w14:textId="77777777" w:rsidR="006E494E" w:rsidRPr="006E494E" w:rsidRDefault="006E494E" w:rsidP="00EA3A55">
            <w:pPr>
              <w:rPr>
                <w:rFonts w:cs="Arial"/>
                <w:b/>
                <w:bCs/>
                <w:sz w:val="20"/>
              </w:rPr>
            </w:pPr>
            <w:r w:rsidRPr="006E494E">
              <w:rPr>
                <w:rFonts w:cs="Arial"/>
                <w:b/>
                <w:bCs/>
                <w:sz w:val="20"/>
              </w:rPr>
              <w:t>WSP rapid status node</w:t>
            </w:r>
          </w:p>
        </w:tc>
      </w:tr>
      <w:tr w:rsidR="006E494E" w14:paraId="0550FE7E" w14:textId="77777777" w:rsidTr="006E494E">
        <w:tc>
          <w:tcPr>
            <w:tcW w:w="715" w:type="dxa"/>
          </w:tcPr>
          <w:p w14:paraId="20EFB0EB" w14:textId="77777777" w:rsidR="006E494E" w:rsidRPr="006E494E" w:rsidRDefault="006E494E" w:rsidP="00EA3A55">
            <w:pPr>
              <w:rPr>
                <w:rFonts w:cs="Arial"/>
                <w:sz w:val="20"/>
              </w:rPr>
            </w:pPr>
            <w:r w:rsidRPr="006E494E">
              <w:rPr>
                <w:rFonts w:cs="Arial"/>
                <w:b/>
                <w:bCs/>
                <w:sz w:val="20"/>
              </w:rPr>
              <w:lastRenderedPageBreak/>
              <w:t>CO-5</w:t>
            </w:r>
          </w:p>
        </w:tc>
        <w:tc>
          <w:tcPr>
            <w:tcW w:w="1260" w:type="dxa"/>
          </w:tcPr>
          <w:p w14:paraId="2662FD51" w14:textId="77777777" w:rsidR="006E494E" w:rsidRPr="006E494E" w:rsidRDefault="006E494E" w:rsidP="00EA3A55">
            <w:pPr>
              <w:rPr>
                <w:rFonts w:cs="Arial"/>
                <w:sz w:val="20"/>
              </w:rPr>
            </w:pPr>
            <w:r w:rsidRPr="006E494E">
              <w:rPr>
                <w:rFonts w:cs="Arial"/>
                <w:b/>
                <w:bCs/>
                <w:sz w:val="20"/>
              </w:rPr>
              <w:t>Fraser Canyon</w:t>
            </w:r>
          </w:p>
        </w:tc>
        <w:tc>
          <w:tcPr>
            <w:tcW w:w="1620" w:type="dxa"/>
            <w:shd w:val="clear" w:color="auto" w:fill="FFFF00"/>
          </w:tcPr>
          <w:p w14:paraId="3E9CCD04" w14:textId="77777777" w:rsidR="006E494E" w:rsidRPr="006E494E" w:rsidRDefault="006E494E" w:rsidP="00EA3A55">
            <w:pPr>
              <w:rPr>
                <w:rFonts w:cs="Arial"/>
                <w:b/>
                <w:bCs/>
                <w:sz w:val="20"/>
              </w:rPr>
            </w:pPr>
            <w:r w:rsidRPr="006E494E">
              <w:rPr>
                <w:rFonts w:cs="Arial"/>
                <w:b/>
                <w:bCs/>
                <w:sz w:val="20"/>
              </w:rPr>
              <w:t>AMBER, MEDIUM CONFIDENCE</w:t>
            </w:r>
          </w:p>
          <w:p w14:paraId="2071DBF6" w14:textId="77777777" w:rsidR="006E494E" w:rsidRPr="006E494E" w:rsidRDefault="006E494E" w:rsidP="00EA3A55">
            <w:pPr>
              <w:rPr>
                <w:rFonts w:cs="Arial"/>
                <w:b/>
                <w:bCs/>
                <w:sz w:val="20"/>
              </w:rPr>
            </w:pPr>
          </w:p>
        </w:tc>
        <w:tc>
          <w:tcPr>
            <w:tcW w:w="6210" w:type="dxa"/>
          </w:tcPr>
          <w:p w14:paraId="45B94699" w14:textId="29625179" w:rsidR="006E494E" w:rsidRPr="00345E70" w:rsidRDefault="006E494E" w:rsidP="00345E70">
            <w:pPr>
              <w:pStyle w:val="BodyText"/>
              <w:rPr>
                <w:sz w:val="20"/>
                <w:szCs w:val="18"/>
              </w:rPr>
            </w:pPr>
            <w:r w:rsidRPr="00345E70">
              <w:rPr>
                <w:sz w:val="20"/>
                <w:szCs w:val="18"/>
              </w:rPr>
              <w:t xml:space="preserve">The recent year’s status (2022) is designated </w:t>
            </w:r>
            <w:r w:rsidRPr="00345E70">
              <w:rPr>
                <w:i/>
                <w:iCs/>
                <w:sz w:val="20"/>
                <w:szCs w:val="18"/>
              </w:rPr>
              <w:t>Amber</w:t>
            </w:r>
            <w:r w:rsidRPr="00345E70">
              <w:rPr>
                <w:sz w:val="20"/>
                <w:szCs w:val="18"/>
              </w:rPr>
              <w:t xml:space="preserve"> with </w:t>
            </w:r>
            <w:r w:rsidRPr="00345E70">
              <w:rPr>
                <w:i/>
                <w:iCs/>
                <w:sz w:val="20"/>
                <w:szCs w:val="18"/>
              </w:rPr>
              <w:t>Medium</w:t>
            </w:r>
            <w:r w:rsidRPr="00345E70">
              <w:rPr>
                <w:sz w:val="20"/>
                <w:szCs w:val="18"/>
              </w:rPr>
              <w:t xml:space="preserve"> confidence based on the algorithm. The recent generational average falls between </w:t>
            </w:r>
            <w:r w:rsidRPr="00345E70">
              <w:rPr>
                <w:i/>
                <w:iCs/>
                <w:sz w:val="20"/>
                <w:szCs w:val="18"/>
              </w:rPr>
              <w:t>absolute abundance</w:t>
            </w:r>
            <w:r w:rsidRPr="00345E70">
              <w:rPr>
                <w:sz w:val="20"/>
                <w:szCs w:val="18"/>
              </w:rPr>
              <w:t xml:space="preserve"> lower (1,500) and upper (10,000) thresholds, and also falls above the r</w:t>
            </w:r>
            <w:r w:rsidRPr="00345E70">
              <w:rPr>
                <w:i/>
                <w:iCs/>
                <w:sz w:val="20"/>
                <w:szCs w:val="18"/>
              </w:rPr>
              <w:t xml:space="preserve">elative-abundance </w:t>
            </w:r>
            <w:r w:rsidRPr="00345E70">
              <w:rPr>
                <w:sz w:val="20"/>
                <w:szCs w:val="18"/>
              </w:rPr>
              <w:t>metric lower benchmark (</w:t>
            </w:r>
            <w:proofErr w:type="spellStart"/>
            <w:r w:rsidRPr="00345E70">
              <w:rPr>
                <w:sz w:val="20"/>
                <w:szCs w:val="18"/>
              </w:rPr>
              <w:t>S</w:t>
            </w:r>
            <w:r w:rsidRPr="00345E70">
              <w:rPr>
                <w:sz w:val="20"/>
                <w:szCs w:val="18"/>
                <w:vertAlign w:val="subscript"/>
              </w:rPr>
              <w:t>gen</w:t>
            </w:r>
            <w:proofErr w:type="spellEnd"/>
            <w:r w:rsidRPr="00345E70">
              <w:rPr>
                <w:sz w:val="20"/>
                <w:szCs w:val="18"/>
              </w:rPr>
              <w:t>) (node 22) (Fig</w:t>
            </w:r>
            <w:del w:id="3330" w:author="Bailey, Colin (DFO/MPO)" w:date="2024-11-01T01:06:00Z">
              <w:r w:rsidR="001D5EE6" w:rsidDel="00F94B23">
                <w:rPr>
                  <w:sz w:val="20"/>
                  <w:szCs w:val="18"/>
                </w:rPr>
                <w:delText>.</w:delText>
              </w:r>
            </w:del>
            <w:ins w:id="3331" w:author="Bailey, Colin (DFO/MPO)" w:date="2024-11-01T01:06:00Z">
              <w:r w:rsidR="00F94B23">
                <w:rPr>
                  <w:sz w:val="20"/>
                  <w:szCs w:val="18"/>
                </w:rPr>
                <w:t>ure</w:t>
              </w:r>
            </w:ins>
            <w:r w:rsidRPr="00345E70">
              <w:rPr>
                <w:sz w:val="20"/>
                <w:szCs w:val="18"/>
              </w:rPr>
              <w:t xml:space="preserve"> </w:t>
            </w:r>
            <w:r w:rsidR="0028247F" w:rsidRPr="00345E70">
              <w:rPr>
                <w:sz w:val="20"/>
                <w:szCs w:val="18"/>
              </w:rPr>
              <w:t>A</w:t>
            </w:r>
            <w:ins w:id="3332" w:author="Bailey, Colin (DFO/MPO)" w:date="2024-11-01T01:06:00Z">
              <w:r w:rsidR="00F94B23">
                <w:rPr>
                  <w:sz w:val="20"/>
                  <w:szCs w:val="18"/>
                </w:rPr>
                <w:t>2</w:t>
              </w:r>
            </w:ins>
            <w:del w:id="3333" w:author="Bailey, Colin (DFO/MPO)" w:date="2024-11-01T01:06:00Z">
              <w:r w:rsidR="00B7572D" w:rsidDel="00F94B23">
                <w:rPr>
                  <w:sz w:val="20"/>
                  <w:szCs w:val="18"/>
                </w:rPr>
                <w:delText>3</w:delText>
              </w:r>
            </w:del>
            <w:r w:rsidR="00B7572D">
              <w:rPr>
                <w:sz w:val="20"/>
                <w:szCs w:val="18"/>
              </w:rPr>
              <w:t>.1</w:t>
            </w:r>
            <w:r w:rsidRPr="00345E70">
              <w:rPr>
                <w:sz w:val="20"/>
                <w:szCs w:val="18"/>
              </w:rPr>
              <w:t xml:space="preserve">). This status has been consistent throughout the time series (2000-2022), with the exception of three years that were </w:t>
            </w:r>
            <w:r w:rsidRPr="00345E70">
              <w:rPr>
                <w:i/>
                <w:iCs/>
                <w:sz w:val="20"/>
                <w:szCs w:val="18"/>
              </w:rPr>
              <w:t xml:space="preserve">Red </w:t>
            </w:r>
            <w:r w:rsidRPr="00345E70">
              <w:rPr>
                <w:sz w:val="20"/>
                <w:szCs w:val="18"/>
              </w:rPr>
              <w:t>(2015-2017) (Fig</w:t>
            </w:r>
            <w:ins w:id="3334" w:author="Bailey, Colin (DFO/MPO)" w:date="2024-11-01T01:06:00Z">
              <w:r w:rsidR="00F94B23">
                <w:rPr>
                  <w:sz w:val="20"/>
                  <w:szCs w:val="18"/>
                </w:rPr>
                <w:t>ure</w:t>
              </w:r>
            </w:ins>
            <w:del w:id="3335" w:author="Bailey, Colin (DFO/MPO)" w:date="2024-11-01T01:06:00Z">
              <w:r w:rsidR="001D5EE6" w:rsidDel="00F94B23">
                <w:rPr>
                  <w:sz w:val="20"/>
                  <w:szCs w:val="18"/>
                </w:rPr>
                <w:delText>.</w:delText>
              </w:r>
            </w:del>
            <w:r w:rsidRPr="00345E70">
              <w:rPr>
                <w:sz w:val="20"/>
                <w:szCs w:val="18"/>
              </w:rPr>
              <w:t xml:space="preserve"> </w:t>
            </w:r>
            <w:r w:rsidR="0028247F" w:rsidRPr="00345E70">
              <w:rPr>
                <w:sz w:val="20"/>
                <w:szCs w:val="18"/>
              </w:rPr>
              <w:t>A</w:t>
            </w:r>
            <w:ins w:id="3336" w:author="Bailey, Colin (DFO/MPO)" w:date="2024-11-01T01:06:00Z">
              <w:r w:rsidR="00F94B23">
                <w:rPr>
                  <w:sz w:val="20"/>
                  <w:szCs w:val="18"/>
                </w:rPr>
                <w:t>2</w:t>
              </w:r>
            </w:ins>
            <w:del w:id="3337" w:author="Bailey, Colin (DFO/MPO)" w:date="2024-11-01T01:06:00Z">
              <w:r w:rsidR="00B7572D" w:rsidDel="00F94B23">
                <w:rPr>
                  <w:sz w:val="20"/>
                  <w:szCs w:val="18"/>
                </w:rPr>
                <w:delText>3</w:delText>
              </w:r>
            </w:del>
            <w:r w:rsidR="00B7572D">
              <w:rPr>
                <w:sz w:val="20"/>
                <w:szCs w:val="18"/>
              </w:rPr>
              <w:t>.1</w:t>
            </w:r>
            <w:r w:rsidRPr="00345E70">
              <w:rPr>
                <w:sz w:val="20"/>
                <w:szCs w:val="18"/>
              </w:rPr>
              <w:t xml:space="preserve">). The 2013 WSP rapid status of </w:t>
            </w:r>
            <w:r w:rsidRPr="00345E70">
              <w:rPr>
                <w:i/>
                <w:iCs/>
                <w:sz w:val="20"/>
                <w:szCs w:val="18"/>
              </w:rPr>
              <w:t>Amber</w:t>
            </w:r>
            <w:r w:rsidRPr="00345E70">
              <w:rPr>
                <w:sz w:val="20"/>
                <w:szCs w:val="18"/>
              </w:rPr>
              <w:t xml:space="preserve"> matches the WSP integrated status </w:t>
            </w:r>
            <w:sdt>
              <w:sdtPr>
                <w:rPr>
                  <w:color w:val="000000"/>
                  <w:sz w:val="20"/>
                  <w:szCs w:val="18"/>
                </w:rPr>
                <w:tag w:val="MENDELEY_CITATION_v3_eyJjaXRhdGlvbklEIjoiTUVOREVMRVlfQ0lUQVRJT05fMGIzNDhjNzItNjBmOS00M2VjLThhZTctNjg3NjIxNGI3YzY2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V9XX0="/>
                <w:id w:val="129677861"/>
                <w:placeholder>
                  <w:docPart w:val="DefaultPlaceholder_-1854013440"/>
                </w:placeholder>
              </w:sdtPr>
              <w:sdtEndPr/>
              <w:sdtContent>
                <w:r w:rsidR="00C13A45" w:rsidRPr="00C13A45">
                  <w:rPr>
                    <w:color w:val="000000"/>
                    <w:sz w:val="20"/>
                    <w:szCs w:val="18"/>
                  </w:rPr>
                  <w:t>(DFO 2015a)</w:t>
                </w:r>
              </w:sdtContent>
            </w:sdt>
            <w:del w:id="3338" w:author="Bailey, Colin (DFO/MPO)" w:date="2024-10-31T23:54:00Z">
              <w:r w:rsidRPr="00345E70" w:rsidDel="00941B88">
                <w:rPr>
                  <w:sz w:val="20"/>
                  <w:szCs w:val="18"/>
                </w:rPr>
                <w:delText>(DFO 2015)</w:delText>
              </w:r>
            </w:del>
            <w:r w:rsidRPr="00345E70">
              <w:rPr>
                <w:sz w:val="20"/>
                <w:szCs w:val="18"/>
              </w:rPr>
              <w:t>.</w:t>
            </w:r>
          </w:p>
          <w:p w14:paraId="6FD624DC" w14:textId="77777777" w:rsidR="006E494E" w:rsidRPr="00345E70" w:rsidRDefault="006E494E" w:rsidP="00345E70">
            <w:pPr>
              <w:pStyle w:val="BodyText"/>
              <w:rPr>
                <w:sz w:val="20"/>
                <w:szCs w:val="18"/>
              </w:rPr>
            </w:pPr>
            <w:r w:rsidRPr="00345E70">
              <w:rPr>
                <w:sz w:val="20"/>
                <w:szCs w:val="18"/>
              </w:rPr>
              <w:t>Stock assessment moved from a float-based AUC to flight given road access lost after 2020; precision of estimate has gone down. Since it is a single stream CU, there is a risk that one landslide could block passage into spawning grounds. There have been substantial fires in the area that have increased slide risk and impacted the watershed. It is important to track incidences related to landslides and blockages. No First Nation subject matter experts were successfully engaged for this CU.</w:t>
            </w:r>
          </w:p>
        </w:tc>
      </w:tr>
      <w:tr w:rsidR="006E494E" w14:paraId="26A91C29" w14:textId="77777777" w:rsidTr="006E494E">
        <w:tc>
          <w:tcPr>
            <w:tcW w:w="715" w:type="dxa"/>
          </w:tcPr>
          <w:p w14:paraId="0F3FD0EA" w14:textId="77777777" w:rsidR="006E494E" w:rsidRPr="006E494E" w:rsidRDefault="006E494E" w:rsidP="00EA3A55">
            <w:pPr>
              <w:rPr>
                <w:rFonts w:cs="Arial"/>
                <w:sz w:val="20"/>
              </w:rPr>
            </w:pPr>
            <w:r w:rsidRPr="006E494E">
              <w:rPr>
                <w:rFonts w:cs="Arial"/>
                <w:b/>
                <w:bCs/>
                <w:sz w:val="20"/>
              </w:rPr>
              <w:t>CO-7</w:t>
            </w:r>
          </w:p>
        </w:tc>
        <w:tc>
          <w:tcPr>
            <w:tcW w:w="1260" w:type="dxa"/>
          </w:tcPr>
          <w:p w14:paraId="1E3E49C5" w14:textId="77777777" w:rsidR="006E494E" w:rsidRPr="006E494E" w:rsidRDefault="006E494E" w:rsidP="00EA3A55">
            <w:pPr>
              <w:rPr>
                <w:rFonts w:cs="Arial"/>
                <w:sz w:val="20"/>
              </w:rPr>
            </w:pPr>
            <w:r w:rsidRPr="006E494E">
              <w:rPr>
                <w:rFonts w:cs="Arial"/>
                <w:b/>
                <w:bCs/>
                <w:sz w:val="20"/>
              </w:rPr>
              <w:t>Lower Thompson</w:t>
            </w:r>
          </w:p>
        </w:tc>
        <w:tc>
          <w:tcPr>
            <w:tcW w:w="1620" w:type="dxa"/>
            <w:shd w:val="clear" w:color="auto" w:fill="92D050"/>
          </w:tcPr>
          <w:p w14:paraId="56A0DD36" w14:textId="77777777" w:rsidR="006E494E" w:rsidRPr="006E494E" w:rsidRDefault="006E494E" w:rsidP="00EA3A55">
            <w:pPr>
              <w:rPr>
                <w:rFonts w:cs="Arial"/>
                <w:b/>
                <w:bCs/>
                <w:sz w:val="20"/>
              </w:rPr>
            </w:pPr>
            <w:r w:rsidRPr="006E494E">
              <w:rPr>
                <w:rFonts w:cs="Arial"/>
                <w:b/>
                <w:bCs/>
                <w:sz w:val="20"/>
              </w:rPr>
              <w:t xml:space="preserve">GREEN,        </w:t>
            </w:r>
          </w:p>
          <w:p w14:paraId="745347DE" w14:textId="77777777" w:rsidR="006E494E" w:rsidRPr="006E494E" w:rsidRDefault="006E494E" w:rsidP="00EA3A55">
            <w:pPr>
              <w:rPr>
                <w:rFonts w:cs="Arial"/>
                <w:sz w:val="20"/>
              </w:rPr>
            </w:pPr>
            <w:r w:rsidRPr="006E494E">
              <w:rPr>
                <w:rFonts w:cs="Arial"/>
                <w:b/>
                <w:bCs/>
                <w:sz w:val="20"/>
              </w:rPr>
              <w:t>HIGH CONFIDENCE</w:t>
            </w:r>
          </w:p>
        </w:tc>
        <w:tc>
          <w:tcPr>
            <w:tcW w:w="6210" w:type="dxa"/>
          </w:tcPr>
          <w:p w14:paraId="1EDCDE3E" w14:textId="5F6F8BFD" w:rsidR="006E494E" w:rsidRPr="00345E70" w:rsidRDefault="006E494E" w:rsidP="00345E70">
            <w:pPr>
              <w:pStyle w:val="BodyText"/>
              <w:rPr>
                <w:sz w:val="20"/>
                <w:szCs w:val="18"/>
              </w:rPr>
            </w:pPr>
            <w:r w:rsidRPr="00345E70">
              <w:rPr>
                <w:sz w:val="20"/>
                <w:szCs w:val="18"/>
              </w:rPr>
              <w:t xml:space="preserve">The recent year’s status (2022) is designated </w:t>
            </w:r>
            <w:r w:rsidRPr="00345E70">
              <w:rPr>
                <w:i/>
                <w:iCs/>
                <w:sz w:val="20"/>
                <w:szCs w:val="18"/>
              </w:rPr>
              <w:t>Green</w:t>
            </w:r>
            <w:r w:rsidRPr="00345E70">
              <w:rPr>
                <w:sz w:val="20"/>
                <w:szCs w:val="18"/>
              </w:rPr>
              <w:t xml:space="preserve"> with </w:t>
            </w:r>
            <w:r w:rsidRPr="00345E70">
              <w:rPr>
                <w:i/>
                <w:iCs/>
                <w:sz w:val="20"/>
                <w:szCs w:val="18"/>
              </w:rPr>
              <w:t xml:space="preserve">High </w:t>
            </w:r>
            <w:r w:rsidRPr="00345E70">
              <w:rPr>
                <w:sz w:val="20"/>
                <w:szCs w:val="18"/>
              </w:rPr>
              <w:t xml:space="preserve">confidence based on the algorithm. The recent generational average falls above the </w:t>
            </w:r>
            <w:r w:rsidRPr="00345E70">
              <w:rPr>
                <w:i/>
                <w:iCs/>
                <w:sz w:val="20"/>
                <w:szCs w:val="18"/>
              </w:rPr>
              <w:t>absolute abundance</w:t>
            </w:r>
            <w:r w:rsidRPr="00345E70">
              <w:rPr>
                <w:sz w:val="20"/>
                <w:szCs w:val="18"/>
              </w:rPr>
              <w:t xml:space="preserve"> upper threshold (10,000), and also fall above 1.1</w:t>
            </w:r>
            <w:r w:rsidR="0028247F" w:rsidRPr="00345E70">
              <w:rPr>
                <w:sz w:val="20"/>
                <w:szCs w:val="18"/>
              </w:rPr>
              <w:t xml:space="preserve"> (</w:t>
            </w:r>
            <w:r w:rsidRPr="00345E70">
              <w:rPr>
                <w:sz w:val="20"/>
                <w:szCs w:val="18"/>
              </w:rPr>
              <w:t xml:space="preserve">the </w:t>
            </w:r>
            <w:r w:rsidRPr="00345E70">
              <w:rPr>
                <w:i/>
                <w:iCs/>
                <w:sz w:val="20"/>
                <w:szCs w:val="18"/>
              </w:rPr>
              <w:t>relative-abundance</w:t>
            </w:r>
            <w:r w:rsidRPr="00345E70">
              <w:rPr>
                <w:sz w:val="20"/>
                <w:szCs w:val="18"/>
              </w:rPr>
              <w:t xml:space="preserve"> upper benchmark (80% </w:t>
            </w:r>
            <w:proofErr w:type="spellStart"/>
            <w:r w:rsidRPr="00345E70">
              <w:rPr>
                <w:sz w:val="20"/>
                <w:szCs w:val="18"/>
              </w:rPr>
              <w:t>S</w:t>
            </w:r>
            <w:r w:rsidRPr="00345E70">
              <w:rPr>
                <w:sz w:val="20"/>
                <w:szCs w:val="18"/>
                <w:vertAlign w:val="subscript"/>
              </w:rPr>
              <w:t>msy</w:t>
            </w:r>
            <w:proofErr w:type="spellEnd"/>
            <w:r w:rsidRPr="00345E70">
              <w:rPr>
                <w:sz w:val="20"/>
                <w:szCs w:val="18"/>
              </w:rPr>
              <w:t>) (Node 36) (Fig</w:t>
            </w:r>
            <w:ins w:id="3339" w:author="Bailey, Colin (DFO/MPO)" w:date="2024-11-01T01:07:00Z">
              <w:r w:rsidR="00F94B23">
                <w:rPr>
                  <w:sz w:val="20"/>
                  <w:szCs w:val="18"/>
                </w:rPr>
                <w:t>ure</w:t>
              </w:r>
            </w:ins>
            <w:del w:id="3340" w:author="Bailey, Colin (DFO/MPO)" w:date="2024-11-01T01:07:00Z">
              <w:r w:rsidR="001D5EE6" w:rsidDel="00F94B23">
                <w:rPr>
                  <w:sz w:val="20"/>
                  <w:szCs w:val="18"/>
                </w:rPr>
                <w:delText>.</w:delText>
              </w:r>
            </w:del>
            <w:r w:rsidRPr="00345E70">
              <w:rPr>
                <w:sz w:val="20"/>
                <w:szCs w:val="18"/>
              </w:rPr>
              <w:t xml:space="preserve"> </w:t>
            </w:r>
            <w:r w:rsidR="0028247F" w:rsidRPr="00345E70">
              <w:rPr>
                <w:sz w:val="20"/>
                <w:szCs w:val="18"/>
              </w:rPr>
              <w:t>A</w:t>
            </w:r>
            <w:ins w:id="3341" w:author="Bailey, Colin (DFO/MPO)" w:date="2024-11-01T01:07:00Z">
              <w:r w:rsidR="00F94B23">
                <w:rPr>
                  <w:sz w:val="20"/>
                  <w:szCs w:val="18"/>
                </w:rPr>
                <w:t>2</w:t>
              </w:r>
            </w:ins>
            <w:del w:id="3342" w:author="Bailey, Colin (DFO/MPO)" w:date="2024-11-01T01:07:00Z">
              <w:r w:rsidR="00B7572D" w:rsidDel="00F94B23">
                <w:rPr>
                  <w:sz w:val="20"/>
                  <w:szCs w:val="18"/>
                </w:rPr>
                <w:delText>3</w:delText>
              </w:r>
            </w:del>
            <w:r w:rsidR="00B7572D">
              <w:rPr>
                <w:sz w:val="20"/>
                <w:szCs w:val="18"/>
              </w:rPr>
              <w:t>.2</w:t>
            </w:r>
            <w:r w:rsidRPr="00345E70">
              <w:rPr>
                <w:sz w:val="20"/>
                <w:szCs w:val="18"/>
              </w:rPr>
              <w:t xml:space="preserve">). This </w:t>
            </w:r>
            <w:r w:rsidRPr="00345E70">
              <w:rPr>
                <w:i/>
                <w:iCs/>
                <w:sz w:val="20"/>
                <w:szCs w:val="18"/>
              </w:rPr>
              <w:t xml:space="preserve">Green </w:t>
            </w:r>
            <w:r w:rsidRPr="00345E70">
              <w:rPr>
                <w:sz w:val="20"/>
                <w:szCs w:val="18"/>
              </w:rPr>
              <w:t>status has been consistent for the past three years (2020-2022) (</w:t>
            </w:r>
            <w:r w:rsidR="001D5EE6" w:rsidRPr="00345E70">
              <w:rPr>
                <w:sz w:val="20"/>
                <w:szCs w:val="18"/>
              </w:rPr>
              <w:t>Fig</w:t>
            </w:r>
            <w:del w:id="3343" w:author="Bailey, Colin (DFO/MPO)" w:date="2024-11-01T01:07:00Z">
              <w:r w:rsidR="001D5EE6" w:rsidDel="00F94B23">
                <w:rPr>
                  <w:sz w:val="20"/>
                  <w:szCs w:val="18"/>
                </w:rPr>
                <w:delText>.</w:delText>
              </w:r>
            </w:del>
            <w:ins w:id="3344" w:author="Bailey, Colin (DFO/MPO)" w:date="2024-11-01T01:07:00Z">
              <w:r w:rsidR="00F94B23">
                <w:rPr>
                  <w:sz w:val="20"/>
                  <w:szCs w:val="18"/>
                </w:rPr>
                <w:t>ure</w:t>
              </w:r>
            </w:ins>
            <w:r w:rsidR="001D5EE6" w:rsidRPr="00345E70">
              <w:rPr>
                <w:sz w:val="20"/>
                <w:szCs w:val="18"/>
              </w:rPr>
              <w:t xml:space="preserve"> A</w:t>
            </w:r>
            <w:ins w:id="3345" w:author="Bailey, Colin (DFO/MPO)" w:date="2024-11-01T01:07:00Z">
              <w:r w:rsidR="00F94B23">
                <w:rPr>
                  <w:sz w:val="20"/>
                  <w:szCs w:val="18"/>
                </w:rPr>
                <w:t>2</w:t>
              </w:r>
            </w:ins>
            <w:del w:id="3346" w:author="Bailey, Colin (DFO/MPO)" w:date="2024-11-01T01:07:00Z">
              <w:r w:rsidR="00B7572D" w:rsidDel="00F94B23">
                <w:rPr>
                  <w:sz w:val="20"/>
                  <w:szCs w:val="18"/>
                </w:rPr>
                <w:delText>3</w:delText>
              </w:r>
            </w:del>
            <w:r w:rsidR="00B7572D">
              <w:rPr>
                <w:sz w:val="20"/>
                <w:szCs w:val="18"/>
              </w:rPr>
              <w:t>.2</w:t>
            </w:r>
            <w:r w:rsidRPr="00345E70">
              <w:rPr>
                <w:sz w:val="20"/>
                <w:szCs w:val="18"/>
              </w:rPr>
              <w:t xml:space="preserve">). Status was </w:t>
            </w:r>
            <w:r w:rsidRPr="00345E70">
              <w:rPr>
                <w:i/>
                <w:iCs/>
                <w:sz w:val="20"/>
                <w:szCs w:val="18"/>
              </w:rPr>
              <w:t xml:space="preserve">Red </w:t>
            </w:r>
            <w:r w:rsidRPr="00345E70">
              <w:rPr>
                <w:sz w:val="20"/>
                <w:szCs w:val="18"/>
              </w:rPr>
              <w:t xml:space="preserve">in 2000, the first year in the time series, and in 2005 &amp; 2006. Status was </w:t>
            </w:r>
            <w:r w:rsidRPr="00345E70">
              <w:rPr>
                <w:i/>
                <w:iCs/>
                <w:sz w:val="20"/>
                <w:szCs w:val="18"/>
              </w:rPr>
              <w:t xml:space="preserve">Amber </w:t>
            </w:r>
            <w:r w:rsidRPr="00345E70">
              <w:rPr>
                <w:sz w:val="20"/>
                <w:szCs w:val="18"/>
              </w:rPr>
              <w:t xml:space="preserve">for all other years up to 2019. The 2013 WSP rapid status of </w:t>
            </w:r>
            <w:r w:rsidRPr="00345E70">
              <w:rPr>
                <w:i/>
                <w:iCs/>
                <w:sz w:val="20"/>
                <w:szCs w:val="18"/>
              </w:rPr>
              <w:t>Amber</w:t>
            </w:r>
            <w:r w:rsidRPr="00345E70">
              <w:rPr>
                <w:sz w:val="20"/>
                <w:szCs w:val="18"/>
              </w:rPr>
              <w:t xml:space="preserve"> is consistent with the WSP integrated status of </w:t>
            </w:r>
            <w:r w:rsidRPr="00345E70">
              <w:rPr>
                <w:i/>
                <w:iCs/>
                <w:sz w:val="20"/>
                <w:szCs w:val="18"/>
              </w:rPr>
              <w:t>Amber/Green</w:t>
            </w:r>
            <w:r w:rsidRPr="00345E70">
              <w:rPr>
                <w:sz w:val="20"/>
                <w:szCs w:val="18"/>
              </w:rPr>
              <w:t xml:space="preserve"> </w:t>
            </w:r>
            <w:sdt>
              <w:sdtPr>
                <w:rPr>
                  <w:color w:val="000000"/>
                  <w:sz w:val="20"/>
                  <w:szCs w:val="18"/>
                </w:rPr>
                <w:tag w:val="MENDELEY_CITATION_v3_eyJjaXRhdGlvbklEIjoiTUVOREVMRVlfQ0lUQVRJT05fMzdhOTQwOTEtMDkwNy00ZTdjLWE0YjItZDE1MGY4OTYxYjIz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UsInN1cHByZXNzLWF1dGhvciI6ZmFsc2UsImNvbXBvc2l0ZSI6ZmFsc2UsImF1dGhvci1vbmx5IjpmYWxzZX1dfQ=="/>
                <w:id w:val="-1647586819"/>
                <w:placeholder>
                  <w:docPart w:val="DefaultPlaceholder_-1854013440"/>
                </w:placeholder>
              </w:sdtPr>
              <w:sdtEndPr/>
              <w:sdtContent>
                <w:r w:rsidR="00C13A45" w:rsidRPr="00C13A45">
                  <w:rPr>
                    <w:color w:val="000000"/>
                    <w:sz w:val="20"/>
                    <w:szCs w:val="18"/>
                  </w:rPr>
                  <w:t>(DFO 2015a)</w:t>
                </w:r>
              </w:sdtContent>
            </w:sdt>
            <w:del w:id="3347" w:author="Bailey, Colin (DFO/MPO)" w:date="2024-10-31T23:55:00Z">
              <w:r w:rsidRPr="00345E70" w:rsidDel="00941B88">
                <w:rPr>
                  <w:sz w:val="20"/>
                  <w:szCs w:val="18"/>
                </w:rPr>
                <w:delText>(DFO 2015)</w:delText>
              </w:r>
            </w:del>
            <w:r w:rsidRPr="00345E70">
              <w:rPr>
                <w:sz w:val="20"/>
                <w:szCs w:val="18"/>
              </w:rPr>
              <w:t xml:space="preserve">. </w:t>
            </w:r>
          </w:p>
          <w:p w14:paraId="1A46BC0E" w14:textId="26B84E6D" w:rsidR="006E494E" w:rsidRPr="00345E70" w:rsidRDefault="006E494E" w:rsidP="00345E70">
            <w:pPr>
              <w:pStyle w:val="BodyText"/>
              <w:rPr>
                <w:sz w:val="20"/>
                <w:szCs w:val="18"/>
              </w:rPr>
            </w:pPr>
            <w:r w:rsidRPr="00345E70">
              <w:rPr>
                <w:sz w:val="20"/>
                <w:szCs w:val="18"/>
              </w:rPr>
              <w:t xml:space="preserve">One </w:t>
            </w:r>
            <w:r w:rsidR="00D40F9F">
              <w:rPr>
                <w:sz w:val="20"/>
                <w:szCs w:val="18"/>
              </w:rPr>
              <w:t>reviewer</w:t>
            </w:r>
            <w:r w:rsidR="00D40F9F" w:rsidRPr="00345E70">
              <w:rPr>
                <w:sz w:val="20"/>
                <w:szCs w:val="18"/>
              </w:rPr>
              <w:t xml:space="preserve"> </w:t>
            </w:r>
            <w:r w:rsidRPr="00345E70">
              <w:rPr>
                <w:sz w:val="20"/>
                <w:szCs w:val="18"/>
              </w:rPr>
              <w:t xml:space="preserve">recommended that the status should be Amber due to the variable time series and recent impacts to the landscape. There is potential capacity and productivity issues from the severe degradation of rearing and spawning habitats due to fires, floods, and drought which are not reflected in the benchmarks of this assessment. Access to the Bonaparte River through it’s fishway was blocked in 2018, resulting in few to no spawners there in 2018 and the primary return year of 2021. It is expected that this impact will persist in 2024. The Coldwater River also experienced extreme flood conditions (&gt;1/100-year-event impact) in Nov 2021, which has potential to cause a recruitment failure in 2024 due to </w:t>
            </w:r>
            <w:proofErr w:type="spellStart"/>
            <w:r w:rsidRPr="00345E70">
              <w:rPr>
                <w:sz w:val="20"/>
                <w:szCs w:val="18"/>
              </w:rPr>
              <w:t>redds</w:t>
            </w:r>
            <w:proofErr w:type="spellEnd"/>
            <w:r w:rsidRPr="00345E70">
              <w:rPr>
                <w:sz w:val="20"/>
                <w:szCs w:val="18"/>
              </w:rPr>
              <w:t xml:space="preserve"> being scoured, increased pre-spawn mortality, and other persistent impacts to spawning and rearing areas.</w:t>
            </w:r>
          </w:p>
        </w:tc>
      </w:tr>
      <w:tr w:rsidR="006E494E" w14:paraId="7697CD48" w14:textId="77777777" w:rsidTr="006E494E">
        <w:tc>
          <w:tcPr>
            <w:tcW w:w="715" w:type="dxa"/>
          </w:tcPr>
          <w:p w14:paraId="40AA17C7" w14:textId="77777777" w:rsidR="006E494E" w:rsidRPr="006E494E" w:rsidRDefault="006E494E" w:rsidP="00EA3A55">
            <w:pPr>
              <w:rPr>
                <w:rFonts w:cs="Arial"/>
                <w:sz w:val="20"/>
              </w:rPr>
            </w:pPr>
            <w:r w:rsidRPr="006E494E">
              <w:rPr>
                <w:rFonts w:cs="Arial"/>
                <w:b/>
                <w:bCs/>
                <w:sz w:val="20"/>
              </w:rPr>
              <w:t>CO-8</w:t>
            </w:r>
          </w:p>
        </w:tc>
        <w:tc>
          <w:tcPr>
            <w:tcW w:w="1260" w:type="dxa"/>
          </w:tcPr>
          <w:p w14:paraId="585F00B0" w14:textId="77777777" w:rsidR="006E494E" w:rsidRPr="006E494E" w:rsidRDefault="006E494E" w:rsidP="00EA3A55">
            <w:pPr>
              <w:rPr>
                <w:rFonts w:cs="Arial"/>
                <w:sz w:val="20"/>
              </w:rPr>
            </w:pPr>
            <w:r w:rsidRPr="006E494E">
              <w:rPr>
                <w:rFonts w:cs="Arial"/>
                <w:b/>
                <w:bCs/>
                <w:sz w:val="20"/>
              </w:rPr>
              <w:t>South Thompson</w:t>
            </w:r>
          </w:p>
        </w:tc>
        <w:tc>
          <w:tcPr>
            <w:tcW w:w="1620" w:type="dxa"/>
            <w:shd w:val="clear" w:color="auto" w:fill="92D050"/>
          </w:tcPr>
          <w:p w14:paraId="4FAA4025" w14:textId="77777777" w:rsidR="006E494E" w:rsidRPr="006E494E" w:rsidRDefault="006E494E" w:rsidP="00EA3A55">
            <w:pPr>
              <w:rPr>
                <w:rFonts w:cs="Arial"/>
                <w:b/>
                <w:bCs/>
                <w:sz w:val="20"/>
              </w:rPr>
            </w:pPr>
            <w:r w:rsidRPr="006E494E">
              <w:rPr>
                <w:rFonts w:cs="Arial"/>
                <w:b/>
                <w:bCs/>
                <w:sz w:val="20"/>
              </w:rPr>
              <w:t xml:space="preserve">GREEN,        </w:t>
            </w:r>
          </w:p>
          <w:p w14:paraId="516BADF9" w14:textId="77777777" w:rsidR="006E494E" w:rsidRPr="006E494E" w:rsidRDefault="006E494E" w:rsidP="00EA3A55">
            <w:pPr>
              <w:rPr>
                <w:rFonts w:cs="Arial"/>
                <w:sz w:val="20"/>
              </w:rPr>
            </w:pPr>
            <w:r w:rsidRPr="006E494E">
              <w:rPr>
                <w:rFonts w:cs="Arial"/>
                <w:b/>
                <w:bCs/>
                <w:sz w:val="20"/>
              </w:rPr>
              <w:t>HIGH CONFIDENCE</w:t>
            </w:r>
          </w:p>
        </w:tc>
        <w:tc>
          <w:tcPr>
            <w:tcW w:w="6210" w:type="dxa"/>
          </w:tcPr>
          <w:p w14:paraId="6CFF75B8" w14:textId="1BA09A56" w:rsidR="006E494E" w:rsidRPr="00345E70" w:rsidRDefault="006E494E" w:rsidP="00345E70">
            <w:pPr>
              <w:pStyle w:val="BodyText"/>
              <w:rPr>
                <w:sz w:val="20"/>
                <w:szCs w:val="18"/>
              </w:rPr>
            </w:pPr>
            <w:r w:rsidRPr="00345E70">
              <w:rPr>
                <w:sz w:val="20"/>
                <w:szCs w:val="18"/>
              </w:rPr>
              <w:t xml:space="preserve">The recent year’s status (2022) is designated </w:t>
            </w:r>
            <w:r w:rsidRPr="00345E70">
              <w:rPr>
                <w:i/>
                <w:iCs/>
                <w:sz w:val="20"/>
                <w:szCs w:val="18"/>
              </w:rPr>
              <w:t>Green</w:t>
            </w:r>
            <w:r w:rsidRPr="00345E70">
              <w:rPr>
                <w:sz w:val="20"/>
                <w:szCs w:val="18"/>
              </w:rPr>
              <w:t xml:space="preserve"> with </w:t>
            </w:r>
            <w:r w:rsidRPr="00345E70">
              <w:rPr>
                <w:i/>
                <w:iCs/>
                <w:sz w:val="20"/>
                <w:szCs w:val="18"/>
              </w:rPr>
              <w:t xml:space="preserve">High </w:t>
            </w:r>
            <w:r w:rsidRPr="00345E70">
              <w:rPr>
                <w:sz w:val="20"/>
                <w:szCs w:val="18"/>
              </w:rPr>
              <w:t xml:space="preserve">confidence based on the algorithm. The recent generational average falls above the </w:t>
            </w:r>
            <w:r w:rsidRPr="00345E70">
              <w:rPr>
                <w:i/>
                <w:iCs/>
                <w:sz w:val="20"/>
                <w:szCs w:val="18"/>
              </w:rPr>
              <w:t>absolute abundance</w:t>
            </w:r>
            <w:r w:rsidRPr="00345E70">
              <w:rPr>
                <w:sz w:val="20"/>
                <w:szCs w:val="18"/>
              </w:rPr>
              <w:t xml:space="preserve"> metric upper threshold (10,000), and also falls above 1.1 </w:t>
            </w:r>
            <w:r w:rsidR="0028247F" w:rsidRPr="00345E70">
              <w:rPr>
                <w:sz w:val="20"/>
                <w:szCs w:val="18"/>
              </w:rPr>
              <w:t>(</w:t>
            </w:r>
            <w:r w:rsidRPr="00345E70">
              <w:rPr>
                <w:sz w:val="20"/>
                <w:szCs w:val="18"/>
              </w:rPr>
              <w:t xml:space="preserve">the </w:t>
            </w:r>
            <w:r w:rsidRPr="00345E70">
              <w:rPr>
                <w:i/>
                <w:iCs/>
                <w:sz w:val="20"/>
                <w:szCs w:val="18"/>
              </w:rPr>
              <w:t>relative-abundance</w:t>
            </w:r>
            <w:r w:rsidRPr="00345E70">
              <w:rPr>
                <w:sz w:val="20"/>
                <w:szCs w:val="18"/>
              </w:rPr>
              <w:t xml:space="preserve"> upper benchmark (80% </w:t>
            </w:r>
            <w:proofErr w:type="spellStart"/>
            <w:r w:rsidRPr="00345E70">
              <w:rPr>
                <w:sz w:val="20"/>
                <w:szCs w:val="18"/>
              </w:rPr>
              <w:t>S</w:t>
            </w:r>
            <w:r w:rsidRPr="00345E70">
              <w:rPr>
                <w:sz w:val="20"/>
                <w:szCs w:val="18"/>
                <w:vertAlign w:val="subscript"/>
              </w:rPr>
              <w:t>msy</w:t>
            </w:r>
            <w:proofErr w:type="spellEnd"/>
            <w:r w:rsidRPr="00345E70">
              <w:rPr>
                <w:sz w:val="20"/>
                <w:szCs w:val="18"/>
              </w:rPr>
              <w:t>) (Node 36)(</w:t>
            </w:r>
            <w:r w:rsidR="00B7572D">
              <w:rPr>
                <w:sz w:val="20"/>
                <w:szCs w:val="18"/>
              </w:rPr>
              <w:t>Fig</w:t>
            </w:r>
            <w:ins w:id="3348" w:author="Bailey, Colin (DFO/MPO)" w:date="2024-11-01T01:07:00Z">
              <w:r w:rsidR="00F94B23">
                <w:rPr>
                  <w:sz w:val="20"/>
                  <w:szCs w:val="18"/>
                </w:rPr>
                <w:t>ure</w:t>
              </w:r>
            </w:ins>
            <w:del w:id="3349" w:author="Bailey, Colin (DFO/MPO)" w:date="2024-11-01T01:07:00Z">
              <w:r w:rsidR="00B7572D" w:rsidDel="00F94B23">
                <w:rPr>
                  <w:sz w:val="20"/>
                  <w:szCs w:val="18"/>
                </w:rPr>
                <w:delText>.</w:delText>
              </w:r>
            </w:del>
            <w:r w:rsidR="00B7572D">
              <w:rPr>
                <w:sz w:val="20"/>
                <w:szCs w:val="18"/>
              </w:rPr>
              <w:t xml:space="preserve"> </w:t>
            </w:r>
            <w:r w:rsidR="0028247F" w:rsidRPr="00345E70">
              <w:rPr>
                <w:sz w:val="20"/>
                <w:szCs w:val="18"/>
              </w:rPr>
              <w:t>A</w:t>
            </w:r>
            <w:ins w:id="3350" w:author="Bailey, Colin (DFO/MPO)" w:date="2024-11-01T01:07:00Z">
              <w:r w:rsidR="00F94B23">
                <w:rPr>
                  <w:sz w:val="20"/>
                  <w:szCs w:val="18"/>
                </w:rPr>
                <w:t>2</w:t>
              </w:r>
            </w:ins>
            <w:del w:id="3351" w:author="Bailey, Colin (DFO/MPO)" w:date="2024-11-01T01:07:00Z">
              <w:r w:rsidR="00B7572D" w:rsidDel="00F94B23">
                <w:rPr>
                  <w:sz w:val="20"/>
                  <w:szCs w:val="18"/>
                </w:rPr>
                <w:delText>3</w:delText>
              </w:r>
            </w:del>
            <w:r w:rsidR="00B7572D">
              <w:rPr>
                <w:sz w:val="20"/>
                <w:szCs w:val="18"/>
              </w:rPr>
              <w:t>.3</w:t>
            </w:r>
            <w:r w:rsidRPr="00345E70">
              <w:rPr>
                <w:sz w:val="20"/>
                <w:szCs w:val="18"/>
              </w:rPr>
              <w:t xml:space="preserve">). This status has been </w:t>
            </w:r>
            <w:r w:rsidRPr="00345E70">
              <w:rPr>
                <w:i/>
                <w:iCs/>
                <w:sz w:val="20"/>
                <w:szCs w:val="18"/>
              </w:rPr>
              <w:t xml:space="preserve">Green </w:t>
            </w:r>
            <w:r w:rsidRPr="00345E70">
              <w:rPr>
                <w:sz w:val="20"/>
                <w:szCs w:val="18"/>
              </w:rPr>
              <w:t xml:space="preserve">for the past two years (2021-2022). The status was </w:t>
            </w:r>
            <w:r w:rsidRPr="00345E70">
              <w:rPr>
                <w:i/>
                <w:iCs/>
                <w:sz w:val="20"/>
                <w:szCs w:val="18"/>
              </w:rPr>
              <w:t xml:space="preserve">Amber </w:t>
            </w:r>
            <w:r w:rsidRPr="00345E70">
              <w:rPr>
                <w:sz w:val="20"/>
                <w:szCs w:val="18"/>
              </w:rPr>
              <w:t>from 2000 to 2020 (Fig</w:t>
            </w:r>
            <w:ins w:id="3352" w:author="Bailey, Colin (DFO/MPO)" w:date="2024-11-01T01:07:00Z">
              <w:r w:rsidR="00F94B23">
                <w:rPr>
                  <w:sz w:val="20"/>
                  <w:szCs w:val="18"/>
                </w:rPr>
                <w:t>ure</w:t>
              </w:r>
            </w:ins>
            <w:del w:id="3353" w:author="Bailey, Colin (DFO/MPO)" w:date="2024-11-01T01:07:00Z">
              <w:r w:rsidR="00B7572D" w:rsidDel="00F94B23">
                <w:rPr>
                  <w:sz w:val="20"/>
                  <w:szCs w:val="18"/>
                </w:rPr>
                <w:delText>.</w:delText>
              </w:r>
            </w:del>
            <w:r w:rsidRPr="00345E70">
              <w:rPr>
                <w:sz w:val="20"/>
                <w:szCs w:val="18"/>
              </w:rPr>
              <w:t xml:space="preserve"> </w:t>
            </w:r>
            <w:r w:rsidR="00B7572D" w:rsidRPr="00B7572D">
              <w:rPr>
                <w:sz w:val="20"/>
                <w:szCs w:val="18"/>
              </w:rPr>
              <w:t>A</w:t>
            </w:r>
            <w:ins w:id="3354" w:author="Bailey, Colin (DFO/MPO)" w:date="2024-11-01T01:07:00Z">
              <w:r w:rsidR="00F94B23">
                <w:rPr>
                  <w:sz w:val="20"/>
                  <w:szCs w:val="18"/>
                </w:rPr>
                <w:t>2</w:t>
              </w:r>
            </w:ins>
            <w:del w:id="3355" w:author="Bailey, Colin (DFO/MPO)" w:date="2024-11-01T01:07:00Z">
              <w:r w:rsidR="00B7572D" w:rsidRPr="00B7572D" w:rsidDel="00F94B23">
                <w:rPr>
                  <w:sz w:val="20"/>
                  <w:szCs w:val="18"/>
                </w:rPr>
                <w:delText>3</w:delText>
              </w:r>
            </w:del>
            <w:r w:rsidR="00B7572D" w:rsidRPr="00B7572D">
              <w:rPr>
                <w:sz w:val="20"/>
                <w:szCs w:val="18"/>
              </w:rPr>
              <w:t>.3</w:t>
            </w:r>
            <w:r w:rsidRPr="00345E70">
              <w:rPr>
                <w:sz w:val="20"/>
                <w:szCs w:val="18"/>
              </w:rPr>
              <w:t xml:space="preserve">). The 2013 WSP rapid status of </w:t>
            </w:r>
            <w:r w:rsidRPr="00345E70">
              <w:rPr>
                <w:i/>
                <w:iCs/>
                <w:sz w:val="20"/>
                <w:szCs w:val="18"/>
              </w:rPr>
              <w:t>Amber</w:t>
            </w:r>
            <w:r w:rsidRPr="00345E70">
              <w:rPr>
                <w:sz w:val="20"/>
                <w:szCs w:val="18"/>
              </w:rPr>
              <w:t xml:space="preserve"> matches the WSP integrated status </w:t>
            </w:r>
            <w:sdt>
              <w:sdtPr>
                <w:rPr>
                  <w:color w:val="000000"/>
                  <w:sz w:val="20"/>
                  <w:szCs w:val="18"/>
                </w:rPr>
                <w:tag w:val="MENDELEY_CITATION_v3_eyJjaXRhdGlvbklEIjoiTUVOREVMRVlfQ0lUQVRJT05fYTM2ZmFhZjEtMWE2YS00YTMzLTk4OTItYmM3YWYxNWVhN2E5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UsInN1cHByZXNzLWF1dGhvciI6ZmFsc2UsImNvbXBvc2l0ZSI6ZmFsc2UsImF1dGhvci1vbmx5IjpmYWxzZX1dfQ=="/>
                <w:id w:val="-640886448"/>
                <w:placeholder>
                  <w:docPart w:val="DefaultPlaceholder_-1854013440"/>
                </w:placeholder>
              </w:sdtPr>
              <w:sdtEndPr/>
              <w:sdtContent>
                <w:r w:rsidR="00C13A45" w:rsidRPr="00C13A45">
                  <w:rPr>
                    <w:color w:val="000000"/>
                    <w:sz w:val="20"/>
                    <w:szCs w:val="18"/>
                  </w:rPr>
                  <w:t>(DFO 2015a)</w:t>
                </w:r>
              </w:sdtContent>
            </w:sdt>
            <w:del w:id="3356" w:author="Bailey, Colin (DFO/MPO)" w:date="2024-10-31T23:55:00Z">
              <w:r w:rsidRPr="00345E70" w:rsidDel="00941B88">
                <w:rPr>
                  <w:sz w:val="20"/>
                  <w:szCs w:val="18"/>
                </w:rPr>
                <w:delText>(DFO 2015)</w:delText>
              </w:r>
            </w:del>
            <w:r w:rsidRPr="00345E70">
              <w:rPr>
                <w:sz w:val="20"/>
                <w:szCs w:val="18"/>
              </w:rPr>
              <w:t>.</w:t>
            </w:r>
          </w:p>
          <w:p w14:paraId="1F540D88" w14:textId="07A566CB" w:rsidR="006E494E" w:rsidRPr="00345E70" w:rsidRDefault="006E494E" w:rsidP="00345E70">
            <w:pPr>
              <w:pStyle w:val="BodyText"/>
              <w:rPr>
                <w:sz w:val="20"/>
                <w:szCs w:val="18"/>
              </w:rPr>
            </w:pPr>
            <w:r w:rsidRPr="00345E70">
              <w:rPr>
                <w:sz w:val="20"/>
                <w:szCs w:val="18"/>
              </w:rPr>
              <w:t xml:space="preserve">One </w:t>
            </w:r>
            <w:r w:rsidR="00D40F9F">
              <w:rPr>
                <w:sz w:val="20"/>
                <w:szCs w:val="18"/>
              </w:rPr>
              <w:t>reviewer</w:t>
            </w:r>
            <w:r w:rsidR="00D40F9F" w:rsidRPr="00345E70">
              <w:rPr>
                <w:sz w:val="20"/>
                <w:szCs w:val="18"/>
              </w:rPr>
              <w:t xml:space="preserve"> </w:t>
            </w:r>
            <w:r w:rsidRPr="00345E70">
              <w:rPr>
                <w:sz w:val="20"/>
                <w:szCs w:val="18"/>
              </w:rPr>
              <w:t xml:space="preserve">recommended that the status should be Amber due the highly variable time series and that the most recent data point is just greater than 10,000. There is potential capacity and productivity issues from the severe degradation of rearing and </w:t>
            </w:r>
            <w:r w:rsidRPr="00345E70">
              <w:rPr>
                <w:sz w:val="20"/>
                <w:szCs w:val="18"/>
              </w:rPr>
              <w:lastRenderedPageBreak/>
              <w:t>spawning habitats due to fires, floods, and drought which are not reflected in the benchmarks of this assessment. Salmon River and Bessette River complex are two systems that suffered extreme drought conditions in 2023 and have been experiencing impacts from variable drought conditions in recent years. Widespread fires in the Adams and Little river and Shuswap Lake watersheds will also have persistent impacts to habitat quality and productivity.</w:t>
            </w:r>
          </w:p>
        </w:tc>
      </w:tr>
      <w:tr w:rsidR="006E494E" w14:paraId="415A91B0" w14:textId="77777777" w:rsidTr="006E494E">
        <w:tc>
          <w:tcPr>
            <w:tcW w:w="715" w:type="dxa"/>
          </w:tcPr>
          <w:p w14:paraId="38AB29CF" w14:textId="77777777" w:rsidR="006E494E" w:rsidRPr="006E494E" w:rsidRDefault="006E494E" w:rsidP="00EA3A55">
            <w:pPr>
              <w:rPr>
                <w:rFonts w:cs="Arial"/>
                <w:sz w:val="20"/>
              </w:rPr>
            </w:pPr>
            <w:r w:rsidRPr="006E494E">
              <w:rPr>
                <w:rFonts w:cs="Arial"/>
                <w:b/>
                <w:bCs/>
                <w:sz w:val="20"/>
              </w:rPr>
              <w:lastRenderedPageBreak/>
              <w:t>CO-9</w:t>
            </w:r>
          </w:p>
        </w:tc>
        <w:tc>
          <w:tcPr>
            <w:tcW w:w="1260" w:type="dxa"/>
          </w:tcPr>
          <w:p w14:paraId="196FBE59" w14:textId="77777777" w:rsidR="006E494E" w:rsidRPr="006E494E" w:rsidRDefault="006E494E" w:rsidP="00EA3A55">
            <w:pPr>
              <w:rPr>
                <w:rFonts w:cs="Arial"/>
                <w:sz w:val="20"/>
              </w:rPr>
            </w:pPr>
            <w:r w:rsidRPr="006E494E">
              <w:rPr>
                <w:rFonts w:cs="Arial"/>
                <w:b/>
                <w:bCs/>
                <w:sz w:val="20"/>
              </w:rPr>
              <w:t>North Thompson</w:t>
            </w:r>
          </w:p>
        </w:tc>
        <w:tc>
          <w:tcPr>
            <w:tcW w:w="1620" w:type="dxa"/>
            <w:shd w:val="clear" w:color="auto" w:fill="92D050"/>
          </w:tcPr>
          <w:p w14:paraId="6EE60F22" w14:textId="77777777" w:rsidR="006E494E" w:rsidRPr="006E494E" w:rsidRDefault="006E494E" w:rsidP="00EA3A55">
            <w:pPr>
              <w:rPr>
                <w:rFonts w:cs="Arial"/>
                <w:b/>
                <w:bCs/>
                <w:sz w:val="20"/>
              </w:rPr>
            </w:pPr>
            <w:r w:rsidRPr="006E494E">
              <w:rPr>
                <w:rFonts w:cs="Arial"/>
                <w:b/>
                <w:bCs/>
                <w:sz w:val="20"/>
              </w:rPr>
              <w:t xml:space="preserve">GREEN,        </w:t>
            </w:r>
          </w:p>
          <w:p w14:paraId="0ADF6B0A" w14:textId="77777777" w:rsidR="006E494E" w:rsidRPr="006E494E" w:rsidRDefault="006E494E" w:rsidP="00EA3A55">
            <w:pPr>
              <w:rPr>
                <w:rFonts w:cs="Arial"/>
                <w:b/>
                <w:bCs/>
                <w:sz w:val="20"/>
              </w:rPr>
            </w:pPr>
            <w:r w:rsidRPr="006E494E">
              <w:rPr>
                <w:rFonts w:cs="Arial"/>
                <w:b/>
                <w:bCs/>
                <w:sz w:val="20"/>
              </w:rPr>
              <w:t>HIGH CONFIDENCE</w:t>
            </w:r>
          </w:p>
        </w:tc>
        <w:tc>
          <w:tcPr>
            <w:tcW w:w="6210" w:type="dxa"/>
          </w:tcPr>
          <w:p w14:paraId="5AF650B0" w14:textId="1EAF1D57" w:rsidR="006E494E" w:rsidRPr="00345E70" w:rsidRDefault="006E494E" w:rsidP="00345E70">
            <w:pPr>
              <w:pStyle w:val="BodyText"/>
              <w:rPr>
                <w:sz w:val="20"/>
                <w:szCs w:val="18"/>
              </w:rPr>
            </w:pPr>
            <w:r w:rsidRPr="00345E70">
              <w:rPr>
                <w:sz w:val="20"/>
                <w:szCs w:val="18"/>
              </w:rPr>
              <w:t xml:space="preserve">The recent year’s status (2022) is designated </w:t>
            </w:r>
            <w:r w:rsidRPr="00345E70">
              <w:rPr>
                <w:i/>
                <w:iCs/>
                <w:sz w:val="20"/>
                <w:szCs w:val="18"/>
              </w:rPr>
              <w:t>Green</w:t>
            </w:r>
            <w:r w:rsidRPr="00345E70">
              <w:rPr>
                <w:sz w:val="20"/>
                <w:szCs w:val="18"/>
              </w:rPr>
              <w:t xml:space="preserve"> with </w:t>
            </w:r>
            <w:r w:rsidRPr="00345E70">
              <w:rPr>
                <w:i/>
                <w:iCs/>
                <w:sz w:val="20"/>
                <w:szCs w:val="18"/>
              </w:rPr>
              <w:t xml:space="preserve">High </w:t>
            </w:r>
            <w:r w:rsidRPr="00345E70">
              <w:rPr>
                <w:sz w:val="20"/>
                <w:szCs w:val="18"/>
              </w:rPr>
              <w:t xml:space="preserve">confidence based on the algorithm. The recent generational average falls above the </w:t>
            </w:r>
            <w:r w:rsidRPr="00345E70">
              <w:rPr>
                <w:i/>
                <w:iCs/>
                <w:sz w:val="20"/>
                <w:szCs w:val="18"/>
              </w:rPr>
              <w:t>absolute abundance</w:t>
            </w:r>
            <w:r w:rsidRPr="00345E70">
              <w:rPr>
                <w:sz w:val="20"/>
                <w:szCs w:val="18"/>
              </w:rPr>
              <w:t xml:space="preserve"> metric algorithm upper threshold (10,000), and also falls above 1.1 </w:t>
            </w:r>
            <w:r w:rsidR="0028247F" w:rsidRPr="00345E70">
              <w:rPr>
                <w:sz w:val="20"/>
                <w:szCs w:val="18"/>
              </w:rPr>
              <w:t>(</w:t>
            </w:r>
            <w:r w:rsidRPr="00345E70">
              <w:rPr>
                <w:sz w:val="20"/>
                <w:szCs w:val="18"/>
              </w:rPr>
              <w:t xml:space="preserve">the </w:t>
            </w:r>
            <w:r w:rsidRPr="00345E70">
              <w:rPr>
                <w:i/>
                <w:iCs/>
                <w:sz w:val="20"/>
                <w:szCs w:val="18"/>
              </w:rPr>
              <w:t>relative-abundance</w:t>
            </w:r>
            <w:r w:rsidRPr="00345E70">
              <w:rPr>
                <w:sz w:val="20"/>
                <w:szCs w:val="18"/>
              </w:rPr>
              <w:t xml:space="preserve"> upper benchmark (80% </w:t>
            </w:r>
            <w:proofErr w:type="spellStart"/>
            <w:r w:rsidRPr="00345E70">
              <w:rPr>
                <w:sz w:val="20"/>
                <w:szCs w:val="18"/>
              </w:rPr>
              <w:t>S</w:t>
            </w:r>
            <w:r w:rsidRPr="00345E70">
              <w:rPr>
                <w:sz w:val="20"/>
                <w:szCs w:val="18"/>
                <w:vertAlign w:val="subscript"/>
              </w:rPr>
              <w:t>msy</w:t>
            </w:r>
            <w:proofErr w:type="spellEnd"/>
            <w:r w:rsidRPr="00345E70">
              <w:rPr>
                <w:sz w:val="20"/>
                <w:szCs w:val="18"/>
              </w:rPr>
              <w:t>) (Node 36) (Fig</w:t>
            </w:r>
            <w:ins w:id="3357" w:author="Bailey, Colin (DFO/MPO)" w:date="2024-11-01T01:08:00Z">
              <w:r w:rsidR="007C405A">
                <w:rPr>
                  <w:sz w:val="20"/>
                  <w:szCs w:val="18"/>
                </w:rPr>
                <w:t>ure</w:t>
              </w:r>
            </w:ins>
            <w:del w:id="3358" w:author="Bailey, Colin (DFO/MPO)" w:date="2024-11-01T01:08:00Z">
              <w:r w:rsidR="00B7572D" w:rsidDel="00F94B23">
                <w:rPr>
                  <w:sz w:val="20"/>
                  <w:szCs w:val="18"/>
                </w:rPr>
                <w:delText>.</w:delText>
              </w:r>
            </w:del>
            <w:r w:rsidRPr="00345E70">
              <w:rPr>
                <w:sz w:val="20"/>
                <w:szCs w:val="18"/>
              </w:rPr>
              <w:t xml:space="preserve"> </w:t>
            </w:r>
            <w:r w:rsidR="0028247F" w:rsidRPr="00345E70">
              <w:rPr>
                <w:sz w:val="20"/>
                <w:szCs w:val="18"/>
              </w:rPr>
              <w:t>A</w:t>
            </w:r>
            <w:ins w:id="3359" w:author="Bailey, Colin (DFO/MPO)" w:date="2024-11-01T01:08:00Z">
              <w:r w:rsidR="007C405A">
                <w:rPr>
                  <w:sz w:val="20"/>
                  <w:szCs w:val="18"/>
                </w:rPr>
                <w:t>2</w:t>
              </w:r>
            </w:ins>
            <w:del w:id="3360" w:author="Bailey, Colin (DFO/MPO)" w:date="2024-11-01T01:08:00Z">
              <w:r w:rsidR="00B7572D" w:rsidDel="007C405A">
                <w:rPr>
                  <w:sz w:val="20"/>
                  <w:szCs w:val="18"/>
                </w:rPr>
                <w:delText>3</w:delText>
              </w:r>
            </w:del>
            <w:r w:rsidR="00B7572D">
              <w:rPr>
                <w:sz w:val="20"/>
                <w:szCs w:val="18"/>
              </w:rPr>
              <w:t>.4</w:t>
            </w:r>
            <w:r w:rsidRPr="00345E70">
              <w:rPr>
                <w:sz w:val="20"/>
                <w:szCs w:val="18"/>
              </w:rPr>
              <w:t xml:space="preserve">). The status has been </w:t>
            </w:r>
            <w:r w:rsidRPr="00345E70">
              <w:rPr>
                <w:i/>
                <w:iCs/>
                <w:sz w:val="20"/>
                <w:szCs w:val="18"/>
              </w:rPr>
              <w:t>Green</w:t>
            </w:r>
            <w:r w:rsidRPr="00345E70">
              <w:rPr>
                <w:sz w:val="20"/>
                <w:szCs w:val="18"/>
              </w:rPr>
              <w:t xml:space="preserve"> since 2018. WSP rapid status has alternated between </w:t>
            </w:r>
            <w:r w:rsidRPr="00345E70">
              <w:rPr>
                <w:i/>
                <w:iCs/>
                <w:sz w:val="20"/>
                <w:szCs w:val="18"/>
              </w:rPr>
              <w:t xml:space="preserve">Green </w:t>
            </w:r>
            <w:r w:rsidRPr="00345E70">
              <w:rPr>
                <w:sz w:val="20"/>
                <w:szCs w:val="18"/>
              </w:rPr>
              <w:t xml:space="preserve">and </w:t>
            </w:r>
            <w:r w:rsidRPr="00345E70">
              <w:rPr>
                <w:i/>
                <w:iCs/>
                <w:sz w:val="20"/>
                <w:szCs w:val="18"/>
              </w:rPr>
              <w:t xml:space="preserve">Amber </w:t>
            </w:r>
            <w:r w:rsidRPr="00345E70">
              <w:rPr>
                <w:sz w:val="20"/>
                <w:szCs w:val="18"/>
              </w:rPr>
              <w:t>throughout the time series (2000-2022) (Fig</w:t>
            </w:r>
            <w:ins w:id="3361" w:author="Bailey, Colin (DFO/MPO)" w:date="2024-11-01T01:08:00Z">
              <w:r w:rsidR="007C405A">
                <w:rPr>
                  <w:sz w:val="20"/>
                  <w:szCs w:val="18"/>
                </w:rPr>
                <w:t>ure</w:t>
              </w:r>
            </w:ins>
            <w:del w:id="3362" w:author="Bailey, Colin (DFO/MPO)" w:date="2024-11-01T01:08:00Z">
              <w:r w:rsidR="00B7572D" w:rsidDel="007C405A">
                <w:rPr>
                  <w:sz w:val="20"/>
                  <w:szCs w:val="18"/>
                </w:rPr>
                <w:delText>.</w:delText>
              </w:r>
            </w:del>
            <w:r w:rsidR="00B7572D">
              <w:rPr>
                <w:sz w:val="20"/>
                <w:szCs w:val="18"/>
              </w:rPr>
              <w:t xml:space="preserve"> </w:t>
            </w:r>
            <w:r w:rsidR="00B7572D" w:rsidRPr="00B7572D">
              <w:rPr>
                <w:sz w:val="20"/>
                <w:szCs w:val="18"/>
              </w:rPr>
              <w:t>A</w:t>
            </w:r>
            <w:ins w:id="3363" w:author="Bailey, Colin (DFO/MPO)" w:date="2024-11-01T01:08:00Z">
              <w:r w:rsidR="007C405A">
                <w:rPr>
                  <w:sz w:val="20"/>
                  <w:szCs w:val="18"/>
                </w:rPr>
                <w:t>2</w:t>
              </w:r>
            </w:ins>
            <w:del w:id="3364" w:author="Bailey, Colin (DFO/MPO)" w:date="2024-11-01T01:08:00Z">
              <w:r w:rsidR="00B7572D" w:rsidRPr="00B7572D" w:rsidDel="007C405A">
                <w:rPr>
                  <w:sz w:val="20"/>
                  <w:szCs w:val="18"/>
                </w:rPr>
                <w:delText>3</w:delText>
              </w:r>
            </w:del>
            <w:r w:rsidR="00B7572D" w:rsidRPr="00B7572D">
              <w:rPr>
                <w:sz w:val="20"/>
                <w:szCs w:val="18"/>
              </w:rPr>
              <w:t>.4</w:t>
            </w:r>
            <w:r w:rsidRPr="00345E70">
              <w:rPr>
                <w:sz w:val="20"/>
                <w:szCs w:val="18"/>
              </w:rPr>
              <w:t xml:space="preserve">). The 2013 WSP rapid status of </w:t>
            </w:r>
            <w:r w:rsidRPr="00345E70">
              <w:rPr>
                <w:i/>
                <w:iCs/>
                <w:sz w:val="20"/>
                <w:szCs w:val="18"/>
              </w:rPr>
              <w:t>Green</w:t>
            </w:r>
            <w:r w:rsidRPr="00345E70">
              <w:rPr>
                <w:sz w:val="20"/>
                <w:szCs w:val="18"/>
              </w:rPr>
              <w:t xml:space="preserve"> is consistent with the WSP integrated status of </w:t>
            </w:r>
            <w:r w:rsidRPr="00345E70">
              <w:rPr>
                <w:i/>
                <w:iCs/>
                <w:sz w:val="20"/>
                <w:szCs w:val="18"/>
              </w:rPr>
              <w:t>Amber/Green</w:t>
            </w:r>
            <w:r w:rsidRPr="00345E70">
              <w:rPr>
                <w:sz w:val="20"/>
                <w:szCs w:val="18"/>
              </w:rPr>
              <w:t xml:space="preserve"> </w:t>
            </w:r>
            <w:sdt>
              <w:sdtPr>
                <w:rPr>
                  <w:color w:val="000000"/>
                  <w:sz w:val="20"/>
                  <w:szCs w:val="18"/>
                </w:rPr>
                <w:tag w:val="MENDELEY_CITATION_v3_eyJjaXRhdGlvbklEIjoiTUVOREVMRVlfQ0lUQVRJT05fMTAwOTI3YTgtODY4ZC00NzQ1LTkyMDYtMDU0YjA5MTVjZGQw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UsInN1cHByZXNzLWF1dGhvciI6ZmFsc2UsImNvbXBvc2l0ZSI6ZmFsc2UsImF1dGhvci1vbmx5IjpmYWxzZX1dfQ=="/>
                <w:id w:val="-794375499"/>
                <w:placeholder>
                  <w:docPart w:val="DefaultPlaceholder_-1854013440"/>
                </w:placeholder>
              </w:sdtPr>
              <w:sdtEndPr/>
              <w:sdtContent>
                <w:r w:rsidR="00C13A45" w:rsidRPr="00C13A45">
                  <w:rPr>
                    <w:color w:val="000000"/>
                    <w:sz w:val="20"/>
                    <w:szCs w:val="18"/>
                  </w:rPr>
                  <w:t>(DFO 2015a)</w:t>
                </w:r>
              </w:sdtContent>
            </w:sdt>
            <w:del w:id="3365" w:author="Bailey, Colin (DFO/MPO)" w:date="2024-10-31T23:55:00Z">
              <w:r w:rsidRPr="00345E70" w:rsidDel="000B5B42">
                <w:rPr>
                  <w:sz w:val="20"/>
                  <w:szCs w:val="18"/>
                </w:rPr>
                <w:delText>(DFO 2015)</w:delText>
              </w:r>
            </w:del>
            <w:r w:rsidRPr="00345E70">
              <w:rPr>
                <w:sz w:val="20"/>
                <w:szCs w:val="18"/>
              </w:rPr>
              <w:t>.</w:t>
            </w:r>
          </w:p>
          <w:p w14:paraId="36825744" w14:textId="6F654040" w:rsidR="006E494E" w:rsidRPr="00345E70" w:rsidRDefault="006E494E" w:rsidP="00345E70">
            <w:pPr>
              <w:pStyle w:val="BodyText"/>
              <w:rPr>
                <w:sz w:val="20"/>
                <w:szCs w:val="18"/>
              </w:rPr>
            </w:pPr>
            <w:r w:rsidRPr="00345E70">
              <w:rPr>
                <w:sz w:val="20"/>
                <w:szCs w:val="18"/>
              </w:rPr>
              <w:t xml:space="preserve">One </w:t>
            </w:r>
            <w:r w:rsidR="00D40F9F">
              <w:rPr>
                <w:sz w:val="20"/>
                <w:szCs w:val="18"/>
              </w:rPr>
              <w:t>reviewer</w:t>
            </w:r>
            <w:r w:rsidR="00D40F9F" w:rsidRPr="00345E70">
              <w:rPr>
                <w:sz w:val="20"/>
                <w:szCs w:val="18"/>
              </w:rPr>
              <w:t xml:space="preserve"> </w:t>
            </w:r>
            <w:r w:rsidRPr="00345E70">
              <w:rPr>
                <w:sz w:val="20"/>
                <w:szCs w:val="18"/>
              </w:rPr>
              <w:t>was hesitant to agree that the status should be Green due similar recent impacts to spawning and rearing habitat from fires, floods, and droughts that the other Thompson CUs have experienced. Stream access was particularly impacted in 2023 on several North Thompson tributaries due to drought that triggered remediation action (joint activities between Secwepemc Fisheries Commission and DFO). This CU was exemplary that the COSEWIC and WSP benchmarks did not align with local knowledge of Secwepemc as the abundances were still too low and not all spawning areas were as fully seeded as in Secwepemc memory.</w:t>
            </w:r>
          </w:p>
        </w:tc>
      </w:tr>
      <w:tr w:rsidR="006E494E" w14:paraId="10EFF9A2" w14:textId="77777777" w:rsidTr="006E494E">
        <w:trPr>
          <w:trHeight w:val="97"/>
        </w:trPr>
        <w:tc>
          <w:tcPr>
            <w:tcW w:w="715" w:type="dxa"/>
          </w:tcPr>
          <w:p w14:paraId="4A93D970" w14:textId="77777777" w:rsidR="006E494E" w:rsidRPr="006E494E" w:rsidRDefault="006E494E" w:rsidP="00EA3A55">
            <w:pPr>
              <w:rPr>
                <w:rFonts w:cs="Arial"/>
                <w:sz w:val="20"/>
              </w:rPr>
            </w:pPr>
            <w:r w:rsidRPr="006E494E">
              <w:rPr>
                <w:rFonts w:cs="Arial"/>
                <w:b/>
                <w:bCs/>
                <w:sz w:val="20"/>
              </w:rPr>
              <w:t>CO-48</w:t>
            </w:r>
          </w:p>
        </w:tc>
        <w:tc>
          <w:tcPr>
            <w:tcW w:w="1260" w:type="dxa"/>
          </w:tcPr>
          <w:p w14:paraId="250988FD" w14:textId="77777777" w:rsidR="006E494E" w:rsidRPr="006E494E" w:rsidRDefault="006E494E" w:rsidP="00EA3A55">
            <w:pPr>
              <w:rPr>
                <w:rFonts w:cs="Arial"/>
                <w:sz w:val="20"/>
              </w:rPr>
            </w:pPr>
            <w:r w:rsidRPr="006E494E">
              <w:rPr>
                <w:rFonts w:cs="Arial"/>
                <w:b/>
                <w:bCs/>
                <w:sz w:val="20"/>
              </w:rPr>
              <w:t xml:space="preserve">Middle Fraser (‘Interior Fraser’ in </w:t>
            </w:r>
            <w:proofErr w:type="spellStart"/>
            <w:r w:rsidRPr="006E494E">
              <w:rPr>
                <w:rFonts w:cs="Arial"/>
                <w:b/>
                <w:bCs/>
                <w:sz w:val="20"/>
              </w:rPr>
              <w:t>NuSeds</w:t>
            </w:r>
            <w:proofErr w:type="spellEnd"/>
            <w:r w:rsidRPr="006E494E">
              <w:rPr>
                <w:rFonts w:cs="Arial"/>
                <w:b/>
                <w:bCs/>
                <w:sz w:val="20"/>
              </w:rPr>
              <w:t>)</w:t>
            </w:r>
          </w:p>
        </w:tc>
        <w:tc>
          <w:tcPr>
            <w:tcW w:w="1620" w:type="dxa"/>
            <w:shd w:val="clear" w:color="auto" w:fill="92D050"/>
          </w:tcPr>
          <w:p w14:paraId="79D90994" w14:textId="77777777" w:rsidR="006E494E" w:rsidRPr="006E494E" w:rsidRDefault="006E494E" w:rsidP="00EA3A55">
            <w:pPr>
              <w:rPr>
                <w:rFonts w:cs="Arial"/>
                <w:b/>
                <w:bCs/>
                <w:sz w:val="20"/>
              </w:rPr>
            </w:pPr>
            <w:r w:rsidRPr="006E494E">
              <w:rPr>
                <w:rFonts w:cs="Arial"/>
                <w:b/>
                <w:bCs/>
                <w:sz w:val="20"/>
              </w:rPr>
              <w:t xml:space="preserve">GREEN, </w:t>
            </w:r>
          </w:p>
          <w:p w14:paraId="16517166" w14:textId="77777777" w:rsidR="006E494E" w:rsidRPr="006E494E" w:rsidRDefault="006E494E" w:rsidP="00EA3A55">
            <w:pPr>
              <w:rPr>
                <w:rFonts w:cs="Arial"/>
                <w:sz w:val="20"/>
              </w:rPr>
            </w:pPr>
            <w:r w:rsidRPr="006E494E">
              <w:rPr>
                <w:rFonts w:cs="Arial"/>
                <w:b/>
                <w:bCs/>
                <w:sz w:val="20"/>
              </w:rPr>
              <w:t>HIGH CONFIDENCE</w:t>
            </w:r>
          </w:p>
        </w:tc>
        <w:tc>
          <w:tcPr>
            <w:tcW w:w="6210" w:type="dxa"/>
          </w:tcPr>
          <w:p w14:paraId="4D7808A1" w14:textId="091BAE3B" w:rsidR="006E494E" w:rsidRPr="00345E70" w:rsidRDefault="006E494E" w:rsidP="00345E70">
            <w:pPr>
              <w:pStyle w:val="BodyText"/>
              <w:rPr>
                <w:sz w:val="20"/>
                <w:szCs w:val="18"/>
              </w:rPr>
            </w:pPr>
            <w:r w:rsidRPr="00345E70">
              <w:rPr>
                <w:sz w:val="20"/>
                <w:szCs w:val="18"/>
              </w:rPr>
              <w:t xml:space="preserve">The recent year’s status (2022) is designated </w:t>
            </w:r>
            <w:r w:rsidRPr="00345E70">
              <w:rPr>
                <w:i/>
                <w:iCs/>
                <w:sz w:val="20"/>
                <w:szCs w:val="18"/>
              </w:rPr>
              <w:t>Green</w:t>
            </w:r>
            <w:r w:rsidRPr="00345E70">
              <w:rPr>
                <w:sz w:val="20"/>
                <w:szCs w:val="18"/>
              </w:rPr>
              <w:t xml:space="preserve"> with </w:t>
            </w:r>
            <w:r w:rsidRPr="00345E70">
              <w:rPr>
                <w:i/>
                <w:iCs/>
                <w:sz w:val="20"/>
                <w:szCs w:val="18"/>
              </w:rPr>
              <w:t>High</w:t>
            </w:r>
            <w:r w:rsidRPr="00345E70">
              <w:rPr>
                <w:sz w:val="20"/>
                <w:szCs w:val="18"/>
              </w:rPr>
              <w:t xml:space="preserve"> confidence based on the algorithm. The recent generational average falls above the </w:t>
            </w:r>
            <w:r w:rsidRPr="00345E70">
              <w:rPr>
                <w:i/>
                <w:iCs/>
                <w:sz w:val="20"/>
                <w:szCs w:val="18"/>
              </w:rPr>
              <w:t>absolute abundance</w:t>
            </w:r>
            <w:r w:rsidRPr="00345E70">
              <w:rPr>
                <w:sz w:val="20"/>
                <w:szCs w:val="18"/>
              </w:rPr>
              <w:t xml:space="preserve"> algorithm upper threshold (10,000), and also falls above 1.1 </w:t>
            </w:r>
            <w:r w:rsidR="0028247F" w:rsidRPr="00345E70">
              <w:rPr>
                <w:sz w:val="20"/>
                <w:szCs w:val="18"/>
              </w:rPr>
              <w:t>(</w:t>
            </w:r>
            <w:r w:rsidRPr="00345E70">
              <w:rPr>
                <w:sz w:val="20"/>
                <w:szCs w:val="18"/>
              </w:rPr>
              <w:t xml:space="preserve">the </w:t>
            </w:r>
            <w:r w:rsidRPr="00345E70">
              <w:rPr>
                <w:i/>
                <w:iCs/>
                <w:sz w:val="20"/>
                <w:szCs w:val="18"/>
              </w:rPr>
              <w:t xml:space="preserve">relative-abundance </w:t>
            </w:r>
            <w:r w:rsidRPr="00345E70">
              <w:rPr>
                <w:sz w:val="20"/>
                <w:szCs w:val="18"/>
              </w:rPr>
              <w:t xml:space="preserve">metric upper benchmark (80% </w:t>
            </w:r>
            <w:proofErr w:type="spellStart"/>
            <w:r w:rsidRPr="00345E70">
              <w:rPr>
                <w:sz w:val="20"/>
                <w:szCs w:val="18"/>
              </w:rPr>
              <w:t>S</w:t>
            </w:r>
            <w:r w:rsidRPr="00345E70">
              <w:rPr>
                <w:sz w:val="20"/>
                <w:szCs w:val="18"/>
                <w:vertAlign w:val="subscript"/>
              </w:rPr>
              <w:t>msy</w:t>
            </w:r>
            <w:proofErr w:type="spellEnd"/>
            <w:r w:rsidRPr="00345E70">
              <w:rPr>
                <w:sz w:val="20"/>
                <w:szCs w:val="18"/>
              </w:rPr>
              <w:t>) (node 36) (Fig</w:t>
            </w:r>
            <w:ins w:id="3366" w:author="Bailey, Colin (DFO/MPO)" w:date="2024-11-01T01:08:00Z">
              <w:r w:rsidR="007C405A">
                <w:rPr>
                  <w:sz w:val="20"/>
                  <w:szCs w:val="18"/>
                </w:rPr>
                <w:t>ure</w:t>
              </w:r>
            </w:ins>
            <w:del w:id="3367" w:author="Bailey, Colin (DFO/MPO)" w:date="2024-11-01T01:08:00Z">
              <w:r w:rsidR="00B7572D" w:rsidDel="007C405A">
                <w:rPr>
                  <w:sz w:val="20"/>
                  <w:szCs w:val="18"/>
                </w:rPr>
                <w:delText>.</w:delText>
              </w:r>
            </w:del>
            <w:r w:rsidRPr="00345E70">
              <w:rPr>
                <w:sz w:val="20"/>
                <w:szCs w:val="18"/>
              </w:rPr>
              <w:t xml:space="preserve"> </w:t>
            </w:r>
            <w:r w:rsidR="0028247F" w:rsidRPr="00345E70">
              <w:rPr>
                <w:sz w:val="20"/>
                <w:szCs w:val="18"/>
              </w:rPr>
              <w:t>A</w:t>
            </w:r>
            <w:ins w:id="3368" w:author="Bailey, Colin (DFO/MPO)" w:date="2024-11-01T01:08:00Z">
              <w:r w:rsidR="007C405A">
                <w:rPr>
                  <w:sz w:val="20"/>
                  <w:szCs w:val="18"/>
                </w:rPr>
                <w:t>2</w:t>
              </w:r>
            </w:ins>
            <w:del w:id="3369" w:author="Bailey, Colin (DFO/MPO)" w:date="2024-11-01T01:08:00Z">
              <w:r w:rsidR="00B7572D" w:rsidDel="007C405A">
                <w:rPr>
                  <w:sz w:val="20"/>
                  <w:szCs w:val="18"/>
                </w:rPr>
                <w:delText>3</w:delText>
              </w:r>
            </w:del>
            <w:r w:rsidR="00B7572D">
              <w:rPr>
                <w:sz w:val="20"/>
                <w:szCs w:val="18"/>
              </w:rPr>
              <w:t>.5</w:t>
            </w:r>
            <w:r w:rsidRPr="00345E70">
              <w:rPr>
                <w:sz w:val="20"/>
                <w:szCs w:val="18"/>
              </w:rPr>
              <w:t xml:space="preserve">). This status has improved over all previous years, which were </w:t>
            </w:r>
            <w:r w:rsidRPr="00345E70">
              <w:rPr>
                <w:i/>
                <w:iCs/>
                <w:sz w:val="20"/>
                <w:szCs w:val="18"/>
              </w:rPr>
              <w:t xml:space="preserve">Amber </w:t>
            </w:r>
            <w:r w:rsidRPr="00345E70">
              <w:rPr>
                <w:sz w:val="20"/>
                <w:szCs w:val="18"/>
              </w:rPr>
              <w:t>(2000-2021). WSP rapid status could be assigned for all years starting 2000 (</w:t>
            </w:r>
            <w:r w:rsidR="00B7572D" w:rsidRPr="00B7572D">
              <w:rPr>
                <w:sz w:val="20"/>
                <w:szCs w:val="18"/>
              </w:rPr>
              <w:t>Fig</w:t>
            </w:r>
            <w:ins w:id="3370" w:author="Bailey, Colin (DFO/MPO)" w:date="2024-11-01T01:08:00Z">
              <w:r w:rsidR="007C405A">
                <w:rPr>
                  <w:sz w:val="20"/>
                  <w:szCs w:val="18"/>
                </w:rPr>
                <w:t>ure</w:t>
              </w:r>
            </w:ins>
            <w:del w:id="3371" w:author="Bailey, Colin (DFO/MPO)" w:date="2024-11-01T01:08:00Z">
              <w:r w:rsidR="00B7572D" w:rsidRPr="00B7572D" w:rsidDel="007C405A">
                <w:rPr>
                  <w:sz w:val="20"/>
                  <w:szCs w:val="18"/>
                </w:rPr>
                <w:delText>.</w:delText>
              </w:r>
            </w:del>
            <w:r w:rsidR="00B7572D" w:rsidRPr="00B7572D">
              <w:rPr>
                <w:sz w:val="20"/>
                <w:szCs w:val="18"/>
              </w:rPr>
              <w:t xml:space="preserve"> A</w:t>
            </w:r>
            <w:ins w:id="3372" w:author="Bailey, Colin (DFO/MPO)" w:date="2024-11-01T01:08:00Z">
              <w:r w:rsidR="007C405A">
                <w:rPr>
                  <w:sz w:val="20"/>
                  <w:szCs w:val="18"/>
                </w:rPr>
                <w:t>2</w:t>
              </w:r>
            </w:ins>
            <w:del w:id="3373" w:author="Bailey, Colin (DFO/MPO)" w:date="2024-11-01T01:08:00Z">
              <w:r w:rsidR="00B7572D" w:rsidRPr="00B7572D" w:rsidDel="007C405A">
                <w:rPr>
                  <w:sz w:val="20"/>
                  <w:szCs w:val="18"/>
                </w:rPr>
                <w:delText>3</w:delText>
              </w:r>
            </w:del>
            <w:r w:rsidR="00B7572D" w:rsidRPr="00B7572D">
              <w:rPr>
                <w:sz w:val="20"/>
                <w:szCs w:val="18"/>
              </w:rPr>
              <w:t>.5</w:t>
            </w:r>
            <w:r w:rsidRPr="00345E70">
              <w:rPr>
                <w:sz w:val="20"/>
                <w:szCs w:val="18"/>
              </w:rPr>
              <w:t xml:space="preserve">). The 2013 WSP rapid status of </w:t>
            </w:r>
            <w:r w:rsidRPr="00345E70">
              <w:rPr>
                <w:i/>
                <w:iCs/>
                <w:sz w:val="20"/>
                <w:szCs w:val="18"/>
              </w:rPr>
              <w:t>Amber</w:t>
            </w:r>
            <w:r w:rsidRPr="00345E70">
              <w:rPr>
                <w:sz w:val="20"/>
                <w:szCs w:val="18"/>
              </w:rPr>
              <w:t xml:space="preserve"> matches the integrated status </w:t>
            </w:r>
            <w:sdt>
              <w:sdtPr>
                <w:rPr>
                  <w:color w:val="000000"/>
                  <w:sz w:val="20"/>
                  <w:szCs w:val="18"/>
                </w:rPr>
                <w:tag w:val="MENDELEY_CITATION_v3_eyJjaXRhdGlvbklEIjoiTUVOREVMRVlfQ0lUQVRJT05fZWVjMjZkN2EtYzliMS00YjE4LWI0NGMtNTA4NDdmNDk5OGVk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UsInN1cHByZXNzLWF1dGhvciI6ZmFsc2UsImNvbXBvc2l0ZSI6ZmFsc2UsImF1dGhvci1vbmx5IjpmYWxzZX1dfQ=="/>
                <w:id w:val="1400327058"/>
                <w:placeholder>
                  <w:docPart w:val="DefaultPlaceholder_-1854013440"/>
                </w:placeholder>
              </w:sdtPr>
              <w:sdtEndPr/>
              <w:sdtContent>
                <w:r w:rsidR="00C13A45" w:rsidRPr="00C13A45">
                  <w:rPr>
                    <w:color w:val="000000"/>
                    <w:sz w:val="20"/>
                    <w:szCs w:val="18"/>
                  </w:rPr>
                  <w:t>(DFO 2015a)</w:t>
                </w:r>
              </w:sdtContent>
            </w:sdt>
            <w:del w:id="3374" w:author="Bailey, Colin (DFO/MPO)" w:date="2024-10-31T23:55:00Z">
              <w:r w:rsidRPr="00345E70" w:rsidDel="008F5E8F">
                <w:rPr>
                  <w:sz w:val="20"/>
                  <w:szCs w:val="18"/>
                </w:rPr>
                <w:delText>(DFO 2015)</w:delText>
              </w:r>
            </w:del>
            <w:r w:rsidRPr="00345E70">
              <w:rPr>
                <w:sz w:val="20"/>
                <w:szCs w:val="18"/>
              </w:rPr>
              <w:t>.</w:t>
            </w:r>
          </w:p>
        </w:tc>
      </w:tr>
    </w:tbl>
    <w:p w14:paraId="35BE5265" w14:textId="6CF97D9C" w:rsidR="006E494E" w:rsidRDefault="006E494E" w:rsidP="006E494E">
      <w:pPr>
        <w:rPr>
          <w:b/>
          <w:bCs/>
        </w:rPr>
      </w:pPr>
    </w:p>
    <w:p w14:paraId="3A54CD52" w14:textId="29C0A53D" w:rsidR="005B7B1A" w:rsidRDefault="005B7B1A" w:rsidP="00F7012F">
      <w:pPr>
        <w:pStyle w:val="Heading3"/>
      </w:pPr>
      <w:r>
        <w:t>Fraser Canyon Conservation Unit (CO-5)</w:t>
      </w:r>
    </w:p>
    <w:p w14:paraId="5E803AEB" w14:textId="41664206" w:rsidR="00D40F9F" w:rsidRDefault="00D40F9F" w:rsidP="00D40F9F">
      <w:pPr>
        <w:pStyle w:val="BodyText"/>
      </w:pPr>
      <w:r>
        <w:t>In 2022, the Fraser Canyon CU status was estimated as ‘Amber’ with medium-confidence by the Rapid Salmon Scanner (</w:t>
      </w:r>
      <w:bookmarkStart w:id="3375" w:name="_Hlk163073398"/>
      <w:r>
        <w:t>Fig</w:t>
      </w:r>
      <w:ins w:id="3376" w:author="Bailey, Colin (DFO/MPO)" w:date="2024-11-01T01:08:00Z">
        <w:r w:rsidR="007C405A">
          <w:t>ure</w:t>
        </w:r>
      </w:ins>
      <w:del w:id="3377" w:author="Bailey, Colin (DFO/MPO)" w:date="2024-11-01T01:08:00Z">
        <w:r w:rsidR="00B7572D" w:rsidDel="007C405A">
          <w:delText>.</w:delText>
        </w:r>
      </w:del>
      <w:r w:rsidR="00B7572D">
        <w:t xml:space="preserve"> </w:t>
      </w:r>
      <w:r>
        <w:t>A</w:t>
      </w:r>
      <w:r w:rsidR="00B74121">
        <w:t>2</w:t>
      </w:r>
      <w:r w:rsidR="00B7572D">
        <w:t>.0, A</w:t>
      </w:r>
      <w:r w:rsidR="00B74121">
        <w:t>2</w:t>
      </w:r>
      <w:r w:rsidR="00B7572D">
        <w:t>.</w:t>
      </w:r>
      <w:r>
        <w:t>1; Table A</w:t>
      </w:r>
      <w:r w:rsidR="00B74121">
        <w:t>2</w:t>
      </w:r>
      <w:r w:rsidR="00B7572D">
        <w:t>.0</w:t>
      </w:r>
      <w:bookmarkEnd w:id="3375"/>
      <w:r>
        <w:t xml:space="preserve">). The recent generational average falls above the </w:t>
      </w:r>
      <w:r w:rsidRPr="00791E81">
        <w:rPr>
          <w:i/>
          <w:iCs/>
        </w:rPr>
        <w:t>absolute abundance</w:t>
      </w:r>
      <w:r>
        <w:t xml:space="preserve"> lower (1,500) threshold (node 1) but below the </w:t>
      </w:r>
      <w:r>
        <w:rPr>
          <w:i/>
          <w:iCs/>
        </w:rPr>
        <w:t>absolute abundance</w:t>
      </w:r>
      <w:r>
        <w:t xml:space="preserve"> upper (10,000) threshold (node 2). Following algorithm Pathway 2, there is a </w:t>
      </w:r>
      <w:r w:rsidRPr="00561BE9">
        <w:rPr>
          <w:i/>
          <w:iCs/>
        </w:rPr>
        <w:t>relative abundance</w:t>
      </w:r>
      <w:r>
        <w:t xml:space="preserve"> metric for this CU (node 5) and the recent generational average falls above the lower benchmark (</w:t>
      </w:r>
      <w:proofErr w:type="spellStart"/>
      <w:r>
        <w:t>S</w:t>
      </w:r>
      <w:r>
        <w:rPr>
          <w:vertAlign w:val="subscript"/>
        </w:rPr>
        <w:t>gen</w:t>
      </w:r>
      <w:proofErr w:type="spellEnd"/>
      <w:r>
        <w:t>) (node 11). Status for this CU is therefore designated as Amber with Medium confidence at Node 22.</w:t>
      </w:r>
    </w:p>
    <w:p w14:paraId="786143A7" w14:textId="5F4D1E5C" w:rsidR="00D40F9F" w:rsidRPr="005B7B1A" w:rsidRDefault="00D40F9F" w:rsidP="00D40F9F">
      <w:pPr>
        <w:pStyle w:val="BodyText"/>
      </w:pPr>
      <w:r>
        <w:t xml:space="preserve">During an unpublished expert review (Arbeider pers. comm), it was recorded: </w:t>
      </w:r>
      <w:r w:rsidRPr="00A871F7">
        <w:t xml:space="preserve">There were no dissenting experts on the status of Fraser Canyon as </w:t>
      </w:r>
      <w:r w:rsidR="00FE7634">
        <w:t>‘</w:t>
      </w:r>
      <w:r w:rsidRPr="00A871F7">
        <w:t>Green</w:t>
      </w:r>
      <w:r w:rsidR="00FE7634">
        <w:t>’</w:t>
      </w:r>
      <w:r w:rsidRPr="00A871F7">
        <w:t xml:space="preserve">; however, it was noted that no First Nation </w:t>
      </w:r>
      <w:r>
        <w:t>reviewer’s</w:t>
      </w:r>
      <w:r w:rsidRPr="00A871F7">
        <w:t xml:space="preserve"> present could claim to be subject matter experts in this CU. The other major concerns were that this is a single site CU in a canyon with a risk of landslides blocking </w:t>
      </w:r>
      <w:r w:rsidRPr="00A871F7">
        <w:lastRenderedPageBreak/>
        <w:t>access and that a 2021 landslide has blocked road access and changed the assessment method.</w:t>
      </w:r>
    </w:p>
    <w:p w14:paraId="6A5C3F52" w14:textId="690D7C42" w:rsidR="006E494E" w:rsidRDefault="006E494E" w:rsidP="00345E70">
      <w:pPr>
        <w:pStyle w:val="Caption-Figure"/>
      </w:pPr>
      <w:r>
        <w:rPr>
          <w:b/>
          <w:bCs/>
          <w:noProof/>
        </w:rPr>
        <w:drawing>
          <wp:inline distT="0" distB="0" distL="0" distR="0" wp14:anchorId="6FF60ABF" wp14:editId="52E0A6BA">
            <wp:extent cx="5943600" cy="6339840"/>
            <wp:effectExtent l="0" t="0" r="0" b="3810"/>
            <wp:docPr id="36" name="Picture 3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graph&#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6339840"/>
                    </a:xfrm>
                    <a:prstGeom prst="rect">
                      <a:avLst/>
                    </a:prstGeom>
                  </pic:spPr>
                </pic:pic>
              </a:graphicData>
            </a:graphic>
          </wp:inline>
        </w:drawing>
      </w:r>
      <w:r w:rsidRPr="00644CC7">
        <w:rPr>
          <w:b/>
          <w:bCs/>
        </w:rPr>
        <w:t xml:space="preserve">Figure </w:t>
      </w:r>
      <w:r>
        <w:rPr>
          <w:b/>
          <w:bCs/>
        </w:rPr>
        <w:t>A</w:t>
      </w:r>
      <w:r w:rsidR="00B74121">
        <w:rPr>
          <w:b/>
          <w:bCs/>
        </w:rPr>
        <w:t>2</w:t>
      </w:r>
      <w:r w:rsidR="009F08F0">
        <w:rPr>
          <w:b/>
          <w:bCs/>
        </w:rPr>
        <w:t>.</w:t>
      </w:r>
      <w:r w:rsidR="008F4993">
        <w:rPr>
          <w:b/>
          <w:bCs/>
        </w:rPr>
        <w:t>1</w:t>
      </w:r>
      <w:r w:rsidRPr="00644CC7">
        <w:rPr>
          <w:b/>
          <w:bCs/>
        </w:rPr>
        <w:t>:</w:t>
      </w:r>
      <w:r>
        <w:rPr>
          <w:b/>
          <w:bCs/>
        </w:rPr>
        <w:t xml:space="preserve"> Metrics and Status for Fraser Canyon Coho (CO-5).</w:t>
      </w:r>
      <w:r>
        <w:t xml:space="preserve"> Panels on top show the four standard WSP metrics, calculated based on the available time series of spawner abundances. Bottom panel summarizes the status for each individual metric and shows the resulting rapid status for the CU with a confidence rating. If integrated WSP status assessments have been completed for this CU, they are shown on the last row (</w:t>
      </w:r>
      <w:proofErr w:type="spellStart"/>
      <w:r>
        <w:t>IntStatus</w:t>
      </w:r>
      <w:proofErr w:type="spellEnd"/>
      <w:r>
        <w:t>).</w:t>
      </w:r>
      <w:r w:rsidR="004705EA" w:rsidRPr="004705EA">
        <w:t xml:space="preserve"> </w:t>
      </w:r>
      <w:r w:rsidR="004705EA">
        <w:t>In the last integrated assessment, the Fraser Canyon CU was assigned a status of ‘Amber’.</w:t>
      </w:r>
    </w:p>
    <w:p w14:paraId="0CBED39D" w14:textId="3F76252B" w:rsidR="005B7B1A" w:rsidRDefault="005B7B1A" w:rsidP="00F7012F">
      <w:pPr>
        <w:pStyle w:val="Heading3"/>
      </w:pPr>
      <w:r>
        <w:lastRenderedPageBreak/>
        <w:t>Lower Thompson Conservation Unit (CO-7)</w:t>
      </w:r>
    </w:p>
    <w:p w14:paraId="2C1C2174" w14:textId="4D5ACB56" w:rsidR="00D40F9F" w:rsidRDefault="00D40F9F" w:rsidP="00D40F9F">
      <w:pPr>
        <w:pStyle w:val="BodyText"/>
      </w:pPr>
      <w:r>
        <w:t xml:space="preserve">In 2022, the Lower Thompson CU status was estimated as </w:t>
      </w:r>
      <w:bookmarkStart w:id="3378" w:name="_Hlk163073433"/>
      <w:r>
        <w:t>‘Green’</w:t>
      </w:r>
      <w:bookmarkEnd w:id="3378"/>
      <w:r>
        <w:t xml:space="preserve"> with high-confidence by the Rapid Salmon Scanner (</w:t>
      </w:r>
      <w:r w:rsidR="00B7572D" w:rsidRPr="00B7572D">
        <w:t>Fig</w:t>
      </w:r>
      <w:del w:id="3379" w:author="Bailey, Colin (DFO/MPO)" w:date="2024-11-01T01:08:00Z">
        <w:r w:rsidR="00B7572D" w:rsidRPr="00B7572D" w:rsidDel="004D162F">
          <w:delText>.</w:delText>
        </w:r>
      </w:del>
      <w:ins w:id="3380" w:author="Bailey, Colin (DFO/MPO)" w:date="2024-11-01T01:08:00Z">
        <w:r w:rsidR="004D162F">
          <w:t>ure</w:t>
        </w:r>
      </w:ins>
      <w:r w:rsidR="00B7572D" w:rsidRPr="00B7572D">
        <w:t xml:space="preserve"> A</w:t>
      </w:r>
      <w:r w:rsidR="00B74121">
        <w:t>2</w:t>
      </w:r>
      <w:r w:rsidR="00B7572D" w:rsidRPr="00B7572D">
        <w:t>.0, A</w:t>
      </w:r>
      <w:r w:rsidR="00B74121">
        <w:t>2</w:t>
      </w:r>
      <w:r w:rsidR="00B7572D" w:rsidRPr="00B7572D">
        <w:t>.</w:t>
      </w:r>
      <w:r w:rsidR="00B7572D">
        <w:t>2</w:t>
      </w:r>
      <w:r w:rsidR="00B7572D" w:rsidRPr="00B7572D">
        <w:t>; Table A</w:t>
      </w:r>
      <w:r w:rsidR="00B74121">
        <w:t>2</w:t>
      </w:r>
      <w:r w:rsidR="00B7572D" w:rsidRPr="00B7572D">
        <w:t>.0</w:t>
      </w:r>
      <w:r>
        <w:t xml:space="preserve">). The recent generational average falls above the </w:t>
      </w:r>
      <w:r w:rsidRPr="00791E81">
        <w:rPr>
          <w:i/>
          <w:iCs/>
        </w:rPr>
        <w:t>absolute abundance</w:t>
      </w:r>
      <w:r>
        <w:t xml:space="preserve"> lower (1,500) threshold (node 1) and above the </w:t>
      </w:r>
      <w:r>
        <w:rPr>
          <w:i/>
          <w:iCs/>
        </w:rPr>
        <w:t>absolute abundance</w:t>
      </w:r>
      <w:r>
        <w:t xml:space="preserve"> upper (10,000) threshold (node 2). Following algorithm Pathway 1, there is a </w:t>
      </w:r>
      <w:r w:rsidRPr="00561BE9">
        <w:rPr>
          <w:i/>
          <w:iCs/>
        </w:rPr>
        <w:t>relative abundance</w:t>
      </w:r>
      <w:r>
        <w:t xml:space="preserve"> metric for this CU (node 4) and the recent generational average falls above the lower benchmark (</w:t>
      </w:r>
      <w:proofErr w:type="spellStart"/>
      <w:r>
        <w:t>S</w:t>
      </w:r>
      <w:r>
        <w:rPr>
          <w:vertAlign w:val="subscript"/>
        </w:rPr>
        <w:t>gen</w:t>
      </w:r>
      <w:proofErr w:type="spellEnd"/>
      <w:r>
        <w:t xml:space="preserve">) (node 9) and above the upper threshold of 1.1 (the upper benchmark for this metric (80% </w:t>
      </w:r>
      <w:proofErr w:type="spellStart"/>
      <w:r w:rsidRPr="003373A5">
        <w:t>S</w:t>
      </w:r>
      <w:r w:rsidRPr="003373A5">
        <w:rPr>
          <w:vertAlign w:val="subscript"/>
        </w:rPr>
        <w:t>msy</w:t>
      </w:r>
      <w:proofErr w:type="spellEnd"/>
      <w:r>
        <w:t xml:space="preserve">). Status for this CU is therefore designated as </w:t>
      </w:r>
      <w:r w:rsidR="00FE7634">
        <w:t>‘</w:t>
      </w:r>
      <w:r>
        <w:t>Green</w:t>
      </w:r>
      <w:r w:rsidR="00FE7634">
        <w:t>’</w:t>
      </w:r>
      <w:r>
        <w:t xml:space="preserve"> with High confidence at Node 36.</w:t>
      </w:r>
    </w:p>
    <w:p w14:paraId="21700C46" w14:textId="16137040" w:rsidR="006E494E" w:rsidRDefault="00D40F9F" w:rsidP="003C067C">
      <w:pPr>
        <w:pStyle w:val="BodyText"/>
      </w:pPr>
      <w:r>
        <w:t xml:space="preserve">During an unpublished expert review (Arbeider pers. comm), it was recorded: </w:t>
      </w:r>
      <w:r w:rsidRPr="006533CF">
        <w:t xml:space="preserve">There was one dissenting expert on the status of Lower Thompson as </w:t>
      </w:r>
      <w:r w:rsidR="00FE7634" w:rsidRPr="00FE7634">
        <w:t>‘Green’</w:t>
      </w:r>
      <w:r w:rsidR="00FE7634">
        <w:t xml:space="preserve"> </w:t>
      </w:r>
      <w:r w:rsidRPr="006533CF">
        <w:t xml:space="preserve">who recommended the status be </w:t>
      </w:r>
      <w:r w:rsidR="00FE7634">
        <w:t>‘</w:t>
      </w:r>
      <w:r w:rsidRPr="006533CF">
        <w:t>Amber</w:t>
      </w:r>
      <w:r w:rsidR="00FE7634">
        <w:t>’</w:t>
      </w:r>
      <w:r w:rsidRPr="006533CF">
        <w:t xml:space="preserve">. One major concern was that although the last three years rapid-status has been </w:t>
      </w:r>
      <w:r w:rsidR="00FE7634">
        <w:t>‘</w:t>
      </w:r>
      <w:r w:rsidRPr="006533CF">
        <w:t>Green</w:t>
      </w:r>
      <w:r w:rsidR="00FE7634">
        <w:t>’</w:t>
      </w:r>
      <w:r w:rsidRPr="006533CF">
        <w:t>, the overall time series is highly variable. Close monitoring of the percent change and abundance levels are required. Additionally, recent and severe fires and drought conditions are expected to negatively impact the spawning and rearing habitats, which will impact the population’s productivity and abundance trajectory. For example, a failure of the Bonaparte fishway due to a fire impacts in 2018 has resulted in near 0 spawner abundances in that system in both 2018 and 2021 (and expected low returns in 2024)</w:t>
      </w:r>
      <w:r>
        <w:t>.</w:t>
      </w:r>
    </w:p>
    <w:p w14:paraId="28233FA1" w14:textId="77777777" w:rsidR="005B7B1A" w:rsidRDefault="005B7B1A" w:rsidP="005B7B1A">
      <w:r>
        <w:rPr>
          <w:noProof/>
        </w:rPr>
        <w:lastRenderedPageBreak/>
        <w:drawing>
          <wp:inline distT="0" distB="0" distL="0" distR="0" wp14:anchorId="7EC831B4" wp14:editId="0CC09354">
            <wp:extent cx="5943600" cy="6339840"/>
            <wp:effectExtent l="0" t="0" r="0" b="3810"/>
            <wp:docPr id="2"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graph&#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6339840"/>
                    </a:xfrm>
                    <a:prstGeom prst="rect">
                      <a:avLst/>
                    </a:prstGeom>
                  </pic:spPr>
                </pic:pic>
              </a:graphicData>
            </a:graphic>
          </wp:inline>
        </w:drawing>
      </w:r>
    </w:p>
    <w:p w14:paraId="45E19A5D" w14:textId="21DCF939" w:rsidR="005B7B1A" w:rsidRDefault="005B7B1A" w:rsidP="00345E70">
      <w:pPr>
        <w:pStyle w:val="Caption-Figure"/>
      </w:pPr>
      <w:r w:rsidRPr="00644CC7">
        <w:rPr>
          <w:b/>
          <w:bCs/>
        </w:rPr>
        <w:t xml:space="preserve">Figure </w:t>
      </w:r>
      <w:r>
        <w:rPr>
          <w:b/>
          <w:bCs/>
        </w:rPr>
        <w:t>A</w:t>
      </w:r>
      <w:r w:rsidR="00B74121">
        <w:rPr>
          <w:b/>
          <w:bCs/>
        </w:rPr>
        <w:t>2</w:t>
      </w:r>
      <w:r w:rsidR="009F08F0">
        <w:rPr>
          <w:b/>
          <w:bCs/>
        </w:rPr>
        <w:t>.</w:t>
      </w:r>
      <w:r w:rsidR="008F4993">
        <w:rPr>
          <w:b/>
          <w:bCs/>
        </w:rPr>
        <w:t>2</w:t>
      </w:r>
      <w:r w:rsidRPr="00644CC7">
        <w:rPr>
          <w:b/>
          <w:bCs/>
        </w:rPr>
        <w:t>:</w:t>
      </w:r>
      <w:r>
        <w:rPr>
          <w:b/>
          <w:bCs/>
        </w:rPr>
        <w:t xml:space="preserve"> Metrics and Status for Lower Thompson Coho (CO-7).</w:t>
      </w:r>
      <w:r w:rsidRPr="005B7B1A">
        <w:t xml:space="preserve"> </w:t>
      </w:r>
      <w:r>
        <w:t>Panels on top show the four standard WSP metrics, calculated based on the available time series of spawner abundances. Bottom panel summarizes the status for each individual metric and shows the resulting rapid status for the CU with a confidence rating. If integrated WSP status assessments have been completed for this CU, they are shown on the last row (</w:t>
      </w:r>
      <w:proofErr w:type="spellStart"/>
      <w:r>
        <w:t>IntStatus</w:t>
      </w:r>
      <w:proofErr w:type="spellEnd"/>
      <w:r>
        <w:t>).</w:t>
      </w:r>
      <w:r w:rsidR="004705EA">
        <w:t xml:space="preserve"> In the last integrated assessment, the Lower Thompson CU was assigned a status of ‘Amber/Green’.</w:t>
      </w:r>
    </w:p>
    <w:p w14:paraId="038D217C" w14:textId="584A3543" w:rsidR="005B7B1A" w:rsidRDefault="005B7B1A" w:rsidP="005B7B1A"/>
    <w:p w14:paraId="00C34ED1" w14:textId="4496A164" w:rsidR="005B7B1A" w:rsidRDefault="005B7B1A" w:rsidP="00F7012F">
      <w:pPr>
        <w:pStyle w:val="Heading3"/>
      </w:pPr>
      <w:r>
        <w:lastRenderedPageBreak/>
        <w:t>South Thompson Conservation Unit (CO-8)</w:t>
      </w:r>
    </w:p>
    <w:p w14:paraId="21891112" w14:textId="6356154B" w:rsidR="00D40F9F" w:rsidRDefault="00D40F9F" w:rsidP="00D40F9F">
      <w:pPr>
        <w:pStyle w:val="BodyText"/>
      </w:pPr>
      <w:r>
        <w:t>In 2022, the Lower Thompson CU status was estimated as ‘Green’ with high-confidence by the Rapid Salmon Scanner (</w:t>
      </w:r>
      <w:r w:rsidR="00FE7634" w:rsidRPr="00B7572D">
        <w:t>Fig</w:t>
      </w:r>
      <w:del w:id="3381" w:author="Bailey, Colin (DFO/MPO)" w:date="2024-11-01T01:09:00Z">
        <w:r w:rsidR="00FE7634" w:rsidRPr="00B7572D" w:rsidDel="004D162F">
          <w:delText>.</w:delText>
        </w:r>
      </w:del>
      <w:ins w:id="3382" w:author="Bailey, Colin (DFO/MPO)" w:date="2024-11-01T01:09:00Z">
        <w:r w:rsidR="004D162F">
          <w:t>ure</w:t>
        </w:r>
      </w:ins>
      <w:r w:rsidR="00FE7634" w:rsidRPr="00B7572D">
        <w:t xml:space="preserve"> A</w:t>
      </w:r>
      <w:r w:rsidR="00B74121">
        <w:t>2</w:t>
      </w:r>
      <w:r w:rsidR="00FE7634" w:rsidRPr="00B7572D">
        <w:t>.0, A</w:t>
      </w:r>
      <w:r w:rsidR="00B74121">
        <w:t>2</w:t>
      </w:r>
      <w:r w:rsidR="00FE7634" w:rsidRPr="00B7572D">
        <w:t>.</w:t>
      </w:r>
      <w:r w:rsidR="00FE7634">
        <w:t>3</w:t>
      </w:r>
      <w:r w:rsidR="00FE7634" w:rsidRPr="00B7572D">
        <w:t>; Table A</w:t>
      </w:r>
      <w:r w:rsidR="00B74121">
        <w:t>2</w:t>
      </w:r>
      <w:r w:rsidR="00FE7634" w:rsidRPr="00B7572D">
        <w:t>.0</w:t>
      </w:r>
      <w:r>
        <w:t xml:space="preserve">). The recent generational average falls above the </w:t>
      </w:r>
      <w:r w:rsidRPr="00791E81">
        <w:rPr>
          <w:i/>
          <w:iCs/>
        </w:rPr>
        <w:t>absolute abundance</w:t>
      </w:r>
      <w:r>
        <w:t xml:space="preserve"> lower (1,500) threshold (node 1) and above the </w:t>
      </w:r>
      <w:r>
        <w:rPr>
          <w:i/>
          <w:iCs/>
        </w:rPr>
        <w:t>absolute abundance</w:t>
      </w:r>
      <w:r>
        <w:t xml:space="preserve"> upper (10,000) threshold (node 2). Following algorithm Pathway 1, there is a </w:t>
      </w:r>
      <w:r w:rsidRPr="00561BE9">
        <w:rPr>
          <w:i/>
          <w:iCs/>
        </w:rPr>
        <w:t>relative abundance</w:t>
      </w:r>
      <w:r>
        <w:t xml:space="preserve"> metric for this CU (node 4) and the recent generational average falls above the lower benchmark (</w:t>
      </w:r>
      <w:proofErr w:type="spellStart"/>
      <w:r>
        <w:t>S</w:t>
      </w:r>
      <w:r>
        <w:rPr>
          <w:vertAlign w:val="subscript"/>
        </w:rPr>
        <w:t>gen</w:t>
      </w:r>
      <w:proofErr w:type="spellEnd"/>
      <w:r>
        <w:t xml:space="preserve">) (node 9) and above the upper threshold of 1.1 (the upper benchmark for this metric (80% </w:t>
      </w:r>
      <w:proofErr w:type="spellStart"/>
      <w:r w:rsidRPr="003373A5">
        <w:t>S</w:t>
      </w:r>
      <w:r w:rsidRPr="003373A5">
        <w:rPr>
          <w:vertAlign w:val="subscript"/>
        </w:rPr>
        <w:t>msy</w:t>
      </w:r>
      <w:proofErr w:type="spellEnd"/>
      <w:r>
        <w:t xml:space="preserve">). Status for this CU is therefore designated as </w:t>
      </w:r>
      <w:r w:rsidR="00FE7634">
        <w:t>‘</w:t>
      </w:r>
      <w:r>
        <w:t>Green</w:t>
      </w:r>
      <w:r w:rsidR="00FE7634">
        <w:t>’</w:t>
      </w:r>
      <w:r>
        <w:t xml:space="preserve"> with High confidence at Node 36.</w:t>
      </w:r>
    </w:p>
    <w:p w14:paraId="60EBDB89" w14:textId="42EC9B63" w:rsidR="004705EA" w:rsidRDefault="00D40F9F" w:rsidP="003C067C">
      <w:pPr>
        <w:pStyle w:val="BodyText"/>
      </w:pPr>
      <w:r>
        <w:t xml:space="preserve">During an unpublished expert review (Arbeider pers. comm), it was recorded: </w:t>
      </w:r>
      <w:r w:rsidRPr="006533CF">
        <w:t xml:space="preserve">There was one dissenting expert on the status of South Thompson as </w:t>
      </w:r>
      <w:r w:rsidR="00FE7634">
        <w:t>‘</w:t>
      </w:r>
      <w:r w:rsidRPr="006533CF">
        <w:t>Green</w:t>
      </w:r>
      <w:r w:rsidR="00FE7634">
        <w:t>’</w:t>
      </w:r>
      <w:r w:rsidRPr="006533CF">
        <w:t xml:space="preserve"> who recommended the status be </w:t>
      </w:r>
      <w:r w:rsidR="00FE7634">
        <w:t>‘</w:t>
      </w:r>
      <w:r w:rsidRPr="006533CF">
        <w:t>Amber</w:t>
      </w:r>
      <w:r w:rsidR="00FE7634">
        <w:t>’</w:t>
      </w:r>
      <w:r w:rsidRPr="006533CF">
        <w:t xml:space="preserve">. One major concern was that although the last two years rapid-status has been </w:t>
      </w:r>
      <w:r w:rsidR="00FE7634">
        <w:t>‘</w:t>
      </w:r>
      <w:r w:rsidRPr="006533CF">
        <w:t>Green</w:t>
      </w:r>
      <w:r w:rsidR="00FE7634">
        <w:t>’</w:t>
      </w:r>
      <w:r w:rsidRPr="006533CF">
        <w:t>, the overall time series is highly variable. Close monitoring of the percent change and abundance levels are required. Additionally, recent and severe fires and drought conditions are expected to negatively impact the spawning and rearing habitats, which will impact the population’s productivity and abundance trajectory.</w:t>
      </w:r>
    </w:p>
    <w:p w14:paraId="5B9AFBBD" w14:textId="77777777" w:rsidR="004705EA" w:rsidRDefault="004705EA" w:rsidP="004705EA">
      <w:pPr>
        <w:rPr>
          <w:b/>
          <w:bCs/>
        </w:rPr>
      </w:pPr>
      <w:r>
        <w:rPr>
          <w:b/>
          <w:bCs/>
          <w:noProof/>
        </w:rPr>
        <w:lastRenderedPageBreak/>
        <w:drawing>
          <wp:inline distT="0" distB="0" distL="0" distR="0" wp14:anchorId="373E39C3" wp14:editId="59863588">
            <wp:extent cx="5943600" cy="6339840"/>
            <wp:effectExtent l="0" t="0" r="0" b="3810"/>
            <wp:docPr id="3"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graph&#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6339840"/>
                    </a:xfrm>
                    <a:prstGeom prst="rect">
                      <a:avLst/>
                    </a:prstGeom>
                  </pic:spPr>
                </pic:pic>
              </a:graphicData>
            </a:graphic>
          </wp:inline>
        </w:drawing>
      </w:r>
    </w:p>
    <w:p w14:paraId="72D2EA70" w14:textId="01F9A6CE" w:rsidR="004705EA" w:rsidRDefault="004705EA" w:rsidP="00345E70">
      <w:pPr>
        <w:pStyle w:val="Caption-Figure"/>
      </w:pPr>
      <w:r w:rsidRPr="00644CC7">
        <w:rPr>
          <w:b/>
          <w:bCs/>
        </w:rPr>
        <w:t xml:space="preserve">Figure </w:t>
      </w:r>
      <w:r>
        <w:rPr>
          <w:b/>
          <w:bCs/>
        </w:rPr>
        <w:t>A</w:t>
      </w:r>
      <w:r w:rsidR="00B74121">
        <w:rPr>
          <w:b/>
          <w:bCs/>
        </w:rPr>
        <w:t>2</w:t>
      </w:r>
      <w:r w:rsidR="009F08F0">
        <w:rPr>
          <w:b/>
          <w:bCs/>
        </w:rPr>
        <w:t>.</w:t>
      </w:r>
      <w:r w:rsidR="008F4993">
        <w:rPr>
          <w:b/>
          <w:bCs/>
        </w:rPr>
        <w:t xml:space="preserve">3. </w:t>
      </w:r>
      <w:r>
        <w:rPr>
          <w:b/>
          <w:bCs/>
        </w:rPr>
        <w:t>Metrics and Status for South Thompson Coho (CO-8).</w:t>
      </w:r>
      <w:r w:rsidRPr="004705EA">
        <w:t xml:space="preserve"> </w:t>
      </w:r>
      <w:r>
        <w:t>Panels on top show the four standard WSP metrics, calculated based on the available time series of spawner abundances. Bottom panel summarizes the status for each individual metric and shows the resulting rapid status for the CU with a confidence rating. If integrated WSP status assessments have been completed for this CU, they are shown on the last row (</w:t>
      </w:r>
      <w:proofErr w:type="spellStart"/>
      <w:r>
        <w:t>IntStatus</w:t>
      </w:r>
      <w:proofErr w:type="spellEnd"/>
      <w:r>
        <w:t>). In the last integrated assessment, the South Thompson CU was assigned a status of ‘Amber’.</w:t>
      </w:r>
    </w:p>
    <w:p w14:paraId="56EF1138" w14:textId="2C746903" w:rsidR="004705EA" w:rsidRDefault="004705EA" w:rsidP="004705EA"/>
    <w:p w14:paraId="157568F3" w14:textId="35749006" w:rsidR="004705EA" w:rsidRDefault="004705EA" w:rsidP="00F7012F">
      <w:pPr>
        <w:pStyle w:val="Heading3"/>
      </w:pPr>
      <w:r>
        <w:lastRenderedPageBreak/>
        <w:t>North Thompson Conservation Unit (CO-9)</w:t>
      </w:r>
    </w:p>
    <w:p w14:paraId="7F1FFF71" w14:textId="2C4E5546" w:rsidR="00D40F9F" w:rsidRDefault="00D40F9F" w:rsidP="00D40F9F">
      <w:pPr>
        <w:pStyle w:val="BodyText"/>
      </w:pPr>
      <w:r>
        <w:t>In 2022, the North Thompson CU status was estimated as ‘Green’ with high-confidence by the Rapid Salmon Scanner (</w:t>
      </w:r>
      <w:r w:rsidR="00FE7634" w:rsidRPr="00B7572D">
        <w:t>Fig</w:t>
      </w:r>
      <w:del w:id="3383" w:author="Bailey, Colin (DFO/MPO)" w:date="2024-11-01T01:09:00Z">
        <w:r w:rsidR="00FE7634" w:rsidRPr="00B7572D" w:rsidDel="004D162F">
          <w:delText>.</w:delText>
        </w:r>
      </w:del>
      <w:ins w:id="3384" w:author="Bailey, Colin (DFO/MPO)" w:date="2024-11-01T01:09:00Z">
        <w:r w:rsidR="004D162F">
          <w:t>ure</w:t>
        </w:r>
      </w:ins>
      <w:r w:rsidR="00FE7634" w:rsidRPr="00B7572D">
        <w:t xml:space="preserve"> A</w:t>
      </w:r>
      <w:r w:rsidR="00B74121">
        <w:t>2</w:t>
      </w:r>
      <w:r w:rsidR="00FE7634" w:rsidRPr="00B7572D">
        <w:t>.0, A</w:t>
      </w:r>
      <w:r w:rsidR="00B74121">
        <w:t>2</w:t>
      </w:r>
      <w:r w:rsidR="00FE7634" w:rsidRPr="00B7572D">
        <w:t>.</w:t>
      </w:r>
      <w:r w:rsidR="00FE7634">
        <w:t>4</w:t>
      </w:r>
      <w:r w:rsidR="00FE7634" w:rsidRPr="00B7572D">
        <w:t>; Table A</w:t>
      </w:r>
      <w:r w:rsidR="00B74121">
        <w:t>2</w:t>
      </w:r>
      <w:r w:rsidR="00FE7634" w:rsidRPr="00B7572D">
        <w:t>.0</w:t>
      </w:r>
      <w:r>
        <w:t xml:space="preserve">). The recent generational average falls above the </w:t>
      </w:r>
      <w:r w:rsidRPr="00791E81">
        <w:rPr>
          <w:i/>
          <w:iCs/>
        </w:rPr>
        <w:t>absolute abundance</w:t>
      </w:r>
      <w:r>
        <w:t xml:space="preserve"> lower (1,500) threshold (node 1) and above the </w:t>
      </w:r>
      <w:r>
        <w:rPr>
          <w:i/>
          <w:iCs/>
        </w:rPr>
        <w:t>absolute abundance</w:t>
      </w:r>
      <w:r>
        <w:t xml:space="preserve"> upper (10,000) threshold (node 2). Following algorithm Pathway 1, there is a </w:t>
      </w:r>
      <w:r w:rsidRPr="00561BE9">
        <w:rPr>
          <w:i/>
          <w:iCs/>
        </w:rPr>
        <w:t>relative abundance</w:t>
      </w:r>
      <w:r>
        <w:t xml:space="preserve"> metric for this CU (node 4) and the recent generational average falls above the lower benchmark (</w:t>
      </w:r>
      <w:proofErr w:type="spellStart"/>
      <w:r>
        <w:t>S</w:t>
      </w:r>
      <w:r>
        <w:rPr>
          <w:vertAlign w:val="subscript"/>
        </w:rPr>
        <w:t>gen</w:t>
      </w:r>
      <w:proofErr w:type="spellEnd"/>
      <w:r>
        <w:t xml:space="preserve">) (node 9) and above the upper threshold of 1.1 (the upper benchmark for this metric (80% </w:t>
      </w:r>
      <w:proofErr w:type="spellStart"/>
      <w:r w:rsidRPr="003373A5">
        <w:t>S</w:t>
      </w:r>
      <w:r w:rsidRPr="003373A5">
        <w:rPr>
          <w:vertAlign w:val="subscript"/>
        </w:rPr>
        <w:t>msy</w:t>
      </w:r>
      <w:proofErr w:type="spellEnd"/>
      <w:r>
        <w:t xml:space="preserve">). Status for this CU is therefore designated as </w:t>
      </w:r>
      <w:r w:rsidR="00FE7634">
        <w:t>‘</w:t>
      </w:r>
      <w:r>
        <w:t>Green</w:t>
      </w:r>
      <w:r w:rsidR="00FE7634">
        <w:t>’</w:t>
      </w:r>
      <w:r>
        <w:t xml:space="preserve"> with High confidence at Node 36.</w:t>
      </w:r>
    </w:p>
    <w:p w14:paraId="099797F4" w14:textId="1911917E" w:rsidR="00D40F9F" w:rsidRDefault="00D40F9F" w:rsidP="00D40F9F">
      <w:pPr>
        <w:pStyle w:val="BodyText"/>
      </w:pPr>
      <w:r>
        <w:t xml:space="preserve">During an unpublished expert review (Arbeider pers. comm), it was recorded: </w:t>
      </w:r>
      <w:r w:rsidRPr="006533CF">
        <w:t xml:space="preserve">There was one uncertain expert on the status of North Thompson as </w:t>
      </w:r>
      <w:r w:rsidR="00FE7634">
        <w:t>‘</w:t>
      </w:r>
      <w:r w:rsidRPr="006533CF">
        <w:t>Green</w:t>
      </w:r>
      <w:r w:rsidR="00FE7634">
        <w:t>’</w:t>
      </w:r>
      <w:r w:rsidRPr="006533CF">
        <w:t>. Recent severe and sustained drought conditions continue to negatively impact spawning and rearing habitat, which will impact the population’s productivity and abundance trajectory.</w:t>
      </w:r>
    </w:p>
    <w:p w14:paraId="339F928A" w14:textId="0BC59054" w:rsidR="004705EA" w:rsidRDefault="004705EA" w:rsidP="004705EA">
      <w:pPr>
        <w:jc w:val="both"/>
      </w:pPr>
    </w:p>
    <w:p w14:paraId="3C72E4C9" w14:textId="77777777" w:rsidR="004705EA" w:rsidRDefault="004705EA" w:rsidP="004705EA">
      <w:pPr>
        <w:rPr>
          <w:b/>
          <w:bCs/>
        </w:rPr>
      </w:pPr>
      <w:r>
        <w:rPr>
          <w:b/>
          <w:bCs/>
          <w:noProof/>
        </w:rPr>
        <w:lastRenderedPageBreak/>
        <w:drawing>
          <wp:inline distT="0" distB="0" distL="0" distR="0" wp14:anchorId="3C2927DE" wp14:editId="4F2F02AB">
            <wp:extent cx="5943600" cy="6339840"/>
            <wp:effectExtent l="0" t="0" r="0" b="3810"/>
            <wp:docPr id="4"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grap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6339840"/>
                    </a:xfrm>
                    <a:prstGeom prst="rect">
                      <a:avLst/>
                    </a:prstGeom>
                  </pic:spPr>
                </pic:pic>
              </a:graphicData>
            </a:graphic>
          </wp:inline>
        </w:drawing>
      </w:r>
    </w:p>
    <w:p w14:paraId="177C5322" w14:textId="698F755E" w:rsidR="004705EA" w:rsidRDefault="004705EA" w:rsidP="00345E70">
      <w:pPr>
        <w:pStyle w:val="Caption-Figure"/>
      </w:pPr>
      <w:r w:rsidRPr="00644CC7">
        <w:rPr>
          <w:b/>
          <w:bCs/>
        </w:rPr>
        <w:t xml:space="preserve">Figure </w:t>
      </w:r>
      <w:r>
        <w:rPr>
          <w:b/>
          <w:bCs/>
        </w:rPr>
        <w:t>A</w:t>
      </w:r>
      <w:r w:rsidR="00B74121">
        <w:rPr>
          <w:b/>
          <w:bCs/>
        </w:rPr>
        <w:t>2</w:t>
      </w:r>
      <w:r w:rsidR="009F08F0">
        <w:rPr>
          <w:b/>
          <w:bCs/>
        </w:rPr>
        <w:t>.</w:t>
      </w:r>
      <w:r w:rsidR="008F4993">
        <w:rPr>
          <w:b/>
          <w:bCs/>
        </w:rPr>
        <w:t>4.</w:t>
      </w:r>
      <w:r>
        <w:rPr>
          <w:b/>
          <w:bCs/>
        </w:rPr>
        <w:t xml:space="preserve"> Metrics and Status for North Thompson Coho (CO-9).</w:t>
      </w:r>
      <w:r w:rsidRPr="004705EA">
        <w:rPr>
          <w:b/>
          <w:bCs/>
        </w:rPr>
        <w:t xml:space="preserve"> </w:t>
      </w:r>
      <w:r>
        <w:t>Panels on top show the four standard WSP metrics, calculated based on the available time series of spawner abundances. Bottom panel summarizes the status for each individual metric and shows the resulting rapid status for the CU with a confidence rating. If integrated WSP status assessments have been completed for this CU, they are shown on the last row (</w:t>
      </w:r>
      <w:proofErr w:type="spellStart"/>
      <w:r>
        <w:t>IntStatus</w:t>
      </w:r>
      <w:proofErr w:type="spellEnd"/>
      <w:r>
        <w:t>). In the last integrated assessment, the North Thompson CU was assigned a status of ‘Amber/Green’.</w:t>
      </w:r>
    </w:p>
    <w:p w14:paraId="7C2411B5" w14:textId="30D6CFF6" w:rsidR="004705EA" w:rsidRDefault="004705EA" w:rsidP="00F7012F">
      <w:pPr>
        <w:pStyle w:val="Heading3"/>
      </w:pPr>
      <w:r>
        <w:t>Middle Fraser Conservation Unit (CO-45)</w:t>
      </w:r>
    </w:p>
    <w:p w14:paraId="588096C8" w14:textId="5DEB4BE2" w:rsidR="00D40F9F" w:rsidRDefault="00D40F9F" w:rsidP="00D40F9F">
      <w:pPr>
        <w:pStyle w:val="BodyText"/>
      </w:pPr>
      <w:r>
        <w:t>In 2022, the North Thompson CU status was estimated as ‘Green’ with high-confidence by the Rapid Salmon Scanner (</w:t>
      </w:r>
      <w:r w:rsidR="00FE7634" w:rsidRPr="00B7572D">
        <w:t>Fig</w:t>
      </w:r>
      <w:ins w:id="3385" w:author="Bailey, Colin (DFO/MPO)" w:date="2024-11-01T01:09:00Z">
        <w:r w:rsidR="004D162F">
          <w:t>ure</w:t>
        </w:r>
      </w:ins>
      <w:del w:id="3386" w:author="Bailey, Colin (DFO/MPO)" w:date="2024-11-01T01:09:00Z">
        <w:r w:rsidR="00FE7634" w:rsidRPr="00B7572D" w:rsidDel="004D162F">
          <w:delText>.</w:delText>
        </w:r>
      </w:del>
      <w:r w:rsidR="00FE7634" w:rsidRPr="00B7572D">
        <w:t xml:space="preserve"> A</w:t>
      </w:r>
      <w:r w:rsidR="00B74121">
        <w:t>2</w:t>
      </w:r>
      <w:r w:rsidR="00FE7634" w:rsidRPr="00B7572D">
        <w:t>.0, A</w:t>
      </w:r>
      <w:r w:rsidR="00B74121">
        <w:t>2</w:t>
      </w:r>
      <w:r w:rsidR="00FE7634" w:rsidRPr="00B7572D">
        <w:t>.</w:t>
      </w:r>
      <w:r w:rsidR="00FE7634">
        <w:t>5</w:t>
      </w:r>
      <w:r w:rsidR="00FE7634" w:rsidRPr="00B7572D">
        <w:t>; Table A</w:t>
      </w:r>
      <w:r w:rsidR="00B74121">
        <w:t>2</w:t>
      </w:r>
      <w:r w:rsidR="00FE7634" w:rsidRPr="00B7572D">
        <w:t>.0</w:t>
      </w:r>
      <w:r>
        <w:t xml:space="preserve">). The recent generational average falls above the </w:t>
      </w:r>
      <w:r w:rsidRPr="00791E81">
        <w:rPr>
          <w:i/>
          <w:iCs/>
        </w:rPr>
        <w:t>absolute abundance</w:t>
      </w:r>
      <w:r>
        <w:t xml:space="preserve"> lower (1,500) threshold (node 1) and above the </w:t>
      </w:r>
      <w:r>
        <w:rPr>
          <w:i/>
          <w:iCs/>
        </w:rPr>
        <w:t xml:space="preserve">absolute </w:t>
      </w:r>
      <w:r>
        <w:rPr>
          <w:i/>
          <w:iCs/>
        </w:rPr>
        <w:lastRenderedPageBreak/>
        <w:t>abundance</w:t>
      </w:r>
      <w:r>
        <w:t xml:space="preserve"> upper (10,000) threshold (node 2). Following algorithm Pathway 1, there is a </w:t>
      </w:r>
      <w:r w:rsidRPr="00561BE9">
        <w:rPr>
          <w:i/>
          <w:iCs/>
        </w:rPr>
        <w:t>relative abundance</w:t>
      </w:r>
      <w:r>
        <w:t xml:space="preserve"> metric for this CU (node 4) and the recent generational average falls above the lower benchmark (</w:t>
      </w:r>
      <w:proofErr w:type="spellStart"/>
      <w:r>
        <w:t>S</w:t>
      </w:r>
      <w:r>
        <w:rPr>
          <w:vertAlign w:val="subscript"/>
        </w:rPr>
        <w:t>gen</w:t>
      </w:r>
      <w:proofErr w:type="spellEnd"/>
      <w:r>
        <w:t xml:space="preserve">) (node 9) and above the upper threshold of 1.1 (the upper benchmark for this metric (80% </w:t>
      </w:r>
      <w:proofErr w:type="spellStart"/>
      <w:r w:rsidRPr="003373A5">
        <w:t>S</w:t>
      </w:r>
      <w:r w:rsidRPr="003373A5">
        <w:rPr>
          <w:vertAlign w:val="subscript"/>
        </w:rPr>
        <w:t>msy</w:t>
      </w:r>
      <w:proofErr w:type="spellEnd"/>
      <w:r>
        <w:t xml:space="preserve">). Status for this CU is therefore designated as </w:t>
      </w:r>
      <w:r w:rsidR="00FE7634">
        <w:t>‘</w:t>
      </w:r>
      <w:r>
        <w:t>Green</w:t>
      </w:r>
      <w:r w:rsidR="00FE7634">
        <w:t>’</w:t>
      </w:r>
      <w:r>
        <w:t xml:space="preserve"> with High confidence at Node 36.</w:t>
      </w:r>
    </w:p>
    <w:p w14:paraId="58256147" w14:textId="2B8F4560" w:rsidR="00D40F9F" w:rsidRDefault="00D40F9F" w:rsidP="00D40F9F">
      <w:r>
        <w:t xml:space="preserve">During an unpublished expert review (Arbeider pers. comm), it was recorded: There were no dissenting experts on the status of Middle Fraser as </w:t>
      </w:r>
      <w:r w:rsidR="00FE7634">
        <w:t>‘</w:t>
      </w:r>
      <w:r>
        <w:t>Green</w:t>
      </w:r>
      <w:r w:rsidR="00FE7634">
        <w:t>’</w:t>
      </w:r>
      <w:r>
        <w:t xml:space="preserve">; however, it was stressed that this CU has </w:t>
      </w:r>
      <w:r>
        <w:rPr>
          <w:i/>
          <w:iCs/>
        </w:rPr>
        <w:t>just</w:t>
      </w:r>
      <w:r>
        <w:t xml:space="preserve"> turned </w:t>
      </w:r>
      <w:r w:rsidR="00FE7634">
        <w:t>‘</w:t>
      </w:r>
      <w:r>
        <w:t>Green</w:t>
      </w:r>
      <w:r w:rsidR="00FE7634">
        <w:t>’</w:t>
      </w:r>
      <w:r>
        <w:t xml:space="preserve"> based on the generational (three-year) geometric mean abundance being greater than 10,000 for the first time in the time series. Close observation of the percent change and relative distribution between the subpopulations and systems was recommended.</w:t>
      </w:r>
    </w:p>
    <w:p w14:paraId="5D34995F" w14:textId="77777777" w:rsidR="004705EA" w:rsidRDefault="004705EA" w:rsidP="004705EA">
      <w:pPr>
        <w:rPr>
          <w:b/>
          <w:bCs/>
        </w:rPr>
      </w:pPr>
      <w:r>
        <w:rPr>
          <w:b/>
          <w:bCs/>
          <w:noProof/>
        </w:rPr>
        <w:drawing>
          <wp:inline distT="0" distB="0" distL="0" distR="0" wp14:anchorId="2744E187" wp14:editId="5B90703F">
            <wp:extent cx="5943600" cy="6339840"/>
            <wp:effectExtent l="0" t="0" r="0" b="3810"/>
            <wp:docPr id="5"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graph&#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6339840"/>
                    </a:xfrm>
                    <a:prstGeom prst="rect">
                      <a:avLst/>
                    </a:prstGeom>
                  </pic:spPr>
                </pic:pic>
              </a:graphicData>
            </a:graphic>
          </wp:inline>
        </w:drawing>
      </w:r>
    </w:p>
    <w:p w14:paraId="09604D9D" w14:textId="6291D6E9" w:rsidR="004705EA" w:rsidRDefault="004705EA" w:rsidP="00345E70">
      <w:pPr>
        <w:pStyle w:val="Caption-Figure"/>
      </w:pPr>
      <w:r w:rsidRPr="00644CC7">
        <w:rPr>
          <w:b/>
          <w:bCs/>
        </w:rPr>
        <w:lastRenderedPageBreak/>
        <w:t xml:space="preserve">Figure </w:t>
      </w:r>
      <w:r>
        <w:rPr>
          <w:b/>
          <w:bCs/>
        </w:rPr>
        <w:t>A</w:t>
      </w:r>
      <w:r w:rsidR="00B74121">
        <w:rPr>
          <w:b/>
          <w:bCs/>
        </w:rPr>
        <w:t>2</w:t>
      </w:r>
      <w:r w:rsidR="009F08F0">
        <w:rPr>
          <w:b/>
          <w:bCs/>
        </w:rPr>
        <w:t>.</w:t>
      </w:r>
      <w:r w:rsidR="008F4993">
        <w:rPr>
          <w:b/>
          <w:bCs/>
        </w:rPr>
        <w:t>5.</w:t>
      </w:r>
      <w:r>
        <w:rPr>
          <w:b/>
          <w:bCs/>
        </w:rPr>
        <w:t xml:space="preserve"> Metrics and Status for Middle Fraser Coho (CO-45).</w:t>
      </w:r>
      <w:r w:rsidRPr="004705EA">
        <w:t xml:space="preserve"> </w:t>
      </w:r>
      <w:r>
        <w:t>Panels on top show the four standard WSP metrics, calculated based on the available time series of spawner abundances. Bottom panel summarizes the status for each individual metric and shows the resulting rapid status for the CU with a confidence rating. If integrated WSP status assessments have been completed for this CU, they are shown on the last row (</w:t>
      </w:r>
      <w:proofErr w:type="spellStart"/>
      <w:r>
        <w:t>IntStatus</w:t>
      </w:r>
      <w:proofErr w:type="spellEnd"/>
      <w:r>
        <w:t>). In the last integrated assessment, the North Thompson CU was assigned a status of ‘Amber’.</w:t>
      </w:r>
    </w:p>
    <w:p w14:paraId="2D4D41F1" w14:textId="07E773BA" w:rsidR="00815E94" w:rsidRDefault="00815E94" w:rsidP="004705EA"/>
    <w:p w14:paraId="0D668137" w14:textId="77777777" w:rsidR="00815E94" w:rsidRDefault="00815E94" w:rsidP="004705EA">
      <w:pPr>
        <w:rPr>
          <w:b/>
          <w:bCs/>
        </w:rPr>
      </w:pPr>
      <w:r>
        <w:rPr>
          <w:b/>
          <w:bCs/>
        </w:rPr>
        <w:br w:type="page"/>
      </w:r>
    </w:p>
    <w:p w14:paraId="159B62D0" w14:textId="77777777" w:rsidR="0094135D" w:rsidRDefault="0094135D" w:rsidP="003C067C">
      <w:pPr>
        <w:pStyle w:val="BodyText"/>
        <w:jc w:val="both"/>
        <w:sectPr w:rsidR="0094135D" w:rsidSect="000C796A">
          <w:pgSz w:w="12240" w:h="15840" w:code="1"/>
          <w:pgMar w:top="1440" w:right="1440" w:bottom="1440" w:left="1440" w:header="862" w:footer="601" w:gutter="0"/>
          <w:cols w:space="360"/>
          <w:titlePg/>
          <w:docGrid w:linePitch="299"/>
        </w:sectPr>
      </w:pPr>
    </w:p>
    <w:p w14:paraId="5AA0C068" w14:textId="77777777" w:rsidR="00B74121" w:rsidRDefault="00B74121" w:rsidP="00B74121">
      <w:pPr>
        <w:pStyle w:val="Heading2"/>
      </w:pPr>
      <w:r>
        <w:lastRenderedPageBreak/>
        <w:t>Appendix 3: Assessment</w:t>
      </w:r>
    </w:p>
    <w:p w14:paraId="640231B8" w14:textId="77777777" w:rsidR="00B74121" w:rsidRDefault="00B74121" w:rsidP="00B74121">
      <w:pPr>
        <w:pStyle w:val="Caption-Figure"/>
        <w:rPr>
          <w:rStyle w:val="Style1Char"/>
          <w:b w:val="0"/>
        </w:rPr>
      </w:pPr>
      <w:r>
        <w:rPr>
          <w:noProof/>
        </w:rPr>
        <w:drawing>
          <wp:inline distT="0" distB="0" distL="0" distR="0" wp14:anchorId="7932180E" wp14:editId="11D1B9D7">
            <wp:extent cx="5934075" cy="50863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5086350"/>
                    </a:xfrm>
                    <a:prstGeom prst="rect">
                      <a:avLst/>
                    </a:prstGeom>
                    <a:noFill/>
                    <a:ln>
                      <a:noFill/>
                    </a:ln>
                  </pic:spPr>
                </pic:pic>
              </a:graphicData>
            </a:graphic>
          </wp:inline>
        </w:drawing>
      </w:r>
    </w:p>
    <w:p w14:paraId="433A4047" w14:textId="1CCE88FD" w:rsidR="00B74121" w:rsidRDefault="00B74121" w:rsidP="00B74121">
      <w:pPr>
        <w:pStyle w:val="Caption-Figure"/>
      </w:pPr>
      <w:r w:rsidRPr="0023207E">
        <w:rPr>
          <w:b/>
          <w:bCs/>
        </w:rPr>
        <w:t xml:space="preserve">Figure </w:t>
      </w:r>
      <w:r>
        <w:rPr>
          <w:b/>
          <w:bCs/>
        </w:rPr>
        <w:t>A3.0.</w:t>
      </w:r>
      <w:r>
        <w:t xml:space="preserve"> Interior Fraser Coho smolt and fry releases within each conservation units (Fraser Canyon, Middle Fraser, Lower Thompson, South Thompson, and North Thompson) from 1975-2022. </w:t>
      </w:r>
    </w:p>
    <w:p w14:paraId="2CC0B4DE" w14:textId="4C57FC48" w:rsidR="00B74121" w:rsidRDefault="00B74121" w:rsidP="00B74121">
      <w:pPr>
        <w:pStyle w:val="Caption-Figure"/>
      </w:pPr>
      <w:r>
        <w:rPr>
          <w:noProof/>
        </w:rPr>
        <w:lastRenderedPageBreak/>
        <w:drawing>
          <wp:inline distT="0" distB="0" distL="0" distR="0" wp14:anchorId="35D31E2F" wp14:editId="7F39C9F0">
            <wp:extent cx="5943600" cy="396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Pr="000C5231">
        <w:rPr>
          <w:b/>
          <w:bCs/>
        </w:rPr>
        <w:t>Figure A</w:t>
      </w:r>
      <w:r>
        <w:rPr>
          <w:b/>
          <w:bCs/>
        </w:rPr>
        <w:t>3</w:t>
      </w:r>
      <w:r w:rsidRPr="000C5231">
        <w:rPr>
          <w:b/>
          <w:bCs/>
        </w:rPr>
        <w:t>.</w:t>
      </w:r>
      <w:r>
        <w:rPr>
          <w:b/>
          <w:bCs/>
        </w:rPr>
        <w:t>1</w:t>
      </w:r>
      <w:r w:rsidRPr="003C067C">
        <w:rPr>
          <w:b/>
          <w:bCs/>
        </w:rPr>
        <w:t>.</w:t>
      </w:r>
      <w:r>
        <w:t xml:space="preserve"> </w:t>
      </w:r>
      <w:r w:rsidRPr="00573EA3">
        <w:t>Interior Fraser Coh</w:t>
      </w:r>
      <w:r>
        <w:t>o</w:t>
      </w:r>
      <w:r w:rsidRPr="00573EA3">
        <w:t xml:space="preserve"> </w:t>
      </w:r>
      <w:r>
        <w:t xml:space="preserve">Fraser Canyon conservation unit </w:t>
      </w:r>
      <w:r w:rsidRPr="00573EA3">
        <w:t xml:space="preserve">(A) </w:t>
      </w:r>
      <w:r>
        <w:t>natural</w:t>
      </w:r>
      <w:r w:rsidRPr="00573EA3">
        <w:t xml:space="preserve"> catch (1984-2022), (B) </w:t>
      </w:r>
      <w:r>
        <w:t>natural</w:t>
      </w:r>
      <w:r w:rsidRPr="00573EA3">
        <w:t xml:space="preserve"> spawner abundance (1984-2022</w:t>
      </w:r>
      <w:r>
        <w:t>) with 80% S</w:t>
      </w:r>
      <w:r w:rsidRPr="008215BA">
        <w:rPr>
          <w:vertAlign w:val="subscript"/>
        </w:rPr>
        <w:t>MSY</w:t>
      </w:r>
      <w:r>
        <w:t xml:space="preserve"> (green dashed line) and </w:t>
      </w:r>
      <w:proofErr w:type="spellStart"/>
      <w:r>
        <w:t>S</w:t>
      </w:r>
      <w:r w:rsidRPr="008215BA">
        <w:rPr>
          <w:vertAlign w:val="subscript"/>
        </w:rPr>
        <w:t>gen</w:t>
      </w:r>
      <w:proofErr w:type="spellEnd"/>
      <w:r>
        <w:rPr>
          <w:vertAlign w:val="subscript"/>
        </w:rPr>
        <w:t xml:space="preserve"> </w:t>
      </w:r>
      <w:r>
        <w:t>(pink dashed line)</w:t>
      </w:r>
      <w:r w:rsidRPr="00573EA3">
        <w:t xml:space="preserve">, and (D) aggregate </w:t>
      </w:r>
      <w:r>
        <w:t>natural</w:t>
      </w:r>
      <w:r w:rsidRPr="00573EA3">
        <w:t xml:space="preserve"> pre-fishery abundance (1984-2022).</w:t>
      </w:r>
      <w:r>
        <w:t xml:space="preserve"> Note: IFC exploitation rates are not estimated at the conservation unit level.</w:t>
      </w:r>
    </w:p>
    <w:p w14:paraId="77E770A7" w14:textId="01A49B78" w:rsidR="00B74121" w:rsidRDefault="00B74121" w:rsidP="00B74121">
      <w:pPr>
        <w:pStyle w:val="Caption-Figure"/>
      </w:pPr>
      <w:r>
        <w:rPr>
          <w:noProof/>
        </w:rPr>
        <w:lastRenderedPageBreak/>
        <w:drawing>
          <wp:inline distT="0" distB="0" distL="0" distR="0" wp14:anchorId="6704E65C" wp14:editId="42064019">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Pr="000C5231">
        <w:rPr>
          <w:b/>
          <w:bCs/>
        </w:rPr>
        <w:t>Figure A</w:t>
      </w:r>
      <w:r>
        <w:rPr>
          <w:b/>
          <w:bCs/>
        </w:rPr>
        <w:t>3.2</w:t>
      </w:r>
      <w:r w:rsidRPr="000C5231">
        <w:rPr>
          <w:b/>
          <w:bCs/>
        </w:rPr>
        <w:t>.</w:t>
      </w:r>
      <w:r>
        <w:t xml:space="preserve"> </w:t>
      </w:r>
      <w:r w:rsidRPr="00573EA3">
        <w:t xml:space="preserve">Interior Fraser Coho </w:t>
      </w:r>
      <w:r>
        <w:t xml:space="preserve">Lower Thompson conservation unit </w:t>
      </w:r>
      <w:r w:rsidRPr="00573EA3">
        <w:t xml:space="preserve">(A) </w:t>
      </w:r>
      <w:r>
        <w:t>natural</w:t>
      </w:r>
      <w:r w:rsidRPr="00573EA3">
        <w:t xml:space="preserve"> catch (1984-2022), (B) </w:t>
      </w:r>
      <w:r>
        <w:t>natural</w:t>
      </w:r>
      <w:r w:rsidRPr="00573EA3">
        <w:t xml:space="preserve"> spawner abundance (1984-2022</w:t>
      </w:r>
      <w:r>
        <w:t>) with 80% S</w:t>
      </w:r>
      <w:r w:rsidRPr="008215BA">
        <w:rPr>
          <w:vertAlign w:val="subscript"/>
        </w:rPr>
        <w:t>MSY</w:t>
      </w:r>
      <w:r>
        <w:t xml:space="preserve"> (green dashed line) and </w:t>
      </w:r>
      <w:proofErr w:type="spellStart"/>
      <w:r>
        <w:t>S</w:t>
      </w:r>
      <w:r w:rsidRPr="008215BA">
        <w:rPr>
          <w:vertAlign w:val="subscript"/>
        </w:rPr>
        <w:t>gen</w:t>
      </w:r>
      <w:proofErr w:type="spellEnd"/>
      <w:r>
        <w:rPr>
          <w:vertAlign w:val="subscript"/>
        </w:rPr>
        <w:t xml:space="preserve"> </w:t>
      </w:r>
      <w:r>
        <w:t>(pink dashed line)</w:t>
      </w:r>
      <w:r w:rsidRPr="00573EA3">
        <w:t xml:space="preserve">, and (D) aggregate </w:t>
      </w:r>
      <w:r>
        <w:t>natural</w:t>
      </w:r>
      <w:r w:rsidRPr="00573EA3">
        <w:t xml:space="preserve"> pre-fishery abundance (1984-2022).</w:t>
      </w:r>
      <w:r>
        <w:t xml:space="preserve"> Note: IFC exploitation rates are not estimated at the conservation unit level.</w:t>
      </w:r>
    </w:p>
    <w:p w14:paraId="04D9A5DE" w14:textId="68D9D01B" w:rsidR="00B74121" w:rsidRDefault="00B74121" w:rsidP="00B74121">
      <w:pPr>
        <w:pStyle w:val="Caption-Figure"/>
      </w:pPr>
      <w:r>
        <w:rPr>
          <w:noProof/>
        </w:rPr>
        <w:lastRenderedPageBreak/>
        <w:drawing>
          <wp:inline distT="0" distB="0" distL="0" distR="0" wp14:anchorId="04D5CF69" wp14:editId="198297D5">
            <wp:extent cx="5943600"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Pr="000C5231">
        <w:rPr>
          <w:b/>
          <w:bCs/>
        </w:rPr>
        <w:t>Figure A</w:t>
      </w:r>
      <w:r>
        <w:rPr>
          <w:b/>
          <w:bCs/>
        </w:rPr>
        <w:t>3.3</w:t>
      </w:r>
      <w:r w:rsidRPr="000C5231">
        <w:rPr>
          <w:b/>
          <w:bCs/>
        </w:rPr>
        <w:t>.</w:t>
      </w:r>
      <w:r>
        <w:t xml:space="preserve"> </w:t>
      </w:r>
      <w:r w:rsidRPr="00573EA3">
        <w:t xml:space="preserve">Interior Fraser Coho </w:t>
      </w:r>
      <w:r>
        <w:t xml:space="preserve">South Thompson conservation unit </w:t>
      </w:r>
      <w:r w:rsidRPr="00573EA3">
        <w:t xml:space="preserve">(A) </w:t>
      </w:r>
      <w:r>
        <w:t>natural</w:t>
      </w:r>
      <w:r w:rsidRPr="00573EA3">
        <w:t xml:space="preserve"> catch (1984-2022), (B) </w:t>
      </w:r>
      <w:r>
        <w:t>natural</w:t>
      </w:r>
      <w:r w:rsidRPr="00573EA3">
        <w:t xml:space="preserve"> spawner abundance (1984-2022</w:t>
      </w:r>
      <w:r>
        <w:t>) with 80% S</w:t>
      </w:r>
      <w:r w:rsidRPr="008215BA">
        <w:rPr>
          <w:vertAlign w:val="subscript"/>
        </w:rPr>
        <w:t>MSY</w:t>
      </w:r>
      <w:r>
        <w:t xml:space="preserve"> (green dashed line) and </w:t>
      </w:r>
      <w:proofErr w:type="spellStart"/>
      <w:r>
        <w:t>S</w:t>
      </w:r>
      <w:r w:rsidRPr="008215BA">
        <w:rPr>
          <w:vertAlign w:val="subscript"/>
        </w:rPr>
        <w:t>gen</w:t>
      </w:r>
      <w:proofErr w:type="spellEnd"/>
      <w:r>
        <w:rPr>
          <w:vertAlign w:val="subscript"/>
        </w:rPr>
        <w:t xml:space="preserve"> </w:t>
      </w:r>
      <w:r>
        <w:t>(pink dashed line)</w:t>
      </w:r>
      <w:r w:rsidRPr="00573EA3">
        <w:t xml:space="preserve">, and (D) aggregate </w:t>
      </w:r>
      <w:r>
        <w:t>natural</w:t>
      </w:r>
      <w:r w:rsidRPr="00573EA3">
        <w:t xml:space="preserve"> pre-fishery abundance (1984-2022).</w:t>
      </w:r>
      <w:r>
        <w:t xml:space="preserve"> Note: IFC exploitation rates are not estimated at the conservation unit level.</w:t>
      </w:r>
    </w:p>
    <w:p w14:paraId="2CBCD80B" w14:textId="1C5D2D3B" w:rsidR="00B74121" w:rsidRDefault="00B74121" w:rsidP="00B74121">
      <w:pPr>
        <w:pStyle w:val="Caption-Figure"/>
      </w:pPr>
      <w:r>
        <w:rPr>
          <w:noProof/>
        </w:rPr>
        <w:lastRenderedPageBreak/>
        <w:drawing>
          <wp:inline distT="0" distB="0" distL="0" distR="0" wp14:anchorId="4207920F" wp14:editId="377B0E76">
            <wp:extent cx="5943600" cy="396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Pr="000C5231">
        <w:rPr>
          <w:b/>
          <w:bCs/>
        </w:rPr>
        <w:t>Figure A</w:t>
      </w:r>
      <w:r>
        <w:rPr>
          <w:b/>
          <w:bCs/>
        </w:rPr>
        <w:t>3.4</w:t>
      </w:r>
      <w:r w:rsidRPr="000C5231">
        <w:rPr>
          <w:b/>
          <w:bCs/>
        </w:rPr>
        <w:t>.</w:t>
      </w:r>
      <w:r>
        <w:t xml:space="preserve"> </w:t>
      </w:r>
      <w:r w:rsidRPr="00573EA3">
        <w:t xml:space="preserve">Interior Fraser Coho </w:t>
      </w:r>
      <w:r>
        <w:t xml:space="preserve">North Thompson conservation unit </w:t>
      </w:r>
      <w:r w:rsidRPr="00573EA3">
        <w:t xml:space="preserve">(A) </w:t>
      </w:r>
      <w:r>
        <w:t>natural</w:t>
      </w:r>
      <w:r w:rsidRPr="00573EA3">
        <w:t xml:space="preserve"> catch (1984-2022), (B) </w:t>
      </w:r>
      <w:r>
        <w:t>natural</w:t>
      </w:r>
      <w:r w:rsidRPr="00573EA3">
        <w:t xml:space="preserve"> spawner abundance (1984-2022</w:t>
      </w:r>
      <w:r>
        <w:t>) with 80% S</w:t>
      </w:r>
      <w:r w:rsidRPr="008215BA">
        <w:rPr>
          <w:vertAlign w:val="subscript"/>
        </w:rPr>
        <w:t>MSY</w:t>
      </w:r>
      <w:r>
        <w:t xml:space="preserve"> (green dashed line) and </w:t>
      </w:r>
      <w:proofErr w:type="spellStart"/>
      <w:r>
        <w:t>S</w:t>
      </w:r>
      <w:r w:rsidRPr="008215BA">
        <w:rPr>
          <w:vertAlign w:val="subscript"/>
        </w:rPr>
        <w:t>gen</w:t>
      </w:r>
      <w:proofErr w:type="spellEnd"/>
      <w:r>
        <w:rPr>
          <w:vertAlign w:val="subscript"/>
        </w:rPr>
        <w:t xml:space="preserve"> </w:t>
      </w:r>
      <w:r>
        <w:t>(pink dashed line)</w:t>
      </w:r>
      <w:r w:rsidRPr="00573EA3">
        <w:t xml:space="preserve">, and (D) aggregate </w:t>
      </w:r>
      <w:r>
        <w:t>natural</w:t>
      </w:r>
      <w:r w:rsidRPr="00573EA3">
        <w:t xml:space="preserve"> pre-fishery abundance (1984-2022).</w:t>
      </w:r>
      <w:r>
        <w:t xml:space="preserve"> Note: IFC exploitation rates are not estimated at the conservation unit level.</w:t>
      </w:r>
    </w:p>
    <w:p w14:paraId="63B8DFC8" w14:textId="6820A95F" w:rsidR="00B74121" w:rsidRDefault="00B74121" w:rsidP="00B74121">
      <w:pPr>
        <w:pStyle w:val="Caption-Figure"/>
      </w:pPr>
      <w:r>
        <w:rPr>
          <w:noProof/>
        </w:rPr>
        <w:lastRenderedPageBreak/>
        <w:drawing>
          <wp:inline distT="0" distB="0" distL="0" distR="0" wp14:anchorId="06E68383" wp14:editId="544FE65F">
            <wp:extent cx="5943600" cy="396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Pr="000C5231">
        <w:rPr>
          <w:b/>
          <w:bCs/>
        </w:rPr>
        <w:t>Figure A</w:t>
      </w:r>
      <w:r>
        <w:rPr>
          <w:b/>
          <w:bCs/>
        </w:rPr>
        <w:t>3.5</w:t>
      </w:r>
      <w:r w:rsidRPr="000C5231">
        <w:rPr>
          <w:b/>
          <w:bCs/>
        </w:rPr>
        <w:t>.</w:t>
      </w:r>
      <w:r>
        <w:t xml:space="preserve"> </w:t>
      </w:r>
      <w:r w:rsidRPr="00573EA3">
        <w:t xml:space="preserve">Interior Fraser Coho </w:t>
      </w:r>
      <w:r>
        <w:t xml:space="preserve">Middle Fraser conservation unit </w:t>
      </w:r>
      <w:r w:rsidRPr="00573EA3">
        <w:t xml:space="preserve">(A) </w:t>
      </w:r>
      <w:r>
        <w:t>natural</w:t>
      </w:r>
      <w:r w:rsidRPr="00573EA3">
        <w:t xml:space="preserve"> catch (1984-2022), (B) </w:t>
      </w:r>
      <w:r>
        <w:t>natural</w:t>
      </w:r>
      <w:r w:rsidRPr="00573EA3">
        <w:t xml:space="preserve"> spawner abundance (1984-2022</w:t>
      </w:r>
      <w:r>
        <w:t>) with 80% S</w:t>
      </w:r>
      <w:r w:rsidRPr="008215BA">
        <w:rPr>
          <w:vertAlign w:val="subscript"/>
        </w:rPr>
        <w:t>MSY</w:t>
      </w:r>
      <w:r>
        <w:t xml:space="preserve"> (green dashed line) and </w:t>
      </w:r>
      <w:proofErr w:type="spellStart"/>
      <w:r>
        <w:t>S</w:t>
      </w:r>
      <w:r w:rsidRPr="008215BA">
        <w:rPr>
          <w:vertAlign w:val="subscript"/>
        </w:rPr>
        <w:t>gen</w:t>
      </w:r>
      <w:proofErr w:type="spellEnd"/>
      <w:r>
        <w:rPr>
          <w:vertAlign w:val="subscript"/>
        </w:rPr>
        <w:t xml:space="preserve"> </w:t>
      </w:r>
      <w:r>
        <w:t>(pink dashed line)</w:t>
      </w:r>
      <w:r w:rsidRPr="00573EA3">
        <w:t xml:space="preserve">, and (D) aggregate </w:t>
      </w:r>
      <w:r>
        <w:t>natural</w:t>
      </w:r>
      <w:r w:rsidRPr="00573EA3">
        <w:t xml:space="preserve"> pre-fishery abundance (1984-2022).</w:t>
      </w:r>
      <w:r>
        <w:t xml:space="preserve"> Note: IFC exploitation rates are not estimated at the conservation unit level.</w:t>
      </w:r>
    </w:p>
    <w:p w14:paraId="466DE7ED" w14:textId="77777777" w:rsidR="00B74121" w:rsidRDefault="00B74121" w:rsidP="00B74121">
      <w:pPr>
        <w:jc w:val="both"/>
        <w:rPr>
          <w:rFonts w:eastAsia="Calibri"/>
        </w:rPr>
      </w:pPr>
    </w:p>
    <w:p w14:paraId="01675B00" w14:textId="77777777" w:rsidR="00B74121" w:rsidRPr="00785DE4" w:rsidRDefault="00B74121" w:rsidP="00B74121">
      <w:pPr>
        <w:jc w:val="both"/>
        <w:rPr>
          <w:rFonts w:eastAsia="Calibri"/>
        </w:rPr>
        <w:sectPr w:rsidR="00B74121" w:rsidRPr="00785DE4" w:rsidSect="00800899">
          <w:headerReference w:type="default" r:id="rId46"/>
          <w:footerReference w:type="default" r:id="rId47"/>
          <w:headerReference w:type="first" r:id="rId48"/>
          <w:footerReference w:type="first" r:id="rId49"/>
          <w:pgSz w:w="12240" w:h="15840" w:code="1"/>
          <w:pgMar w:top="1440" w:right="1440" w:bottom="1440" w:left="1440" w:header="862" w:footer="601" w:gutter="0"/>
          <w:lnNumType w:countBy="1" w:restart="continuous"/>
          <w:cols w:space="360"/>
          <w:titlePg/>
          <w:docGrid w:linePitch="299"/>
        </w:sectPr>
      </w:pPr>
    </w:p>
    <w:p w14:paraId="751AB1B0" w14:textId="5EBE1506" w:rsidR="00B74121" w:rsidRPr="009C7B70" w:rsidDel="00D21B02" w:rsidRDefault="00B74121" w:rsidP="00B74121">
      <w:pPr>
        <w:pStyle w:val="Caption-Table"/>
        <w:rPr>
          <w:del w:id="3387" w:author="Bailey, Colin (DFO/MPO)" w:date="2024-11-01T00:09:00Z"/>
        </w:rPr>
      </w:pPr>
      <w:del w:id="3388" w:author="Bailey, Colin (DFO/MPO)" w:date="2024-11-01T00:09:00Z">
        <w:r w:rsidRPr="00B43FA4" w:rsidDel="00D21B02">
          <w:rPr>
            <w:b/>
            <w:bCs/>
          </w:rPr>
          <w:lastRenderedPageBreak/>
          <w:delText xml:space="preserve">Table </w:delText>
        </w:r>
        <w:r w:rsidDel="00D21B02">
          <w:rPr>
            <w:b/>
            <w:bCs/>
          </w:rPr>
          <w:delText>A3.0.</w:delText>
        </w:r>
        <w:r w:rsidRPr="00B43FA4" w:rsidDel="00D21B02">
          <w:delText xml:space="preserve"> Historical Exploitation Rates of </w:delText>
        </w:r>
        <w:r w:rsidDel="00D21B02">
          <w:delText>Interior Fraser River Coho</w:delText>
        </w:r>
        <w:r w:rsidRPr="00B43FA4" w:rsidDel="00D21B02">
          <w:delText xml:space="preserve"> </w:delText>
        </w:r>
        <w:r w:rsidDel="00D21B02">
          <w:delText>by fisheries in Canada and the U.S. from 2010-202</w:delText>
        </w:r>
      </w:del>
      <w:ins w:id="3389" w:author="Jenewein, Brittany (DFO/MPO)" w:date="2024-09-04T10:41:00Z">
        <w:del w:id="3390" w:author="Bailey, Colin (DFO/MPO)" w:date="2024-11-01T00:09:00Z">
          <w:r w:rsidR="00DE1FDD" w:rsidDel="00D21B02">
            <w:delText>2</w:delText>
          </w:r>
        </w:del>
      </w:ins>
      <w:del w:id="3391" w:author="Bailey, Colin (DFO/MPO)" w:date="2024-11-01T00:09:00Z">
        <w:r w:rsidDel="00D21B02">
          <w:delText xml:space="preserve">1 </w:delText>
        </w:r>
        <w:r w:rsidRPr="00B43FA4" w:rsidDel="00D21B02">
          <w:rPr>
            <w:rFonts w:eastAsia="Calibri"/>
          </w:rPr>
          <w:delText>(Michael Arbeider, Coho Technical Committee, pers. comm)</w:delText>
        </w:r>
        <w:r w:rsidRPr="00B43FA4" w:rsidDel="00D21B02">
          <w:delText>.</w:delText>
        </w:r>
      </w:del>
    </w:p>
    <w:tbl>
      <w:tblPr>
        <w:tblW w:w="13043" w:type="dxa"/>
        <w:tblLayout w:type="fixed"/>
        <w:tblLook w:val="04A0" w:firstRow="1" w:lastRow="0" w:firstColumn="1" w:lastColumn="0" w:noHBand="0" w:noVBand="1"/>
        <w:tblPrChange w:id="3392" w:author="Bailey, Colin (DFO/MPO)" w:date="2024-11-01T00:04:00Z">
          <w:tblPr>
            <w:tblW w:w="14880" w:type="dxa"/>
            <w:tblLayout w:type="fixed"/>
            <w:tblLook w:val="04A0" w:firstRow="1" w:lastRow="0" w:firstColumn="1" w:lastColumn="0" w:noHBand="0" w:noVBand="1"/>
          </w:tblPr>
        </w:tblPrChange>
      </w:tblPr>
      <w:tblGrid>
        <w:gridCol w:w="2428"/>
        <w:gridCol w:w="809"/>
        <w:gridCol w:w="810"/>
        <w:gridCol w:w="810"/>
        <w:gridCol w:w="810"/>
        <w:gridCol w:w="900"/>
        <w:gridCol w:w="810"/>
        <w:gridCol w:w="810"/>
        <w:gridCol w:w="810"/>
        <w:gridCol w:w="810"/>
        <w:gridCol w:w="810"/>
        <w:gridCol w:w="810"/>
        <w:gridCol w:w="810"/>
        <w:gridCol w:w="806"/>
        <w:tblGridChange w:id="3393">
          <w:tblGrid>
            <w:gridCol w:w="2428"/>
            <w:gridCol w:w="2"/>
            <w:gridCol w:w="807"/>
            <w:gridCol w:w="3"/>
            <w:gridCol w:w="807"/>
            <w:gridCol w:w="3"/>
            <w:gridCol w:w="807"/>
            <w:gridCol w:w="3"/>
            <w:gridCol w:w="807"/>
            <w:gridCol w:w="3"/>
            <w:gridCol w:w="897"/>
            <w:gridCol w:w="3"/>
            <w:gridCol w:w="807"/>
            <w:gridCol w:w="3"/>
            <w:gridCol w:w="807"/>
            <w:gridCol w:w="3"/>
            <w:gridCol w:w="807"/>
            <w:gridCol w:w="3"/>
            <w:gridCol w:w="807"/>
            <w:gridCol w:w="3"/>
            <w:gridCol w:w="807"/>
            <w:gridCol w:w="3"/>
            <w:gridCol w:w="4"/>
            <w:gridCol w:w="803"/>
            <w:gridCol w:w="3"/>
            <w:gridCol w:w="807"/>
            <w:gridCol w:w="3"/>
            <w:gridCol w:w="270"/>
            <w:gridCol w:w="533"/>
            <w:gridCol w:w="223"/>
            <w:gridCol w:w="809"/>
            <w:gridCol w:w="809"/>
          </w:tblGrid>
        </w:tblGridChange>
      </w:tblGrid>
      <w:tr w:rsidR="0058659A" w:rsidRPr="008A296C" w:rsidDel="00D21B02" w14:paraId="5B769539" w14:textId="1E0BCEB3" w:rsidTr="0058659A">
        <w:trPr>
          <w:trHeight w:val="330"/>
          <w:del w:id="3394" w:author="Bailey, Colin (DFO/MPO)" w:date="2024-11-01T00:09:00Z"/>
          <w:trPrChange w:id="3395" w:author="Bailey, Colin (DFO/MPO)" w:date="2024-11-01T00:04:00Z">
            <w:trPr>
              <w:gridAfter w:val="0"/>
              <w:wAfter w:w="1838" w:type="dxa"/>
              <w:trHeight w:val="330"/>
            </w:trPr>
          </w:trPrChange>
        </w:trPr>
        <w:tc>
          <w:tcPr>
            <w:tcW w:w="2428" w:type="dxa"/>
            <w:tcBorders>
              <w:top w:val="single" w:sz="8" w:space="0" w:color="auto"/>
              <w:left w:val="nil"/>
              <w:bottom w:val="single" w:sz="8" w:space="0" w:color="auto"/>
              <w:right w:val="nil"/>
            </w:tcBorders>
            <w:shd w:val="clear" w:color="auto" w:fill="auto"/>
            <w:noWrap/>
            <w:vAlign w:val="bottom"/>
            <w:hideMark/>
            <w:tcPrChange w:id="3396" w:author="Bailey, Colin (DFO/MPO)" w:date="2024-11-01T00:04:00Z">
              <w:tcPr>
                <w:tcW w:w="2430" w:type="dxa"/>
                <w:tcBorders>
                  <w:top w:val="single" w:sz="8" w:space="0" w:color="auto"/>
                  <w:left w:val="nil"/>
                  <w:bottom w:val="single" w:sz="8" w:space="0" w:color="auto"/>
                  <w:right w:val="nil"/>
                </w:tcBorders>
                <w:shd w:val="clear" w:color="auto" w:fill="auto"/>
                <w:noWrap/>
                <w:vAlign w:val="bottom"/>
                <w:hideMark/>
              </w:tcPr>
            </w:tcPrChange>
          </w:tcPr>
          <w:p w14:paraId="1C1FB0F7" w14:textId="60B5A72C" w:rsidR="00B74121" w:rsidRPr="008A296C" w:rsidDel="00D21B02" w:rsidRDefault="00B74121" w:rsidP="0058659A">
            <w:pPr>
              <w:rPr>
                <w:del w:id="3397" w:author="Bailey, Colin (DFO/MPO)" w:date="2024-11-01T00:09:00Z"/>
                <w:rFonts w:cs="Arial"/>
                <w:color w:val="000000"/>
                <w:szCs w:val="22"/>
              </w:rPr>
            </w:pPr>
            <w:del w:id="3398" w:author="Bailey, Colin (DFO/MPO)" w:date="2024-11-01T00:09:00Z">
              <w:r w:rsidRPr="008A296C" w:rsidDel="00D21B02">
                <w:rPr>
                  <w:rFonts w:cs="Arial"/>
                  <w:color w:val="000000"/>
                  <w:szCs w:val="22"/>
                </w:rPr>
                <w:delText> </w:delText>
              </w:r>
            </w:del>
          </w:p>
        </w:tc>
        <w:tc>
          <w:tcPr>
            <w:tcW w:w="809" w:type="dxa"/>
            <w:tcBorders>
              <w:top w:val="single" w:sz="8" w:space="0" w:color="auto"/>
              <w:left w:val="nil"/>
              <w:bottom w:val="single" w:sz="8" w:space="0" w:color="auto"/>
              <w:right w:val="nil"/>
            </w:tcBorders>
            <w:shd w:val="clear" w:color="auto" w:fill="auto"/>
            <w:noWrap/>
            <w:vAlign w:val="bottom"/>
            <w:hideMark/>
            <w:tcPrChange w:id="3399" w:author="Bailey, Colin (DFO/MPO)" w:date="2024-11-01T00:04:00Z">
              <w:tcPr>
                <w:tcW w:w="810" w:type="dxa"/>
                <w:gridSpan w:val="2"/>
                <w:tcBorders>
                  <w:top w:val="single" w:sz="8" w:space="0" w:color="auto"/>
                  <w:left w:val="nil"/>
                  <w:bottom w:val="single" w:sz="8" w:space="0" w:color="auto"/>
                  <w:right w:val="nil"/>
                </w:tcBorders>
                <w:shd w:val="clear" w:color="auto" w:fill="auto"/>
                <w:noWrap/>
                <w:vAlign w:val="bottom"/>
                <w:hideMark/>
              </w:tcPr>
            </w:tcPrChange>
          </w:tcPr>
          <w:p w14:paraId="06D4B4B2" w14:textId="79D64656" w:rsidR="00B74121" w:rsidRPr="003C067C" w:rsidDel="00D21B02" w:rsidRDefault="00B74121">
            <w:pPr>
              <w:jc w:val="right"/>
              <w:rPr>
                <w:del w:id="3400" w:author="Bailey, Colin (DFO/MPO)" w:date="2024-11-01T00:09:00Z"/>
                <w:rFonts w:cs="Arial"/>
                <w:b/>
                <w:bCs/>
                <w:color w:val="000000"/>
                <w:szCs w:val="22"/>
              </w:rPr>
              <w:pPrChange w:id="3401" w:author="Bailey, Colin (DFO/MPO)" w:date="2024-10-31T23:59:00Z">
                <w:pPr>
                  <w:jc w:val="center"/>
                </w:pPr>
              </w:pPrChange>
            </w:pPr>
            <w:del w:id="3402" w:author="Bailey, Colin (DFO/MPO)" w:date="2024-11-01T00:09:00Z">
              <w:r w:rsidRPr="003C067C" w:rsidDel="00D21B02">
                <w:rPr>
                  <w:rFonts w:cs="Arial"/>
                  <w:b/>
                  <w:bCs/>
                  <w:color w:val="000000"/>
                  <w:szCs w:val="22"/>
                </w:rPr>
                <w:delText>2010</w:delText>
              </w:r>
            </w:del>
          </w:p>
        </w:tc>
        <w:tc>
          <w:tcPr>
            <w:tcW w:w="810" w:type="dxa"/>
            <w:tcBorders>
              <w:top w:val="single" w:sz="8" w:space="0" w:color="auto"/>
              <w:left w:val="nil"/>
              <w:bottom w:val="single" w:sz="8" w:space="0" w:color="auto"/>
              <w:right w:val="nil"/>
            </w:tcBorders>
            <w:shd w:val="clear" w:color="auto" w:fill="auto"/>
            <w:noWrap/>
            <w:vAlign w:val="bottom"/>
            <w:hideMark/>
            <w:tcPrChange w:id="3403" w:author="Bailey, Colin (DFO/MPO)" w:date="2024-11-01T00:04:00Z">
              <w:tcPr>
                <w:tcW w:w="810" w:type="dxa"/>
                <w:gridSpan w:val="2"/>
                <w:tcBorders>
                  <w:top w:val="single" w:sz="8" w:space="0" w:color="auto"/>
                  <w:left w:val="nil"/>
                  <w:bottom w:val="single" w:sz="8" w:space="0" w:color="auto"/>
                  <w:right w:val="nil"/>
                </w:tcBorders>
                <w:shd w:val="clear" w:color="auto" w:fill="auto"/>
                <w:noWrap/>
                <w:vAlign w:val="bottom"/>
                <w:hideMark/>
              </w:tcPr>
            </w:tcPrChange>
          </w:tcPr>
          <w:p w14:paraId="2924D6A6" w14:textId="5E8FE644" w:rsidR="00B74121" w:rsidRPr="003C067C" w:rsidDel="00D21B02" w:rsidRDefault="00B74121">
            <w:pPr>
              <w:jc w:val="right"/>
              <w:rPr>
                <w:del w:id="3404" w:author="Bailey, Colin (DFO/MPO)" w:date="2024-11-01T00:09:00Z"/>
                <w:rFonts w:cs="Arial"/>
                <w:b/>
                <w:bCs/>
                <w:color w:val="000000"/>
                <w:szCs w:val="22"/>
              </w:rPr>
              <w:pPrChange w:id="3405" w:author="Bailey, Colin (DFO/MPO)" w:date="2024-10-31T23:59:00Z">
                <w:pPr>
                  <w:jc w:val="center"/>
                </w:pPr>
              </w:pPrChange>
            </w:pPr>
            <w:del w:id="3406" w:author="Bailey, Colin (DFO/MPO)" w:date="2024-11-01T00:09:00Z">
              <w:r w:rsidRPr="003C067C" w:rsidDel="00D21B02">
                <w:rPr>
                  <w:rFonts w:cs="Arial"/>
                  <w:b/>
                  <w:bCs/>
                  <w:color w:val="000000"/>
                  <w:szCs w:val="22"/>
                </w:rPr>
                <w:delText>2011</w:delText>
              </w:r>
            </w:del>
          </w:p>
        </w:tc>
        <w:tc>
          <w:tcPr>
            <w:tcW w:w="810" w:type="dxa"/>
            <w:tcBorders>
              <w:top w:val="single" w:sz="8" w:space="0" w:color="auto"/>
              <w:left w:val="nil"/>
              <w:bottom w:val="single" w:sz="8" w:space="0" w:color="auto"/>
              <w:right w:val="nil"/>
            </w:tcBorders>
            <w:shd w:val="clear" w:color="auto" w:fill="auto"/>
            <w:noWrap/>
            <w:vAlign w:val="bottom"/>
            <w:hideMark/>
            <w:tcPrChange w:id="3407" w:author="Bailey, Colin (DFO/MPO)" w:date="2024-11-01T00:04:00Z">
              <w:tcPr>
                <w:tcW w:w="810" w:type="dxa"/>
                <w:gridSpan w:val="2"/>
                <w:tcBorders>
                  <w:top w:val="single" w:sz="8" w:space="0" w:color="auto"/>
                  <w:left w:val="nil"/>
                  <w:bottom w:val="single" w:sz="8" w:space="0" w:color="auto"/>
                  <w:right w:val="nil"/>
                </w:tcBorders>
                <w:shd w:val="clear" w:color="auto" w:fill="auto"/>
                <w:noWrap/>
                <w:vAlign w:val="bottom"/>
                <w:hideMark/>
              </w:tcPr>
            </w:tcPrChange>
          </w:tcPr>
          <w:p w14:paraId="054B6ACF" w14:textId="74F97054" w:rsidR="00B74121" w:rsidRPr="003C067C" w:rsidDel="00D21B02" w:rsidRDefault="00B74121">
            <w:pPr>
              <w:jc w:val="right"/>
              <w:rPr>
                <w:del w:id="3408" w:author="Bailey, Colin (DFO/MPO)" w:date="2024-11-01T00:09:00Z"/>
                <w:rFonts w:cs="Arial"/>
                <w:b/>
                <w:bCs/>
                <w:color w:val="000000"/>
                <w:szCs w:val="22"/>
              </w:rPr>
              <w:pPrChange w:id="3409" w:author="Bailey, Colin (DFO/MPO)" w:date="2024-10-31T23:59:00Z">
                <w:pPr>
                  <w:jc w:val="center"/>
                </w:pPr>
              </w:pPrChange>
            </w:pPr>
            <w:del w:id="3410" w:author="Bailey, Colin (DFO/MPO)" w:date="2024-11-01T00:09:00Z">
              <w:r w:rsidRPr="003C067C" w:rsidDel="00D21B02">
                <w:rPr>
                  <w:rFonts w:cs="Arial"/>
                  <w:b/>
                  <w:bCs/>
                  <w:color w:val="000000"/>
                  <w:szCs w:val="22"/>
                </w:rPr>
                <w:delText>2012</w:delText>
              </w:r>
            </w:del>
          </w:p>
        </w:tc>
        <w:tc>
          <w:tcPr>
            <w:tcW w:w="810" w:type="dxa"/>
            <w:tcBorders>
              <w:top w:val="single" w:sz="8" w:space="0" w:color="auto"/>
              <w:left w:val="nil"/>
              <w:bottom w:val="single" w:sz="8" w:space="0" w:color="auto"/>
              <w:right w:val="nil"/>
            </w:tcBorders>
            <w:shd w:val="clear" w:color="auto" w:fill="auto"/>
            <w:noWrap/>
            <w:vAlign w:val="bottom"/>
            <w:hideMark/>
            <w:tcPrChange w:id="3411" w:author="Bailey, Colin (DFO/MPO)" w:date="2024-11-01T00:04:00Z">
              <w:tcPr>
                <w:tcW w:w="810" w:type="dxa"/>
                <w:gridSpan w:val="2"/>
                <w:tcBorders>
                  <w:top w:val="single" w:sz="8" w:space="0" w:color="auto"/>
                  <w:left w:val="nil"/>
                  <w:bottom w:val="single" w:sz="8" w:space="0" w:color="auto"/>
                  <w:right w:val="nil"/>
                </w:tcBorders>
                <w:shd w:val="clear" w:color="auto" w:fill="auto"/>
                <w:noWrap/>
                <w:vAlign w:val="bottom"/>
                <w:hideMark/>
              </w:tcPr>
            </w:tcPrChange>
          </w:tcPr>
          <w:p w14:paraId="394D4C22" w14:textId="4C585403" w:rsidR="00B74121" w:rsidRPr="003C067C" w:rsidDel="00D21B02" w:rsidRDefault="00B74121">
            <w:pPr>
              <w:jc w:val="right"/>
              <w:rPr>
                <w:del w:id="3412" w:author="Bailey, Colin (DFO/MPO)" w:date="2024-11-01T00:09:00Z"/>
                <w:rFonts w:cs="Arial"/>
                <w:b/>
                <w:bCs/>
                <w:color w:val="000000"/>
                <w:szCs w:val="22"/>
              </w:rPr>
              <w:pPrChange w:id="3413" w:author="Bailey, Colin (DFO/MPO)" w:date="2024-10-31T23:59:00Z">
                <w:pPr>
                  <w:jc w:val="center"/>
                </w:pPr>
              </w:pPrChange>
            </w:pPr>
            <w:del w:id="3414" w:author="Bailey, Colin (DFO/MPO)" w:date="2024-11-01T00:09:00Z">
              <w:r w:rsidRPr="003C067C" w:rsidDel="00D21B02">
                <w:rPr>
                  <w:rFonts w:cs="Arial"/>
                  <w:b/>
                  <w:bCs/>
                  <w:color w:val="000000"/>
                  <w:szCs w:val="22"/>
                </w:rPr>
                <w:delText>2013</w:delText>
              </w:r>
            </w:del>
          </w:p>
        </w:tc>
        <w:tc>
          <w:tcPr>
            <w:tcW w:w="900" w:type="dxa"/>
            <w:tcBorders>
              <w:top w:val="single" w:sz="8" w:space="0" w:color="auto"/>
              <w:left w:val="nil"/>
              <w:bottom w:val="single" w:sz="8" w:space="0" w:color="auto"/>
              <w:right w:val="nil"/>
            </w:tcBorders>
            <w:shd w:val="clear" w:color="auto" w:fill="auto"/>
            <w:noWrap/>
            <w:vAlign w:val="bottom"/>
            <w:hideMark/>
            <w:tcPrChange w:id="3415" w:author="Bailey, Colin (DFO/MPO)" w:date="2024-11-01T00:04:00Z">
              <w:tcPr>
                <w:tcW w:w="900" w:type="dxa"/>
                <w:gridSpan w:val="2"/>
                <w:tcBorders>
                  <w:top w:val="single" w:sz="8" w:space="0" w:color="auto"/>
                  <w:left w:val="nil"/>
                  <w:bottom w:val="single" w:sz="8" w:space="0" w:color="auto"/>
                  <w:right w:val="nil"/>
                </w:tcBorders>
                <w:shd w:val="clear" w:color="auto" w:fill="auto"/>
                <w:noWrap/>
                <w:vAlign w:val="bottom"/>
                <w:hideMark/>
              </w:tcPr>
            </w:tcPrChange>
          </w:tcPr>
          <w:p w14:paraId="656E9262" w14:textId="3A9438AE" w:rsidR="00B74121" w:rsidRPr="003C067C" w:rsidDel="00D21B02" w:rsidRDefault="00B74121">
            <w:pPr>
              <w:jc w:val="right"/>
              <w:rPr>
                <w:del w:id="3416" w:author="Bailey, Colin (DFO/MPO)" w:date="2024-11-01T00:09:00Z"/>
                <w:rFonts w:cs="Arial"/>
                <w:b/>
                <w:bCs/>
                <w:color w:val="000000"/>
                <w:szCs w:val="22"/>
              </w:rPr>
              <w:pPrChange w:id="3417" w:author="Bailey, Colin (DFO/MPO)" w:date="2024-10-31T23:59:00Z">
                <w:pPr>
                  <w:jc w:val="center"/>
                </w:pPr>
              </w:pPrChange>
            </w:pPr>
            <w:del w:id="3418" w:author="Bailey, Colin (DFO/MPO)" w:date="2024-11-01T00:09:00Z">
              <w:r w:rsidRPr="003C067C" w:rsidDel="00D21B02">
                <w:rPr>
                  <w:rFonts w:cs="Arial"/>
                  <w:b/>
                  <w:bCs/>
                  <w:color w:val="000000"/>
                  <w:szCs w:val="22"/>
                </w:rPr>
                <w:delText>2014</w:delText>
              </w:r>
            </w:del>
          </w:p>
        </w:tc>
        <w:tc>
          <w:tcPr>
            <w:tcW w:w="810" w:type="dxa"/>
            <w:tcBorders>
              <w:top w:val="single" w:sz="8" w:space="0" w:color="auto"/>
              <w:left w:val="nil"/>
              <w:bottom w:val="single" w:sz="8" w:space="0" w:color="auto"/>
              <w:right w:val="nil"/>
            </w:tcBorders>
            <w:shd w:val="clear" w:color="auto" w:fill="auto"/>
            <w:noWrap/>
            <w:vAlign w:val="bottom"/>
            <w:hideMark/>
            <w:tcPrChange w:id="3419" w:author="Bailey, Colin (DFO/MPO)" w:date="2024-11-01T00:04:00Z">
              <w:tcPr>
                <w:tcW w:w="810" w:type="dxa"/>
                <w:gridSpan w:val="2"/>
                <w:tcBorders>
                  <w:top w:val="single" w:sz="8" w:space="0" w:color="auto"/>
                  <w:left w:val="nil"/>
                  <w:bottom w:val="single" w:sz="8" w:space="0" w:color="auto"/>
                  <w:right w:val="nil"/>
                </w:tcBorders>
                <w:shd w:val="clear" w:color="auto" w:fill="auto"/>
                <w:noWrap/>
                <w:vAlign w:val="bottom"/>
                <w:hideMark/>
              </w:tcPr>
            </w:tcPrChange>
          </w:tcPr>
          <w:p w14:paraId="5DF2B83B" w14:textId="6FB4BC73" w:rsidR="00B74121" w:rsidRPr="003C067C" w:rsidDel="00D21B02" w:rsidRDefault="00B74121">
            <w:pPr>
              <w:jc w:val="right"/>
              <w:rPr>
                <w:del w:id="3420" w:author="Bailey, Colin (DFO/MPO)" w:date="2024-11-01T00:09:00Z"/>
                <w:rFonts w:cs="Arial"/>
                <w:b/>
                <w:bCs/>
                <w:color w:val="000000"/>
                <w:szCs w:val="22"/>
              </w:rPr>
              <w:pPrChange w:id="3421" w:author="Bailey, Colin (DFO/MPO)" w:date="2024-10-31T23:59:00Z">
                <w:pPr>
                  <w:jc w:val="center"/>
                </w:pPr>
              </w:pPrChange>
            </w:pPr>
            <w:del w:id="3422" w:author="Bailey, Colin (DFO/MPO)" w:date="2024-11-01T00:09:00Z">
              <w:r w:rsidRPr="003C067C" w:rsidDel="00D21B02">
                <w:rPr>
                  <w:rFonts w:cs="Arial"/>
                  <w:b/>
                  <w:bCs/>
                  <w:color w:val="000000"/>
                  <w:szCs w:val="22"/>
                </w:rPr>
                <w:delText>2015</w:delText>
              </w:r>
            </w:del>
          </w:p>
        </w:tc>
        <w:tc>
          <w:tcPr>
            <w:tcW w:w="810" w:type="dxa"/>
            <w:tcBorders>
              <w:top w:val="single" w:sz="8" w:space="0" w:color="auto"/>
              <w:left w:val="nil"/>
              <w:bottom w:val="single" w:sz="8" w:space="0" w:color="auto"/>
              <w:right w:val="nil"/>
            </w:tcBorders>
            <w:shd w:val="clear" w:color="auto" w:fill="auto"/>
            <w:noWrap/>
            <w:vAlign w:val="bottom"/>
            <w:hideMark/>
            <w:tcPrChange w:id="3423" w:author="Bailey, Colin (DFO/MPO)" w:date="2024-11-01T00:04:00Z">
              <w:tcPr>
                <w:tcW w:w="810" w:type="dxa"/>
                <w:gridSpan w:val="2"/>
                <w:tcBorders>
                  <w:top w:val="single" w:sz="8" w:space="0" w:color="auto"/>
                  <w:left w:val="nil"/>
                  <w:bottom w:val="single" w:sz="8" w:space="0" w:color="auto"/>
                  <w:right w:val="nil"/>
                </w:tcBorders>
                <w:shd w:val="clear" w:color="auto" w:fill="auto"/>
                <w:noWrap/>
                <w:vAlign w:val="bottom"/>
                <w:hideMark/>
              </w:tcPr>
            </w:tcPrChange>
          </w:tcPr>
          <w:p w14:paraId="43928839" w14:textId="565C1FB1" w:rsidR="00B74121" w:rsidRPr="003C067C" w:rsidDel="00D21B02" w:rsidRDefault="00B74121">
            <w:pPr>
              <w:jc w:val="right"/>
              <w:rPr>
                <w:del w:id="3424" w:author="Bailey, Colin (DFO/MPO)" w:date="2024-11-01T00:09:00Z"/>
                <w:rFonts w:cs="Arial"/>
                <w:b/>
                <w:bCs/>
                <w:color w:val="000000"/>
                <w:szCs w:val="22"/>
              </w:rPr>
              <w:pPrChange w:id="3425" w:author="Bailey, Colin (DFO/MPO)" w:date="2024-10-31T23:59:00Z">
                <w:pPr>
                  <w:jc w:val="center"/>
                </w:pPr>
              </w:pPrChange>
            </w:pPr>
            <w:del w:id="3426" w:author="Bailey, Colin (DFO/MPO)" w:date="2024-11-01T00:09:00Z">
              <w:r w:rsidRPr="003C067C" w:rsidDel="00D21B02">
                <w:rPr>
                  <w:rFonts w:cs="Arial"/>
                  <w:b/>
                  <w:bCs/>
                  <w:color w:val="000000"/>
                  <w:szCs w:val="22"/>
                </w:rPr>
                <w:delText>2016</w:delText>
              </w:r>
            </w:del>
          </w:p>
        </w:tc>
        <w:tc>
          <w:tcPr>
            <w:tcW w:w="810" w:type="dxa"/>
            <w:tcBorders>
              <w:top w:val="single" w:sz="8" w:space="0" w:color="auto"/>
              <w:left w:val="nil"/>
              <w:bottom w:val="single" w:sz="8" w:space="0" w:color="auto"/>
              <w:right w:val="nil"/>
            </w:tcBorders>
            <w:shd w:val="clear" w:color="auto" w:fill="auto"/>
            <w:noWrap/>
            <w:vAlign w:val="bottom"/>
            <w:hideMark/>
            <w:tcPrChange w:id="3427" w:author="Bailey, Colin (DFO/MPO)" w:date="2024-11-01T00:04:00Z">
              <w:tcPr>
                <w:tcW w:w="810" w:type="dxa"/>
                <w:gridSpan w:val="2"/>
                <w:tcBorders>
                  <w:top w:val="single" w:sz="8" w:space="0" w:color="auto"/>
                  <w:left w:val="nil"/>
                  <w:bottom w:val="single" w:sz="8" w:space="0" w:color="auto"/>
                  <w:right w:val="nil"/>
                </w:tcBorders>
                <w:shd w:val="clear" w:color="auto" w:fill="auto"/>
                <w:noWrap/>
                <w:vAlign w:val="bottom"/>
                <w:hideMark/>
              </w:tcPr>
            </w:tcPrChange>
          </w:tcPr>
          <w:p w14:paraId="6780D5E9" w14:textId="45EDEA2F" w:rsidR="00B74121" w:rsidRPr="003C067C" w:rsidDel="00D21B02" w:rsidRDefault="00B74121">
            <w:pPr>
              <w:jc w:val="right"/>
              <w:rPr>
                <w:del w:id="3428" w:author="Bailey, Colin (DFO/MPO)" w:date="2024-11-01T00:09:00Z"/>
                <w:rFonts w:cs="Arial"/>
                <w:b/>
                <w:bCs/>
                <w:color w:val="000000"/>
                <w:szCs w:val="22"/>
              </w:rPr>
              <w:pPrChange w:id="3429" w:author="Bailey, Colin (DFO/MPO)" w:date="2024-10-31T23:59:00Z">
                <w:pPr>
                  <w:jc w:val="center"/>
                </w:pPr>
              </w:pPrChange>
            </w:pPr>
            <w:del w:id="3430" w:author="Bailey, Colin (DFO/MPO)" w:date="2024-11-01T00:09:00Z">
              <w:r w:rsidRPr="003C067C" w:rsidDel="00D21B02">
                <w:rPr>
                  <w:rFonts w:cs="Arial"/>
                  <w:b/>
                  <w:bCs/>
                  <w:color w:val="000000"/>
                  <w:szCs w:val="22"/>
                </w:rPr>
                <w:delText>2017</w:delText>
              </w:r>
            </w:del>
          </w:p>
        </w:tc>
        <w:tc>
          <w:tcPr>
            <w:tcW w:w="810" w:type="dxa"/>
            <w:tcBorders>
              <w:top w:val="single" w:sz="8" w:space="0" w:color="auto"/>
              <w:left w:val="nil"/>
              <w:bottom w:val="single" w:sz="8" w:space="0" w:color="auto"/>
              <w:right w:val="nil"/>
            </w:tcBorders>
            <w:shd w:val="clear" w:color="auto" w:fill="auto"/>
            <w:noWrap/>
            <w:vAlign w:val="bottom"/>
            <w:hideMark/>
            <w:tcPrChange w:id="3431" w:author="Bailey, Colin (DFO/MPO)" w:date="2024-11-01T00:04:00Z">
              <w:tcPr>
                <w:tcW w:w="810" w:type="dxa"/>
                <w:gridSpan w:val="2"/>
                <w:tcBorders>
                  <w:top w:val="single" w:sz="8" w:space="0" w:color="auto"/>
                  <w:left w:val="nil"/>
                  <w:bottom w:val="single" w:sz="8" w:space="0" w:color="auto"/>
                  <w:right w:val="nil"/>
                </w:tcBorders>
                <w:shd w:val="clear" w:color="auto" w:fill="auto"/>
                <w:noWrap/>
                <w:vAlign w:val="bottom"/>
                <w:hideMark/>
              </w:tcPr>
            </w:tcPrChange>
          </w:tcPr>
          <w:p w14:paraId="549B385D" w14:textId="0B62B311" w:rsidR="00B74121" w:rsidRPr="003C067C" w:rsidDel="00D21B02" w:rsidRDefault="00B74121">
            <w:pPr>
              <w:jc w:val="right"/>
              <w:rPr>
                <w:del w:id="3432" w:author="Bailey, Colin (DFO/MPO)" w:date="2024-11-01T00:09:00Z"/>
                <w:rFonts w:cs="Arial"/>
                <w:b/>
                <w:bCs/>
                <w:color w:val="000000"/>
                <w:szCs w:val="22"/>
              </w:rPr>
              <w:pPrChange w:id="3433" w:author="Bailey, Colin (DFO/MPO)" w:date="2024-10-31T23:59:00Z">
                <w:pPr>
                  <w:jc w:val="center"/>
                </w:pPr>
              </w:pPrChange>
            </w:pPr>
            <w:del w:id="3434" w:author="Bailey, Colin (DFO/MPO)" w:date="2024-11-01T00:09:00Z">
              <w:r w:rsidRPr="003C067C" w:rsidDel="00D21B02">
                <w:rPr>
                  <w:rFonts w:cs="Arial"/>
                  <w:b/>
                  <w:bCs/>
                  <w:color w:val="000000"/>
                  <w:szCs w:val="22"/>
                </w:rPr>
                <w:delText>2018</w:delText>
              </w:r>
            </w:del>
          </w:p>
        </w:tc>
        <w:tc>
          <w:tcPr>
            <w:tcW w:w="810" w:type="dxa"/>
            <w:tcBorders>
              <w:top w:val="single" w:sz="8" w:space="0" w:color="auto"/>
              <w:left w:val="nil"/>
              <w:bottom w:val="single" w:sz="8" w:space="0" w:color="auto"/>
              <w:right w:val="nil"/>
            </w:tcBorders>
            <w:shd w:val="clear" w:color="auto" w:fill="auto"/>
            <w:vAlign w:val="bottom"/>
            <w:hideMark/>
            <w:tcPrChange w:id="3435" w:author="Bailey, Colin (DFO/MPO)" w:date="2024-11-01T00:04:00Z">
              <w:tcPr>
                <w:tcW w:w="806" w:type="dxa"/>
                <w:gridSpan w:val="2"/>
                <w:tcBorders>
                  <w:top w:val="single" w:sz="8" w:space="0" w:color="auto"/>
                  <w:left w:val="nil"/>
                  <w:bottom w:val="single" w:sz="8" w:space="0" w:color="auto"/>
                  <w:right w:val="nil"/>
                </w:tcBorders>
                <w:shd w:val="clear" w:color="auto" w:fill="auto"/>
                <w:vAlign w:val="bottom"/>
                <w:hideMark/>
              </w:tcPr>
            </w:tcPrChange>
          </w:tcPr>
          <w:p w14:paraId="61CE3720" w14:textId="10EB4C9B" w:rsidR="00B74121" w:rsidRPr="003C067C" w:rsidDel="00D21B02" w:rsidRDefault="00B74121">
            <w:pPr>
              <w:jc w:val="right"/>
              <w:rPr>
                <w:del w:id="3436" w:author="Bailey, Colin (DFO/MPO)" w:date="2024-11-01T00:09:00Z"/>
                <w:rFonts w:cs="Arial"/>
                <w:b/>
                <w:bCs/>
                <w:color w:val="000000"/>
                <w:szCs w:val="22"/>
              </w:rPr>
              <w:pPrChange w:id="3437" w:author="Bailey, Colin (DFO/MPO)" w:date="2024-10-31T23:59:00Z">
                <w:pPr>
                  <w:jc w:val="center"/>
                </w:pPr>
              </w:pPrChange>
            </w:pPr>
            <w:del w:id="3438" w:author="Bailey, Colin (DFO/MPO)" w:date="2024-11-01T00:09:00Z">
              <w:r w:rsidRPr="003C067C" w:rsidDel="00D21B02">
                <w:rPr>
                  <w:rFonts w:cs="Arial"/>
                  <w:b/>
                  <w:bCs/>
                  <w:color w:val="000000"/>
                  <w:szCs w:val="22"/>
                </w:rPr>
                <w:delText>2019</w:delText>
              </w:r>
            </w:del>
            <w:del w:id="3439" w:author="Bailey, Colin (DFO/MPO)" w:date="2024-10-31T23:58:00Z">
              <w:r w:rsidRPr="003C067C" w:rsidDel="006F742B">
                <w:rPr>
                  <w:rFonts w:cs="Arial"/>
                  <w:b/>
                  <w:bCs/>
                  <w:color w:val="000000"/>
                  <w:szCs w:val="22"/>
                </w:rPr>
                <w:delText>*</w:delText>
              </w:r>
            </w:del>
          </w:p>
        </w:tc>
        <w:tc>
          <w:tcPr>
            <w:tcW w:w="810" w:type="dxa"/>
            <w:tcBorders>
              <w:top w:val="single" w:sz="8" w:space="0" w:color="auto"/>
              <w:left w:val="nil"/>
              <w:bottom w:val="single" w:sz="8" w:space="0" w:color="auto"/>
              <w:right w:val="nil"/>
            </w:tcBorders>
            <w:shd w:val="clear" w:color="auto" w:fill="auto"/>
            <w:vAlign w:val="bottom"/>
            <w:hideMark/>
            <w:tcPrChange w:id="3440" w:author="Bailey, Colin (DFO/MPO)" w:date="2024-11-01T00:04:00Z">
              <w:tcPr>
                <w:tcW w:w="810" w:type="dxa"/>
                <w:gridSpan w:val="3"/>
                <w:tcBorders>
                  <w:top w:val="single" w:sz="8" w:space="0" w:color="auto"/>
                  <w:left w:val="nil"/>
                  <w:bottom w:val="single" w:sz="8" w:space="0" w:color="auto"/>
                  <w:right w:val="nil"/>
                </w:tcBorders>
                <w:shd w:val="clear" w:color="auto" w:fill="auto"/>
                <w:vAlign w:val="bottom"/>
                <w:hideMark/>
              </w:tcPr>
            </w:tcPrChange>
          </w:tcPr>
          <w:p w14:paraId="3F25C3AE" w14:textId="219E9878" w:rsidR="00B74121" w:rsidRPr="003C067C" w:rsidDel="00D21B02" w:rsidRDefault="00B74121">
            <w:pPr>
              <w:jc w:val="right"/>
              <w:rPr>
                <w:del w:id="3441" w:author="Bailey, Colin (DFO/MPO)" w:date="2024-11-01T00:09:00Z"/>
                <w:rFonts w:cs="Arial"/>
                <w:b/>
                <w:bCs/>
                <w:color w:val="000000"/>
                <w:szCs w:val="22"/>
              </w:rPr>
              <w:pPrChange w:id="3442" w:author="Bailey, Colin (DFO/MPO)" w:date="2024-10-31T23:59:00Z">
                <w:pPr>
                  <w:jc w:val="center"/>
                </w:pPr>
              </w:pPrChange>
            </w:pPr>
            <w:del w:id="3443" w:author="Bailey, Colin (DFO/MPO)" w:date="2024-11-01T00:09:00Z">
              <w:r w:rsidRPr="003C067C" w:rsidDel="00D21B02">
                <w:rPr>
                  <w:rFonts w:cs="Arial"/>
                  <w:b/>
                  <w:bCs/>
                  <w:color w:val="000000"/>
                  <w:szCs w:val="22"/>
                </w:rPr>
                <w:delText>2020</w:delText>
              </w:r>
            </w:del>
            <w:commentRangeStart w:id="3444"/>
            <w:commentRangeStart w:id="3445"/>
            <w:del w:id="3446" w:author="Bailey, Colin (DFO/MPO)" w:date="2024-10-31T23:58:00Z">
              <w:r w:rsidRPr="003C067C" w:rsidDel="005F3D62">
                <w:rPr>
                  <w:rFonts w:cs="Arial"/>
                  <w:b/>
                  <w:bCs/>
                  <w:color w:val="000000"/>
                  <w:szCs w:val="22"/>
                </w:rPr>
                <w:delText>*</w:delText>
              </w:r>
              <w:commentRangeEnd w:id="3444"/>
              <w:r w:rsidR="00D0499C" w:rsidDel="005F3D62">
                <w:rPr>
                  <w:rStyle w:val="CommentReference"/>
                  <w:rFonts w:asciiTheme="minorHAnsi" w:eastAsiaTheme="minorHAnsi" w:hAnsiTheme="minorHAnsi" w:cstheme="minorBidi"/>
                </w:rPr>
                <w:commentReference w:id="3444"/>
              </w:r>
            </w:del>
            <w:commentRangeEnd w:id="3445"/>
            <w:del w:id="3447" w:author="Bailey, Colin (DFO/MPO)" w:date="2024-11-01T00:09:00Z">
              <w:r w:rsidR="005F3D62" w:rsidDel="00D21B02">
                <w:rPr>
                  <w:rStyle w:val="CommentReference"/>
                  <w:rFonts w:asciiTheme="minorHAnsi" w:eastAsiaTheme="minorHAnsi" w:hAnsiTheme="minorHAnsi" w:cstheme="minorBidi"/>
                </w:rPr>
                <w:commentReference w:id="3445"/>
              </w:r>
            </w:del>
          </w:p>
        </w:tc>
        <w:tc>
          <w:tcPr>
            <w:tcW w:w="806" w:type="dxa"/>
            <w:tcBorders>
              <w:top w:val="single" w:sz="8" w:space="0" w:color="auto"/>
              <w:left w:val="nil"/>
              <w:bottom w:val="single" w:sz="8" w:space="0" w:color="auto"/>
              <w:right w:val="nil"/>
            </w:tcBorders>
            <w:shd w:val="clear" w:color="auto" w:fill="auto"/>
            <w:vAlign w:val="bottom"/>
            <w:hideMark/>
            <w:tcPrChange w:id="3448" w:author="Bailey, Colin (DFO/MPO)" w:date="2024-11-01T00:04:00Z">
              <w:tcPr>
                <w:tcW w:w="810" w:type="dxa"/>
                <w:gridSpan w:val="2"/>
                <w:tcBorders>
                  <w:top w:val="single" w:sz="8" w:space="0" w:color="auto"/>
                  <w:left w:val="nil"/>
                  <w:bottom w:val="single" w:sz="8" w:space="0" w:color="auto"/>
                  <w:right w:val="nil"/>
                </w:tcBorders>
                <w:shd w:val="clear" w:color="auto" w:fill="auto"/>
                <w:vAlign w:val="bottom"/>
                <w:hideMark/>
              </w:tcPr>
            </w:tcPrChange>
          </w:tcPr>
          <w:p w14:paraId="26D0CA1F" w14:textId="6B41FD4A" w:rsidR="00B74121" w:rsidRPr="003C067C" w:rsidDel="00D21B02" w:rsidRDefault="00B74121">
            <w:pPr>
              <w:jc w:val="right"/>
              <w:rPr>
                <w:del w:id="3449" w:author="Bailey, Colin (DFO/MPO)" w:date="2024-11-01T00:09:00Z"/>
                <w:rFonts w:cs="Arial"/>
                <w:b/>
                <w:bCs/>
                <w:color w:val="000000"/>
                <w:szCs w:val="22"/>
              </w:rPr>
              <w:pPrChange w:id="3450" w:author="Bailey, Colin (DFO/MPO)" w:date="2024-10-31T23:59:00Z">
                <w:pPr>
                  <w:jc w:val="center"/>
                </w:pPr>
              </w:pPrChange>
            </w:pPr>
            <w:del w:id="3451" w:author="Bailey, Colin (DFO/MPO)" w:date="2024-11-01T00:09:00Z">
              <w:r w:rsidRPr="003C067C" w:rsidDel="00D21B02">
                <w:rPr>
                  <w:rFonts w:cs="Arial"/>
                  <w:b/>
                  <w:bCs/>
                  <w:color w:val="000000"/>
                  <w:szCs w:val="22"/>
                </w:rPr>
                <w:delText>2021</w:delText>
              </w:r>
            </w:del>
          </w:p>
        </w:tc>
        <w:tc>
          <w:tcPr>
            <w:tcW w:w="806" w:type="dxa"/>
            <w:tcBorders>
              <w:top w:val="single" w:sz="8" w:space="0" w:color="auto"/>
              <w:left w:val="nil"/>
              <w:bottom w:val="single" w:sz="8" w:space="0" w:color="auto"/>
              <w:right w:val="nil"/>
            </w:tcBorders>
            <w:shd w:val="clear" w:color="auto" w:fill="auto"/>
            <w:vAlign w:val="bottom"/>
            <w:hideMark/>
            <w:tcPrChange w:id="3452" w:author="Bailey, Colin (DFO/MPO)" w:date="2024-11-01T00:04:00Z">
              <w:tcPr>
                <w:tcW w:w="806" w:type="dxa"/>
                <w:gridSpan w:val="3"/>
                <w:tcBorders>
                  <w:top w:val="single" w:sz="8" w:space="0" w:color="auto"/>
                  <w:left w:val="nil"/>
                  <w:bottom w:val="single" w:sz="8" w:space="0" w:color="auto"/>
                  <w:right w:val="nil"/>
                </w:tcBorders>
                <w:shd w:val="clear" w:color="auto" w:fill="auto"/>
                <w:vAlign w:val="bottom"/>
                <w:hideMark/>
              </w:tcPr>
            </w:tcPrChange>
          </w:tcPr>
          <w:p w14:paraId="32E6CDEC" w14:textId="3515BD4C" w:rsidR="00B74121" w:rsidRPr="003C067C" w:rsidDel="00D21B02" w:rsidRDefault="00B74121">
            <w:pPr>
              <w:jc w:val="right"/>
              <w:rPr>
                <w:del w:id="3453" w:author="Bailey, Colin (DFO/MPO)" w:date="2024-11-01T00:09:00Z"/>
                <w:rFonts w:cs="Arial"/>
                <w:b/>
                <w:bCs/>
                <w:color w:val="000000"/>
                <w:szCs w:val="22"/>
              </w:rPr>
              <w:pPrChange w:id="3454" w:author="Bailey, Colin (DFO/MPO)" w:date="2024-10-31T23:59:00Z">
                <w:pPr>
                  <w:jc w:val="center"/>
                </w:pPr>
              </w:pPrChange>
            </w:pPr>
            <w:del w:id="3455" w:author="Bailey, Colin (DFO/MPO)" w:date="2024-11-01T00:09:00Z">
              <w:r w:rsidRPr="003C067C" w:rsidDel="00D21B02">
                <w:rPr>
                  <w:rFonts w:cs="Arial"/>
                  <w:b/>
                  <w:bCs/>
                  <w:color w:val="000000"/>
                  <w:szCs w:val="22"/>
                </w:rPr>
                <w:delText>2022</w:delText>
              </w:r>
            </w:del>
          </w:p>
        </w:tc>
      </w:tr>
      <w:tr w:rsidR="0058659A" w:rsidRPr="008A296C" w:rsidDel="00D21B02" w14:paraId="76B27AD4" w14:textId="4A0306FB" w:rsidTr="0058659A">
        <w:trPr>
          <w:trHeight w:val="330"/>
          <w:del w:id="3456" w:author="Bailey, Colin (DFO/MPO)" w:date="2024-11-01T00:09:00Z"/>
        </w:trPr>
        <w:tc>
          <w:tcPr>
            <w:tcW w:w="2428" w:type="dxa"/>
            <w:tcBorders>
              <w:top w:val="nil"/>
              <w:left w:val="nil"/>
              <w:bottom w:val="single" w:sz="8" w:space="0" w:color="auto"/>
              <w:right w:val="nil"/>
            </w:tcBorders>
            <w:shd w:val="clear" w:color="000000" w:fill="DDEBF7"/>
            <w:noWrap/>
            <w:vAlign w:val="bottom"/>
            <w:hideMark/>
          </w:tcPr>
          <w:p w14:paraId="6F479847" w14:textId="57EB44D3" w:rsidR="00B74121" w:rsidRPr="003C067C" w:rsidDel="00D21B02" w:rsidRDefault="00B74121" w:rsidP="0058659A">
            <w:pPr>
              <w:rPr>
                <w:del w:id="3457" w:author="Bailey, Colin (DFO/MPO)" w:date="2024-11-01T00:09:00Z"/>
                <w:rFonts w:cs="Arial"/>
                <w:b/>
                <w:bCs/>
                <w:color w:val="000000"/>
                <w:sz w:val="18"/>
                <w:szCs w:val="18"/>
              </w:rPr>
            </w:pPr>
            <w:del w:id="3458" w:author="Bailey, Colin (DFO/MPO)" w:date="2024-11-01T00:09:00Z">
              <w:r w:rsidRPr="003C067C" w:rsidDel="00D21B02">
                <w:rPr>
                  <w:rFonts w:cs="Arial"/>
                  <w:b/>
                  <w:bCs/>
                  <w:color w:val="000000"/>
                  <w:sz w:val="18"/>
                  <w:szCs w:val="18"/>
                </w:rPr>
                <w:delText>Net</w:delText>
              </w:r>
            </w:del>
          </w:p>
        </w:tc>
        <w:tc>
          <w:tcPr>
            <w:tcW w:w="809" w:type="dxa"/>
            <w:tcBorders>
              <w:top w:val="nil"/>
              <w:left w:val="nil"/>
              <w:bottom w:val="single" w:sz="8" w:space="0" w:color="auto"/>
              <w:right w:val="nil"/>
            </w:tcBorders>
            <w:shd w:val="clear" w:color="000000" w:fill="DDEBF7"/>
            <w:noWrap/>
            <w:vAlign w:val="bottom"/>
            <w:hideMark/>
          </w:tcPr>
          <w:p w14:paraId="28A9BD34" w14:textId="0C79079E" w:rsidR="00B74121" w:rsidRPr="003C067C" w:rsidDel="00D21B02" w:rsidRDefault="00B74121">
            <w:pPr>
              <w:jc w:val="right"/>
              <w:rPr>
                <w:del w:id="3459" w:author="Bailey, Colin (DFO/MPO)" w:date="2024-11-01T00:09:00Z"/>
                <w:rFonts w:cs="Arial"/>
                <w:b/>
                <w:bCs/>
                <w:color w:val="000000"/>
                <w:sz w:val="18"/>
                <w:szCs w:val="18"/>
              </w:rPr>
              <w:pPrChange w:id="3460" w:author="Bailey, Colin (DFO/MPO)" w:date="2024-10-31T23:59:00Z">
                <w:pPr>
                  <w:jc w:val="center"/>
                </w:pPr>
              </w:pPrChange>
            </w:pPr>
            <w:del w:id="3461" w:author="Bailey, Colin (DFO/MPO)" w:date="2024-11-01T00:09:00Z">
              <w:r w:rsidRPr="003C067C" w:rsidDel="00D21B02">
                <w:rPr>
                  <w:rFonts w:cs="Arial"/>
                  <w:b/>
                  <w:bCs/>
                  <w:color w:val="000000"/>
                  <w:sz w:val="18"/>
                  <w:szCs w:val="18"/>
                </w:rPr>
                <w:delText>0.60%</w:delText>
              </w:r>
            </w:del>
          </w:p>
        </w:tc>
        <w:tc>
          <w:tcPr>
            <w:tcW w:w="810" w:type="dxa"/>
            <w:tcBorders>
              <w:top w:val="nil"/>
              <w:left w:val="nil"/>
              <w:bottom w:val="single" w:sz="8" w:space="0" w:color="auto"/>
              <w:right w:val="nil"/>
            </w:tcBorders>
            <w:shd w:val="clear" w:color="000000" w:fill="DDEBF7"/>
            <w:noWrap/>
            <w:vAlign w:val="bottom"/>
            <w:hideMark/>
          </w:tcPr>
          <w:p w14:paraId="12CC2C77" w14:textId="3B4CC841" w:rsidR="00B74121" w:rsidRPr="003C067C" w:rsidDel="00D21B02" w:rsidRDefault="00B74121">
            <w:pPr>
              <w:jc w:val="right"/>
              <w:rPr>
                <w:del w:id="3462" w:author="Bailey, Colin (DFO/MPO)" w:date="2024-11-01T00:09:00Z"/>
                <w:rFonts w:cs="Arial"/>
                <w:b/>
                <w:bCs/>
                <w:color w:val="000000"/>
                <w:sz w:val="18"/>
                <w:szCs w:val="18"/>
              </w:rPr>
              <w:pPrChange w:id="3463" w:author="Bailey, Colin (DFO/MPO)" w:date="2024-10-31T23:59:00Z">
                <w:pPr>
                  <w:jc w:val="center"/>
                </w:pPr>
              </w:pPrChange>
            </w:pPr>
            <w:del w:id="3464" w:author="Bailey, Colin (DFO/MPO)" w:date="2024-11-01T00:09:00Z">
              <w:r w:rsidRPr="003C067C" w:rsidDel="00D21B02">
                <w:rPr>
                  <w:rFonts w:cs="Arial"/>
                  <w:b/>
                  <w:bCs/>
                  <w:color w:val="000000"/>
                  <w:sz w:val="18"/>
                  <w:szCs w:val="18"/>
                </w:rPr>
                <w:delText>1.00%</w:delText>
              </w:r>
            </w:del>
          </w:p>
        </w:tc>
        <w:tc>
          <w:tcPr>
            <w:tcW w:w="810" w:type="dxa"/>
            <w:tcBorders>
              <w:top w:val="nil"/>
              <w:left w:val="nil"/>
              <w:bottom w:val="single" w:sz="8" w:space="0" w:color="auto"/>
              <w:right w:val="nil"/>
            </w:tcBorders>
            <w:shd w:val="clear" w:color="000000" w:fill="DDEBF7"/>
            <w:noWrap/>
            <w:vAlign w:val="bottom"/>
            <w:hideMark/>
          </w:tcPr>
          <w:p w14:paraId="3DD28A07" w14:textId="4482CD3E" w:rsidR="00B74121" w:rsidRPr="003C067C" w:rsidDel="00D21B02" w:rsidRDefault="00B74121">
            <w:pPr>
              <w:jc w:val="right"/>
              <w:rPr>
                <w:del w:id="3465" w:author="Bailey, Colin (DFO/MPO)" w:date="2024-11-01T00:09:00Z"/>
                <w:rFonts w:cs="Arial"/>
                <w:b/>
                <w:bCs/>
                <w:color w:val="000000"/>
                <w:sz w:val="18"/>
                <w:szCs w:val="18"/>
              </w:rPr>
              <w:pPrChange w:id="3466" w:author="Bailey, Colin (DFO/MPO)" w:date="2024-10-31T23:59:00Z">
                <w:pPr>
                  <w:jc w:val="center"/>
                </w:pPr>
              </w:pPrChange>
            </w:pPr>
            <w:del w:id="3467" w:author="Bailey, Colin (DFO/MPO)" w:date="2024-11-01T00:09:00Z">
              <w:r w:rsidRPr="003C067C" w:rsidDel="00D21B02">
                <w:rPr>
                  <w:rFonts w:cs="Arial"/>
                  <w:b/>
                  <w:bCs/>
                  <w:color w:val="000000"/>
                  <w:sz w:val="18"/>
                  <w:szCs w:val="18"/>
                </w:rPr>
                <w:delText>0.10%</w:delText>
              </w:r>
            </w:del>
          </w:p>
        </w:tc>
        <w:tc>
          <w:tcPr>
            <w:tcW w:w="810" w:type="dxa"/>
            <w:tcBorders>
              <w:top w:val="nil"/>
              <w:left w:val="nil"/>
              <w:bottom w:val="single" w:sz="8" w:space="0" w:color="auto"/>
              <w:right w:val="nil"/>
            </w:tcBorders>
            <w:shd w:val="clear" w:color="000000" w:fill="DDEBF7"/>
            <w:noWrap/>
            <w:vAlign w:val="bottom"/>
            <w:hideMark/>
          </w:tcPr>
          <w:p w14:paraId="5105FC3E" w14:textId="0AC347E0" w:rsidR="00B74121" w:rsidRPr="003C067C" w:rsidDel="00D21B02" w:rsidRDefault="00B74121">
            <w:pPr>
              <w:jc w:val="right"/>
              <w:rPr>
                <w:del w:id="3468" w:author="Bailey, Colin (DFO/MPO)" w:date="2024-11-01T00:09:00Z"/>
                <w:rFonts w:cs="Arial"/>
                <w:b/>
                <w:bCs/>
                <w:color w:val="000000"/>
                <w:sz w:val="18"/>
                <w:szCs w:val="18"/>
              </w:rPr>
              <w:pPrChange w:id="3469" w:author="Bailey, Colin (DFO/MPO)" w:date="2024-10-31T23:59:00Z">
                <w:pPr>
                  <w:jc w:val="center"/>
                </w:pPr>
              </w:pPrChange>
            </w:pPr>
            <w:del w:id="3470" w:author="Bailey, Colin (DFO/MPO)" w:date="2024-11-01T00:09:00Z">
              <w:r w:rsidRPr="003C067C" w:rsidDel="00D21B02">
                <w:rPr>
                  <w:rFonts w:cs="Arial"/>
                  <w:b/>
                  <w:bCs/>
                  <w:color w:val="000000"/>
                  <w:sz w:val="18"/>
                  <w:szCs w:val="18"/>
                </w:rPr>
                <w:delText>1.00%</w:delText>
              </w:r>
            </w:del>
          </w:p>
        </w:tc>
        <w:tc>
          <w:tcPr>
            <w:tcW w:w="900" w:type="dxa"/>
            <w:tcBorders>
              <w:top w:val="nil"/>
              <w:left w:val="nil"/>
              <w:bottom w:val="single" w:sz="8" w:space="0" w:color="auto"/>
              <w:right w:val="nil"/>
            </w:tcBorders>
            <w:shd w:val="clear" w:color="000000" w:fill="DDEBF7"/>
            <w:noWrap/>
            <w:vAlign w:val="bottom"/>
            <w:hideMark/>
          </w:tcPr>
          <w:p w14:paraId="6DAABE39" w14:textId="6FE63A78" w:rsidR="00B74121" w:rsidRPr="003C067C" w:rsidDel="00D21B02" w:rsidRDefault="00B74121">
            <w:pPr>
              <w:jc w:val="right"/>
              <w:rPr>
                <w:del w:id="3471" w:author="Bailey, Colin (DFO/MPO)" w:date="2024-11-01T00:09:00Z"/>
                <w:rFonts w:cs="Arial"/>
                <w:b/>
                <w:bCs/>
                <w:color w:val="000000"/>
                <w:sz w:val="18"/>
                <w:szCs w:val="18"/>
              </w:rPr>
              <w:pPrChange w:id="3472" w:author="Bailey, Colin (DFO/MPO)" w:date="2024-10-31T23:59:00Z">
                <w:pPr>
                  <w:jc w:val="center"/>
                </w:pPr>
              </w:pPrChange>
            </w:pPr>
            <w:del w:id="3473" w:author="Bailey, Colin (DFO/MPO)" w:date="2024-11-01T00:09:00Z">
              <w:r w:rsidRPr="003C067C" w:rsidDel="00D21B02">
                <w:rPr>
                  <w:rFonts w:cs="Arial"/>
                  <w:b/>
                  <w:bCs/>
                  <w:color w:val="000000"/>
                  <w:sz w:val="18"/>
                  <w:szCs w:val="18"/>
                </w:rPr>
                <w:delText>1.30%</w:delText>
              </w:r>
            </w:del>
          </w:p>
        </w:tc>
        <w:tc>
          <w:tcPr>
            <w:tcW w:w="810" w:type="dxa"/>
            <w:tcBorders>
              <w:top w:val="nil"/>
              <w:left w:val="nil"/>
              <w:bottom w:val="single" w:sz="8" w:space="0" w:color="auto"/>
              <w:right w:val="nil"/>
            </w:tcBorders>
            <w:shd w:val="clear" w:color="000000" w:fill="DDEBF7"/>
            <w:noWrap/>
            <w:vAlign w:val="bottom"/>
            <w:hideMark/>
          </w:tcPr>
          <w:p w14:paraId="4A507988" w14:textId="281935D9" w:rsidR="00B74121" w:rsidRPr="003C067C" w:rsidDel="00D21B02" w:rsidRDefault="00B74121">
            <w:pPr>
              <w:jc w:val="right"/>
              <w:rPr>
                <w:del w:id="3474" w:author="Bailey, Colin (DFO/MPO)" w:date="2024-11-01T00:09:00Z"/>
                <w:rFonts w:cs="Arial"/>
                <w:b/>
                <w:bCs/>
                <w:color w:val="000000"/>
                <w:sz w:val="18"/>
                <w:szCs w:val="18"/>
              </w:rPr>
              <w:pPrChange w:id="3475" w:author="Bailey, Colin (DFO/MPO)" w:date="2024-10-31T23:59:00Z">
                <w:pPr>
                  <w:jc w:val="center"/>
                </w:pPr>
              </w:pPrChange>
            </w:pPr>
            <w:del w:id="3476" w:author="Bailey, Colin (DFO/MPO)" w:date="2024-11-01T00:09:00Z">
              <w:r w:rsidRPr="003C067C" w:rsidDel="00D21B02">
                <w:rPr>
                  <w:rFonts w:cs="Arial"/>
                  <w:b/>
                  <w:bCs/>
                  <w:color w:val="000000"/>
                  <w:sz w:val="18"/>
                  <w:szCs w:val="18"/>
                </w:rPr>
                <w:delText>0.30%</w:delText>
              </w:r>
            </w:del>
          </w:p>
        </w:tc>
        <w:tc>
          <w:tcPr>
            <w:tcW w:w="810" w:type="dxa"/>
            <w:tcBorders>
              <w:top w:val="nil"/>
              <w:left w:val="nil"/>
              <w:bottom w:val="single" w:sz="8" w:space="0" w:color="auto"/>
              <w:right w:val="nil"/>
            </w:tcBorders>
            <w:shd w:val="clear" w:color="000000" w:fill="DDEBF7"/>
            <w:noWrap/>
            <w:vAlign w:val="bottom"/>
            <w:hideMark/>
          </w:tcPr>
          <w:p w14:paraId="0C5334BF" w14:textId="5593486B" w:rsidR="00B74121" w:rsidRPr="003C067C" w:rsidDel="00D21B02" w:rsidRDefault="00B74121">
            <w:pPr>
              <w:jc w:val="right"/>
              <w:rPr>
                <w:del w:id="3477" w:author="Bailey, Colin (DFO/MPO)" w:date="2024-11-01T00:09:00Z"/>
                <w:rFonts w:cs="Arial"/>
                <w:b/>
                <w:bCs/>
                <w:color w:val="000000"/>
                <w:sz w:val="18"/>
                <w:szCs w:val="18"/>
              </w:rPr>
              <w:pPrChange w:id="3478" w:author="Bailey, Colin (DFO/MPO)" w:date="2024-10-31T23:59:00Z">
                <w:pPr>
                  <w:jc w:val="center"/>
                </w:pPr>
              </w:pPrChange>
            </w:pPr>
            <w:del w:id="3479" w:author="Bailey, Colin (DFO/MPO)" w:date="2024-11-01T00:09:00Z">
              <w:r w:rsidRPr="003C067C" w:rsidDel="00D21B02">
                <w:rPr>
                  <w:rFonts w:cs="Arial"/>
                  <w:b/>
                  <w:bCs/>
                  <w:color w:val="000000"/>
                  <w:sz w:val="18"/>
                  <w:szCs w:val="18"/>
                </w:rPr>
                <w:delText>0.10%</w:delText>
              </w:r>
            </w:del>
          </w:p>
        </w:tc>
        <w:tc>
          <w:tcPr>
            <w:tcW w:w="810" w:type="dxa"/>
            <w:tcBorders>
              <w:top w:val="nil"/>
              <w:left w:val="nil"/>
              <w:bottom w:val="single" w:sz="8" w:space="0" w:color="auto"/>
              <w:right w:val="nil"/>
            </w:tcBorders>
            <w:shd w:val="clear" w:color="000000" w:fill="DDEBF7"/>
            <w:noWrap/>
            <w:vAlign w:val="bottom"/>
            <w:hideMark/>
          </w:tcPr>
          <w:p w14:paraId="6F1B2ACC" w14:textId="665C12FD" w:rsidR="00B74121" w:rsidRPr="003C067C" w:rsidDel="00D21B02" w:rsidRDefault="00B74121">
            <w:pPr>
              <w:jc w:val="right"/>
              <w:rPr>
                <w:del w:id="3480" w:author="Bailey, Colin (DFO/MPO)" w:date="2024-11-01T00:09:00Z"/>
                <w:rFonts w:cs="Arial"/>
                <w:b/>
                <w:bCs/>
                <w:color w:val="000000"/>
                <w:sz w:val="18"/>
                <w:szCs w:val="18"/>
              </w:rPr>
              <w:pPrChange w:id="3481" w:author="Bailey, Colin (DFO/MPO)" w:date="2024-10-31T23:59:00Z">
                <w:pPr>
                  <w:jc w:val="center"/>
                </w:pPr>
              </w:pPrChange>
            </w:pPr>
            <w:del w:id="3482" w:author="Bailey, Colin (DFO/MPO)" w:date="2024-11-01T00:09:00Z">
              <w:r w:rsidRPr="003C067C" w:rsidDel="00D21B02">
                <w:rPr>
                  <w:rFonts w:cs="Arial"/>
                  <w:b/>
                  <w:bCs/>
                  <w:color w:val="000000"/>
                  <w:sz w:val="18"/>
                  <w:szCs w:val="18"/>
                </w:rPr>
                <w:delText>0.10%</w:delText>
              </w:r>
            </w:del>
          </w:p>
        </w:tc>
        <w:tc>
          <w:tcPr>
            <w:tcW w:w="810" w:type="dxa"/>
            <w:tcBorders>
              <w:top w:val="nil"/>
              <w:left w:val="nil"/>
              <w:bottom w:val="single" w:sz="8" w:space="0" w:color="auto"/>
              <w:right w:val="nil"/>
            </w:tcBorders>
            <w:shd w:val="clear" w:color="000000" w:fill="DDEBF7"/>
            <w:noWrap/>
            <w:vAlign w:val="bottom"/>
            <w:hideMark/>
          </w:tcPr>
          <w:p w14:paraId="0045C2C8" w14:textId="4F819DFC" w:rsidR="00B74121" w:rsidRPr="003C067C" w:rsidDel="00D21B02" w:rsidRDefault="00B74121">
            <w:pPr>
              <w:jc w:val="right"/>
              <w:rPr>
                <w:del w:id="3483" w:author="Bailey, Colin (DFO/MPO)" w:date="2024-11-01T00:09:00Z"/>
                <w:rFonts w:cs="Arial"/>
                <w:b/>
                <w:bCs/>
                <w:color w:val="000000"/>
                <w:sz w:val="18"/>
                <w:szCs w:val="18"/>
              </w:rPr>
              <w:pPrChange w:id="3484" w:author="Bailey, Colin (DFO/MPO)" w:date="2024-10-31T23:59:00Z">
                <w:pPr>
                  <w:jc w:val="center"/>
                </w:pPr>
              </w:pPrChange>
            </w:pPr>
            <w:del w:id="3485" w:author="Bailey, Colin (DFO/MPO)" w:date="2024-11-01T00:09:00Z">
              <w:r w:rsidRPr="003C067C" w:rsidDel="00D21B02">
                <w:rPr>
                  <w:rFonts w:cs="Arial"/>
                  <w:b/>
                  <w:bCs/>
                  <w:color w:val="000000"/>
                  <w:sz w:val="18"/>
                  <w:szCs w:val="18"/>
                </w:rPr>
                <w:delText>0.80%</w:delText>
              </w:r>
            </w:del>
          </w:p>
        </w:tc>
        <w:tc>
          <w:tcPr>
            <w:tcW w:w="810" w:type="dxa"/>
            <w:tcBorders>
              <w:top w:val="nil"/>
              <w:left w:val="nil"/>
              <w:bottom w:val="single" w:sz="8" w:space="0" w:color="auto"/>
              <w:right w:val="nil"/>
            </w:tcBorders>
            <w:shd w:val="clear" w:color="000000" w:fill="DDEBF7"/>
            <w:noWrap/>
            <w:vAlign w:val="bottom"/>
            <w:hideMark/>
          </w:tcPr>
          <w:p w14:paraId="0F4E3113" w14:textId="4103EF6E" w:rsidR="00B74121" w:rsidRPr="003C067C" w:rsidDel="00D21B02" w:rsidRDefault="00B74121">
            <w:pPr>
              <w:jc w:val="right"/>
              <w:rPr>
                <w:del w:id="3486" w:author="Bailey, Colin (DFO/MPO)" w:date="2024-11-01T00:09:00Z"/>
                <w:rFonts w:cs="Arial"/>
                <w:b/>
                <w:bCs/>
                <w:color w:val="000000"/>
                <w:sz w:val="18"/>
                <w:szCs w:val="18"/>
              </w:rPr>
              <w:pPrChange w:id="3487" w:author="Bailey, Colin (DFO/MPO)" w:date="2024-10-31T23:59:00Z">
                <w:pPr>
                  <w:jc w:val="center"/>
                </w:pPr>
              </w:pPrChange>
            </w:pPr>
            <w:del w:id="3488" w:author="Bailey, Colin (DFO/MPO)" w:date="2024-11-01T00:09:00Z">
              <w:r w:rsidRPr="003C067C" w:rsidDel="00D21B02">
                <w:rPr>
                  <w:rFonts w:cs="Arial"/>
                  <w:b/>
                  <w:bCs/>
                  <w:color w:val="000000"/>
                  <w:sz w:val="18"/>
                  <w:szCs w:val="18"/>
                </w:rPr>
                <w:delText>0.22%</w:delText>
              </w:r>
            </w:del>
          </w:p>
        </w:tc>
        <w:tc>
          <w:tcPr>
            <w:tcW w:w="810" w:type="dxa"/>
            <w:tcBorders>
              <w:top w:val="nil"/>
              <w:left w:val="nil"/>
              <w:bottom w:val="single" w:sz="8" w:space="0" w:color="auto"/>
              <w:right w:val="nil"/>
            </w:tcBorders>
            <w:shd w:val="clear" w:color="000000" w:fill="DDEBF7"/>
            <w:noWrap/>
            <w:vAlign w:val="bottom"/>
            <w:hideMark/>
          </w:tcPr>
          <w:p w14:paraId="45BD6525" w14:textId="1303DD45" w:rsidR="00B74121" w:rsidRPr="003C067C" w:rsidDel="00D21B02" w:rsidRDefault="00B74121">
            <w:pPr>
              <w:jc w:val="right"/>
              <w:rPr>
                <w:del w:id="3489" w:author="Bailey, Colin (DFO/MPO)" w:date="2024-11-01T00:09:00Z"/>
                <w:rFonts w:cs="Arial"/>
                <w:b/>
                <w:bCs/>
                <w:color w:val="000000"/>
                <w:sz w:val="18"/>
                <w:szCs w:val="18"/>
              </w:rPr>
              <w:pPrChange w:id="3490" w:author="Bailey, Colin (DFO/MPO)" w:date="2024-10-31T23:59:00Z">
                <w:pPr>
                  <w:jc w:val="center"/>
                </w:pPr>
              </w:pPrChange>
            </w:pPr>
            <w:del w:id="3491" w:author="Bailey, Colin (DFO/MPO)" w:date="2024-11-01T00:09:00Z">
              <w:r w:rsidRPr="003C067C" w:rsidDel="00D21B02">
                <w:rPr>
                  <w:rFonts w:cs="Arial"/>
                  <w:b/>
                  <w:bCs/>
                  <w:color w:val="000000"/>
                  <w:sz w:val="18"/>
                  <w:szCs w:val="18"/>
                </w:rPr>
                <w:delText>0.05%</w:delText>
              </w:r>
            </w:del>
          </w:p>
        </w:tc>
        <w:tc>
          <w:tcPr>
            <w:tcW w:w="806" w:type="dxa"/>
            <w:tcBorders>
              <w:top w:val="nil"/>
              <w:left w:val="nil"/>
              <w:bottom w:val="single" w:sz="8" w:space="0" w:color="auto"/>
              <w:right w:val="nil"/>
            </w:tcBorders>
            <w:shd w:val="clear" w:color="000000" w:fill="DDEBF7"/>
            <w:noWrap/>
            <w:vAlign w:val="bottom"/>
            <w:hideMark/>
          </w:tcPr>
          <w:p w14:paraId="0DDE09FA" w14:textId="0A7B3E2B" w:rsidR="00B74121" w:rsidRPr="003C067C" w:rsidDel="00D21B02" w:rsidRDefault="00B74121">
            <w:pPr>
              <w:jc w:val="right"/>
              <w:rPr>
                <w:del w:id="3492" w:author="Bailey, Colin (DFO/MPO)" w:date="2024-11-01T00:09:00Z"/>
                <w:rFonts w:cs="Arial"/>
                <w:b/>
                <w:bCs/>
                <w:color w:val="000000"/>
                <w:sz w:val="18"/>
                <w:szCs w:val="18"/>
              </w:rPr>
              <w:pPrChange w:id="3493" w:author="Bailey, Colin (DFO/MPO)" w:date="2024-10-31T23:59:00Z">
                <w:pPr>
                  <w:jc w:val="center"/>
                </w:pPr>
              </w:pPrChange>
            </w:pPr>
            <w:del w:id="3494" w:author="Bailey, Colin (DFO/MPO)" w:date="2024-11-01T00:09:00Z">
              <w:r w:rsidRPr="003C067C" w:rsidDel="00D21B02">
                <w:rPr>
                  <w:rFonts w:cs="Arial"/>
                  <w:b/>
                  <w:bCs/>
                  <w:color w:val="000000"/>
                  <w:sz w:val="18"/>
                  <w:szCs w:val="18"/>
                </w:rPr>
                <w:delText>0.01%</w:delText>
              </w:r>
            </w:del>
          </w:p>
        </w:tc>
        <w:tc>
          <w:tcPr>
            <w:tcW w:w="806" w:type="dxa"/>
            <w:tcBorders>
              <w:top w:val="nil"/>
              <w:left w:val="nil"/>
              <w:bottom w:val="single" w:sz="8" w:space="0" w:color="auto"/>
              <w:right w:val="nil"/>
            </w:tcBorders>
            <w:shd w:val="clear" w:color="000000" w:fill="DDEBF7"/>
            <w:noWrap/>
            <w:vAlign w:val="bottom"/>
            <w:hideMark/>
          </w:tcPr>
          <w:p w14:paraId="1A317717" w14:textId="4514CCD6" w:rsidR="00B74121" w:rsidRPr="003C067C" w:rsidDel="00D21B02" w:rsidRDefault="00B74121">
            <w:pPr>
              <w:jc w:val="right"/>
              <w:rPr>
                <w:del w:id="3495" w:author="Bailey, Colin (DFO/MPO)" w:date="2024-11-01T00:09:00Z"/>
                <w:rFonts w:cs="Arial"/>
                <w:b/>
                <w:bCs/>
                <w:color w:val="000000"/>
                <w:sz w:val="18"/>
                <w:szCs w:val="18"/>
              </w:rPr>
              <w:pPrChange w:id="3496" w:author="Bailey, Colin (DFO/MPO)" w:date="2024-10-31T23:59:00Z">
                <w:pPr>
                  <w:jc w:val="center"/>
                </w:pPr>
              </w:pPrChange>
            </w:pPr>
            <w:del w:id="3497" w:author="Bailey, Colin (DFO/MPO)" w:date="2024-11-01T00:09:00Z">
              <w:r w:rsidRPr="003C067C" w:rsidDel="00D21B02">
                <w:rPr>
                  <w:rFonts w:cs="Arial"/>
                  <w:b/>
                  <w:bCs/>
                  <w:color w:val="000000"/>
                  <w:sz w:val="18"/>
                  <w:szCs w:val="18"/>
                </w:rPr>
                <w:delText>0.01%</w:delText>
              </w:r>
            </w:del>
          </w:p>
        </w:tc>
      </w:tr>
      <w:tr w:rsidR="0058659A" w:rsidRPr="008A296C" w:rsidDel="00D21B02" w14:paraId="2539BA01" w14:textId="0B7AE45D" w:rsidTr="0058659A">
        <w:tblPrEx>
          <w:tblPrExChange w:id="3498" w:author="Bailey, Colin (DFO/MPO)" w:date="2024-11-01T00:04:00Z">
            <w:tblPrEx>
              <w:tblW w:w="14884" w:type="dxa"/>
            </w:tblPrEx>
          </w:tblPrExChange>
        </w:tblPrEx>
        <w:trPr>
          <w:trHeight w:val="300"/>
          <w:del w:id="3499" w:author="Bailey, Colin (DFO/MPO)" w:date="2024-11-01T00:09:00Z"/>
          <w:trPrChange w:id="3500" w:author="Bailey, Colin (DFO/MPO)" w:date="2024-11-01T00:04:00Z">
            <w:trPr>
              <w:trHeight w:val="300"/>
            </w:trPr>
          </w:trPrChange>
        </w:trPr>
        <w:tc>
          <w:tcPr>
            <w:tcW w:w="2428" w:type="dxa"/>
            <w:tcBorders>
              <w:top w:val="nil"/>
              <w:left w:val="nil"/>
              <w:bottom w:val="nil"/>
              <w:right w:val="nil"/>
            </w:tcBorders>
            <w:shd w:val="clear" w:color="auto" w:fill="auto"/>
            <w:noWrap/>
            <w:vAlign w:val="bottom"/>
            <w:hideMark/>
            <w:tcPrChange w:id="3501" w:author="Bailey, Colin (DFO/MPO)" w:date="2024-11-01T00:04:00Z">
              <w:tcPr>
                <w:tcW w:w="2430" w:type="dxa"/>
                <w:gridSpan w:val="2"/>
                <w:tcBorders>
                  <w:top w:val="nil"/>
                  <w:left w:val="nil"/>
                  <w:bottom w:val="nil"/>
                  <w:right w:val="nil"/>
                </w:tcBorders>
                <w:shd w:val="clear" w:color="auto" w:fill="auto"/>
                <w:noWrap/>
                <w:vAlign w:val="bottom"/>
                <w:hideMark/>
              </w:tcPr>
            </w:tcPrChange>
          </w:tcPr>
          <w:p w14:paraId="381F102D" w14:textId="4DC632BC" w:rsidR="00B74121" w:rsidRPr="003C067C" w:rsidDel="00D21B02" w:rsidRDefault="00B74121" w:rsidP="0058659A">
            <w:pPr>
              <w:rPr>
                <w:del w:id="3502" w:author="Bailey, Colin (DFO/MPO)" w:date="2024-11-01T00:09:00Z"/>
                <w:rFonts w:cs="Arial"/>
                <w:color w:val="000000"/>
                <w:sz w:val="18"/>
                <w:szCs w:val="18"/>
              </w:rPr>
            </w:pPr>
            <w:del w:id="3503" w:author="Bailey, Colin (DFO/MPO)" w:date="2024-11-01T00:09:00Z">
              <w:r w:rsidRPr="003C067C" w:rsidDel="00D21B02">
                <w:rPr>
                  <w:rFonts w:cs="Arial"/>
                  <w:color w:val="000000"/>
                  <w:sz w:val="18"/>
                  <w:szCs w:val="18"/>
                </w:rPr>
                <w:delText>BC Central Net</w:delText>
              </w:r>
            </w:del>
          </w:p>
        </w:tc>
        <w:tc>
          <w:tcPr>
            <w:tcW w:w="809" w:type="dxa"/>
            <w:tcBorders>
              <w:top w:val="nil"/>
              <w:left w:val="nil"/>
              <w:bottom w:val="nil"/>
              <w:right w:val="nil"/>
            </w:tcBorders>
            <w:shd w:val="clear" w:color="auto" w:fill="auto"/>
            <w:noWrap/>
            <w:vAlign w:val="bottom"/>
            <w:hideMark/>
            <w:tcPrChange w:id="3504"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1ABC5D40" w14:textId="44F69743" w:rsidR="00B74121" w:rsidRPr="003C067C" w:rsidDel="00D21B02" w:rsidRDefault="00B74121">
            <w:pPr>
              <w:jc w:val="right"/>
              <w:rPr>
                <w:del w:id="3505" w:author="Bailey, Colin (DFO/MPO)" w:date="2024-11-01T00:09:00Z"/>
                <w:rFonts w:cs="Arial"/>
                <w:color w:val="000000"/>
                <w:sz w:val="18"/>
                <w:szCs w:val="18"/>
              </w:rPr>
              <w:pPrChange w:id="3506" w:author="Bailey, Colin (DFO/MPO)" w:date="2024-10-31T23:59:00Z">
                <w:pPr>
                  <w:jc w:val="center"/>
                </w:pPr>
              </w:pPrChange>
            </w:pPr>
            <w:del w:id="3507"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508"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47521DFE" w14:textId="335724C4" w:rsidR="00B74121" w:rsidRPr="003C067C" w:rsidDel="00D21B02" w:rsidRDefault="00B74121">
            <w:pPr>
              <w:jc w:val="right"/>
              <w:rPr>
                <w:del w:id="3509" w:author="Bailey, Colin (DFO/MPO)" w:date="2024-11-01T00:09:00Z"/>
                <w:rFonts w:cs="Arial"/>
                <w:color w:val="000000"/>
                <w:sz w:val="18"/>
                <w:szCs w:val="18"/>
              </w:rPr>
              <w:pPrChange w:id="3510" w:author="Bailey, Colin (DFO/MPO)" w:date="2024-10-31T23:59:00Z">
                <w:pPr>
                  <w:jc w:val="center"/>
                </w:pPr>
              </w:pPrChange>
            </w:pPr>
            <w:del w:id="3511"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512"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34556687" w14:textId="3BA455A8" w:rsidR="00B74121" w:rsidRPr="003C067C" w:rsidDel="00D21B02" w:rsidRDefault="00B74121">
            <w:pPr>
              <w:jc w:val="right"/>
              <w:rPr>
                <w:del w:id="3513" w:author="Bailey, Colin (DFO/MPO)" w:date="2024-11-01T00:09:00Z"/>
                <w:rFonts w:cs="Arial"/>
                <w:color w:val="000000"/>
                <w:sz w:val="18"/>
                <w:szCs w:val="18"/>
              </w:rPr>
              <w:pPrChange w:id="3514" w:author="Bailey, Colin (DFO/MPO)" w:date="2024-10-31T23:59:00Z">
                <w:pPr>
                  <w:jc w:val="center"/>
                </w:pPr>
              </w:pPrChange>
            </w:pPr>
            <w:del w:id="3515"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516"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4B4B06EF" w14:textId="2D00BAD3" w:rsidR="00B74121" w:rsidRPr="003C067C" w:rsidDel="00D21B02" w:rsidRDefault="00B74121">
            <w:pPr>
              <w:jc w:val="right"/>
              <w:rPr>
                <w:del w:id="3517" w:author="Bailey, Colin (DFO/MPO)" w:date="2024-11-01T00:09:00Z"/>
                <w:rFonts w:cs="Arial"/>
                <w:color w:val="000000"/>
                <w:sz w:val="18"/>
                <w:szCs w:val="18"/>
              </w:rPr>
              <w:pPrChange w:id="3518" w:author="Bailey, Colin (DFO/MPO)" w:date="2024-10-31T23:59:00Z">
                <w:pPr>
                  <w:jc w:val="center"/>
                </w:pPr>
              </w:pPrChange>
            </w:pPr>
            <w:del w:id="3519" w:author="Bailey, Colin (DFO/MPO)" w:date="2024-11-01T00:09:00Z">
              <w:r w:rsidRPr="003C067C" w:rsidDel="00D21B02">
                <w:rPr>
                  <w:rFonts w:cs="Arial"/>
                  <w:color w:val="000000"/>
                  <w:sz w:val="18"/>
                  <w:szCs w:val="18"/>
                </w:rPr>
                <w:delText>0.10%</w:delText>
              </w:r>
            </w:del>
          </w:p>
        </w:tc>
        <w:tc>
          <w:tcPr>
            <w:tcW w:w="900" w:type="dxa"/>
            <w:tcBorders>
              <w:top w:val="nil"/>
              <w:left w:val="nil"/>
              <w:bottom w:val="nil"/>
              <w:right w:val="nil"/>
            </w:tcBorders>
            <w:shd w:val="clear" w:color="auto" w:fill="auto"/>
            <w:noWrap/>
            <w:vAlign w:val="bottom"/>
            <w:hideMark/>
            <w:tcPrChange w:id="3520" w:author="Bailey, Colin (DFO/MPO)" w:date="2024-11-01T00:04:00Z">
              <w:tcPr>
                <w:tcW w:w="900" w:type="dxa"/>
                <w:gridSpan w:val="2"/>
                <w:tcBorders>
                  <w:top w:val="nil"/>
                  <w:left w:val="nil"/>
                  <w:bottom w:val="nil"/>
                  <w:right w:val="nil"/>
                </w:tcBorders>
                <w:shd w:val="clear" w:color="auto" w:fill="auto"/>
                <w:noWrap/>
                <w:vAlign w:val="bottom"/>
                <w:hideMark/>
              </w:tcPr>
            </w:tcPrChange>
          </w:tcPr>
          <w:p w14:paraId="1855DA04" w14:textId="38549CF2" w:rsidR="00B74121" w:rsidRPr="003C067C" w:rsidDel="00D21B02" w:rsidRDefault="00B74121">
            <w:pPr>
              <w:jc w:val="right"/>
              <w:rPr>
                <w:del w:id="3521" w:author="Bailey, Colin (DFO/MPO)" w:date="2024-11-01T00:09:00Z"/>
                <w:rFonts w:cs="Arial"/>
                <w:color w:val="000000"/>
                <w:sz w:val="18"/>
                <w:szCs w:val="18"/>
              </w:rPr>
              <w:pPrChange w:id="3522" w:author="Bailey, Colin (DFO/MPO)" w:date="2024-10-31T23:59:00Z">
                <w:pPr>
                  <w:jc w:val="center"/>
                </w:pPr>
              </w:pPrChange>
            </w:pPr>
            <w:del w:id="3523"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524"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3099811A" w14:textId="5D2BB44D" w:rsidR="00B74121" w:rsidRPr="003C067C" w:rsidDel="00D21B02" w:rsidRDefault="00B74121">
            <w:pPr>
              <w:jc w:val="right"/>
              <w:rPr>
                <w:del w:id="3525" w:author="Bailey, Colin (DFO/MPO)" w:date="2024-11-01T00:09:00Z"/>
                <w:rFonts w:cs="Arial"/>
                <w:color w:val="000000"/>
                <w:sz w:val="18"/>
                <w:szCs w:val="18"/>
              </w:rPr>
              <w:pPrChange w:id="3526" w:author="Bailey, Colin (DFO/MPO)" w:date="2024-10-31T23:59:00Z">
                <w:pPr>
                  <w:jc w:val="center"/>
                </w:pPr>
              </w:pPrChange>
            </w:pPr>
            <w:del w:id="3527"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528"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0BFA9E63" w14:textId="48AF0B14" w:rsidR="00B74121" w:rsidRPr="003C067C" w:rsidDel="00D21B02" w:rsidRDefault="00B74121">
            <w:pPr>
              <w:jc w:val="right"/>
              <w:rPr>
                <w:del w:id="3529" w:author="Bailey, Colin (DFO/MPO)" w:date="2024-11-01T00:09:00Z"/>
                <w:rFonts w:cs="Arial"/>
                <w:color w:val="000000"/>
                <w:sz w:val="18"/>
                <w:szCs w:val="18"/>
              </w:rPr>
              <w:pPrChange w:id="3530" w:author="Bailey, Colin (DFO/MPO)" w:date="2024-10-31T23:59:00Z">
                <w:pPr>
                  <w:jc w:val="center"/>
                </w:pPr>
              </w:pPrChange>
            </w:pPr>
            <w:del w:id="3531"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532"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289AEA92" w14:textId="4D9CBE34" w:rsidR="00B74121" w:rsidRPr="003C067C" w:rsidDel="00D21B02" w:rsidRDefault="00B74121">
            <w:pPr>
              <w:jc w:val="right"/>
              <w:rPr>
                <w:del w:id="3533" w:author="Bailey, Colin (DFO/MPO)" w:date="2024-11-01T00:09:00Z"/>
                <w:rFonts w:cs="Arial"/>
                <w:color w:val="000000"/>
                <w:sz w:val="18"/>
                <w:szCs w:val="18"/>
              </w:rPr>
              <w:pPrChange w:id="3534" w:author="Bailey, Colin (DFO/MPO)" w:date="2024-10-31T23:59:00Z">
                <w:pPr>
                  <w:jc w:val="center"/>
                </w:pPr>
              </w:pPrChange>
            </w:pPr>
            <w:del w:id="3535"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536" w:author="Bailey, Colin (DFO/MPO)" w:date="2024-11-01T00:04:00Z">
              <w:tcPr>
                <w:tcW w:w="1624" w:type="dxa"/>
                <w:gridSpan w:val="5"/>
                <w:tcBorders>
                  <w:top w:val="nil"/>
                  <w:left w:val="nil"/>
                  <w:bottom w:val="nil"/>
                  <w:right w:val="nil"/>
                </w:tcBorders>
                <w:shd w:val="clear" w:color="auto" w:fill="auto"/>
                <w:noWrap/>
                <w:vAlign w:val="bottom"/>
                <w:hideMark/>
              </w:tcPr>
            </w:tcPrChange>
          </w:tcPr>
          <w:p w14:paraId="5A25BC21" w14:textId="6A5DB05D" w:rsidR="00B74121" w:rsidRPr="003C067C" w:rsidDel="00D21B02" w:rsidRDefault="00B74121">
            <w:pPr>
              <w:jc w:val="right"/>
              <w:rPr>
                <w:del w:id="3537" w:author="Bailey, Colin (DFO/MPO)" w:date="2024-11-01T00:09:00Z"/>
                <w:rFonts w:cs="Arial"/>
                <w:color w:val="000000"/>
                <w:sz w:val="18"/>
                <w:szCs w:val="18"/>
              </w:rPr>
              <w:pPrChange w:id="3538" w:author="Bailey, Colin (DFO/MPO)" w:date="2024-10-31T23:59:00Z">
                <w:pPr>
                  <w:jc w:val="center"/>
                </w:pPr>
              </w:pPrChange>
            </w:pPr>
            <w:del w:id="3539"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540" w:author="Bailey, Colin (DFO/MPO)" w:date="2024-11-01T00:04:00Z">
              <w:tcPr>
                <w:tcW w:w="1886" w:type="dxa"/>
                <w:gridSpan w:val="5"/>
                <w:tcBorders>
                  <w:top w:val="nil"/>
                  <w:left w:val="nil"/>
                  <w:bottom w:val="nil"/>
                  <w:right w:val="nil"/>
                </w:tcBorders>
                <w:shd w:val="clear" w:color="auto" w:fill="auto"/>
                <w:noWrap/>
                <w:vAlign w:val="bottom"/>
                <w:hideMark/>
              </w:tcPr>
            </w:tcPrChange>
          </w:tcPr>
          <w:p w14:paraId="74AF16B3" w14:textId="71598590" w:rsidR="00B74121" w:rsidRPr="003C067C" w:rsidDel="00D21B02" w:rsidRDefault="00B74121">
            <w:pPr>
              <w:jc w:val="right"/>
              <w:rPr>
                <w:del w:id="3541" w:author="Bailey, Colin (DFO/MPO)" w:date="2024-11-01T00:09:00Z"/>
                <w:rFonts w:cs="Arial"/>
                <w:color w:val="000000"/>
                <w:sz w:val="18"/>
                <w:szCs w:val="18"/>
              </w:rPr>
              <w:pPrChange w:id="3542" w:author="Bailey, Colin (DFO/MPO)" w:date="2024-10-31T23:59:00Z">
                <w:pPr>
                  <w:jc w:val="center"/>
                </w:pPr>
              </w:pPrChange>
            </w:pPr>
            <w:del w:id="3543"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544" w:author="Bailey, Colin (DFO/MPO)" w:date="2024-11-01T00:04:00Z">
              <w:tcPr>
                <w:tcW w:w="756" w:type="dxa"/>
                <w:gridSpan w:val="2"/>
                <w:tcBorders>
                  <w:top w:val="nil"/>
                  <w:left w:val="nil"/>
                  <w:bottom w:val="nil"/>
                  <w:right w:val="nil"/>
                </w:tcBorders>
                <w:shd w:val="clear" w:color="auto" w:fill="auto"/>
                <w:noWrap/>
                <w:vAlign w:val="bottom"/>
                <w:hideMark/>
              </w:tcPr>
            </w:tcPrChange>
          </w:tcPr>
          <w:p w14:paraId="7C06D3A0" w14:textId="68EC58AA" w:rsidR="00B74121" w:rsidRPr="003C067C" w:rsidDel="00D21B02" w:rsidRDefault="00B74121">
            <w:pPr>
              <w:jc w:val="right"/>
              <w:rPr>
                <w:del w:id="3545" w:author="Bailey, Colin (DFO/MPO)" w:date="2024-11-01T00:09:00Z"/>
                <w:rFonts w:cs="Arial"/>
                <w:color w:val="000000"/>
                <w:sz w:val="18"/>
                <w:szCs w:val="18"/>
              </w:rPr>
              <w:pPrChange w:id="3546" w:author="Bailey, Colin (DFO/MPO)" w:date="2024-10-31T23:59:00Z">
                <w:pPr>
                  <w:jc w:val="center"/>
                </w:pPr>
              </w:pPrChange>
            </w:pPr>
            <w:del w:id="3547" w:author="Bailey, Colin (DFO/MPO)" w:date="2024-11-01T00:09:00Z">
              <w:r w:rsidRPr="003C067C" w:rsidDel="00D21B02">
                <w:rPr>
                  <w:rFonts w:cs="Arial"/>
                  <w:color w:val="000000"/>
                  <w:sz w:val="18"/>
                  <w:szCs w:val="18"/>
                </w:rPr>
                <w:delText>0.00%</w:delText>
              </w:r>
            </w:del>
          </w:p>
        </w:tc>
        <w:tc>
          <w:tcPr>
            <w:tcW w:w="806" w:type="dxa"/>
            <w:tcBorders>
              <w:top w:val="nil"/>
              <w:left w:val="nil"/>
              <w:bottom w:val="nil"/>
              <w:right w:val="nil"/>
            </w:tcBorders>
            <w:shd w:val="clear" w:color="auto" w:fill="auto"/>
            <w:noWrap/>
            <w:vAlign w:val="bottom"/>
            <w:hideMark/>
            <w:tcPrChange w:id="3548" w:author="Bailey, Colin (DFO/MPO)" w:date="2024-11-01T00:04:00Z">
              <w:tcPr>
                <w:tcW w:w="809" w:type="dxa"/>
                <w:tcBorders>
                  <w:top w:val="nil"/>
                  <w:left w:val="nil"/>
                  <w:bottom w:val="nil"/>
                  <w:right w:val="nil"/>
                </w:tcBorders>
                <w:shd w:val="clear" w:color="auto" w:fill="auto"/>
                <w:noWrap/>
                <w:vAlign w:val="bottom"/>
                <w:hideMark/>
              </w:tcPr>
            </w:tcPrChange>
          </w:tcPr>
          <w:p w14:paraId="2CF1920B" w14:textId="335A6B2C" w:rsidR="00B74121" w:rsidRPr="003C067C" w:rsidDel="00D21B02" w:rsidRDefault="00B74121">
            <w:pPr>
              <w:jc w:val="right"/>
              <w:rPr>
                <w:del w:id="3549" w:author="Bailey, Colin (DFO/MPO)" w:date="2024-11-01T00:09:00Z"/>
                <w:rFonts w:cs="Arial"/>
                <w:color w:val="000000"/>
                <w:sz w:val="18"/>
                <w:szCs w:val="18"/>
              </w:rPr>
              <w:pPrChange w:id="3550" w:author="Bailey, Colin (DFO/MPO)" w:date="2024-10-31T23:59:00Z">
                <w:pPr>
                  <w:jc w:val="center"/>
                </w:pPr>
              </w:pPrChange>
            </w:pPr>
            <w:del w:id="3551" w:author="Bailey, Colin (DFO/MPO)" w:date="2024-11-01T00:09:00Z">
              <w:r w:rsidRPr="003C067C" w:rsidDel="00D21B02">
                <w:rPr>
                  <w:rFonts w:cs="Arial"/>
                  <w:color w:val="000000"/>
                  <w:sz w:val="18"/>
                  <w:szCs w:val="18"/>
                </w:rPr>
                <w:delText>0.00%</w:delText>
              </w:r>
            </w:del>
          </w:p>
        </w:tc>
        <w:tc>
          <w:tcPr>
            <w:tcW w:w="806" w:type="dxa"/>
            <w:tcBorders>
              <w:top w:val="nil"/>
              <w:left w:val="nil"/>
              <w:bottom w:val="nil"/>
              <w:right w:val="nil"/>
            </w:tcBorders>
            <w:shd w:val="clear" w:color="auto" w:fill="auto"/>
            <w:noWrap/>
            <w:vAlign w:val="bottom"/>
            <w:hideMark/>
            <w:tcPrChange w:id="3552" w:author="Bailey, Colin (DFO/MPO)" w:date="2024-11-01T00:04:00Z">
              <w:tcPr>
                <w:tcW w:w="809" w:type="dxa"/>
                <w:tcBorders>
                  <w:top w:val="nil"/>
                  <w:left w:val="nil"/>
                  <w:bottom w:val="nil"/>
                  <w:right w:val="nil"/>
                </w:tcBorders>
                <w:shd w:val="clear" w:color="auto" w:fill="auto"/>
                <w:noWrap/>
                <w:vAlign w:val="bottom"/>
                <w:hideMark/>
              </w:tcPr>
            </w:tcPrChange>
          </w:tcPr>
          <w:p w14:paraId="4A7C7FA5" w14:textId="3972FDAF" w:rsidR="00B74121" w:rsidRPr="003C067C" w:rsidDel="00D21B02" w:rsidRDefault="00B74121">
            <w:pPr>
              <w:jc w:val="right"/>
              <w:rPr>
                <w:del w:id="3553" w:author="Bailey, Colin (DFO/MPO)" w:date="2024-11-01T00:09:00Z"/>
                <w:rFonts w:cs="Arial"/>
                <w:color w:val="000000"/>
                <w:sz w:val="18"/>
                <w:szCs w:val="18"/>
              </w:rPr>
              <w:pPrChange w:id="3554" w:author="Bailey, Colin (DFO/MPO)" w:date="2024-10-31T23:59:00Z">
                <w:pPr>
                  <w:jc w:val="center"/>
                </w:pPr>
              </w:pPrChange>
            </w:pPr>
            <w:del w:id="3555" w:author="Bailey, Colin (DFO/MPO)" w:date="2024-11-01T00:09:00Z">
              <w:r w:rsidRPr="003C067C" w:rsidDel="00D21B02">
                <w:rPr>
                  <w:rFonts w:cs="Arial"/>
                  <w:color w:val="000000"/>
                  <w:sz w:val="18"/>
                  <w:szCs w:val="18"/>
                </w:rPr>
                <w:delText>0.00%</w:delText>
              </w:r>
            </w:del>
          </w:p>
        </w:tc>
      </w:tr>
      <w:tr w:rsidR="0058659A" w:rsidRPr="008A296C" w:rsidDel="00D21B02" w14:paraId="0B3F1B7D" w14:textId="6A2E1C25" w:rsidTr="0058659A">
        <w:tblPrEx>
          <w:tblPrExChange w:id="3556" w:author="Bailey, Colin (DFO/MPO)" w:date="2024-11-01T00:04:00Z">
            <w:tblPrEx>
              <w:tblW w:w="14884" w:type="dxa"/>
            </w:tblPrEx>
          </w:tblPrExChange>
        </w:tblPrEx>
        <w:trPr>
          <w:trHeight w:val="315"/>
          <w:del w:id="3557" w:author="Bailey, Colin (DFO/MPO)" w:date="2024-11-01T00:09:00Z"/>
          <w:trPrChange w:id="3558" w:author="Bailey, Colin (DFO/MPO)" w:date="2024-11-01T00:04:00Z">
            <w:trPr>
              <w:trHeight w:val="315"/>
            </w:trPr>
          </w:trPrChange>
        </w:trPr>
        <w:tc>
          <w:tcPr>
            <w:tcW w:w="2428" w:type="dxa"/>
            <w:tcBorders>
              <w:top w:val="nil"/>
              <w:left w:val="nil"/>
              <w:bottom w:val="nil"/>
              <w:right w:val="nil"/>
            </w:tcBorders>
            <w:shd w:val="clear" w:color="auto" w:fill="auto"/>
            <w:noWrap/>
            <w:vAlign w:val="bottom"/>
            <w:hideMark/>
            <w:tcPrChange w:id="3559" w:author="Bailey, Colin (DFO/MPO)" w:date="2024-11-01T00:04:00Z">
              <w:tcPr>
                <w:tcW w:w="2430" w:type="dxa"/>
                <w:gridSpan w:val="2"/>
                <w:tcBorders>
                  <w:top w:val="nil"/>
                  <w:left w:val="nil"/>
                  <w:bottom w:val="nil"/>
                  <w:right w:val="nil"/>
                </w:tcBorders>
                <w:shd w:val="clear" w:color="auto" w:fill="auto"/>
                <w:noWrap/>
                <w:vAlign w:val="bottom"/>
                <w:hideMark/>
              </w:tcPr>
            </w:tcPrChange>
          </w:tcPr>
          <w:p w14:paraId="32A182C5" w14:textId="448A3733" w:rsidR="00B74121" w:rsidRPr="008638B9" w:rsidDel="00D21B02" w:rsidRDefault="00B74121" w:rsidP="0058659A">
            <w:pPr>
              <w:rPr>
                <w:del w:id="3560" w:author="Bailey, Colin (DFO/MPO)" w:date="2024-11-01T00:09:00Z"/>
                <w:rFonts w:cs="Arial"/>
                <w:color w:val="000000"/>
                <w:sz w:val="18"/>
                <w:szCs w:val="18"/>
                <w:lang w:val="en-US"/>
                <w:rPrChange w:id="3561" w:author="Bailey, Colin (DFO/MPO) [2]" w:date="2024-11-01T08:38:00Z">
                  <w:rPr>
                    <w:del w:id="3562" w:author="Bailey, Colin (DFO/MPO)" w:date="2024-11-01T00:09:00Z"/>
                    <w:rFonts w:cs="Arial"/>
                    <w:color w:val="000000"/>
                    <w:sz w:val="18"/>
                    <w:szCs w:val="18"/>
                    <w:lang w:val="fr-FR"/>
                  </w:rPr>
                </w:rPrChange>
              </w:rPr>
            </w:pPr>
            <w:del w:id="3563" w:author="Bailey, Colin (DFO/MPO)" w:date="2024-11-01T00:09:00Z">
              <w:r w:rsidRPr="008638B9" w:rsidDel="00D21B02">
                <w:rPr>
                  <w:rFonts w:cs="Arial"/>
                  <w:color w:val="000000"/>
                  <w:sz w:val="18"/>
                  <w:szCs w:val="18"/>
                  <w:lang w:val="en-US"/>
                  <w:rPrChange w:id="3564" w:author="Bailey, Colin (DFO/MPO) [2]" w:date="2024-11-01T08:38:00Z">
                    <w:rPr>
                      <w:rFonts w:cs="Arial"/>
                      <w:color w:val="000000"/>
                      <w:sz w:val="18"/>
                      <w:szCs w:val="18"/>
                      <w:lang w:val="fr-FR"/>
                    </w:rPr>
                  </w:rPrChange>
                </w:rPr>
                <w:delText>BC Juan de Fuca Net</w:delText>
              </w:r>
            </w:del>
          </w:p>
        </w:tc>
        <w:tc>
          <w:tcPr>
            <w:tcW w:w="809" w:type="dxa"/>
            <w:tcBorders>
              <w:top w:val="nil"/>
              <w:left w:val="nil"/>
              <w:bottom w:val="nil"/>
              <w:right w:val="nil"/>
            </w:tcBorders>
            <w:shd w:val="clear" w:color="auto" w:fill="auto"/>
            <w:noWrap/>
            <w:vAlign w:val="bottom"/>
            <w:hideMark/>
            <w:tcPrChange w:id="3565"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79228133" w14:textId="5DDCF9CA" w:rsidR="00B74121" w:rsidRPr="003C067C" w:rsidDel="00D21B02" w:rsidRDefault="00B74121">
            <w:pPr>
              <w:jc w:val="right"/>
              <w:rPr>
                <w:del w:id="3566" w:author="Bailey, Colin (DFO/MPO)" w:date="2024-11-01T00:09:00Z"/>
                <w:rFonts w:cs="Arial"/>
                <w:color w:val="000000"/>
                <w:sz w:val="18"/>
                <w:szCs w:val="18"/>
              </w:rPr>
              <w:pPrChange w:id="3567" w:author="Bailey, Colin (DFO/MPO)" w:date="2024-10-31T23:59:00Z">
                <w:pPr>
                  <w:jc w:val="center"/>
                </w:pPr>
              </w:pPrChange>
            </w:pPr>
            <w:del w:id="3568"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569"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3BC3863A" w14:textId="7DF8DD03" w:rsidR="00B74121" w:rsidRPr="003C067C" w:rsidDel="00D21B02" w:rsidRDefault="00B74121">
            <w:pPr>
              <w:jc w:val="right"/>
              <w:rPr>
                <w:del w:id="3570" w:author="Bailey, Colin (DFO/MPO)" w:date="2024-11-01T00:09:00Z"/>
                <w:rFonts w:cs="Arial"/>
                <w:color w:val="000000"/>
                <w:sz w:val="18"/>
                <w:szCs w:val="18"/>
              </w:rPr>
              <w:pPrChange w:id="3571" w:author="Bailey, Colin (DFO/MPO)" w:date="2024-10-31T23:59:00Z">
                <w:pPr>
                  <w:jc w:val="center"/>
                </w:pPr>
              </w:pPrChange>
            </w:pPr>
            <w:del w:id="3572"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bottom"/>
            <w:hideMark/>
            <w:tcPrChange w:id="3573"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57012CEB" w14:textId="75BAD999" w:rsidR="00B74121" w:rsidRPr="003C067C" w:rsidDel="00D21B02" w:rsidRDefault="00B74121">
            <w:pPr>
              <w:jc w:val="right"/>
              <w:rPr>
                <w:del w:id="3574" w:author="Bailey, Colin (DFO/MPO)" w:date="2024-11-01T00:09:00Z"/>
                <w:rFonts w:cs="Arial"/>
                <w:color w:val="000000"/>
                <w:sz w:val="18"/>
                <w:szCs w:val="18"/>
              </w:rPr>
              <w:pPrChange w:id="3575" w:author="Bailey, Colin (DFO/MPO)" w:date="2024-10-31T23:59:00Z">
                <w:pPr>
                  <w:jc w:val="center"/>
                </w:pPr>
              </w:pPrChange>
            </w:pPr>
            <w:del w:id="3576"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577"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63252902" w14:textId="11DCF266" w:rsidR="00B74121" w:rsidRPr="003C067C" w:rsidDel="00D21B02" w:rsidRDefault="00B74121">
            <w:pPr>
              <w:jc w:val="right"/>
              <w:rPr>
                <w:del w:id="3578" w:author="Bailey, Colin (DFO/MPO)" w:date="2024-11-01T00:09:00Z"/>
                <w:rFonts w:cs="Arial"/>
                <w:color w:val="000000"/>
                <w:sz w:val="18"/>
                <w:szCs w:val="18"/>
              </w:rPr>
              <w:pPrChange w:id="3579" w:author="Bailey, Colin (DFO/MPO)" w:date="2024-10-31T23:59:00Z">
                <w:pPr>
                  <w:jc w:val="center"/>
                </w:pPr>
              </w:pPrChange>
            </w:pPr>
            <w:del w:id="3580" w:author="Bailey, Colin (DFO/MPO)" w:date="2024-11-01T00:09:00Z">
              <w:r w:rsidRPr="003C067C" w:rsidDel="00D21B02">
                <w:rPr>
                  <w:rFonts w:cs="Arial"/>
                  <w:color w:val="000000"/>
                  <w:sz w:val="18"/>
                  <w:szCs w:val="18"/>
                </w:rPr>
                <w:delText>0.30%</w:delText>
              </w:r>
            </w:del>
          </w:p>
        </w:tc>
        <w:tc>
          <w:tcPr>
            <w:tcW w:w="900" w:type="dxa"/>
            <w:tcBorders>
              <w:top w:val="nil"/>
              <w:left w:val="nil"/>
              <w:bottom w:val="nil"/>
              <w:right w:val="nil"/>
            </w:tcBorders>
            <w:shd w:val="clear" w:color="auto" w:fill="auto"/>
            <w:noWrap/>
            <w:vAlign w:val="bottom"/>
            <w:hideMark/>
            <w:tcPrChange w:id="3581" w:author="Bailey, Colin (DFO/MPO)" w:date="2024-11-01T00:04:00Z">
              <w:tcPr>
                <w:tcW w:w="900" w:type="dxa"/>
                <w:gridSpan w:val="2"/>
                <w:tcBorders>
                  <w:top w:val="nil"/>
                  <w:left w:val="nil"/>
                  <w:bottom w:val="nil"/>
                  <w:right w:val="nil"/>
                </w:tcBorders>
                <w:shd w:val="clear" w:color="auto" w:fill="auto"/>
                <w:noWrap/>
                <w:vAlign w:val="bottom"/>
                <w:hideMark/>
              </w:tcPr>
            </w:tcPrChange>
          </w:tcPr>
          <w:p w14:paraId="23A31250" w14:textId="644BE541" w:rsidR="00B74121" w:rsidRPr="003C067C" w:rsidDel="00D21B02" w:rsidRDefault="00B74121">
            <w:pPr>
              <w:jc w:val="right"/>
              <w:rPr>
                <w:del w:id="3582" w:author="Bailey, Colin (DFO/MPO)" w:date="2024-11-01T00:09:00Z"/>
                <w:rFonts w:cs="Arial"/>
                <w:color w:val="000000"/>
                <w:sz w:val="18"/>
                <w:szCs w:val="18"/>
              </w:rPr>
              <w:pPrChange w:id="3583" w:author="Bailey, Colin (DFO/MPO)" w:date="2024-10-31T23:59:00Z">
                <w:pPr>
                  <w:jc w:val="center"/>
                </w:pPr>
              </w:pPrChange>
            </w:pPr>
          </w:p>
        </w:tc>
        <w:tc>
          <w:tcPr>
            <w:tcW w:w="810" w:type="dxa"/>
            <w:tcBorders>
              <w:top w:val="nil"/>
              <w:left w:val="nil"/>
              <w:bottom w:val="nil"/>
              <w:right w:val="nil"/>
            </w:tcBorders>
            <w:shd w:val="clear" w:color="auto" w:fill="auto"/>
            <w:noWrap/>
            <w:vAlign w:val="bottom"/>
            <w:hideMark/>
            <w:tcPrChange w:id="3584"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42023FB5" w14:textId="7369ED83" w:rsidR="00B74121" w:rsidRPr="003C067C" w:rsidDel="00D21B02" w:rsidRDefault="00B74121">
            <w:pPr>
              <w:jc w:val="right"/>
              <w:rPr>
                <w:del w:id="3585" w:author="Bailey, Colin (DFO/MPO)" w:date="2024-11-01T00:09:00Z"/>
                <w:rFonts w:cs="Arial"/>
                <w:color w:val="000000"/>
                <w:sz w:val="18"/>
                <w:szCs w:val="18"/>
              </w:rPr>
              <w:pPrChange w:id="3586" w:author="Bailey, Colin (DFO/MPO)" w:date="2024-10-31T23:59:00Z">
                <w:pPr>
                  <w:jc w:val="center"/>
                </w:pPr>
              </w:pPrChange>
            </w:pPr>
            <w:del w:id="3587"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bottom"/>
            <w:hideMark/>
            <w:tcPrChange w:id="3588"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6B52E8E1" w14:textId="705DEE87" w:rsidR="00B74121" w:rsidRPr="003C067C" w:rsidDel="00D21B02" w:rsidRDefault="00B74121">
            <w:pPr>
              <w:jc w:val="right"/>
              <w:rPr>
                <w:del w:id="3589" w:author="Bailey, Colin (DFO/MPO)" w:date="2024-11-01T00:09:00Z"/>
                <w:rFonts w:cs="Arial"/>
                <w:color w:val="000000"/>
                <w:sz w:val="18"/>
                <w:szCs w:val="18"/>
              </w:rPr>
              <w:pPrChange w:id="3590" w:author="Bailey, Colin (DFO/MPO)" w:date="2024-10-31T23:59:00Z">
                <w:pPr>
                  <w:jc w:val="center"/>
                </w:pPr>
              </w:pPrChange>
            </w:pPr>
            <w:del w:id="3591"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592"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66BCEFAE" w14:textId="5E94AF5F" w:rsidR="00B74121" w:rsidRPr="003C067C" w:rsidDel="00D21B02" w:rsidRDefault="00B74121">
            <w:pPr>
              <w:jc w:val="right"/>
              <w:rPr>
                <w:del w:id="3593" w:author="Bailey, Colin (DFO/MPO)" w:date="2024-11-01T00:09:00Z"/>
                <w:rFonts w:cs="Arial"/>
                <w:color w:val="000000"/>
                <w:sz w:val="18"/>
                <w:szCs w:val="18"/>
              </w:rPr>
              <w:pPrChange w:id="3594" w:author="Bailey, Colin (DFO/MPO)" w:date="2024-10-31T23:59:00Z">
                <w:pPr>
                  <w:jc w:val="center"/>
                </w:pPr>
              </w:pPrChange>
            </w:pPr>
          </w:p>
        </w:tc>
        <w:tc>
          <w:tcPr>
            <w:tcW w:w="810" w:type="dxa"/>
            <w:tcBorders>
              <w:top w:val="nil"/>
              <w:left w:val="nil"/>
              <w:bottom w:val="nil"/>
              <w:right w:val="nil"/>
            </w:tcBorders>
            <w:shd w:val="clear" w:color="auto" w:fill="auto"/>
            <w:noWrap/>
            <w:vAlign w:val="bottom"/>
            <w:hideMark/>
            <w:tcPrChange w:id="3595" w:author="Bailey, Colin (DFO/MPO)" w:date="2024-11-01T00:04:00Z">
              <w:tcPr>
                <w:tcW w:w="1624" w:type="dxa"/>
                <w:gridSpan w:val="5"/>
                <w:tcBorders>
                  <w:top w:val="nil"/>
                  <w:left w:val="nil"/>
                  <w:bottom w:val="nil"/>
                  <w:right w:val="nil"/>
                </w:tcBorders>
                <w:shd w:val="clear" w:color="auto" w:fill="auto"/>
                <w:noWrap/>
                <w:vAlign w:val="bottom"/>
                <w:hideMark/>
              </w:tcPr>
            </w:tcPrChange>
          </w:tcPr>
          <w:p w14:paraId="7943CE6F" w14:textId="0918B2F2" w:rsidR="00B74121" w:rsidRPr="003C067C" w:rsidDel="00D21B02" w:rsidRDefault="00B74121">
            <w:pPr>
              <w:jc w:val="right"/>
              <w:rPr>
                <w:del w:id="3596" w:author="Bailey, Colin (DFO/MPO)" w:date="2024-11-01T00:09:00Z"/>
                <w:rFonts w:cs="Arial"/>
                <w:sz w:val="18"/>
                <w:szCs w:val="18"/>
              </w:rPr>
              <w:pPrChange w:id="3597" w:author="Bailey, Colin (DFO/MPO)" w:date="2024-10-31T23:59:00Z">
                <w:pPr>
                  <w:jc w:val="center"/>
                </w:pPr>
              </w:pPrChange>
            </w:pPr>
          </w:p>
        </w:tc>
        <w:tc>
          <w:tcPr>
            <w:tcW w:w="810" w:type="dxa"/>
            <w:tcBorders>
              <w:top w:val="nil"/>
              <w:left w:val="nil"/>
              <w:bottom w:val="nil"/>
              <w:right w:val="nil"/>
            </w:tcBorders>
            <w:shd w:val="clear" w:color="auto" w:fill="auto"/>
            <w:noWrap/>
            <w:vAlign w:val="bottom"/>
            <w:hideMark/>
            <w:tcPrChange w:id="3598" w:author="Bailey, Colin (DFO/MPO)" w:date="2024-11-01T00:04:00Z">
              <w:tcPr>
                <w:tcW w:w="1886" w:type="dxa"/>
                <w:gridSpan w:val="5"/>
                <w:tcBorders>
                  <w:top w:val="nil"/>
                  <w:left w:val="nil"/>
                  <w:bottom w:val="nil"/>
                  <w:right w:val="nil"/>
                </w:tcBorders>
                <w:shd w:val="clear" w:color="auto" w:fill="auto"/>
                <w:noWrap/>
                <w:vAlign w:val="bottom"/>
                <w:hideMark/>
              </w:tcPr>
            </w:tcPrChange>
          </w:tcPr>
          <w:p w14:paraId="39536B91" w14:textId="1395A2D1" w:rsidR="00B74121" w:rsidRPr="003C067C" w:rsidDel="00D21B02" w:rsidRDefault="00B74121">
            <w:pPr>
              <w:jc w:val="right"/>
              <w:rPr>
                <w:del w:id="3599" w:author="Bailey, Colin (DFO/MPO)" w:date="2024-11-01T00:09:00Z"/>
                <w:rFonts w:cs="Arial"/>
                <w:sz w:val="18"/>
                <w:szCs w:val="18"/>
              </w:rPr>
              <w:pPrChange w:id="3600" w:author="Bailey, Colin (DFO/MPO)" w:date="2024-10-31T23:59:00Z">
                <w:pPr>
                  <w:jc w:val="center"/>
                </w:pPr>
              </w:pPrChange>
            </w:pPr>
          </w:p>
        </w:tc>
        <w:tc>
          <w:tcPr>
            <w:tcW w:w="810" w:type="dxa"/>
            <w:tcBorders>
              <w:top w:val="nil"/>
              <w:left w:val="nil"/>
              <w:bottom w:val="nil"/>
              <w:right w:val="nil"/>
            </w:tcBorders>
            <w:shd w:val="clear" w:color="auto" w:fill="auto"/>
            <w:noWrap/>
            <w:vAlign w:val="bottom"/>
            <w:hideMark/>
            <w:tcPrChange w:id="3601" w:author="Bailey, Colin (DFO/MPO)" w:date="2024-11-01T00:04:00Z">
              <w:tcPr>
                <w:tcW w:w="756" w:type="dxa"/>
                <w:gridSpan w:val="2"/>
                <w:tcBorders>
                  <w:top w:val="nil"/>
                  <w:left w:val="nil"/>
                  <w:bottom w:val="nil"/>
                  <w:right w:val="nil"/>
                </w:tcBorders>
                <w:shd w:val="clear" w:color="auto" w:fill="auto"/>
                <w:noWrap/>
                <w:vAlign w:val="bottom"/>
                <w:hideMark/>
              </w:tcPr>
            </w:tcPrChange>
          </w:tcPr>
          <w:p w14:paraId="50525B3D" w14:textId="3B4CF450" w:rsidR="00B74121" w:rsidRPr="003C067C" w:rsidDel="00D21B02" w:rsidRDefault="00B74121">
            <w:pPr>
              <w:jc w:val="right"/>
              <w:rPr>
                <w:del w:id="3602" w:author="Bailey, Colin (DFO/MPO)" w:date="2024-11-01T00:09:00Z"/>
                <w:rFonts w:cs="Arial"/>
                <w:color w:val="000000"/>
                <w:sz w:val="18"/>
                <w:szCs w:val="18"/>
              </w:rPr>
              <w:pPrChange w:id="3603" w:author="Bailey, Colin (DFO/MPO)" w:date="2024-10-31T23:59:00Z">
                <w:pPr>
                  <w:jc w:val="center"/>
                </w:pPr>
              </w:pPrChange>
            </w:pPr>
            <w:del w:id="3604" w:author="Bailey, Colin (DFO/MPO)" w:date="2024-11-01T00:09:00Z">
              <w:r w:rsidRPr="003C067C" w:rsidDel="00D21B02">
                <w:rPr>
                  <w:rFonts w:cs="Arial"/>
                  <w:color w:val="000000"/>
                  <w:sz w:val="18"/>
                  <w:szCs w:val="18"/>
                </w:rPr>
                <w:delText>0.00%</w:delText>
              </w:r>
            </w:del>
          </w:p>
        </w:tc>
        <w:tc>
          <w:tcPr>
            <w:tcW w:w="806" w:type="dxa"/>
            <w:tcBorders>
              <w:top w:val="nil"/>
              <w:left w:val="nil"/>
              <w:bottom w:val="nil"/>
              <w:right w:val="nil"/>
            </w:tcBorders>
            <w:shd w:val="clear" w:color="auto" w:fill="auto"/>
            <w:noWrap/>
            <w:vAlign w:val="bottom"/>
            <w:hideMark/>
            <w:tcPrChange w:id="3605" w:author="Bailey, Colin (DFO/MPO)" w:date="2024-11-01T00:04:00Z">
              <w:tcPr>
                <w:tcW w:w="809" w:type="dxa"/>
                <w:tcBorders>
                  <w:top w:val="nil"/>
                  <w:left w:val="nil"/>
                  <w:bottom w:val="nil"/>
                  <w:right w:val="nil"/>
                </w:tcBorders>
                <w:shd w:val="clear" w:color="auto" w:fill="auto"/>
                <w:noWrap/>
                <w:vAlign w:val="bottom"/>
                <w:hideMark/>
              </w:tcPr>
            </w:tcPrChange>
          </w:tcPr>
          <w:p w14:paraId="02830A88" w14:textId="0DDC495A" w:rsidR="00B74121" w:rsidRPr="003C067C" w:rsidDel="00D21B02" w:rsidRDefault="00B74121">
            <w:pPr>
              <w:jc w:val="right"/>
              <w:rPr>
                <w:del w:id="3606" w:author="Bailey, Colin (DFO/MPO)" w:date="2024-11-01T00:09:00Z"/>
                <w:rFonts w:cs="Arial"/>
                <w:color w:val="000000"/>
                <w:sz w:val="18"/>
                <w:szCs w:val="18"/>
              </w:rPr>
              <w:pPrChange w:id="3607" w:author="Bailey, Colin (DFO/MPO)" w:date="2024-10-31T23:59:00Z">
                <w:pPr>
                  <w:jc w:val="center"/>
                </w:pPr>
              </w:pPrChange>
            </w:pPr>
            <w:del w:id="3608" w:author="Bailey, Colin (DFO/MPO)" w:date="2024-11-01T00:09:00Z">
              <w:r w:rsidRPr="003C067C" w:rsidDel="00D21B02">
                <w:rPr>
                  <w:rFonts w:cs="Arial"/>
                  <w:color w:val="000000"/>
                  <w:sz w:val="18"/>
                  <w:szCs w:val="18"/>
                </w:rPr>
                <w:delText>0.00%</w:delText>
              </w:r>
            </w:del>
          </w:p>
        </w:tc>
        <w:tc>
          <w:tcPr>
            <w:tcW w:w="806" w:type="dxa"/>
            <w:tcBorders>
              <w:top w:val="nil"/>
              <w:left w:val="nil"/>
              <w:bottom w:val="nil"/>
              <w:right w:val="nil"/>
            </w:tcBorders>
            <w:shd w:val="clear" w:color="auto" w:fill="auto"/>
            <w:noWrap/>
            <w:vAlign w:val="bottom"/>
            <w:hideMark/>
            <w:tcPrChange w:id="3609" w:author="Bailey, Colin (DFO/MPO)" w:date="2024-11-01T00:04:00Z">
              <w:tcPr>
                <w:tcW w:w="809" w:type="dxa"/>
                <w:tcBorders>
                  <w:top w:val="nil"/>
                  <w:left w:val="nil"/>
                  <w:bottom w:val="nil"/>
                  <w:right w:val="nil"/>
                </w:tcBorders>
                <w:shd w:val="clear" w:color="auto" w:fill="auto"/>
                <w:noWrap/>
                <w:vAlign w:val="bottom"/>
                <w:hideMark/>
              </w:tcPr>
            </w:tcPrChange>
          </w:tcPr>
          <w:p w14:paraId="7837AEF0" w14:textId="540F4DF2" w:rsidR="00B74121" w:rsidRPr="003C067C" w:rsidDel="00D21B02" w:rsidRDefault="00B74121">
            <w:pPr>
              <w:jc w:val="right"/>
              <w:rPr>
                <w:del w:id="3610" w:author="Bailey, Colin (DFO/MPO)" w:date="2024-11-01T00:09:00Z"/>
                <w:rFonts w:cs="Arial"/>
                <w:color w:val="000000"/>
                <w:sz w:val="18"/>
                <w:szCs w:val="18"/>
              </w:rPr>
              <w:pPrChange w:id="3611" w:author="Bailey, Colin (DFO/MPO)" w:date="2024-10-31T23:59:00Z">
                <w:pPr>
                  <w:jc w:val="center"/>
                </w:pPr>
              </w:pPrChange>
            </w:pPr>
            <w:del w:id="3612" w:author="Bailey, Colin (DFO/MPO)" w:date="2024-11-01T00:09:00Z">
              <w:r w:rsidRPr="003C067C" w:rsidDel="00D21B02">
                <w:rPr>
                  <w:rFonts w:cs="Arial"/>
                  <w:color w:val="000000"/>
                  <w:sz w:val="18"/>
                  <w:szCs w:val="18"/>
                </w:rPr>
                <w:delText>0.00%</w:delText>
              </w:r>
            </w:del>
          </w:p>
        </w:tc>
      </w:tr>
      <w:tr w:rsidR="0058659A" w:rsidRPr="008A296C" w:rsidDel="00D21B02" w14:paraId="188482A6" w14:textId="6179683F" w:rsidTr="0058659A">
        <w:tblPrEx>
          <w:tblPrExChange w:id="3613" w:author="Bailey, Colin (DFO/MPO)" w:date="2024-11-01T00:04:00Z">
            <w:tblPrEx>
              <w:tblW w:w="14884" w:type="dxa"/>
            </w:tblPrEx>
          </w:tblPrExChange>
        </w:tblPrEx>
        <w:trPr>
          <w:trHeight w:val="300"/>
          <w:del w:id="3614" w:author="Bailey, Colin (DFO/MPO)" w:date="2024-11-01T00:09:00Z"/>
          <w:trPrChange w:id="3615" w:author="Bailey, Colin (DFO/MPO)" w:date="2024-11-01T00:04:00Z">
            <w:trPr>
              <w:trHeight w:val="300"/>
            </w:trPr>
          </w:trPrChange>
        </w:trPr>
        <w:tc>
          <w:tcPr>
            <w:tcW w:w="2428" w:type="dxa"/>
            <w:tcBorders>
              <w:top w:val="nil"/>
              <w:left w:val="nil"/>
              <w:bottom w:val="nil"/>
              <w:right w:val="nil"/>
            </w:tcBorders>
            <w:shd w:val="clear" w:color="auto" w:fill="auto"/>
            <w:noWrap/>
            <w:vAlign w:val="bottom"/>
            <w:hideMark/>
            <w:tcPrChange w:id="3616" w:author="Bailey, Colin (DFO/MPO)" w:date="2024-11-01T00:04:00Z">
              <w:tcPr>
                <w:tcW w:w="2430" w:type="dxa"/>
                <w:gridSpan w:val="2"/>
                <w:tcBorders>
                  <w:top w:val="nil"/>
                  <w:left w:val="nil"/>
                  <w:bottom w:val="nil"/>
                  <w:right w:val="nil"/>
                </w:tcBorders>
                <w:shd w:val="clear" w:color="auto" w:fill="auto"/>
                <w:noWrap/>
                <w:vAlign w:val="bottom"/>
                <w:hideMark/>
              </w:tcPr>
            </w:tcPrChange>
          </w:tcPr>
          <w:p w14:paraId="0F0E3CFD" w14:textId="7D9DAF89" w:rsidR="00B74121" w:rsidRPr="003C067C" w:rsidDel="00D21B02" w:rsidRDefault="00B74121" w:rsidP="0058659A">
            <w:pPr>
              <w:rPr>
                <w:del w:id="3617" w:author="Bailey, Colin (DFO/MPO)" w:date="2024-11-01T00:09:00Z"/>
                <w:rFonts w:cs="Arial"/>
                <w:color w:val="000000"/>
                <w:sz w:val="18"/>
                <w:szCs w:val="18"/>
              </w:rPr>
            </w:pPr>
            <w:del w:id="3618" w:author="Bailey, Colin (DFO/MPO)" w:date="2024-11-01T00:09:00Z">
              <w:r w:rsidRPr="003C067C" w:rsidDel="00D21B02">
                <w:rPr>
                  <w:rFonts w:cs="Arial"/>
                  <w:color w:val="000000"/>
                  <w:sz w:val="18"/>
                  <w:szCs w:val="18"/>
                </w:rPr>
                <w:delText>BC Northern Net</w:delText>
              </w:r>
            </w:del>
          </w:p>
        </w:tc>
        <w:tc>
          <w:tcPr>
            <w:tcW w:w="809" w:type="dxa"/>
            <w:tcBorders>
              <w:top w:val="nil"/>
              <w:left w:val="nil"/>
              <w:bottom w:val="nil"/>
              <w:right w:val="nil"/>
            </w:tcBorders>
            <w:shd w:val="clear" w:color="auto" w:fill="auto"/>
            <w:noWrap/>
            <w:vAlign w:val="bottom"/>
            <w:hideMark/>
            <w:tcPrChange w:id="3619"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304680B1" w14:textId="08F91BD6" w:rsidR="00B74121" w:rsidRPr="003C067C" w:rsidDel="00D21B02" w:rsidRDefault="00B74121">
            <w:pPr>
              <w:jc w:val="right"/>
              <w:rPr>
                <w:del w:id="3620" w:author="Bailey, Colin (DFO/MPO)" w:date="2024-11-01T00:09:00Z"/>
                <w:rFonts w:cs="Arial"/>
                <w:color w:val="000000"/>
                <w:sz w:val="18"/>
                <w:szCs w:val="18"/>
              </w:rPr>
              <w:pPrChange w:id="3621" w:author="Bailey, Colin (DFO/MPO)" w:date="2024-10-31T23:59:00Z">
                <w:pPr>
                  <w:jc w:val="center"/>
                </w:pPr>
              </w:pPrChange>
            </w:pPr>
            <w:del w:id="3622"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623"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1BC3C46B" w14:textId="38EB1C37" w:rsidR="00B74121" w:rsidRPr="003C067C" w:rsidDel="00D21B02" w:rsidRDefault="00B74121">
            <w:pPr>
              <w:jc w:val="right"/>
              <w:rPr>
                <w:del w:id="3624" w:author="Bailey, Colin (DFO/MPO)" w:date="2024-11-01T00:09:00Z"/>
                <w:rFonts w:cs="Arial"/>
                <w:color w:val="000000"/>
                <w:sz w:val="18"/>
                <w:szCs w:val="18"/>
              </w:rPr>
              <w:pPrChange w:id="3625" w:author="Bailey, Colin (DFO/MPO)" w:date="2024-10-31T23:59:00Z">
                <w:pPr>
                  <w:jc w:val="center"/>
                </w:pPr>
              </w:pPrChange>
            </w:pPr>
            <w:del w:id="3626"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627"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4053069A" w14:textId="3A738D3F" w:rsidR="00B74121" w:rsidRPr="003C067C" w:rsidDel="00D21B02" w:rsidRDefault="00B74121">
            <w:pPr>
              <w:jc w:val="right"/>
              <w:rPr>
                <w:del w:id="3628" w:author="Bailey, Colin (DFO/MPO)" w:date="2024-11-01T00:09:00Z"/>
                <w:rFonts w:cs="Arial"/>
                <w:color w:val="000000"/>
                <w:sz w:val="18"/>
                <w:szCs w:val="18"/>
              </w:rPr>
              <w:pPrChange w:id="3629" w:author="Bailey, Colin (DFO/MPO)" w:date="2024-10-31T23:59:00Z">
                <w:pPr>
                  <w:jc w:val="center"/>
                </w:pPr>
              </w:pPrChange>
            </w:pPr>
            <w:del w:id="3630"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631"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4C311198" w14:textId="292CDB71" w:rsidR="00B74121" w:rsidRPr="003C067C" w:rsidDel="00D21B02" w:rsidRDefault="00B74121">
            <w:pPr>
              <w:jc w:val="right"/>
              <w:rPr>
                <w:del w:id="3632" w:author="Bailey, Colin (DFO/MPO)" w:date="2024-11-01T00:09:00Z"/>
                <w:rFonts w:cs="Arial"/>
                <w:color w:val="000000"/>
                <w:sz w:val="18"/>
                <w:szCs w:val="18"/>
              </w:rPr>
              <w:pPrChange w:id="3633" w:author="Bailey, Colin (DFO/MPO)" w:date="2024-10-31T23:59:00Z">
                <w:pPr>
                  <w:jc w:val="center"/>
                </w:pPr>
              </w:pPrChange>
            </w:pPr>
            <w:del w:id="3634" w:author="Bailey, Colin (DFO/MPO)" w:date="2024-11-01T00:09:00Z">
              <w:r w:rsidRPr="003C067C" w:rsidDel="00D21B02">
                <w:rPr>
                  <w:rFonts w:cs="Arial"/>
                  <w:color w:val="000000"/>
                  <w:sz w:val="18"/>
                  <w:szCs w:val="18"/>
                </w:rPr>
                <w:delText>0.00%</w:delText>
              </w:r>
            </w:del>
          </w:p>
        </w:tc>
        <w:tc>
          <w:tcPr>
            <w:tcW w:w="900" w:type="dxa"/>
            <w:tcBorders>
              <w:top w:val="nil"/>
              <w:left w:val="nil"/>
              <w:bottom w:val="nil"/>
              <w:right w:val="nil"/>
            </w:tcBorders>
            <w:shd w:val="clear" w:color="auto" w:fill="auto"/>
            <w:noWrap/>
            <w:vAlign w:val="bottom"/>
            <w:hideMark/>
            <w:tcPrChange w:id="3635" w:author="Bailey, Colin (DFO/MPO)" w:date="2024-11-01T00:04:00Z">
              <w:tcPr>
                <w:tcW w:w="900" w:type="dxa"/>
                <w:gridSpan w:val="2"/>
                <w:tcBorders>
                  <w:top w:val="nil"/>
                  <w:left w:val="nil"/>
                  <w:bottom w:val="nil"/>
                  <w:right w:val="nil"/>
                </w:tcBorders>
                <w:shd w:val="clear" w:color="auto" w:fill="auto"/>
                <w:noWrap/>
                <w:vAlign w:val="bottom"/>
                <w:hideMark/>
              </w:tcPr>
            </w:tcPrChange>
          </w:tcPr>
          <w:p w14:paraId="117CD148" w14:textId="33E3022E" w:rsidR="00B74121" w:rsidRPr="003C067C" w:rsidDel="00D21B02" w:rsidRDefault="00B74121">
            <w:pPr>
              <w:jc w:val="right"/>
              <w:rPr>
                <w:del w:id="3636" w:author="Bailey, Colin (DFO/MPO)" w:date="2024-11-01T00:09:00Z"/>
                <w:rFonts w:cs="Arial"/>
                <w:color w:val="000000"/>
                <w:sz w:val="18"/>
                <w:szCs w:val="18"/>
              </w:rPr>
              <w:pPrChange w:id="3637" w:author="Bailey, Colin (DFO/MPO)" w:date="2024-10-31T23:59:00Z">
                <w:pPr>
                  <w:jc w:val="center"/>
                </w:pPr>
              </w:pPrChange>
            </w:pPr>
            <w:del w:id="3638"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639"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7C75818F" w14:textId="2FFCB024" w:rsidR="00B74121" w:rsidRPr="003C067C" w:rsidDel="00D21B02" w:rsidRDefault="00B74121">
            <w:pPr>
              <w:jc w:val="right"/>
              <w:rPr>
                <w:del w:id="3640" w:author="Bailey, Colin (DFO/MPO)" w:date="2024-11-01T00:09:00Z"/>
                <w:rFonts w:cs="Arial"/>
                <w:color w:val="000000"/>
                <w:sz w:val="18"/>
                <w:szCs w:val="18"/>
              </w:rPr>
              <w:pPrChange w:id="3641" w:author="Bailey, Colin (DFO/MPO)" w:date="2024-10-31T23:59:00Z">
                <w:pPr>
                  <w:jc w:val="center"/>
                </w:pPr>
              </w:pPrChange>
            </w:pPr>
            <w:del w:id="3642"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643"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42F832F3" w14:textId="30ED83F5" w:rsidR="00B74121" w:rsidRPr="003C067C" w:rsidDel="00D21B02" w:rsidRDefault="00B74121">
            <w:pPr>
              <w:jc w:val="right"/>
              <w:rPr>
                <w:del w:id="3644" w:author="Bailey, Colin (DFO/MPO)" w:date="2024-11-01T00:09:00Z"/>
                <w:rFonts w:cs="Arial"/>
                <w:color w:val="000000"/>
                <w:sz w:val="18"/>
                <w:szCs w:val="18"/>
              </w:rPr>
              <w:pPrChange w:id="3645" w:author="Bailey, Colin (DFO/MPO)" w:date="2024-10-31T23:59:00Z">
                <w:pPr>
                  <w:jc w:val="center"/>
                </w:pPr>
              </w:pPrChange>
            </w:pPr>
            <w:del w:id="3646"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647"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46C7729D" w14:textId="5928D67C" w:rsidR="00B74121" w:rsidRPr="003C067C" w:rsidDel="00D21B02" w:rsidRDefault="00B74121">
            <w:pPr>
              <w:jc w:val="right"/>
              <w:rPr>
                <w:del w:id="3648" w:author="Bailey, Colin (DFO/MPO)" w:date="2024-11-01T00:09:00Z"/>
                <w:rFonts w:cs="Arial"/>
                <w:color w:val="000000"/>
                <w:sz w:val="18"/>
                <w:szCs w:val="18"/>
              </w:rPr>
              <w:pPrChange w:id="3649" w:author="Bailey, Colin (DFO/MPO)" w:date="2024-10-31T23:59:00Z">
                <w:pPr>
                  <w:jc w:val="center"/>
                </w:pPr>
              </w:pPrChange>
            </w:pPr>
            <w:del w:id="3650"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651" w:author="Bailey, Colin (DFO/MPO)" w:date="2024-11-01T00:04:00Z">
              <w:tcPr>
                <w:tcW w:w="1624" w:type="dxa"/>
                <w:gridSpan w:val="5"/>
                <w:tcBorders>
                  <w:top w:val="nil"/>
                  <w:left w:val="nil"/>
                  <w:bottom w:val="nil"/>
                  <w:right w:val="nil"/>
                </w:tcBorders>
                <w:shd w:val="clear" w:color="auto" w:fill="auto"/>
                <w:noWrap/>
                <w:vAlign w:val="bottom"/>
                <w:hideMark/>
              </w:tcPr>
            </w:tcPrChange>
          </w:tcPr>
          <w:p w14:paraId="6C84BECF" w14:textId="71AE0A1E" w:rsidR="00B74121" w:rsidRPr="003C067C" w:rsidDel="00D21B02" w:rsidRDefault="00B74121">
            <w:pPr>
              <w:jc w:val="right"/>
              <w:rPr>
                <w:del w:id="3652" w:author="Bailey, Colin (DFO/MPO)" w:date="2024-11-01T00:09:00Z"/>
                <w:rFonts w:cs="Arial"/>
                <w:color w:val="000000"/>
                <w:sz w:val="18"/>
                <w:szCs w:val="18"/>
              </w:rPr>
              <w:pPrChange w:id="3653" w:author="Bailey, Colin (DFO/MPO)" w:date="2024-10-31T23:59:00Z">
                <w:pPr>
                  <w:jc w:val="center"/>
                </w:pPr>
              </w:pPrChange>
            </w:pPr>
            <w:del w:id="3654"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655" w:author="Bailey, Colin (DFO/MPO)" w:date="2024-11-01T00:04:00Z">
              <w:tcPr>
                <w:tcW w:w="1886" w:type="dxa"/>
                <w:gridSpan w:val="5"/>
                <w:tcBorders>
                  <w:top w:val="nil"/>
                  <w:left w:val="nil"/>
                  <w:bottom w:val="nil"/>
                  <w:right w:val="nil"/>
                </w:tcBorders>
                <w:shd w:val="clear" w:color="auto" w:fill="auto"/>
                <w:noWrap/>
                <w:vAlign w:val="bottom"/>
                <w:hideMark/>
              </w:tcPr>
            </w:tcPrChange>
          </w:tcPr>
          <w:p w14:paraId="3B98F9DE" w14:textId="3A70E0AE" w:rsidR="00B74121" w:rsidRPr="003C067C" w:rsidDel="00D21B02" w:rsidRDefault="00B74121">
            <w:pPr>
              <w:jc w:val="right"/>
              <w:rPr>
                <w:del w:id="3656" w:author="Bailey, Colin (DFO/MPO)" w:date="2024-11-01T00:09:00Z"/>
                <w:rFonts w:cs="Arial"/>
                <w:color w:val="000000"/>
                <w:sz w:val="18"/>
                <w:szCs w:val="18"/>
              </w:rPr>
              <w:pPrChange w:id="3657" w:author="Bailey, Colin (DFO/MPO)" w:date="2024-10-31T23:59:00Z">
                <w:pPr>
                  <w:jc w:val="center"/>
                </w:pPr>
              </w:pPrChange>
            </w:pPr>
            <w:del w:id="3658"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659" w:author="Bailey, Colin (DFO/MPO)" w:date="2024-11-01T00:04:00Z">
              <w:tcPr>
                <w:tcW w:w="756" w:type="dxa"/>
                <w:gridSpan w:val="2"/>
                <w:tcBorders>
                  <w:top w:val="nil"/>
                  <w:left w:val="nil"/>
                  <w:bottom w:val="nil"/>
                  <w:right w:val="nil"/>
                </w:tcBorders>
                <w:shd w:val="clear" w:color="auto" w:fill="auto"/>
                <w:noWrap/>
                <w:vAlign w:val="bottom"/>
                <w:hideMark/>
              </w:tcPr>
            </w:tcPrChange>
          </w:tcPr>
          <w:p w14:paraId="76B69E6D" w14:textId="1815D540" w:rsidR="00B74121" w:rsidRPr="003C067C" w:rsidDel="00D21B02" w:rsidRDefault="00B74121">
            <w:pPr>
              <w:jc w:val="right"/>
              <w:rPr>
                <w:del w:id="3660" w:author="Bailey, Colin (DFO/MPO)" w:date="2024-11-01T00:09:00Z"/>
                <w:rFonts w:cs="Arial"/>
                <w:color w:val="000000"/>
                <w:sz w:val="18"/>
                <w:szCs w:val="18"/>
              </w:rPr>
              <w:pPrChange w:id="3661" w:author="Bailey, Colin (DFO/MPO)" w:date="2024-10-31T23:59:00Z">
                <w:pPr>
                  <w:jc w:val="center"/>
                </w:pPr>
              </w:pPrChange>
            </w:pPr>
            <w:del w:id="3662" w:author="Bailey, Colin (DFO/MPO)" w:date="2024-11-01T00:09:00Z">
              <w:r w:rsidRPr="003C067C" w:rsidDel="00D21B02">
                <w:rPr>
                  <w:rFonts w:cs="Arial"/>
                  <w:color w:val="000000"/>
                  <w:sz w:val="18"/>
                  <w:szCs w:val="18"/>
                </w:rPr>
                <w:delText>0.03%</w:delText>
              </w:r>
            </w:del>
          </w:p>
        </w:tc>
        <w:tc>
          <w:tcPr>
            <w:tcW w:w="806" w:type="dxa"/>
            <w:tcBorders>
              <w:top w:val="nil"/>
              <w:left w:val="nil"/>
              <w:bottom w:val="nil"/>
              <w:right w:val="nil"/>
            </w:tcBorders>
            <w:shd w:val="clear" w:color="auto" w:fill="auto"/>
            <w:noWrap/>
            <w:vAlign w:val="bottom"/>
            <w:hideMark/>
            <w:tcPrChange w:id="3663" w:author="Bailey, Colin (DFO/MPO)" w:date="2024-11-01T00:04:00Z">
              <w:tcPr>
                <w:tcW w:w="809" w:type="dxa"/>
                <w:tcBorders>
                  <w:top w:val="nil"/>
                  <w:left w:val="nil"/>
                  <w:bottom w:val="nil"/>
                  <w:right w:val="nil"/>
                </w:tcBorders>
                <w:shd w:val="clear" w:color="auto" w:fill="auto"/>
                <w:noWrap/>
                <w:vAlign w:val="bottom"/>
                <w:hideMark/>
              </w:tcPr>
            </w:tcPrChange>
          </w:tcPr>
          <w:p w14:paraId="56E8A133" w14:textId="34E7A1A1" w:rsidR="00B74121" w:rsidRPr="003C067C" w:rsidDel="00D21B02" w:rsidRDefault="00B74121">
            <w:pPr>
              <w:jc w:val="right"/>
              <w:rPr>
                <w:del w:id="3664" w:author="Bailey, Colin (DFO/MPO)" w:date="2024-11-01T00:09:00Z"/>
                <w:rFonts w:cs="Arial"/>
                <w:color w:val="000000"/>
                <w:sz w:val="18"/>
                <w:szCs w:val="18"/>
              </w:rPr>
              <w:pPrChange w:id="3665" w:author="Bailey, Colin (DFO/MPO)" w:date="2024-10-31T23:59:00Z">
                <w:pPr>
                  <w:jc w:val="center"/>
                </w:pPr>
              </w:pPrChange>
            </w:pPr>
            <w:del w:id="3666" w:author="Bailey, Colin (DFO/MPO)" w:date="2024-11-01T00:09:00Z">
              <w:r w:rsidRPr="003C067C" w:rsidDel="00D21B02">
                <w:rPr>
                  <w:rFonts w:cs="Arial"/>
                  <w:color w:val="000000"/>
                  <w:sz w:val="18"/>
                  <w:szCs w:val="18"/>
                </w:rPr>
                <w:delText>0.00%</w:delText>
              </w:r>
            </w:del>
          </w:p>
        </w:tc>
        <w:tc>
          <w:tcPr>
            <w:tcW w:w="806" w:type="dxa"/>
            <w:tcBorders>
              <w:top w:val="nil"/>
              <w:left w:val="nil"/>
              <w:bottom w:val="nil"/>
              <w:right w:val="nil"/>
            </w:tcBorders>
            <w:shd w:val="clear" w:color="auto" w:fill="auto"/>
            <w:noWrap/>
            <w:vAlign w:val="bottom"/>
            <w:hideMark/>
            <w:tcPrChange w:id="3667" w:author="Bailey, Colin (DFO/MPO)" w:date="2024-11-01T00:04:00Z">
              <w:tcPr>
                <w:tcW w:w="809" w:type="dxa"/>
                <w:tcBorders>
                  <w:top w:val="nil"/>
                  <w:left w:val="nil"/>
                  <w:bottom w:val="nil"/>
                  <w:right w:val="nil"/>
                </w:tcBorders>
                <w:shd w:val="clear" w:color="auto" w:fill="auto"/>
                <w:noWrap/>
                <w:vAlign w:val="bottom"/>
                <w:hideMark/>
              </w:tcPr>
            </w:tcPrChange>
          </w:tcPr>
          <w:p w14:paraId="357D070E" w14:textId="1E814D26" w:rsidR="00B74121" w:rsidRPr="003C067C" w:rsidDel="00D21B02" w:rsidRDefault="00B74121">
            <w:pPr>
              <w:jc w:val="right"/>
              <w:rPr>
                <w:del w:id="3668" w:author="Bailey, Colin (DFO/MPO)" w:date="2024-11-01T00:09:00Z"/>
                <w:rFonts w:cs="Arial"/>
                <w:color w:val="000000"/>
                <w:sz w:val="18"/>
                <w:szCs w:val="18"/>
              </w:rPr>
              <w:pPrChange w:id="3669" w:author="Bailey, Colin (DFO/MPO)" w:date="2024-10-31T23:59:00Z">
                <w:pPr>
                  <w:jc w:val="center"/>
                </w:pPr>
              </w:pPrChange>
            </w:pPr>
            <w:del w:id="3670" w:author="Bailey, Colin (DFO/MPO)" w:date="2024-11-01T00:09:00Z">
              <w:r w:rsidRPr="003C067C" w:rsidDel="00D21B02">
                <w:rPr>
                  <w:rFonts w:cs="Arial"/>
                  <w:color w:val="000000"/>
                  <w:sz w:val="18"/>
                  <w:szCs w:val="18"/>
                </w:rPr>
                <w:delText>0.00%</w:delText>
              </w:r>
            </w:del>
          </w:p>
        </w:tc>
      </w:tr>
      <w:tr w:rsidR="0058659A" w:rsidRPr="008A296C" w:rsidDel="00D21B02" w14:paraId="5E15EE65" w14:textId="55B80ACA" w:rsidTr="0058659A">
        <w:tblPrEx>
          <w:tblPrExChange w:id="3671" w:author="Bailey, Colin (DFO/MPO)" w:date="2024-11-01T00:04:00Z">
            <w:tblPrEx>
              <w:tblW w:w="14884" w:type="dxa"/>
            </w:tblPrEx>
          </w:tblPrExChange>
        </w:tblPrEx>
        <w:trPr>
          <w:trHeight w:val="300"/>
          <w:del w:id="3672" w:author="Bailey, Colin (DFO/MPO)" w:date="2024-11-01T00:09:00Z"/>
          <w:trPrChange w:id="3673" w:author="Bailey, Colin (DFO/MPO)" w:date="2024-11-01T00:04:00Z">
            <w:trPr>
              <w:trHeight w:val="300"/>
            </w:trPr>
          </w:trPrChange>
        </w:trPr>
        <w:tc>
          <w:tcPr>
            <w:tcW w:w="2428" w:type="dxa"/>
            <w:tcBorders>
              <w:top w:val="nil"/>
              <w:left w:val="nil"/>
              <w:bottom w:val="nil"/>
              <w:right w:val="nil"/>
            </w:tcBorders>
            <w:shd w:val="clear" w:color="auto" w:fill="auto"/>
            <w:noWrap/>
            <w:vAlign w:val="bottom"/>
            <w:hideMark/>
            <w:tcPrChange w:id="3674" w:author="Bailey, Colin (DFO/MPO)" w:date="2024-11-01T00:04:00Z">
              <w:tcPr>
                <w:tcW w:w="2430" w:type="dxa"/>
                <w:gridSpan w:val="2"/>
                <w:tcBorders>
                  <w:top w:val="nil"/>
                  <w:left w:val="nil"/>
                  <w:bottom w:val="nil"/>
                  <w:right w:val="nil"/>
                </w:tcBorders>
                <w:shd w:val="clear" w:color="auto" w:fill="auto"/>
                <w:noWrap/>
                <w:vAlign w:val="bottom"/>
                <w:hideMark/>
              </w:tcPr>
            </w:tcPrChange>
          </w:tcPr>
          <w:p w14:paraId="2E94D6A0" w14:textId="0307BEDE" w:rsidR="00B74121" w:rsidRPr="003C067C" w:rsidDel="00D21B02" w:rsidRDefault="00B74121" w:rsidP="0058659A">
            <w:pPr>
              <w:rPr>
                <w:del w:id="3675" w:author="Bailey, Colin (DFO/MPO)" w:date="2024-11-01T00:09:00Z"/>
                <w:rFonts w:cs="Arial"/>
                <w:color w:val="000000"/>
                <w:sz w:val="18"/>
                <w:szCs w:val="18"/>
              </w:rPr>
            </w:pPr>
            <w:del w:id="3676" w:author="Bailey, Colin (DFO/MPO)" w:date="2024-11-01T00:09:00Z">
              <w:r w:rsidRPr="003C067C" w:rsidDel="00D21B02">
                <w:rPr>
                  <w:rFonts w:cs="Arial"/>
                  <w:color w:val="000000"/>
                  <w:sz w:val="18"/>
                  <w:szCs w:val="18"/>
                </w:rPr>
                <w:delText>Johnstone Straits Net</w:delText>
              </w:r>
            </w:del>
          </w:p>
        </w:tc>
        <w:tc>
          <w:tcPr>
            <w:tcW w:w="809" w:type="dxa"/>
            <w:tcBorders>
              <w:top w:val="nil"/>
              <w:left w:val="nil"/>
              <w:bottom w:val="nil"/>
              <w:right w:val="nil"/>
            </w:tcBorders>
            <w:shd w:val="clear" w:color="auto" w:fill="auto"/>
            <w:noWrap/>
            <w:vAlign w:val="bottom"/>
            <w:hideMark/>
            <w:tcPrChange w:id="3677"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1EFA7412" w14:textId="27E9238F" w:rsidR="00B74121" w:rsidRPr="003C067C" w:rsidDel="00D21B02" w:rsidRDefault="00B74121">
            <w:pPr>
              <w:jc w:val="right"/>
              <w:rPr>
                <w:del w:id="3678" w:author="Bailey, Colin (DFO/MPO)" w:date="2024-11-01T00:09:00Z"/>
                <w:rFonts w:cs="Arial"/>
                <w:color w:val="000000"/>
                <w:sz w:val="18"/>
                <w:szCs w:val="18"/>
              </w:rPr>
              <w:pPrChange w:id="3679" w:author="Bailey, Colin (DFO/MPO)" w:date="2024-10-31T23:59:00Z">
                <w:pPr>
                  <w:jc w:val="center"/>
                </w:pPr>
              </w:pPrChange>
            </w:pPr>
            <w:del w:id="3680" w:author="Bailey, Colin (DFO/MPO)" w:date="2024-11-01T00:09:00Z">
              <w:r w:rsidRPr="003C067C" w:rsidDel="00D21B02">
                <w:rPr>
                  <w:rFonts w:cs="Arial"/>
                  <w:color w:val="000000"/>
                  <w:sz w:val="18"/>
                  <w:szCs w:val="18"/>
                </w:rPr>
                <w:delText>0.60%</w:delText>
              </w:r>
            </w:del>
          </w:p>
        </w:tc>
        <w:tc>
          <w:tcPr>
            <w:tcW w:w="810" w:type="dxa"/>
            <w:tcBorders>
              <w:top w:val="nil"/>
              <w:left w:val="nil"/>
              <w:bottom w:val="nil"/>
              <w:right w:val="nil"/>
            </w:tcBorders>
            <w:shd w:val="clear" w:color="auto" w:fill="auto"/>
            <w:noWrap/>
            <w:vAlign w:val="bottom"/>
            <w:hideMark/>
            <w:tcPrChange w:id="3681"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09439602" w14:textId="1DEA0A1E" w:rsidR="00B74121" w:rsidRPr="003C067C" w:rsidDel="00D21B02" w:rsidRDefault="00B74121">
            <w:pPr>
              <w:jc w:val="right"/>
              <w:rPr>
                <w:del w:id="3682" w:author="Bailey, Colin (DFO/MPO)" w:date="2024-11-01T00:09:00Z"/>
                <w:rFonts w:cs="Arial"/>
                <w:color w:val="000000"/>
                <w:sz w:val="18"/>
                <w:szCs w:val="18"/>
              </w:rPr>
              <w:pPrChange w:id="3683" w:author="Bailey, Colin (DFO/MPO)" w:date="2024-10-31T23:59:00Z">
                <w:pPr>
                  <w:jc w:val="center"/>
                </w:pPr>
              </w:pPrChange>
            </w:pPr>
            <w:del w:id="3684" w:author="Bailey, Colin (DFO/MPO)" w:date="2024-11-01T00:09:00Z">
              <w:r w:rsidRPr="003C067C" w:rsidDel="00D21B02">
                <w:rPr>
                  <w:rFonts w:cs="Arial"/>
                  <w:color w:val="000000"/>
                  <w:sz w:val="18"/>
                  <w:szCs w:val="18"/>
                </w:rPr>
                <w:delText>0.90%</w:delText>
              </w:r>
            </w:del>
          </w:p>
        </w:tc>
        <w:tc>
          <w:tcPr>
            <w:tcW w:w="810" w:type="dxa"/>
            <w:tcBorders>
              <w:top w:val="nil"/>
              <w:left w:val="nil"/>
              <w:bottom w:val="nil"/>
              <w:right w:val="nil"/>
            </w:tcBorders>
            <w:shd w:val="clear" w:color="auto" w:fill="auto"/>
            <w:noWrap/>
            <w:vAlign w:val="bottom"/>
            <w:hideMark/>
            <w:tcPrChange w:id="3685"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00DE7870" w14:textId="3EBB6111" w:rsidR="00B74121" w:rsidRPr="003C067C" w:rsidDel="00D21B02" w:rsidRDefault="00B74121">
            <w:pPr>
              <w:jc w:val="right"/>
              <w:rPr>
                <w:del w:id="3686" w:author="Bailey, Colin (DFO/MPO)" w:date="2024-11-01T00:09:00Z"/>
                <w:rFonts w:cs="Arial"/>
                <w:color w:val="000000"/>
                <w:sz w:val="18"/>
                <w:szCs w:val="18"/>
              </w:rPr>
              <w:pPrChange w:id="3687" w:author="Bailey, Colin (DFO/MPO)" w:date="2024-10-31T23:59:00Z">
                <w:pPr>
                  <w:jc w:val="center"/>
                </w:pPr>
              </w:pPrChange>
            </w:pPr>
            <w:del w:id="3688"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bottom"/>
            <w:hideMark/>
            <w:tcPrChange w:id="3689"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71BF0C85" w14:textId="2EF8C877" w:rsidR="00B74121" w:rsidRPr="003C067C" w:rsidDel="00D21B02" w:rsidRDefault="00B74121">
            <w:pPr>
              <w:jc w:val="right"/>
              <w:rPr>
                <w:del w:id="3690" w:author="Bailey, Colin (DFO/MPO)" w:date="2024-11-01T00:09:00Z"/>
                <w:rFonts w:cs="Arial"/>
                <w:color w:val="000000"/>
                <w:sz w:val="18"/>
                <w:szCs w:val="18"/>
              </w:rPr>
              <w:pPrChange w:id="3691" w:author="Bailey, Colin (DFO/MPO)" w:date="2024-10-31T23:59:00Z">
                <w:pPr>
                  <w:jc w:val="center"/>
                </w:pPr>
              </w:pPrChange>
            </w:pPr>
            <w:del w:id="3692" w:author="Bailey, Colin (DFO/MPO)" w:date="2024-11-01T00:09:00Z">
              <w:r w:rsidRPr="003C067C" w:rsidDel="00D21B02">
                <w:rPr>
                  <w:rFonts w:cs="Arial"/>
                  <w:color w:val="000000"/>
                  <w:sz w:val="18"/>
                  <w:szCs w:val="18"/>
                </w:rPr>
                <w:delText>0.50%</w:delText>
              </w:r>
            </w:del>
          </w:p>
        </w:tc>
        <w:tc>
          <w:tcPr>
            <w:tcW w:w="900" w:type="dxa"/>
            <w:tcBorders>
              <w:top w:val="nil"/>
              <w:left w:val="nil"/>
              <w:bottom w:val="nil"/>
              <w:right w:val="nil"/>
            </w:tcBorders>
            <w:shd w:val="clear" w:color="auto" w:fill="auto"/>
            <w:noWrap/>
            <w:vAlign w:val="bottom"/>
            <w:hideMark/>
            <w:tcPrChange w:id="3693" w:author="Bailey, Colin (DFO/MPO)" w:date="2024-11-01T00:04:00Z">
              <w:tcPr>
                <w:tcW w:w="900" w:type="dxa"/>
                <w:gridSpan w:val="2"/>
                <w:tcBorders>
                  <w:top w:val="nil"/>
                  <w:left w:val="nil"/>
                  <w:bottom w:val="nil"/>
                  <w:right w:val="nil"/>
                </w:tcBorders>
                <w:shd w:val="clear" w:color="auto" w:fill="auto"/>
                <w:noWrap/>
                <w:vAlign w:val="bottom"/>
                <w:hideMark/>
              </w:tcPr>
            </w:tcPrChange>
          </w:tcPr>
          <w:p w14:paraId="49502E1F" w14:textId="43DF30BE" w:rsidR="00B74121" w:rsidRPr="003C067C" w:rsidDel="00D21B02" w:rsidRDefault="00B74121">
            <w:pPr>
              <w:jc w:val="right"/>
              <w:rPr>
                <w:del w:id="3694" w:author="Bailey, Colin (DFO/MPO)" w:date="2024-11-01T00:09:00Z"/>
                <w:rFonts w:cs="Arial"/>
                <w:color w:val="000000"/>
                <w:sz w:val="18"/>
                <w:szCs w:val="18"/>
              </w:rPr>
              <w:pPrChange w:id="3695" w:author="Bailey, Colin (DFO/MPO)" w:date="2024-10-31T23:59:00Z">
                <w:pPr>
                  <w:jc w:val="center"/>
                </w:pPr>
              </w:pPrChange>
            </w:pPr>
            <w:del w:id="3696" w:author="Bailey, Colin (DFO/MPO)" w:date="2024-11-01T00:09:00Z">
              <w:r w:rsidRPr="003C067C" w:rsidDel="00D21B02">
                <w:rPr>
                  <w:rFonts w:cs="Arial"/>
                  <w:color w:val="000000"/>
                  <w:sz w:val="18"/>
                  <w:szCs w:val="18"/>
                </w:rPr>
                <w:delText>1.30%</w:delText>
              </w:r>
            </w:del>
          </w:p>
        </w:tc>
        <w:tc>
          <w:tcPr>
            <w:tcW w:w="810" w:type="dxa"/>
            <w:tcBorders>
              <w:top w:val="nil"/>
              <w:left w:val="nil"/>
              <w:bottom w:val="nil"/>
              <w:right w:val="nil"/>
            </w:tcBorders>
            <w:shd w:val="clear" w:color="auto" w:fill="auto"/>
            <w:noWrap/>
            <w:vAlign w:val="bottom"/>
            <w:hideMark/>
            <w:tcPrChange w:id="3697"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24063E8B" w14:textId="7CCA014A" w:rsidR="00B74121" w:rsidRPr="003C067C" w:rsidDel="00D21B02" w:rsidRDefault="00B74121">
            <w:pPr>
              <w:jc w:val="right"/>
              <w:rPr>
                <w:del w:id="3698" w:author="Bailey, Colin (DFO/MPO)" w:date="2024-11-01T00:09:00Z"/>
                <w:rFonts w:cs="Arial"/>
                <w:color w:val="000000"/>
                <w:sz w:val="18"/>
                <w:szCs w:val="18"/>
              </w:rPr>
              <w:pPrChange w:id="3699" w:author="Bailey, Colin (DFO/MPO)" w:date="2024-10-31T23:59:00Z">
                <w:pPr>
                  <w:jc w:val="center"/>
                </w:pPr>
              </w:pPrChange>
            </w:pPr>
            <w:del w:id="3700" w:author="Bailey, Colin (DFO/MPO)" w:date="2024-11-01T00:09:00Z">
              <w:r w:rsidRPr="003C067C" w:rsidDel="00D21B02">
                <w:rPr>
                  <w:rFonts w:cs="Arial"/>
                  <w:color w:val="000000"/>
                  <w:sz w:val="18"/>
                  <w:szCs w:val="18"/>
                </w:rPr>
                <w:delText>0.20%</w:delText>
              </w:r>
            </w:del>
          </w:p>
        </w:tc>
        <w:tc>
          <w:tcPr>
            <w:tcW w:w="810" w:type="dxa"/>
            <w:tcBorders>
              <w:top w:val="nil"/>
              <w:left w:val="nil"/>
              <w:bottom w:val="nil"/>
              <w:right w:val="nil"/>
            </w:tcBorders>
            <w:shd w:val="clear" w:color="auto" w:fill="auto"/>
            <w:noWrap/>
            <w:vAlign w:val="bottom"/>
            <w:hideMark/>
            <w:tcPrChange w:id="3701"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1E9A27D3" w14:textId="615EAF80" w:rsidR="00B74121" w:rsidRPr="003C067C" w:rsidDel="00D21B02" w:rsidRDefault="00B74121">
            <w:pPr>
              <w:jc w:val="right"/>
              <w:rPr>
                <w:del w:id="3702" w:author="Bailey, Colin (DFO/MPO)" w:date="2024-11-01T00:09:00Z"/>
                <w:rFonts w:cs="Arial"/>
                <w:color w:val="000000"/>
                <w:sz w:val="18"/>
                <w:szCs w:val="18"/>
              </w:rPr>
              <w:pPrChange w:id="3703" w:author="Bailey, Colin (DFO/MPO)" w:date="2024-10-31T23:59:00Z">
                <w:pPr>
                  <w:jc w:val="center"/>
                </w:pPr>
              </w:pPrChange>
            </w:pPr>
            <w:del w:id="3704"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bottom"/>
            <w:hideMark/>
            <w:tcPrChange w:id="3705"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1AF68E84" w14:textId="25400A35" w:rsidR="00B74121" w:rsidRPr="003C067C" w:rsidDel="00D21B02" w:rsidRDefault="00B74121">
            <w:pPr>
              <w:jc w:val="right"/>
              <w:rPr>
                <w:del w:id="3706" w:author="Bailey, Colin (DFO/MPO)" w:date="2024-11-01T00:09:00Z"/>
                <w:rFonts w:cs="Arial"/>
                <w:color w:val="000000"/>
                <w:sz w:val="18"/>
                <w:szCs w:val="18"/>
              </w:rPr>
              <w:pPrChange w:id="3707" w:author="Bailey, Colin (DFO/MPO)" w:date="2024-10-31T23:59:00Z">
                <w:pPr>
                  <w:jc w:val="center"/>
                </w:pPr>
              </w:pPrChange>
            </w:pPr>
            <w:del w:id="3708"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709" w:author="Bailey, Colin (DFO/MPO)" w:date="2024-11-01T00:04:00Z">
              <w:tcPr>
                <w:tcW w:w="1624" w:type="dxa"/>
                <w:gridSpan w:val="5"/>
                <w:tcBorders>
                  <w:top w:val="nil"/>
                  <w:left w:val="nil"/>
                  <w:bottom w:val="nil"/>
                  <w:right w:val="nil"/>
                </w:tcBorders>
                <w:shd w:val="clear" w:color="auto" w:fill="auto"/>
                <w:noWrap/>
                <w:vAlign w:val="bottom"/>
                <w:hideMark/>
              </w:tcPr>
            </w:tcPrChange>
          </w:tcPr>
          <w:p w14:paraId="7FC60EA7" w14:textId="00A9EE97" w:rsidR="00B74121" w:rsidRPr="003C067C" w:rsidDel="00D21B02" w:rsidRDefault="00B74121">
            <w:pPr>
              <w:jc w:val="right"/>
              <w:rPr>
                <w:del w:id="3710" w:author="Bailey, Colin (DFO/MPO)" w:date="2024-11-01T00:09:00Z"/>
                <w:rFonts w:cs="Arial"/>
                <w:color w:val="000000"/>
                <w:sz w:val="18"/>
                <w:szCs w:val="18"/>
              </w:rPr>
              <w:pPrChange w:id="3711" w:author="Bailey, Colin (DFO/MPO)" w:date="2024-10-31T23:59:00Z">
                <w:pPr>
                  <w:jc w:val="center"/>
                </w:pPr>
              </w:pPrChange>
            </w:pPr>
            <w:del w:id="3712" w:author="Bailey, Colin (DFO/MPO)" w:date="2024-11-01T00:09:00Z">
              <w:r w:rsidRPr="003C067C" w:rsidDel="00D21B02">
                <w:rPr>
                  <w:rFonts w:cs="Arial"/>
                  <w:color w:val="000000"/>
                  <w:sz w:val="18"/>
                  <w:szCs w:val="18"/>
                </w:rPr>
                <w:delText>0.50%</w:delText>
              </w:r>
            </w:del>
          </w:p>
        </w:tc>
        <w:tc>
          <w:tcPr>
            <w:tcW w:w="810" w:type="dxa"/>
            <w:tcBorders>
              <w:top w:val="nil"/>
              <w:left w:val="nil"/>
              <w:bottom w:val="nil"/>
              <w:right w:val="nil"/>
            </w:tcBorders>
            <w:shd w:val="clear" w:color="auto" w:fill="auto"/>
            <w:noWrap/>
            <w:vAlign w:val="bottom"/>
            <w:hideMark/>
            <w:tcPrChange w:id="3713" w:author="Bailey, Colin (DFO/MPO)" w:date="2024-11-01T00:04:00Z">
              <w:tcPr>
                <w:tcW w:w="1886" w:type="dxa"/>
                <w:gridSpan w:val="5"/>
                <w:tcBorders>
                  <w:top w:val="nil"/>
                  <w:left w:val="nil"/>
                  <w:bottom w:val="nil"/>
                  <w:right w:val="nil"/>
                </w:tcBorders>
                <w:shd w:val="clear" w:color="auto" w:fill="auto"/>
                <w:noWrap/>
                <w:vAlign w:val="bottom"/>
                <w:hideMark/>
              </w:tcPr>
            </w:tcPrChange>
          </w:tcPr>
          <w:p w14:paraId="6C2D1F6A" w14:textId="40C57959" w:rsidR="00B74121" w:rsidRPr="003C067C" w:rsidDel="00D21B02" w:rsidRDefault="00B74121">
            <w:pPr>
              <w:jc w:val="right"/>
              <w:rPr>
                <w:del w:id="3714" w:author="Bailey, Colin (DFO/MPO)" w:date="2024-11-01T00:09:00Z"/>
                <w:rFonts w:cs="Arial"/>
                <w:color w:val="000000"/>
                <w:sz w:val="18"/>
                <w:szCs w:val="18"/>
              </w:rPr>
              <w:pPrChange w:id="3715" w:author="Bailey, Colin (DFO/MPO)" w:date="2024-10-31T23:59:00Z">
                <w:pPr>
                  <w:jc w:val="center"/>
                </w:pPr>
              </w:pPrChange>
            </w:pPr>
            <w:del w:id="3716" w:author="Bailey, Colin (DFO/MPO)" w:date="2024-11-01T00:09:00Z">
              <w:r w:rsidRPr="003C067C" w:rsidDel="00D21B02">
                <w:rPr>
                  <w:rFonts w:cs="Arial"/>
                  <w:color w:val="000000"/>
                  <w:sz w:val="18"/>
                  <w:szCs w:val="18"/>
                </w:rPr>
                <w:delText>0.02%</w:delText>
              </w:r>
            </w:del>
          </w:p>
        </w:tc>
        <w:tc>
          <w:tcPr>
            <w:tcW w:w="810" w:type="dxa"/>
            <w:tcBorders>
              <w:top w:val="nil"/>
              <w:left w:val="nil"/>
              <w:bottom w:val="nil"/>
              <w:right w:val="nil"/>
            </w:tcBorders>
            <w:shd w:val="clear" w:color="auto" w:fill="auto"/>
            <w:noWrap/>
            <w:vAlign w:val="bottom"/>
            <w:hideMark/>
            <w:tcPrChange w:id="3717" w:author="Bailey, Colin (DFO/MPO)" w:date="2024-11-01T00:04:00Z">
              <w:tcPr>
                <w:tcW w:w="756" w:type="dxa"/>
                <w:gridSpan w:val="2"/>
                <w:tcBorders>
                  <w:top w:val="nil"/>
                  <w:left w:val="nil"/>
                  <w:bottom w:val="nil"/>
                  <w:right w:val="nil"/>
                </w:tcBorders>
                <w:shd w:val="clear" w:color="auto" w:fill="auto"/>
                <w:noWrap/>
                <w:vAlign w:val="bottom"/>
                <w:hideMark/>
              </w:tcPr>
            </w:tcPrChange>
          </w:tcPr>
          <w:p w14:paraId="1A1B245D" w14:textId="40C085A9" w:rsidR="00B74121" w:rsidRPr="003C067C" w:rsidDel="00D21B02" w:rsidRDefault="00B74121">
            <w:pPr>
              <w:jc w:val="right"/>
              <w:rPr>
                <w:del w:id="3718" w:author="Bailey, Colin (DFO/MPO)" w:date="2024-11-01T00:09:00Z"/>
                <w:rFonts w:cs="Arial"/>
                <w:color w:val="000000"/>
                <w:sz w:val="18"/>
                <w:szCs w:val="18"/>
              </w:rPr>
              <w:pPrChange w:id="3719" w:author="Bailey, Colin (DFO/MPO)" w:date="2024-10-31T23:59:00Z">
                <w:pPr>
                  <w:jc w:val="center"/>
                </w:pPr>
              </w:pPrChange>
            </w:pPr>
            <w:del w:id="3720" w:author="Bailey, Colin (DFO/MPO)" w:date="2024-11-01T00:09:00Z">
              <w:r w:rsidRPr="003C067C" w:rsidDel="00D21B02">
                <w:rPr>
                  <w:rFonts w:cs="Arial"/>
                  <w:color w:val="000000"/>
                  <w:sz w:val="18"/>
                  <w:szCs w:val="18"/>
                </w:rPr>
                <w:delText>0.00%</w:delText>
              </w:r>
            </w:del>
          </w:p>
        </w:tc>
        <w:tc>
          <w:tcPr>
            <w:tcW w:w="806" w:type="dxa"/>
            <w:tcBorders>
              <w:top w:val="nil"/>
              <w:left w:val="nil"/>
              <w:bottom w:val="nil"/>
              <w:right w:val="nil"/>
            </w:tcBorders>
            <w:shd w:val="clear" w:color="auto" w:fill="auto"/>
            <w:noWrap/>
            <w:vAlign w:val="bottom"/>
            <w:hideMark/>
            <w:tcPrChange w:id="3721" w:author="Bailey, Colin (DFO/MPO)" w:date="2024-11-01T00:04:00Z">
              <w:tcPr>
                <w:tcW w:w="809" w:type="dxa"/>
                <w:tcBorders>
                  <w:top w:val="nil"/>
                  <w:left w:val="nil"/>
                  <w:bottom w:val="nil"/>
                  <w:right w:val="nil"/>
                </w:tcBorders>
                <w:shd w:val="clear" w:color="auto" w:fill="auto"/>
                <w:noWrap/>
                <w:vAlign w:val="bottom"/>
                <w:hideMark/>
              </w:tcPr>
            </w:tcPrChange>
          </w:tcPr>
          <w:p w14:paraId="1E4ECB32" w14:textId="53F93821" w:rsidR="00B74121" w:rsidRPr="003C067C" w:rsidDel="00D21B02" w:rsidRDefault="00B74121">
            <w:pPr>
              <w:jc w:val="right"/>
              <w:rPr>
                <w:del w:id="3722" w:author="Bailey, Colin (DFO/MPO)" w:date="2024-11-01T00:09:00Z"/>
                <w:rFonts w:cs="Arial"/>
                <w:color w:val="000000"/>
                <w:sz w:val="18"/>
                <w:szCs w:val="18"/>
              </w:rPr>
              <w:pPrChange w:id="3723" w:author="Bailey, Colin (DFO/MPO)" w:date="2024-10-31T23:59:00Z">
                <w:pPr>
                  <w:jc w:val="center"/>
                </w:pPr>
              </w:pPrChange>
            </w:pPr>
            <w:del w:id="3724" w:author="Bailey, Colin (DFO/MPO)" w:date="2024-11-01T00:09:00Z">
              <w:r w:rsidRPr="003C067C" w:rsidDel="00D21B02">
                <w:rPr>
                  <w:rFonts w:cs="Arial"/>
                  <w:color w:val="000000"/>
                  <w:sz w:val="18"/>
                  <w:szCs w:val="18"/>
                </w:rPr>
                <w:delText>0.00%</w:delText>
              </w:r>
            </w:del>
          </w:p>
        </w:tc>
        <w:tc>
          <w:tcPr>
            <w:tcW w:w="806" w:type="dxa"/>
            <w:tcBorders>
              <w:top w:val="nil"/>
              <w:left w:val="nil"/>
              <w:bottom w:val="nil"/>
              <w:right w:val="nil"/>
            </w:tcBorders>
            <w:shd w:val="clear" w:color="auto" w:fill="auto"/>
            <w:noWrap/>
            <w:vAlign w:val="bottom"/>
            <w:hideMark/>
            <w:tcPrChange w:id="3725" w:author="Bailey, Colin (DFO/MPO)" w:date="2024-11-01T00:04:00Z">
              <w:tcPr>
                <w:tcW w:w="809" w:type="dxa"/>
                <w:tcBorders>
                  <w:top w:val="nil"/>
                  <w:left w:val="nil"/>
                  <w:bottom w:val="nil"/>
                  <w:right w:val="nil"/>
                </w:tcBorders>
                <w:shd w:val="clear" w:color="auto" w:fill="auto"/>
                <w:noWrap/>
                <w:vAlign w:val="bottom"/>
                <w:hideMark/>
              </w:tcPr>
            </w:tcPrChange>
          </w:tcPr>
          <w:p w14:paraId="4FD5F49C" w14:textId="48829C6E" w:rsidR="00B74121" w:rsidRPr="003C067C" w:rsidDel="00D21B02" w:rsidRDefault="00B74121">
            <w:pPr>
              <w:jc w:val="right"/>
              <w:rPr>
                <w:del w:id="3726" w:author="Bailey, Colin (DFO/MPO)" w:date="2024-11-01T00:09:00Z"/>
                <w:rFonts w:cs="Arial"/>
                <w:color w:val="000000"/>
                <w:sz w:val="18"/>
                <w:szCs w:val="18"/>
              </w:rPr>
              <w:pPrChange w:id="3727" w:author="Bailey, Colin (DFO/MPO)" w:date="2024-10-31T23:59:00Z">
                <w:pPr>
                  <w:jc w:val="center"/>
                </w:pPr>
              </w:pPrChange>
            </w:pPr>
            <w:del w:id="3728" w:author="Bailey, Colin (DFO/MPO)" w:date="2024-11-01T00:09:00Z">
              <w:r w:rsidRPr="003C067C" w:rsidDel="00D21B02">
                <w:rPr>
                  <w:rFonts w:cs="Arial"/>
                  <w:color w:val="000000"/>
                  <w:sz w:val="18"/>
                  <w:szCs w:val="18"/>
                </w:rPr>
                <w:delText>0.00%</w:delText>
              </w:r>
            </w:del>
          </w:p>
        </w:tc>
      </w:tr>
      <w:tr w:rsidR="0058659A" w:rsidRPr="008A296C" w:rsidDel="00D21B02" w14:paraId="68F972C9" w14:textId="3D22649F" w:rsidTr="0058659A">
        <w:tblPrEx>
          <w:tblPrExChange w:id="3729" w:author="Bailey, Colin (DFO/MPO)" w:date="2024-11-01T00:04:00Z">
            <w:tblPrEx>
              <w:tblW w:w="14884" w:type="dxa"/>
            </w:tblPrEx>
          </w:tblPrExChange>
        </w:tblPrEx>
        <w:trPr>
          <w:trHeight w:val="315"/>
          <w:del w:id="3730" w:author="Bailey, Colin (DFO/MPO)" w:date="2024-11-01T00:09:00Z"/>
          <w:trPrChange w:id="3731" w:author="Bailey, Colin (DFO/MPO)" w:date="2024-11-01T00:04:00Z">
            <w:trPr>
              <w:trHeight w:val="315"/>
            </w:trPr>
          </w:trPrChange>
        </w:trPr>
        <w:tc>
          <w:tcPr>
            <w:tcW w:w="2428" w:type="dxa"/>
            <w:tcBorders>
              <w:top w:val="nil"/>
              <w:left w:val="nil"/>
              <w:bottom w:val="nil"/>
              <w:right w:val="nil"/>
            </w:tcBorders>
            <w:shd w:val="clear" w:color="auto" w:fill="auto"/>
            <w:noWrap/>
            <w:vAlign w:val="bottom"/>
            <w:hideMark/>
            <w:tcPrChange w:id="3732" w:author="Bailey, Colin (DFO/MPO)" w:date="2024-11-01T00:04:00Z">
              <w:tcPr>
                <w:tcW w:w="2430" w:type="dxa"/>
                <w:gridSpan w:val="2"/>
                <w:tcBorders>
                  <w:top w:val="nil"/>
                  <w:left w:val="nil"/>
                  <w:bottom w:val="nil"/>
                  <w:right w:val="nil"/>
                </w:tcBorders>
                <w:shd w:val="clear" w:color="auto" w:fill="auto"/>
                <w:noWrap/>
                <w:vAlign w:val="bottom"/>
                <w:hideMark/>
              </w:tcPr>
            </w:tcPrChange>
          </w:tcPr>
          <w:p w14:paraId="0A677DD9" w14:textId="0696F2B7" w:rsidR="00B74121" w:rsidRPr="003C067C" w:rsidDel="00D21B02" w:rsidRDefault="00B74121" w:rsidP="0058659A">
            <w:pPr>
              <w:rPr>
                <w:del w:id="3733" w:author="Bailey, Colin (DFO/MPO)" w:date="2024-11-01T00:09:00Z"/>
                <w:rFonts w:cs="Arial"/>
                <w:color w:val="000000"/>
                <w:sz w:val="18"/>
                <w:szCs w:val="18"/>
              </w:rPr>
            </w:pPr>
            <w:del w:id="3734" w:author="Bailey, Colin (DFO/MPO)" w:date="2024-11-01T00:09:00Z">
              <w:r w:rsidRPr="003C067C" w:rsidDel="00D21B02">
                <w:rPr>
                  <w:rFonts w:cs="Arial"/>
                  <w:color w:val="000000"/>
                  <w:sz w:val="18"/>
                  <w:szCs w:val="18"/>
                </w:rPr>
                <w:delText>SW Vancouver Island Net</w:delText>
              </w:r>
            </w:del>
          </w:p>
        </w:tc>
        <w:tc>
          <w:tcPr>
            <w:tcW w:w="809" w:type="dxa"/>
            <w:tcBorders>
              <w:top w:val="nil"/>
              <w:left w:val="nil"/>
              <w:bottom w:val="nil"/>
              <w:right w:val="nil"/>
            </w:tcBorders>
            <w:shd w:val="clear" w:color="auto" w:fill="auto"/>
            <w:noWrap/>
            <w:vAlign w:val="bottom"/>
            <w:hideMark/>
            <w:tcPrChange w:id="3735"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3F53A98D" w14:textId="17CC3658" w:rsidR="00B74121" w:rsidRPr="003C067C" w:rsidDel="00D21B02" w:rsidRDefault="00B74121">
            <w:pPr>
              <w:jc w:val="right"/>
              <w:rPr>
                <w:del w:id="3736" w:author="Bailey, Colin (DFO/MPO)" w:date="2024-11-01T00:09:00Z"/>
                <w:rFonts w:cs="Arial"/>
                <w:color w:val="000000"/>
                <w:sz w:val="18"/>
                <w:szCs w:val="18"/>
              </w:rPr>
              <w:pPrChange w:id="3737" w:author="Bailey, Colin (DFO/MPO)" w:date="2024-10-31T23:59:00Z">
                <w:pPr>
                  <w:jc w:val="center"/>
                </w:pPr>
              </w:pPrChange>
            </w:pPr>
            <w:del w:id="3738"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739"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079C5726" w14:textId="097CD7CE" w:rsidR="00B74121" w:rsidRPr="003C067C" w:rsidDel="00D21B02" w:rsidRDefault="00B74121">
            <w:pPr>
              <w:jc w:val="right"/>
              <w:rPr>
                <w:del w:id="3740" w:author="Bailey, Colin (DFO/MPO)" w:date="2024-11-01T00:09:00Z"/>
                <w:rFonts w:cs="Arial"/>
                <w:color w:val="000000"/>
                <w:sz w:val="18"/>
                <w:szCs w:val="18"/>
              </w:rPr>
              <w:pPrChange w:id="3741" w:author="Bailey, Colin (DFO/MPO)" w:date="2024-10-31T23:59:00Z">
                <w:pPr>
                  <w:jc w:val="center"/>
                </w:pPr>
              </w:pPrChange>
            </w:pPr>
            <w:del w:id="3742"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743"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13C806E1" w14:textId="77199616" w:rsidR="00B74121" w:rsidRPr="003C067C" w:rsidDel="00D21B02" w:rsidRDefault="00B74121">
            <w:pPr>
              <w:jc w:val="right"/>
              <w:rPr>
                <w:del w:id="3744" w:author="Bailey, Colin (DFO/MPO)" w:date="2024-11-01T00:09:00Z"/>
                <w:rFonts w:cs="Arial"/>
                <w:color w:val="000000"/>
                <w:sz w:val="18"/>
                <w:szCs w:val="18"/>
              </w:rPr>
              <w:pPrChange w:id="3745" w:author="Bailey, Colin (DFO/MPO)" w:date="2024-10-31T23:59:00Z">
                <w:pPr>
                  <w:jc w:val="center"/>
                </w:pPr>
              </w:pPrChange>
            </w:pPr>
            <w:del w:id="3746"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747"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7BBC9072" w14:textId="2B9B57CF" w:rsidR="00B74121" w:rsidRPr="003C067C" w:rsidDel="00D21B02" w:rsidRDefault="00B74121">
            <w:pPr>
              <w:jc w:val="right"/>
              <w:rPr>
                <w:del w:id="3748" w:author="Bailey, Colin (DFO/MPO)" w:date="2024-11-01T00:09:00Z"/>
                <w:rFonts w:cs="Arial"/>
                <w:color w:val="000000"/>
                <w:sz w:val="18"/>
                <w:szCs w:val="18"/>
              </w:rPr>
              <w:pPrChange w:id="3749" w:author="Bailey, Colin (DFO/MPO)" w:date="2024-10-31T23:59:00Z">
                <w:pPr>
                  <w:jc w:val="center"/>
                </w:pPr>
              </w:pPrChange>
            </w:pPr>
            <w:del w:id="3750" w:author="Bailey, Colin (DFO/MPO)" w:date="2024-11-01T00:09:00Z">
              <w:r w:rsidRPr="003C067C" w:rsidDel="00D21B02">
                <w:rPr>
                  <w:rFonts w:cs="Arial"/>
                  <w:color w:val="000000"/>
                  <w:sz w:val="18"/>
                  <w:szCs w:val="18"/>
                </w:rPr>
                <w:delText>0.10%</w:delText>
              </w:r>
            </w:del>
          </w:p>
        </w:tc>
        <w:tc>
          <w:tcPr>
            <w:tcW w:w="900" w:type="dxa"/>
            <w:tcBorders>
              <w:top w:val="nil"/>
              <w:left w:val="nil"/>
              <w:bottom w:val="nil"/>
              <w:right w:val="nil"/>
            </w:tcBorders>
            <w:shd w:val="clear" w:color="auto" w:fill="auto"/>
            <w:noWrap/>
            <w:vAlign w:val="bottom"/>
            <w:hideMark/>
            <w:tcPrChange w:id="3751" w:author="Bailey, Colin (DFO/MPO)" w:date="2024-11-01T00:04:00Z">
              <w:tcPr>
                <w:tcW w:w="900" w:type="dxa"/>
                <w:gridSpan w:val="2"/>
                <w:tcBorders>
                  <w:top w:val="nil"/>
                  <w:left w:val="nil"/>
                  <w:bottom w:val="nil"/>
                  <w:right w:val="nil"/>
                </w:tcBorders>
                <w:shd w:val="clear" w:color="auto" w:fill="auto"/>
                <w:noWrap/>
                <w:vAlign w:val="bottom"/>
                <w:hideMark/>
              </w:tcPr>
            </w:tcPrChange>
          </w:tcPr>
          <w:p w14:paraId="0BFE53C9" w14:textId="01845ACC" w:rsidR="00B74121" w:rsidRPr="003C067C" w:rsidDel="00D21B02" w:rsidRDefault="00B74121">
            <w:pPr>
              <w:jc w:val="right"/>
              <w:rPr>
                <w:del w:id="3752" w:author="Bailey, Colin (DFO/MPO)" w:date="2024-11-01T00:09:00Z"/>
                <w:rFonts w:cs="Arial"/>
                <w:color w:val="000000"/>
                <w:sz w:val="18"/>
                <w:szCs w:val="18"/>
              </w:rPr>
              <w:pPrChange w:id="3753" w:author="Bailey, Colin (DFO/MPO)" w:date="2024-10-31T23:59:00Z">
                <w:pPr>
                  <w:jc w:val="center"/>
                </w:pPr>
              </w:pPrChange>
            </w:pPr>
          </w:p>
        </w:tc>
        <w:tc>
          <w:tcPr>
            <w:tcW w:w="810" w:type="dxa"/>
            <w:tcBorders>
              <w:top w:val="nil"/>
              <w:left w:val="nil"/>
              <w:bottom w:val="nil"/>
              <w:right w:val="nil"/>
            </w:tcBorders>
            <w:shd w:val="clear" w:color="auto" w:fill="auto"/>
            <w:noWrap/>
            <w:vAlign w:val="bottom"/>
            <w:hideMark/>
            <w:tcPrChange w:id="3754"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36E10EED" w14:textId="73B54451" w:rsidR="00B74121" w:rsidRPr="003C067C" w:rsidDel="00D21B02" w:rsidRDefault="00B74121">
            <w:pPr>
              <w:jc w:val="right"/>
              <w:rPr>
                <w:del w:id="3755" w:author="Bailey, Colin (DFO/MPO)" w:date="2024-11-01T00:09:00Z"/>
                <w:rFonts w:cs="Arial"/>
                <w:color w:val="000000"/>
                <w:sz w:val="18"/>
                <w:szCs w:val="18"/>
              </w:rPr>
              <w:pPrChange w:id="3756" w:author="Bailey, Colin (DFO/MPO)" w:date="2024-10-31T23:59:00Z">
                <w:pPr>
                  <w:jc w:val="center"/>
                </w:pPr>
              </w:pPrChange>
            </w:pPr>
            <w:del w:id="3757"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758"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730669D2" w14:textId="168EF235" w:rsidR="00B74121" w:rsidRPr="003C067C" w:rsidDel="00D21B02" w:rsidRDefault="00B74121">
            <w:pPr>
              <w:jc w:val="right"/>
              <w:rPr>
                <w:del w:id="3759" w:author="Bailey, Colin (DFO/MPO)" w:date="2024-11-01T00:09:00Z"/>
                <w:rFonts w:cs="Arial"/>
                <w:color w:val="000000"/>
                <w:sz w:val="18"/>
                <w:szCs w:val="18"/>
              </w:rPr>
              <w:pPrChange w:id="3760" w:author="Bailey, Colin (DFO/MPO)" w:date="2024-10-31T23:59:00Z">
                <w:pPr>
                  <w:jc w:val="center"/>
                </w:pPr>
              </w:pPrChange>
            </w:pPr>
            <w:del w:id="3761"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762"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58168151" w14:textId="4FEC01D6" w:rsidR="00B74121" w:rsidRPr="003C067C" w:rsidDel="00D21B02" w:rsidRDefault="00B74121">
            <w:pPr>
              <w:jc w:val="right"/>
              <w:rPr>
                <w:del w:id="3763" w:author="Bailey, Colin (DFO/MPO)" w:date="2024-11-01T00:09:00Z"/>
                <w:rFonts w:cs="Arial"/>
                <w:color w:val="000000"/>
                <w:sz w:val="18"/>
                <w:szCs w:val="18"/>
              </w:rPr>
              <w:pPrChange w:id="3764" w:author="Bailey, Colin (DFO/MPO)" w:date="2024-10-31T23:59:00Z">
                <w:pPr>
                  <w:jc w:val="center"/>
                </w:pPr>
              </w:pPrChange>
            </w:pPr>
            <w:del w:id="3765"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766" w:author="Bailey, Colin (DFO/MPO)" w:date="2024-11-01T00:04:00Z">
              <w:tcPr>
                <w:tcW w:w="1624" w:type="dxa"/>
                <w:gridSpan w:val="5"/>
                <w:tcBorders>
                  <w:top w:val="nil"/>
                  <w:left w:val="nil"/>
                  <w:bottom w:val="nil"/>
                  <w:right w:val="nil"/>
                </w:tcBorders>
                <w:shd w:val="clear" w:color="auto" w:fill="auto"/>
                <w:noWrap/>
                <w:vAlign w:val="bottom"/>
                <w:hideMark/>
              </w:tcPr>
            </w:tcPrChange>
          </w:tcPr>
          <w:p w14:paraId="726BED25" w14:textId="62999FB4" w:rsidR="00B74121" w:rsidRPr="003C067C" w:rsidDel="00D21B02" w:rsidRDefault="00B74121">
            <w:pPr>
              <w:jc w:val="right"/>
              <w:rPr>
                <w:del w:id="3767" w:author="Bailey, Colin (DFO/MPO)" w:date="2024-11-01T00:09:00Z"/>
                <w:rFonts w:cs="Arial"/>
                <w:color w:val="000000"/>
                <w:sz w:val="18"/>
                <w:szCs w:val="18"/>
              </w:rPr>
              <w:pPrChange w:id="3768" w:author="Bailey, Colin (DFO/MPO)" w:date="2024-10-31T23:59:00Z">
                <w:pPr>
                  <w:jc w:val="center"/>
                </w:pPr>
              </w:pPrChange>
            </w:pPr>
            <w:del w:id="3769" w:author="Bailey, Colin (DFO/MPO)" w:date="2024-11-01T00:09:00Z">
              <w:r w:rsidRPr="003C067C" w:rsidDel="00D21B02">
                <w:rPr>
                  <w:rFonts w:cs="Arial"/>
                  <w:color w:val="000000"/>
                  <w:sz w:val="18"/>
                  <w:szCs w:val="18"/>
                </w:rPr>
                <w:delText>0.20%</w:delText>
              </w:r>
            </w:del>
          </w:p>
        </w:tc>
        <w:tc>
          <w:tcPr>
            <w:tcW w:w="810" w:type="dxa"/>
            <w:tcBorders>
              <w:top w:val="nil"/>
              <w:left w:val="nil"/>
              <w:bottom w:val="nil"/>
              <w:right w:val="nil"/>
            </w:tcBorders>
            <w:shd w:val="clear" w:color="auto" w:fill="auto"/>
            <w:noWrap/>
            <w:vAlign w:val="bottom"/>
            <w:hideMark/>
            <w:tcPrChange w:id="3770" w:author="Bailey, Colin (DFO/MPO)" w:date="2024-11-01T00:04:00Z">
              <w:tcPr>
                <w:tcW w:w="1886" w:type="dxa"/>
                <w:gridSpan w:val="5"/>
                <w:tcBorders>
                  <w:top w:val="nil"/>
                  <w:left w:val="nil"/>
                  <w:bottom w:val="nil"/>
                  <w:right w:val="nil"/>
                </w:tcBorders>
                <w:shd w:val="clear" w:color="auto" w:fill="auto"/>
                <w:noWrap/>
                <w:vAlign w:val="bottom"/>
                <w:hideMark/>
              </w:tcPr>
            </w:tcPrChange>
          </w:tcPr>
          <w:p w14:paraId="317593C9" w14:textId="597B349C" w:rsidR="00B74121" w:rsidRPr="003C067C" w:rsidDel="00D21B02" w:rsidRDefault="00B74121">
            <w:pPr>
              <w:jc w:val="right"/>
              <w:rPr>
                <w:del w:id="3771" w:author="Bailey, Colin (DFO/MPO)" w:date="2024-11-01T00:09:00Z"/>
                <w:rFonts w:cs="Arial"/>
                <w:color w:val="000000"/>
                <w:sz w:val="18"/>
                <w:szCs w:val="18"/>
              </w:rPr>
              <w:pPrChange w:id="3772" w:author="Bailey, Colin (DFO/MPO)" w:date="2024-10-31T23:59:00Z">
                <w:pPr>
                  <w:jc w:val="center"/>
                </w:pPr>
              </w:pPrChange>
            </w:pPr>
            <w:del w:id="3773" w:author="Bailey, Colin (DFO/MPO)" w:date="2024-11-01T00:09:00Z">
              <w:r w:rsidRPr="003C067C" w:rsidDel="00D21B02">
                <w:rPr>
                  <w:rFonts w:cs="Arial"/>
                  <w:color w:val="000000"/>
                  <w:sz w:val="18"/>
                  <w:szCs w:val="18"/>
                </w:rPr>
                <w:delText>0.19%</w:delText>
              </w:r>
            </w:del>
          </w:p>
        </w:tc>
        <w:tc>
          <w:tcPr>
            <w:tcW w:w="810" w:type="dxa"/>
            <w:tcBorders>
              <w:top w:val="nil"/>
              <w:left w:val="nil"/>
              <w:bottom w:val="nil"/>
              <w:right w:val="nil"/>
            </w:tcBorders>
            <w:shd w:val="clear" w:color="auto" w:fill="auto"/>
            <w:noWrap/>
            <w:vAlign w:val="bottom"/>
            <w:hideMark/>
            <w:tcPrChange w:id="3774" w:author="Bailey, Colin (DFO/MPO)" w:date="2024-11-01T00:04:00Z">
              <w:tcPr>
                <w:tcW w:w="756" w:type="dxa"/>
                <w:gridSpan w:val="2"/>
                <w:tcBorders>
                  <w:top w:val="nil"/>
                  <w:left w:val="nil"/>
                  <w:bottom w:val="nil"/>
                  <w:right w:val="nil"/>
                </w:tcBorders>
                <w:shd w:val="clear" w:color="auto" w:fill="auto"/>
                <w:noWrap/>
                <w:vAlign w:val="bottom"/>
                <w:hideMark/>
              </w:tcPr>
            </w:tcPrChange>
          </w:tcPr>
          <w:p w14:paraId="06B35CDE" w14:textId="5EA00FBF" w:rsidR="00B74121" w:rsidRPr="003C067C" w:rsidDel="00D21B02" w:rsidRDefault="00B74121">
            <w:pPr>
              <w:jc w:val="right"/>
              <w:rPr>
                <w:del w:id="3775" w:author="Bailey, Colin (DFO/MPO)" w:date="2024-11-01T00:09:00Z"/>
                <w:rFonts w:cs="Arial"/>
                <w:color w:val="000000"/>
                <w:sz w:val="18"/>
                <w:szCs w:val="18"/>
              </w:rPr>
              <w:pPrChange w:id="3776" w:author="Bailey, Colin (DFO/MPO)" w:date="2024-10-31T23:59:00Z">
                <w:pPr>
                  <w:jc w:val="center"/>
                </w:pPr>
              </w:pPrChange>
            </w:pPr>
            <w:del w:id="3777" w:author="Bailey, Colin (DFO/MPO)" w:date="2024-11-01T00:09:00Z">
              <w:r w:rsidRPr="003C067C" w:rsidDel="00D21B02">
                <w:rPr>
                  <w:rFonts w:cs="Arial"/>
                  <w:color w:val="000000"/>
                  <w:sz w:val="18"/>
                  <w:szCs w:val="18"/>
                </w:rPr>
                <w:delText>0.01%</w:delText>
              </w:r>
            </w:del>
          </w:p>
        </w:tc>
        <w:tc>
          <w:tcPr>
            <w:tcW w:w="806" w:type="dxa"/>
            <w:tcBorders>
              <w:top w:val="nil"/>
              <w:left w:val="nil"/>
              <w:bottom w:val="nil"/>
              <w:right w:val="nil"/>
            </w:tcBorders>
            <w:shd w:val="clear" w:color="auto" w:fill="auto"/>
            <w:noWrap/>
            <w:vAlign w:val="bottom"/>
            <w:hideMark/>
            <w:tcPrChange w:id="3778" w:author="Bailey, Colin (DFO/MPO)" w:date="2024-11-01T00:04:00Z">
              <w:tcPr>
                <w:tcW w:w="809" w:type="dxa"/>
                <w:tcBorders>
                  <w:top w:val="nil"/>
                  <w:left w:val="nil"/>
                  <w:bottom w:val="nil"/>
                  <w:right w:val="nil"/>
                </w:tcBorders>
                <w:shd w:val="clear" w:color="auto" w:fill="auto"/>
                <w:noWrap/>
                <w:vAlign w:val="bottom"/>
                <w:hideMark/>
              </w:tcPr>
            </w:tcPrChange>
          </w:tcPr>
          <w:p w14:paraId="29FE51C5" w14:textId="4BC3BD3F" w:rsidR="00B74121" w:rsidRPr="003C067C" w:rsidDel="00D21B02" w:rsidRDefault="00B74121">
            <w:pPr>
              <w:jc w:val="right"/>
              <w:rPr>
                <w:del w:id="3779" w:author="Bailey, Colin (DFO/MPO)" w:date="2024-11-01T00:09:00Z"/>
                <w:rFonts w:cs="Arial"/>
                <w:color w:val="000000"/>
                <w:sz w:val="18"/>
                <w:szCs w:val="18"/>
              </w:rPr>
              <w:pPrChange w:id="3780" w:author="Bailey, Colin (DFO/MPO)" w:date="2024-10-31T23:59:00Z">
                <w:pPr>
                  <w:jc w:val="center"/>
                </w:pPr>
              </w:pPrChange>
            </w:pPr>
            <w:del w:id="3781" w:author="Bailey, Colin (DFO/MPO)" w:date="2024-11-01T00:09:00Z">
              <w:r w:rsidRPr="003C067C" w:rsidDel="00D21B02">
                <w:rPr>
                  <w:rFonts w:cs="Arial"/>
                  <w:color w:val="000000"/>
                  <w:sz w:val="18"/>
                  <w:szCs w:val="18"/>
                </w:rPr>
                <w:delText>0.00%</w:delText>
              </w:r>
            </w:del>
          </w:p>
        </w:tc>
        <w:tc>
          <w:tcPr>
            <w:tcW w:w="806" w:type="dxa"/>
            <w:tcBorders>
              <w:top w:val="nil"/>
              <w:left w:val="nil"/>
              <w:bottom w:val="nil"/>
              <w:right w:val="nil"/>
            </w:tcBorders>
            <w:shd w:val="clear" w:color="auto" w:fill="auto"/>
            <w:noWrap/>
            <w:vAlign w:val="bottom"/>
            <w:hideMark/>
            <w:tcPrChange w:id="3782" w:author="Bailey, Colin (DFO/MPO)" w:date="2024-11-01T00:04:00Z">
              <w:tcPr>
                <w:tcW w:w="809" w:type="dxa"/>
                <w:tcBorders>
                  <w:top w:val="nil"/>
                  <w:left w:val="nil"/>
                  <w:bottom w:val="nil"/>
                  <w:right w:val="nil"/>
                </w:tcBorders>
                <w:shd w:val="clear" w:color="auto" w:fill="auto"/>
                <w:noWrap/>
                <w:vAlign w:val="bottom"/>
                <w:hideMark/>
              </w:tcPr>
            </w:tcPrChange>
          </w:tcPr>
          <w:p w14:paraId="1C93B0FC" w14:textId="446A4D40" w:rsidR="00B74121" w:rsidRPr="003C067C" w:rsidDel="00D21B02" w:rsidRDefault="00B74121">
            <w:pPr>
              <w:jc w:val="right"/>
              <w:rPr>
                <w:del w:id="3783" w:author="Bailey, Colin (DFO/MPO)" w:date="2024-11-01T00:09:00Z"/>
                <w:rFonts w:cs="Arial"/>
                <w:color w:val="000000"/>
                <w:sz w:val="18"/>
                <w:szCs w:val="18"/>
              </w:rPr>
              <w:pPrChange w:id="3784" w:author="Bailey, Colin (DFO/MPO)" w:date="2024-10-31T23:59:00Z">
                <w:pPr>
                  <w:jc w:val="center"/>
                </w:pPr>
              </w:pPrChange>
            </w:pPr>
            <w:del w:id="3785" w:author="Bailey, Colin (DFO/MPO)" w:date="2024-11-01T00:09:00Z">
              <w:r w:rsidRPr="003C067C" w:rsidDel="00D21B02">
                <w:rPr>
                  <w:rFonts w:cs="Arial"/>
                  <w:color w:val="000000"/>
                  <w:sz w:val="18"/>
                  <w:szCs w:val="18"/>
                </w:rPr>
                <w:delText>0.01%</w:delText>
              </w:r>
            </w:del>
          </w:p>
        </w:tc>
      </w:tr>
      <w:tr w:rsidR="0058659A" w:rsidRPr="008A296C" w:rsidDel="00D21B02" w14:paraId="4976A9C8" w14:textId="6D9BA8D0" w:rsidTr="0058659A">
        <w:tblPrEx>
          <w:tblPrExChange w:id="3786" w:author="Bailey, Colin (DFO/MPO)" w:date="2024-11-01T00:04:00Z">
            <w:tblPrEx>
              <w:tblW w:w="14884" w:type="dxa"/>
            </w:tblPrEx>
          </w:tblPrExChange>
        </w:tblPrEx>
        <w:trPr>
          <w:trHeight w:val="330"/>
          <w:del w:id="3787" w:author="Bailey, Colin (DFO/MPO)" w:date="2024-11-01T00:09:00Z"/>
          <w:trPrChange w:id="3788" w:author="Bailey, Colin (DFO/MPO)" w:date="2024-11-01T00:04:00Z">
            <w:trPr>
              <w:trHeight w:val="330"/>
            </w:trPr>
          </w:trPrChange>
        </w:trPr>
        <w:tc>
          <w:tcPr>
            <w:tcW w:w="2428" w:type="dxa"/>
            <w:tcBorders>
              <w:top w:val="nil"/>
              <w:left w:val="nil"/>
              <w:bottom w:val="nil"/>
              <w:right w:val="nil"/>
            </w:tcBorders>
            <w:shd w:val="clear" w:color="auto" w:fill="auto"/>
            <w:noWrap/>
            <w:vAlign w:val="bottom"/>
            <w:hideMark/>
            <w:tcPrChange w:id="3789" w:author="Bailey, Colin (DFO/MPO)" w:date="2024-11-01T00:04:00Z">
              <w:tcPr>
                <w:tcW w:w="2430" w:type="dxa"/>
                <w:gridSpan w:val="2"/>
                <w:tcBorders>
                  <w:top w:val="nil"/>
                  <w:left w:val="nil"/>
                  <w:bottom w:val="nil"/>
                  <w:right w:val="nil"/>
                </w:tcBorders>
                <w:shd w:val="clear" w:color="auto" w:fill="auto"/>
                <w:noWrap/>
                <w:vAlign w:val="bottom"/>
                <w:hideMark/>
              </w:tcPr>
            </w:tcPrChange>
          </w:tcPr>
          <w:p w14:paraId="44B56E8C" w14:textId="6641A1E9" w:rsidR="00B74121" w:rsidRPr="003C067C" w:rsidDel="00D21B02" w:rsidRDefault="00B74121" w:rsidP="0058659A">
            <w:pPr>
              <w:rPr>
                <w:del w:id="3790" w:author="Bailey, Colin (DFO/MPO)" w:date="2024-11-01T00:09:00Z"/>
                <w:rFonts w:cs="Arial"/>
                <w:color w:val="000000"/>
                <w:sz w:val="18"/>
                <w:szCs w:val="18"/>
              </w:rPr>
            </w:pPr>
            <w:del w:id="3791" w:author="Bailey, Colin (DFO/MPO)" w:date="2024-11-01T00:09:00Z">
              <w:r w:rsidRPr="003C067C" w:rsidDel="00D21B02">
                <w:rPr>
                  <w:rFonts w:cs="Arial"/>
                  <w:color w:val="000000"/>
                  <w:sz w:val="18"/>
                  <w:szCs w:val="18"/>
                </w:rPr>
                <w:delText>Georgia Straits Net</w:delText>
              </w:r>
            </w:del>
          </w:p>
        </w:tc>
        <w:tc>
          <w:tcPr>
            <w:tcW w:w="809" w:type="dxa"/>
            <w:tcBorders>
              <w:top w:val="nil"/>
              <w:left w:val="nil"/>
              <w:bottom w:val="nil"/>
              <w:right w:val="nil"/>
            </w:tcBorders>
            <w:shd w:val="clear" w:color="auto" w:fill="auto"/>
            <w:noWrap/>
            <w:vAlign w:val="bottom"/>
            <w:hideMark/>
            <w:tcPrChange w:id="3792"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7F5ECF6A" w14:textId="749EC289" w:rsidR="00B74121" w:rsidRPr="003C067C" w:rsidDel="00D21B02" w:rsidRDefault="00B74121">
            <w:pPr>
              <w:jc w:val="right"/>
              <w:rPr>
                <w:del w:id="3793" w:author="Bailey, Colin (DFO/MPO)" w:date="2024-11-01T00:09:00Z"/>
                <w:rFonts w:cs="Arial"/>
                <w:color w:val="000000"/>
                <w:sz w:val="18"/>
                <w:szCs w:val="18"/>
              </w:rPr>
              <w:pPrChange w:id="3794" w:author="Bailey, Colin (DFO/MPO)" w:date="2024-10-31T23:59:00Z">
                <w:pPr>
                  <w:jc w:val="center"/>
                </w:pPr>
              </w:pPrChange>
            </w:pPr>
            <w:del w:id="3795"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796"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73481E8D" w14:textId="0999FC48" w:rsidR="00B74121" w:rsidRPr="003C067C" w:rsidDel="00D21B02" w:rsidRDefault="00B74121">
            <w:pPr>
              <w:jc w:val="right"/>
              <w:rPr>
                <w:del w:id="3797" w:author="Bailey, Colin (DFO/MPO)" w:date="2024-11-01T00:09:00Z"/>
                <w:rFonts w:cs="Arial"/>
                <w:color w:val="000000"/>
                <w:sz w:val="18"/>
                <w:szCs w:val="18"/>
              </w:rPr>
              <w:pPrChange w:id="3798" w:author="Bailey, Colin (DFO/MPO)" w:date="2024-10-31T23:59:00Z">
                <w:pPr>
                  <w:jc w:val="center"/>
                </w:pPr>
              </w:pPrChange>
            </w:pPr>
          </w:p>
        </w:tc>
        <w:tc>
          <w:tcPr>
            <w:tcW w:w="810" w:type="dxa"/>
            <w:tcBorders>
              <w:top w:val="nil"/>
              <w:left w:val="nil"/>
              <w:bottom w:val="nil"/>
              <w:right w:val="nil"/>
            </w:tcBorders>
            <w:shd w:val="clear" w:color="auto" w:fill="auto"/>
            <w:noWrap/>
            <w:vAlign w:val="bottom"/>
            <w:hideMark/>
            <w:tcPrChange w:id="3799"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30C8E99B" w14:textId="2C175E8F" w:rsidR="00B74121" w:rsidRPr="003C067C" w:rsidDel="00D21B02" w:rsidRDefault="00B74121">
            <w:pPr>
              <w:jc w:val="right"/>
              <w:rPr>
                <w:del w:id="3800" w:author="Bailey, Colin (DFO/MPO)" w:date="2024-11-01T00:09:00Z"/>
                <w:rFonts w:cs="Arial"/>
                <w:color w:val="000000"/>
                <w:sz w:val="18"/>
                <w:szCs w:val="18"/>
              </w:rPr>
              <w:pPrChange w:id="3801" w:author="Bailey, Colin (DFO/MPO)" w:date="2024-10-31T23:59:00Z">
                <w:pPr>
                  <w:jc w:val="center"/>
                </w:pPr>
              </w:pPrChange>
            </w:pPr>
            <w:del w:id="3802"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803"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26B6A5D1" w14:textId="17936819" w:rsidR="00B74121" w:rsidRPr="003C067C" w:rsidDel="00D21B02" w:rsidRDefault="00B74121">
            <w:pPr>
              <w:jc w:val="right"/>
              <w:rPr>
                <w:del w:id="3804" w:author="Bailey, Colin (DFO/MPO)" w:date="2024-11-01T00:09:00Z"/>
                <w:rFonts w:cs="Arial"/>
                <w:color w:val="000000"/>
                <w:sz w:val="18"/>
                <w:szCs w:val="18"/>
              </w:rPr>
              <w:pPrChange w:id="3805" w:author="Bailey, Colin (DFO/MPO)" w:date="2024-10-31T23:59:00Z">
                <w:pPr>
                  <w:jc w:val="center"/>
                </w:pPr>
              </w:pPrChange>
            </w:pPr>
          </w:p>
        </w:tc>
        <w:tc>
          <w:tcPr>
            <w:tcW w:w="900" w:type="dxa"/>
            <w:tcBorders>
              <w:top w:val="nil"/>
              <w:left w:val="nil"/>
              <w:bottom w:val="nil"/>
              <w:right w:val="nil"/>
            </w:tcBorders>
            <w:shd w:val="clear" w:color="auto" w:fill="auto"/>
            <w:noWrap/>
            <w:vAlign w:val="bottom"/>
            <w:hideMark/>
            <w:tcPrChange w:id="3806" w:author="Bailey, Colin (DFO/MPO)" w:date="2024-11-01T00:04:00Z">
              <w:tcPr>
                <w:tcW w:w="900" w:type="dxa"/>
                <w:gridSpan w:val="2"/>
                <w:tcBorders>
                  <w:top w:val="nil"/>
                  <w:left w:val="nil"/>
                  <w:bottom w:val="nil"/>
                  <w:right w:val="nil"/>
                </w:tcBorders>
                <w:shd w:val="clear" w:color="auto" w:fill="auto"/>
                <w:noWrap/>
                <w:vAlign w:val="bottom"/>
                <w:hideMark/>
              </w:tcPr>
            </w:tcPrChange>
          </w:tcPr>
          <w:p w14:paraId="480419D8" w14:textId="4F7272C9" w:rsidR="00B74121" w:rsidRPr="003C067C" w:rsidDel="00D21B02" w:rsidRDefault="00B74121">
            <w:pPr>
              <w:jc w:val="right"/>
              <w:rPr>
                <w:del w:id="3807" w:author="Bailey, Colin (DFO/MPO)" w:date="2024-11-01T00:09:00Z"/>
                <w:rFonts w:cs="Arial"/>
                <w:color w:val="000000"/>
                <w:sz w:val="18"/>
                <w:szCs w:val="18"/>
              </w:rPr>
              <w:pPrChange w:id="3808" w:author="Bailey, Colin (DFO/MPO)" w:date="2024-10-31T23:59:00Z">
                <w:pPr>
                  <w:jc w:val="center"/>
                </w:pPr>
              </w:pPrChange>
            </w:pPr>
            <w:del w:id="3809"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810"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606041EB" w14:textId="475D4691" w:rsidR="00B74121" w:rsidRPr="003C067C" w:rsidDel="00D21B02" w:rsidRDefault="00B74121">
            <w:pPr>
              <w:jc w:val="right"/>
              <w:rPr>
                <w:del w:id="3811" w:author="Bailey, Colin (DFO/MPO)" w:date="2024-11-01T00:09:00Z"/>
                <w:rFonts w:cs="Arial"/>
                <w:color w:val="000000"/>
                <w:sz w:val="18"/>
                <w:szCs w:val="18"/>
              </w:rPr>
              <w:pPrChange w:id="3812" w:author="Bailey, Colin (DFO/MPO)" w:date="2024-10-31T23:59:00Z">
                <w:pPr>
                  <w:jc w:val="center"/>
                </w:pPr>
              </w:pPrChange>
            </w:pPr>
            <w:del w:id="3813"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814"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67CDB507" w14:textId="3A38B51B" w:rsidR="00B74121" w:rsidRPr="003C067C" w:rsidDel="00D21B02" w:rsidRDefault="00B74121">
            <w:pPr>
              <w:jc w:val="right"/>
              <w:rPr>
                <w:del w:id="3815" w:author="Bailey, Colin (DFO/MPO)" w:date="2024-11-01T00:09:00Z"/>
                <w:rFonts w:cs="Arial"/>
                <w:color w:val="000000"/>
                <w:sz w:val="18"/>
                <w:szCs w:val="18"/>
              </w:rPr>
              <w:pPrChange w:id="3816" w:author="Bailey, Colin (DFO/MPO)" w:date="2024-10-31T23:59:00Z">
                <w:pPr>
                  <w:jc w:val="center"/>
                </w:pPr>
              </w:pPrChange>
            </w:pPr>
            <w:del w:id="3817"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818"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59A6B385" w14:textId="0F575809" w:rsidR="00B74121" w:rsidRPr="003C067C" w:rsidDel="00D21B02" w:rsidRDefault="00B74121">
            <w:pPr>
              <w:jc w:val="right"/>
              <w:rPr>
                <w:del w:id="3819" w:author="Bailey, Colin (DFO/MPO)" w:date="2024-11-01T00:09:00Z"/>
                <w:rFonts w:cs="Arial"/>
                <w:color w:val="000000"/>
                <w:sz w:val="18"/>
                <w:szCs w:val="18"/>
              </w:rPr>
              <w:pPrChange w:id="3820" w:author="Bailey, Colin (DFO/MPO)" w:date="2024-10-31T23:59:00Z">
                <w:pPr>
                  <w:jc w:val="center"/>
                </w:pPr>
              </w:pPrChange>
            </w:pPr>
            <w:del w:id="3821"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822" w:author="Bailey, Colin (DFO/MPO)" w:date="2024-11-01T00:04:00Z">
              <w:tcPr>
                <w:tcW w:w="1624" w:type="dxa"/>
                <w:gridSpan w:val="5"/>
                <w:tcBorders>
                  <w:top w:val="nil"/>
                  <w:left w:val="nil"/>
                  <w:bottom w:val="nil"/>
                  <w:right w:val="nil"/>
                </w:tcBorders>
                <w:shd w:val="clear" w:color="auto" w:fill="auto"/>
                <w:noWrap/>
                <w:vAlign w:val="bottom"/>
                <w:hideMark/>
              </w:tcPr>
            </w:tcPrChange>
          </w:tcPr>
          <w:p w14:paraId="6B41D752" w14:textId="3469E721" w:rsidR="00B74121" w:rsidRPr="003C067C" w:rsidDel="00D21B02" w:rsidRDefault="00B74121">
            <w:pPr>
              <w:jc w:val="right"/>
              <w:rPr>
                <w:del w:id="3823" w:author="Bailey, Colin (DFO/MPO)" w:date="2024-11-01T00:09:00Z"/>
                <w:rFonts w:cs="Arial"/>
                <w:color w:val="000000"/>
                <w:sz w:val="18"/>
                <w:szCs w:val="18"/>
              </w:rPr>
              <w:pPrChange w:id="3824" w:author="Bailey, Colin (DFO/MPO)" w:date="2024-10-31T23:59:00Z">
                <w:pPr>
                  <w:jc w:val="center"/>
                </w:pPr>
              </w:pPrChange>
            </w:pPr>
            <w:del w:id="3825"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bottom"/>
            <w:hideMark/>
            <w:tcPrChange w:id="3826" w:author="Bailey, Colin (DFO/MPO)" w:date="2024-11-01T00:04:00Z">
              <w:tcPr>
                <w:tcW w:w="1886" w:type="dxa"/>
                <w:gridSpan w:val="5"/>
                <w:tcBorders>
                  <w:top w:val="nil"/>
                  <w:left w:val="nil"/>
                  <w:bottom w:val="nil"/>
                  <w:right w:val="nil"/>
                </w:tcBorders>
                <w:shd w:val="clear" w:color="auto" w:fill="auto"/>
                <w:noWrap/>
                <w:vAlign w:val="bottom"/>
                <w:hideMark/>
              </w:tcPr>
            </w:tcPrChange>
          </w:tcPr>
          <w:p w14:paraId="57EE551B" w14:textId="42C78816" w:rsidR="00B74121" w:rsidRPr="003C067C" w:rsidDel="00D21B02" w:rsidRDefault="00B74121">
            <w:pPr>
              <w:jc w:val="right"/>
              <w:rPr>
                <w:del w:id="3827" w:author="Bailey, Colin (DFO/MPO)" w:date="2024-11-01T00:09:00Z"/>
                <w:rFonts w:cs="Arial"/>
                <w:color w:val="000000"/>
                <w:sz w:val="18"/>
                <w:szCs w:val="18"/>
              </w:rPr>
              <w:pPrChange w:id="3828" w:author="Bailey, Colin (DFO/MPO)" w:date="2024-10-31T23:59:00Z">
                <w:pPr>
                  <w:jc w:val="center"/>
                </w:pPr>
              </w:pPrChange>
            </w:pPr>
            <w:del w:id="3829"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3830" w:author="Bailey, Colin (DFO/MPO)" w:date="2024-11-01T00:04:00Z">
              <w:tcPr>
                <w:tcW w:w="756" w:type="dxa"/>
                <w:gridSpan w:val="2"/>
                <w:tcBorders>
                  <w:top w:val="nil"/>
                  <w:left w:val="nil"/>
                  <w:bottom w:val="nil"/>
                  <w:right w:val="nil"/>
                </w:tcBorders>
                <w:shd w:val="clear" w:color="auto" w:fill="auto"/>
                <w:noWrap/>
                <w:vAlign w:val="bottom"/>
                <w:hideMark/>
              </w:tcPr>
            </w:tcPrChange>
          </w:tcPr>
          <w:p w14:paraId="6D43D16F" w14:textId="0C2F6F54" w:rsidR="00B74121" w:rsidRPr="003C067C" w:rsidDel="00D21B02" w:rsidRDefault="00B74121">
            <w:pPr>
              <w:jc w:val="right"/>
              <w:rPr>
                <w:del w:id="3831" w:author="Bailey, Colin (DFO/MPO)" w:date="2024-11-01T00:09:00Z"/>
                <w:rFonts w:cs="Arial"/>
                <w:color w:val="000000"/>
                <w:sz w:val="18"/>
                <w:szCs w:val="18"/>
              </w:rPr>
              <w:pPrChange w:id="3832" w:author="Bailey, Colin (DFO/MPO)" w:date="2024-10-31T23:59:00Z">
                <w:pPr>
                  <w:jc w:val="center"/>
                </w:pPr>
              </w:pPrChange>
            </w:pPr>
            <w:del w:id="3833" w:author="Bailey, Colin (DFO/MPO)" w:date="2024-11-01T00:09:00Z">
              <w:r w:rsidRPr="003C067C" w:rsidDel="00D21B02">
                <w:rPr>
                  <w:rFonts w:cs="Arial"/>
                  <w:color w:val="000000"/>
                  <w:sz w:val="18"/>
                  <w:szCs w:val="18"/>
                </w:rPr>
                <w:delText>0.00%</w:delText>
              </w:r>
            </w:del>
          </w:p>
        </w:tc>
        <w:tc>
          <w:tcPr>
            <w:tcW w:w="806" w:type="dxa"/>
            <w:tcBorders>
              <w:top w:val="nil"/>
              <w:left w:val="nil"/>
              <w:bottom w:val="nil"/>
              <w:right w:val="nil"/>
            </w:tcBorders>
            <w:shd w:val="clear" w:color="auto" w:fill="auto"/>
            <w:noWrap/>
            <w:vAlign w:val="bottom"/>
            <w:hideMark/>
            <w:tcPrChange w:id="3834" w:author="Bailey, Colin (DFO/MPO)" w:date="2024-11-01T00:04:00Z">
              <w:tcPr>
                <w:tcW w:w="809" w:type="dxa"/>
                <w:tcBorders>
                  <w:top w:val="nil"/>
                  <w:left w:val="nil"/>
                  <w:bottom w:val="nil"/>
                  <w:right w:val="nil"/>
                </w:tcBorders>
                <w:shd w:val="clear" w:color="auto" w:fill="auto"/>
                <w:noWrap/>
                <w:vAlign w:val="bottom"/>
                <w:hideMark/>
              </w:tcPr>
            </w:tcPrChange>
          </w:tcPr>
          <w:p w14:paraId="5DC68D5A" w14:textId="1DBF730C" w:rsidR="00B74121" w:rsidRPr="003C067C" w:rsidDel="00D21B02" w:rsidRDefault="00B74121">
            <w:pPr>
              <w:jc w:val="right"/>
              <w:rPr>
                <w:del w:id="3835" w:author="Bailey, Colin (DFO/MPO)" w:date="2024-11-01T00:09:00Z"/>
                <w:rFonts w:cs="Arial"/>
                <w:color w:val="000000"/>
                <w:sz w:val="18"/>
                <w:szCs w:val="18"/>
              </w:rPr>
              <w:pPrChange w:id="3836" w:author="Bailey, Colin (DFO/MPO)" w:date="2024-10-31T23:59:00Z">
                <w:pPr>
                  <w:jc w:val="center"/>
                </w:pPr>
              </w:pPrChange>
            </w:pPr>
            <w:del w:id="3837" w:author="Bailey, Colin (DFO/MPO)" w:date="2024-11-01T00:09:00Z">
              <w:r w:rsidRPr="003C067C" w:rsidDel="00D21B02">
                <w:rPr>
                  <w:rFonts w:cs="Arial"/>
                  <w:color w:val="000000"/>
                  <w:sz w:val="18"/>
                  <w:szCs w:val="18"/>
                </w:rPr>
                <w:delText>0.00%</w:delText>
              </w:r>
            </w:del>
          </w:p>
        </w:tc>
        <w:tc>
          <w:tcPr>
            <w:tcW w:w="806" w:type="dxa"/>
            <w:tcBorders>
              <w:top w:val="nil"/>
              <w:left w:val="nil"/>
              <w:bottom w:val="nil"/>
              <w:right w:val="nil"/>
            </w:tcBorders>
            <w:shd w:val="clear" w:color="auto" w:fill="auto"/>
            <w:noWrap/>
            <w:vAlign w:val="bottom"/>
            <w:hideMark/>
            <w:tcPrChange w:id="3838" w:author="Bailey, Colin (DFO/MPO)" w:date="2024-11-01T00:04:00Z">
              <w:tcPr>
                <w:tcW w:w="809" w:type="dxa"/>
                <w:tcBorders>
                  <w:top w:val="nil"/>
                  <w:left w:val="nil"/>
                  <w:bottom w:val="nil"/>
                  <w:right w:val="nil"/>
                </w:tcBorders>
                <w:shd w:val="clear" w:color="auto" w:fill="auto"/>
                <w:noWrap/>
                <w:vAlign w:val="bottom"/>
                <w:hideMark/>
              </w:tcPr>
            </w:tcPrChange>
          </w:tcPr>
          <w:p w14:paraId="2529A39E" w14:textId="1A37E6BD" w:rsidR="00B74121" w:rsidRPr="003C067C" w:rsidDel="00D21B02" w:rsidRDefault="00B74121">
            <w:pPr>
              <w:jc w:val="right"/>
              <w:rPr>
                <w:del w:id="3839" w:author="Bailey, Colin (DFO/MPO)" w:date="2024-11-01T00:09:00Z"/>
                <w:rFonts w:cs="Arial"/>
                <w:color w:val="000000"/>
                <w:sz w:val="18"/>
                <w:szCs w:val="18"/>
              </w:rPr>
              <w:pPrChange w:id="3840" w:author="Bailey, Colin (DFO/MPO)" w:date="2024-10-31T23:59:00Z">
                <w:pPr>
                  <w:jc w:val="center"/>
                </w:pPr>
              </w:pPrChange>
            </w:pPr>
            <w:del w:id="3841" w:author="Bailey, Colin (DFO/MPO)" w:date="2024-11-01T00:09:00Z">
              <w:r w:rsidRPr="003C067C" w:rsidDel="00D21B02">
                <w:rPr>
                  <w:rFonts w:cs="Arial"/>
                  <w:color w:val="000000"/>
                  <w:sz w:val="18"/>
                  <w:szCs w:val="18"/>
                </w:rPr>
                <w:delText>0.00%</w:delText>
              </w:r>
            </w:del>
          </w:p>
        </w:tc>
      </w:tr>
      <w:tr w:rsidR="0058659A" w:rsidRPr="008A296C" w:rsidDel="00D21B02" w14:paraId="2954F687" w14:textId="6AAE987D" w:rsidTr="0058659A">
        <w:trPr>
          <w:trHeight w:val="330"/>
          <w:del w:id="3842" w:author="Bailey, Colin (DFO/MPO)" w:date="2024-11-01T00:09:00Z"/>
        </w:trPr>
        <w:tc>
          <w:tcPr>
            <w:tcW w:w="2428" w:type="dxa"/>
            <w:tcBorders>
              <w:top w:val="single" w:sz="8" w:space="0" w:color="auto"/>
              <w:left w:val="nil"/>
              <w:bottom w:val="single" w:sz="8" w:space="0" w:color="auto"/>
              <w:right w:val="nil"/>
            </w:tcBorders>
            <w:shd w:val="clear" w:color="000000" w:fill="DDEBF7"/>
            <w:noWrap/>
            <w:vAlign w:val="bottom"/>
            <w:hideMark/>
          </w:tcPr>
          <w:p w14:paraId="685C3F23" w14:textId="5A60DD53" w:rsidR="00B74121" w:rsidRPr="003C067C" w:rsidDel="00D21B02" w:rsidRDefault="00B74121" w:rsidP="0058659A">
            <w:pPr>
              <w:rPr>
                <w:del w:id="3843" w:author="Bailey, Colin (DFO/MPO)" w:date="2024-11-01T00:09:00Z"/>
                <w:rFonts w:cs="Arial"/>
                <w:b/>
                <w:bCs/>
                <w:color w:val="000000"/>
                <w:sz w:val="18"/>
                <w:szCs w:val="18"/>
              </w:rPr>
            </w:pPr>
            <w:del w:id="3844" w:author="Bailey, Colin (DFO/MPO)" w:date="2024-11-01T00:09:00Z">
              <w:r w:rsidRPr="003C067C" w:rsidDel="00D21B02">
                <w:rPr>
                  <w:rFonts w:cs="Arial"/>
                  <w:b/>
                  <w:bCs/>
                  <w:color w:val="000000"/>
                  <w:sz w:val="18"/>
                  <w:szCs w:val="18"/>
                </w:rPr>
                <w:delText>Sport</w:delText>
              </w:r>
            </w:del>
          </w:p>
        </w:tc>
        <w:tc>
          <w:tcPr>
            <w:tcW w:w="809" w:type="dxa"/>
            <w:tcBorders>
              <w:top w:val="single" w:sz="8" w:space="0" w:color="auto"/>
              <w:left w:val="nil"/>
              <w:bottom w:val="single" w:sz="8" w:space="0" w:color="auto"/>
              <w:right w:val="nil"/>
            </w:tcBorders>
            <w:shd w:val="clear" w:color="000000" w:fill="DDEBF7"/>
            <w:noWrap/>
            <w:vAlign w:val="bottom"/>
            <w:hideMark/>
          </w:tcPr>
          <w:p w14:paraId="35EF079E" w14:textId="14C759E6" w:rsidR="00B74121" w:rsidRPr="003C067C" w:rsidDel="00D21B02" w:rsidRDefault="00B74121">
            <w:pPr>
              <w:jc w:val="right"/>
              <w:rPr>
                <w:del w:id="3845" w:author="Bailey, Colin (DFO/MPO)" w:date="2024-11-01T00:09:00Z"/>
                <w:rFonts w:cs="Arial"/>
                <w:b/>
                <w:bCs/>
                <w:color w:val="000000"/>
                <w:sz w:val="18"/>
                <w:szCs w:val="18"/>
              </w:rPr>
              <w:pPrChange w:id="3846" w:author="Bailey, Colin (DFO/MPO)" w:date="2024-10-31T23:59:00Z">
                <w:pPr>
                  <w:jc w:val="center"/>
                </w:pPr>
              </w:pPrChange>
            </w:pPr>
            <w:del w:id="3847" w:author="Bailey, Colin (DFO/MPO)" w:date="2024-11-01T00:09:00Z">
              <w:r w:rsidRPr="003C067C" w:rsidDel="00D21B02">
                <w:rPr>
                  <w:rFonts w:cs="Arial"/>
                  <w:b/>
                  <w:bCs/>
                  <w:color w:val="000000"/>
                  <w:sz w:val="18"/>
                  <w:szCs w:val="18"/>
                </w:rPr>
                <w:delText>1.00%</w:delText>
              </w:r>
            </w:del>
          </w:p>
        </w:tc>
        <w:tc>
          <w:tcPr>
            <w:tcW w:w="810" w:type="dxa"/>
            <w:tcBorders>
              <w:top w:val="single" w:sz="8" w:space="0" w:color="auto"/>
              <w:left w:val="nil"/>
              <w:bottom w:val="single" w:sz="8" w:space="0" w:color="auto"/>
              <w:right w:val="nil"/>
            </w:tcBorders>
            <w:shd w:val="clear" w:color="000000" w:fill="DDEBF7"/>
            <w:noWrap/>
            <w:vAlign w:val="bottom"/>
            <w:hideMark/>
          </w:tcPr>
          <w:p w14:paraId="2E041370" w14:textId="6230C908" w:rsidR="00B74121" w:rsidRPr="003C067C" w:rsidDel="00D21B02" w:rsidRDefault="00B74121">
            <w:pPr>
              <w:jc w:val="right"/>
              <w:rPr>
                <w:del w:id="3848" w:author="Bailey, Colin (DFO/MPO)" w:date="2024-11-01T00:09:00Z"/>
                <w:rFonts w:cs="Arial"/>
                <w:b/>
                <w:bCs/>
                <w:color w:val="000000"/>
                <w:sz w:val="18"/>
                <w:szCs w:val="18"/>
              </w:rPr>
              <w:pPrChange w:id="3849" w:author="Bailey, Colin (DFO/MPO)" w:date="2024-10-31T23:59:00Z">
                <w:pPr>
                  <w:jc w:val="center"/>
                </w:pPr>
              </w:pPrChange>
            </w:pPr>
            <w:del w:id="3850" w:author="Bailey, Colin (DFO/MPO)" w:date="2024-11-01T00:09:00Z">
              <w:r w:rsidRPr="003C067C" w:rsidDel="00D21B02">
                <w:rPr>
                  <w:rFonts w:cs="Arial"/>
                  <w:b/>
                  <w:bCs/>
                  <w:color w:val="000000"/>
                  <w:sz w:val="18"/>
                  <w:szCs w:val="18"/>
                </w:rPr>
                <w:delText>3.50%</w:delText>
              </w:r>
            </w:del>
          </w:p>
        </w:tc>
        <w:tc>
          <w:tcPr>
            <w:tcW w:w="810" w:type="dxa"/>
            <w:tcBorders>
              <w:top w:val="single" w:sz="8" w:space="0" w:color="auto"/>
              <w:left w:val="nil"/>
              <w:bottom w:val="single" w:sz="8" w:space="0" w:color="auto"/>
              <w:right w:val="nil"/>
            </w:tcBorders>
            <w:shd w:val="clear" w:color="000000" w:fill="DDEBF7"/>
            <w:noWrap/>
            <w:vAlign w:val="bottom"/>
            <w:hideMark/>
          </w:tcPr>
          <w:p w14:paraId="6D6A7DC3" w14:textId="195CB6F3" w:rsidR="00B74121" w:rsidRPr="003C067C" w:rsidDel="00D21B02" w:rsidRDefault="00B74121">
            <w:pPr>
              <w:jc w:val="right"/>
              <w:rPr>
                <w:del w:id="3851" w:author="Bailey, Colin (DFO/MPO)" w:date="2024-11-01T00:09:00Z"/>
                <w:rFonts w:cs="Arial"/>
                <w:b/>
                <w:bCs/>
                <w:color w:val="000000"/>
                <w:sz w:val="18"/>
                <w:szCs w:val="18"/>
              </w:rPr>
              <w:pPrChange w:id="3852" w:author="Bailey, Colin (DFO/MPO)" w:date="2024-10-31T23:59:00Z">
                <w:pPr>
                  <w:jc w:val="center"/>
                </w:pPr>
              </w:pPrChange>
            </w:pPr>
            <w:del w:id="3853" w:author="Bailey, Colin (DFO/MPO)" w:date="2024-11-01T00:09:00Z">
              <w:r w:rsidRPr="003C067C" w:rsidDel="00D21B02">
                <w:rPr>
                  <w:rFonts w:cs="Arial"/>
                  <w:b/>
                  <w:bCs/>
                  <w:color w:val="000000"/>
                  <w:sz w:val="18"/>
                  <w:szCs w:val="18"/>
                </w:rPr>
                <w:delText>3.80%</w:delText>
              </w:r>
            </w:del>
          </w:p>
        </w:tc>
        <w:tc>
          <w:tcPr>
            <w:tcW w:w="810" w:type="dxa"/>
            <w:tcBorders>
              <w:top w:val="single" w:sz="8" w:space="0" w:color="auto"/>
              <w:left w:val="nil"/>
              <w:bottom w:val="single" w:sz="8" w:space="0" w:color="auto"/>
              <w:right w:val="nil"/>
            </w:tcBorders>
            <w:shd w:val="clear" w:color="000000" w:fill="DDEBF7"/>
            <w:noWrap/>
            <w:vAlign w:val="bottom"/>
            <w:hideMark/>
          </w:tcPr>
          <w:p w14:paraId="29678605" w14:textId="6CEE077B" w:rsidR="00B74121" w:rsidRPr="003C067C" w:rsidDel="00D21B02" w:rsidRDefault="00B74121">
            <w:pPr>
              <w:jc w:val="right"/>
              <w:rPr>
                <w:del w:id="3854" w:author="Bailey, Colin (DFO/MPO)" w:date="2024-11-01T00:09:00Z"/>
                <w:rFonts w:cs="Arial"/>
                <w:b/>
                <w:bCs/>
                <w:color w:val="000000"/>
                <w:sz w:val="18"/>
                <w:szCs w:val="18"/>
              </w:rPr>
              <w:pPrChange w:id="3855" w:author="Bailey, Colin (DFO/MPO)" w:date="2024-10-31T23:59:00Z">
                <w:pPr>
                  <w:jc w:val="center"/>
                </w:pPr>
              </w:pPrChange>
            </w:pPr>
            <w:del w:id="3856" w:author="Bailey, Colin (DFO/MPO)" w:date="2024-11-01T00:09:00Z">
              <w:r w:rsidRPr="003C067C" w:rsidDel="00D21B02">
                <w:rPr>
                  <w:rFonts w:cs="Arial"/>
                  <w:b/>
                  <w:bCs/>
                  <w:color w:val="000000"/>
                  <w:sz w:val="18"/>
                  <w:szCs w:val="18"/>
                </w:rPr>
                <w:delText>4.90%</w:delText>
              </w:r>
            </w:del>
          </w:p>
        </w:tc>
        <w:tc>
          <w:tcPr>
            <w:tcW w:w="900" w:type="dxa"/>
            <w:tcBorders>
              <w:top w:val="single" w:sz="8" w:space="0" w:color="auto"/>
              <w:left w:val="nil"/>
              <w:bottom w:val="single" w:sz="8" w:space="0" w:color="auto"/>
              <w:right w:val="nil"/>
            </w:tcBorders>
            <w:shd w:val="clear" w:color="000000" w:fill="DDEBF7"/>
            <w:noWrap/>
            <w:vAlign w:val="bottom"/>
            <w:hideMark/>
          </w:tcPr>
          <w:p w14:paraId="038D421D" w14:textId="189806D6" w:rsidR="00B74121" w:rsidRPr="003C067C" w:rsidDel="00D21B02" w:rsidRDefault="00B74121">
            <w:pPr>
              <w:jc w:val="right"/>
              <w:rPr>
                <w:del w:id="3857" w:author="Bailey, Colin (DFO/MPO)" w:date="2024-11-01T00:09:00Z"/>
                <w:rFonts w:cs="Arial"/>
                <w:b/>
                <w:bCs/>
                <w:color w:val="000000"/>
                <w:sz w:val="18"/>
                <w:szCs w:val="18"/>
              </w:rPr>
              <w:pPrChange w:id="3858" w:author="Bailey, Colin (DFO/MPO)" w:date="2024-10-31T23:59:00Z">
                <w:pPr>
                  <w:jc w:val="center"/>
                </w:pPr>
              </w:pPrChange>
            </w:pPr>
            <w:del w:id="3859" w:author="Bailey, Colin (DFO/MPO)" w:date="2024-11-01T00:09:00Z">
              <w:r w:rsidRPr="003C067C" w:rsidDel="00D21B02">
                <w:rPr>
                  <w:rFonts w:cs="Arial"/>
                  <w:b/>
                  <w:bCs/>
                  <w:color w:val="000000"/>
                  <w:sz w:val="18"/>
                  <w:szCs w:val="18"/>
                </w:rPr>
                <w:delText>10.10%</w:delText>
              </w:r>
            </w:del>
          </w:p>
        </w:tc>
        <w:tc>
          <w:tcPr>
            <w:tcW w:w="810" w:type="dxa"/>
            <w:tcBorders>
              <w:top w:val="single" w:sz="8" w:space="0" w:color="auto"/>
              <w:left w:val="nil"/>
              <w:bottom w:val="single" w:sz="8" w:space="0" w:color="auto"/>
              <w:right w:val="nil"/>
            </w:tcBorders>
            <w:shd w:val="clear" w:color="000000" w:fill="DDEBF7"/>
            <w:noWrap/>
            <w:vAlign w:val="bottom"/>
            <w:hideMark/>
          </w:tcPr>
          <w:p w14:paraId="5D2E1346" w14:textId="26B7A4A1" w:rsidR="00B74121" w:rsidRPr="003C067C" w:rsidDel="00D21B02" w:rsidRDefault="00B74121">
            <w:pPr>
              <w:jc w:val="right"/>
              <w:rPr>
                <w:del w:id="3860" w:author="Bailey, Colin (DFO/MPO)" w:date="2024-11-01T00:09:00Z"/>
                <w:rFonts w:cs="Arial"/>
                <w:b/>
                <w:bCs/>
                <w:color w:val="000000"/>
                <w:sz w:val="18"/>
                <w:szCs w:val="18"/>
              </w:rPr>
              <w:pPrChange w:id="3861" w:author="Bailey, Colin (DFO/MPO)" w:date="2024-10-31T23:59:00Z">
                <w:pPr>
                  <w:jc w:val="center"/>
                </w:pPr>
              </w:pPrChange>
            </w:pPr>
            <w:del w:id="3862" w:author="Bailey, Colin (DFO/MPO)" w:date="2024-11-01T00:09:00Z">
              <w:r w:rsidRPr="003C067C" w:rsidDel="00D21B02">
                <w:rPr>
                  <w:rFonts w:cs="Arial"/>
                  <w:b/>
                  <w:bCs/>
                  <w:color w:val="000000"/>
                  <w:sz w:val="18"/>
                  <w:szCs w:val="18"/>
                </w:rPr>
                <w:delText>8.80%</w:delText>
              </w:r>
            </w:del>
          </w:p>
        </w:tc>
        <w:tc>
          <w:tcPr>
            <w:tcW w:w="810" w:type="dxa"/>
            <w:tcBorders>
              <w:top w:val="single" w:sz="8" w:space="0" w:color="auto"/>
              <w:left w:val="nil"/>
              <w:bottom w:val="single" w:sz="8" w:space="0" w:color="auto"/>
              <w:right w:val="nil"/>
            </w:tcBorders>
            <w:shd w:val="clear" w:color="000000" w:fill="DDEBF7"/>
            <w:noWrap/>
            <w:vAlign w:val="bottom"/>
            <w:hideMark/>
          </w:tcPr>
          <w:p w14:paraId="4BA63BDF" w14:textId="4ABA0042" w:rsidR="00B74121" w:rsidRPr="003C067C" w:rsidDel="00D21B02" w:rsidRDefault="00B74121">
            <w:pPr>
              <w:jc w:val="right"/>
              <w:rPr>
                <w:del w:id="3863" w:author="Bailey, Colin (DFO/MPO)" w:date="2024-11-01T00:09:00Z"/>
                <w:rFonts w:cs="Arial"/>
                <w:b/>
                <w:bCs/>
                <w:color w:val="000000"/>
                <w:sz w:val="18"/>
                <w:szCs w:val="18"/>
              </w:rPr>
              <w:pPrChange w:id="3864" w:author="Bailey, Colin (DFO/MPO)" w:date="2024-10-31T23:59:00Z">
                <w:pPr>
                  <w:jc w:val="center"/>
                </w:pPr>
              </w:pPrChange>
            </w:pPr>
            <w:del w:id="3865" w:author="Bailey, Colin (DFO/MPO)" w:date="2024-11-01T00:09:00Z">
              <w:r w:rsidRPr="003C067C" w:rsidDel="00D21B02">
                <w:rPr>
                  <w:rFonts w:cs="Arial"/>
                  <w:b/>
                  <w:bCs/>
                  <w:color w:val="000000"/>
                  <w:sz w:val="18"/>
                  <w:szCs w:val="18"/>
                </w:rPr>
                <w:delText>3.30%</w:delText>
              </w:r>
            </w:del>
          </w:p>
        </w:tc>
        <w:tc>
          <w:tcPr>
            <w:tcW w:w="810" w:type="dxa"/>
            <w:tcBorders>
              <w:top w:val="single" w:sz="8" w:space="0" w:color="auto"/>
              <w:left w:val="nil"/>
              <w:bottom w:val="single" w:sz="8" w:space="0" w:color="auto"/>
              <w:right w:val="nil"/>
            </w:tcBorders>
            <w:shd w:val="clear" w:color="000000" w:fill="DDEBF7"/>
            <w:noWrap/>
            <w:vAlign w:val="bottom"/>
            <w:hideMark/>
          </w:tcPr>
          <w:p w14:paraId="4353B2E0" w14:textId="4EDD5FBD" w:rsidR="00B74121" w:rsidRPr="003C067C" w:rsidDel="00D21B02" w:rsidRDefault="00B74121">
            <w:pPr>
              <w:jc w:val="right"/>
              <w:rPr>
                <w:del w:id="3866" w:author="Bailey, Colin (DFO/MPO)" w:date="2024-11-01T00:09:00Z"/>
                <w:rFonts w:cs="Arial"/>
                <w:b/>
                <w:bCs/>
                <w:color w:val="000000"/>
                <w:sz w:val="18"/>
                <w:szCs w:val="18"/>
              </w:rPr>
              <w:pPrChange w:id="3867" w:author="Bailey, Colin (DFO/MPO)" w:date="2024-10-31T23:59:00Z">
                <w:pPr>
                  <w:jc w:val="center"/>
                </w:pPr>
              </w:pPrChange>
            </w:pPr>
            <w:del w:id="3868" w:author="Bailey, Colin (DFO/MPO)" w:date="2024-11-01T00:09:00Z">
              <w:r w:rsidRPr="003C067C" w:rsidDel="00D21B02">
                <w:rPr>
                  <w:rFonts w:cs="Arial"/>
                  <w:b/>
                  <w:bCs/>
                  <w:color w:val="000000"/>
                  <w:sz w:val="18"/>
                  <w:szCs w:val="18"/>
                </w:rPr>
                <w:delText>2.80%</w:delText>
              </w:r>
            </w:del>
          </w:p>
        </w:tc>
        <w:tc>
          <w:tcPr>
            <w:tcW w:w="810" w:type="dxa"/>
            <w:tcBorders>
              <w:top w:val="single" w:sz="8" w:space="0" w:color="auto"/>
              <w:left w:val="nil"/>
              <w:bottom w:val="single" w:sz="8" w:space="0" w:color="auto"/>
              <w:right w:val="nil"/>
            </w:tcBorders>
            <w:shd w:val="clear" w:color="000000" w:fill="DDEBF7"/>
            <w:noWrap/>
            <w:vAlign w:val="bottom"/>
            <w:hideMark/>
          </w:tcPr>
          <w:p w14:paraId="7D02258C" w14:textId="50E8DAAC" w:rsidR="00B74121" w:rsidRPr="003C067C" w:rsidDel="00D21B02" w:rsidRDefault="00B74121">
            <w:pPr>
              <w:jc w:val="right"/>
              <w:rPr>
                <w:del w:id="3869" w:author="Bailey, Colin (DFO/MPO)" w:date="2024-11-01T00:09:00Z"/>
                <w:rFonts w:cs="Arial"/>
                <w:b/>
                <w:bCs/>
                <w:color w:val="000000"/>
                <w:sz w:val="18"/>
                <w:szCs w:val="18"/>
              </w:rPr>
              <w:pPrChange w:id="3870" w:author="Bailey, Colin (DFO/MPO)" w:date="2024-10-31T23:59:00Z">
                <w:pPr>
                  <w:jc w:val="center"/>
                </w:pPr>
              </w:pPrChange>
            </w:pPr>
            <w:del w:id="3871" w:author="Bailey, Colin (DFO/MPO)" w:date="2024-11-01T00:09:00Z">
              <w:r w:rsidRPr="003C067C" w:rsidDel="00D21B02">
                <w:rPr>
                  <w:rFonts w:cs="Arial"/>
                  <w:b/>
                  <w:bCs/>
                  <w:color w:val="000000"/>
                  <w:sz w:val="18"/>
                  <w:szCs w:val="18"/>
                </w:rPr>
                <w:delText>3.30%</w:delText>
              </w:r>
            </w:del>
          </w:p>
        </w:tc>
        <w:tc>
          <w:tcPr>
            <w:tcW w:w="810" w:type="dxa"/>
            <w:tcBorders>
              <w:top w:val="single" w:sz="8" w:space="0" w:color="auto"/>
              <w:left w:val="nil"/>
              <w:bottom w:val="single" w:sz="8" w:space="0" w:color="auto"/>
              <w:right w:val="nil"/>
            </w:tcBorders>
            <w:shd w:val="clear" w:color="000000" w:fill="DDEBF7"/>
            <w:noWrap/>
            <w:vAlign w:val="bottom"/>
            <w:hideMark/>
          </w:tcPr>
          <w:p w14:paraId="56675475" w14:textId="4AE87D57" w:rsidR="00B74121" w:rsidRPr="003C067C" w:rsidDel="00D21B02" w:rsidRDefault="00B74121">
            <w:pPr>
              <w:jc w:val="right"/>
              <w:rPr>
                <w:del w:id="3872" w:author="Bailey, Colin (DFO/MPO)" w:date="2024-11-01T00:09:00Z"/>
                <w:rFonts w:cs="Arial"/>
                <w:b/>
                <w:bCs/>
                <w:color w:val="000000"/>
                <w:sz w:val="18"/>
                <w:szCs w:val="18"/>
              </w:rPr>
              <w:pPrChange w:id="3873" w:author="Bailey, Colin (DFO/MPO)" w:date="2024-10-31T23:59:00Z">
                <w:pPr>
                  <w:jc w:val="center"/>
                </w:pPr>
              </w:pPrChange>
            </w:pPr>
            <w:del w:id="3874" w:author="Bailey, Colin (DFO/MPO)" w:date="2024-11-01T00:09:00Z">
              <w:r w:rsidRPr="003C067C" w:rsidDel="00D21B02">
                <w:rPr>
                  <w:rFonts w:cs="Arial"/>
                  <w:b/>
                  <w:bCs/>
                  <w:color w:val="000000"/>
                  <w:sz w:val="18"/>
                  <w:szCs w:val="18"/>
                </w:rPr>
                <w:delText>5.86%</w:delText>
              </w:r>
            </w:del>
          </w:p>
        </w:tc>
        <w:tc>
          <w:tcPr>
            <w:tcW w:w="810" w:type="dxa"/>
            <w:tcBorders>
              <w:top w:val="single" w:sz="8" w:space="0" w:color="auto"/>
              <w:left w:val="nil"/>
              <w:bottom w:val="single" w:sz="8" w:space="0" w:color="auto"/>
              <w:right w:val="nil"/>
            </w:tcBorders>
            <w:shd w:val="clear" w:color="000000" w:fill="DDEBF7"/>
            <w:noWrap/>
            <w:vAlign w:val="bottom"/>
            <w:hideMark/>
          </w:tcPr>
          <w:p w14:paraId="551FFC39" w14:textId="02CB45EF" w:rsidR="00B74121" w:rsidRPr="003C067C" w:rsidDel="00D21B02" w:rsidRDefault="00B74121">
            <w:pPr>
              <w:jc w:val="right"/>
              <w:rPr>
                <w:del w:id="3875" w:author="Bailey, Colin (DFO/MPO)" w:date="2024-11-01T00:09:00Z"/>
                <w:rFonts w:cs="Arial"/>
                <w:b/>
                <w:bCs/>
                <w:color w:val="000000"/>
                <w:sz w:val="18"/>
                <w:szCs w:val="18"/>
              </w:rPr>
              <w:pPrChange w:id="3876" w:author="Bailey, Colin (DFO/MPO)" w:date="2024-10-31T23:59:00Z">
                <w:pPr>
                  <w:jc w:val="center"/>
                </w:pPr>
              </w:pPrChange>
            </w:pPr>
            <w:del w:id="3877" w:author="Bailey, Colin (DFO/MPO)" w:date="2024-11-01T00:09:00Z">
              <w:r w:rsidRPr="003C067C" w:rsidDel="00D21B02">
                <w:rPr>
                  <w:rFonts w:cs="Arial"/>
                  <w:b/>
                  <w:bCs/>
                  <w:color w:val="000000"/>
                  <w:sz w:val="18"/>
                  <w:szCs w:val="18"/>
                </w:rPr>
                <w:delText>1.68%</w:delText>
              </w:r>
            </w:del>
          </w:p>
        </w:tc>
        <w:tc>
          <w:tcPr>
            <w:tcW w:w="806" w:type="dxa"/>
            <w:tcBorders>
              <w:top w:val="single" w:sz="8" w:space="0" w:color="auto"/>
              <w:left w:val="nil"/>
              <w:bottom w:val="single" w:sz="8" w:space="0" w:color="auto"/>
              <w:right w:val="nil"/>
            </w:tcBorders>
            <w:shd w:val="clear" w:color="000000" w:fill="DDEBF7"/>
            <w:noWrap/>
            <w:vAlign w:val="bottom"/>
            <w:hideMark/>
          </w:tcPr>
          <w:p w14:paraId="471BE9E1" w14:textId="6FDFE55E" w:rsidR="00B74121" w:rsidRPr="003C067C" w:rsidDel="00D21B02" w:rsidRDefault="00B74121">
            <w:pPr>
              <w:jc w:val="right"/>
              <w:rPr>
                <w:del w:id="3878" w:author="Bailey, Colin (DFO/MPO)" w:date="2024-11-01T00:09:00Z"/>
                <w:rFonts w:cs="Arial"/>
                <w:b/>
                <w:bCs/>
                <w:color w:val="000000"/>
                <w:sz w:val="18"/>
                <w:szCs w:val="18"/>
              </w:rPr>
              <w:pPrChange w:id="3879" w:author="Bailey, Colin (DFO/MPO)" w:date="2024-10-31T23:59:00Z">
                <w:pPr>
                  <w:jc w:val="center"/>
                </w:pPr>
              </w:pPrChange>
            </w:pPr>
            <w:del w:id="3880" w:author="Bailey, Colin (DFO/MPO)" w:date="2024-11-01T00:09:00Z">
              <w:r w:rsidRPr="003C067C" w:rsidDel="00D21B02">
                <w:rPr>
                  <w:rFonts w:cs="Arial"/>
                  <w:b/>
                  <w:bCs/>
                  <w:color w:val="000000"/>
                  <w:sz w:val="18"/>
                  <w:szCs w:val="18"/>
                </w:rPr>
                <w:delText>1.38%</w:delText>
              </w:r>
            </w:del>
          </w:p>
        </w:tc>
        <w:tc>
          <w:tcPr>
            <w:tcW w:w="806" w:type="dxa"/>
            <w:tcBorders>
              <w:top w:val="single" w:sz="8" w:space="0" w:color="auto"/>
              <w:left w:val="nil"/>
              <w:bottom w:val="single" w:sz="8" w:space="0" w:color="auto"/>
              <w:right w:val="nil"/>
            </w:tcBorders>
            <w:shd w:val="clear" w:color="000000" w:fill="DDEBF7"/>
            <w:noWrap/>
            <w:vAlign w:val="bottom"/>
            <w:hideMark/>
          </w:tcPr>
          <w:p w14:paraId="14E8280B" w14:textId="72C42AE5" w:rsidR="00B74121" w:rsidRPr="003C067C" w:rsidDel="00D21B02" w:rsidRDefault="00B74121">
            <w:pPr>
              <w:jc w:val="right"/>
              <w:rPr>
                <w:del w:id="3881" w:author="Bailey, Colin (DFO/MPO)" w:date="2024-11-01T00:09:00Z"/>
                <w:rFonts w:cs="Arial"/>
                <w:b/>
                <w:bCs/>
                <w:color w:val="000000"/>
                <w:sz w:val="18"/>
                <w:szCs w:val="18"/>
              </w:rPr>
              <w:pPrChange w:id="3882" w:author="Bailey, Colin (DFO/MPO)" w:date="2024-10-31T23:59:00Z">
                <w:pPr>
                  <w:jc w:val="center"/>
                </w:pPr>
              </w:pPrChange>
            </w:pPr>
            <w:del w:id="3883" w:author="Bailey, Colin (DFO/MPO)" w:date="2024-11-01T00:09:00Z">
              <w:r w:rsidRPr="003C067C" w:rsidDel="00D21B02">
                <w:rPr>
                  <w:rFonts w:cs="Arial"/>
                  <w:b/>
                  <w:bCs/>
                  <w:color w:val="000000"/>
                  <w:sz w:val="18"/>
                  <w:szCs w:val="18"/>
                </w:rPr>
                <w:delText>2.56%</w:delText>
              </w:r>
            </w:del>
          </w:p>
        </w:tc>
      </w:tr>
      <w:tr w:rsidR="0058659A" w:rsidRPr="008A296C" w:rsidDel="00D21B02" w14:paraId="68CE2678" w14:textId="5BAD7F15" w:rsidTr="0058659A">
        <w:tblPrEx>
          <w:tblPrExChange w:id="3884" w:author="Bailey, Colin (DFO/MPO)" w:date="2024-11-01T00:04:00Z">
            <w:tblPrEx>
              <w:tblW w:w="14884" w:type="dxa"/>
            </w:tblPrEx>
          </w:tblPrExChange>
        </w:tblPrEx>
        <w:trPr>
          <w:trHeight w:val="300"/>
          <w:del w:id="3885" w:author="Bailey, Colin (DFO/MPO)" w:date="2024-11-01T00:09:00Z"/>
          <w:trPrChange w:id="3886" w:author="Bailey, Colin (DFO/MPO)" w:date="2024-11-01T00:04:00Z">
            <w:trPr>
              <w:trHeight w:val="300"/>
            </w:trPr>
          </w:trPrChange>
        </w:trPr>
        <w:tc>
          <w:tcPr>
            <w:tcW w:w="2428" w:type="dxa"/>
            <w:tcBorders>
              <w:top w:val="nil"/>
              <w:left w:val="nil"/>
              <w:bottom w:val="nil"/>
              <w:right w:val="nil"/>
            </w:tcBorders>
            <w:shd w:val="clear" w:color="auto" w:fill="auto"/>
            <w:noWrap/>
            <w:vAlign w:val="bottom"/>
            <w:hideMark/>
            <w:tcPrChange w:id="3887" w:author="Bailey, Colin (DFO/MPO)" w:date="2024-11-01T00:04:00Z">
              <w:tcPr>
                <w:tcW w:w="2430" w:type="dxa"/>
                <w:gridSpan w:val="2"/>
                <w:tcBorders>
                  <w:top w:val="nil"/>
                  <w:left w:val="nil"/>
                  <w:bottom w:val="nil"/>
                  <w:right w:val="nil"/>
                </w:tcBorders>
                <w:shd w:val="clear" w:color="auto" w:fill="auto"/>
                <w:noWrap/>
                <w:vAlign w:val="bottom"/>
                <w:hideMark/>
              </w:tcPr>
            </w:tcPrChange>
          </w:tcPr>
          <w:p w14:paraId="3B826C4A" w14:textId="37C9D89C" w:rsidR="00B74121" w:rsidRPr="003C067C" w:rsidDel="00D21B02" w:rsidRDefault="00B74121" w:rsidP="0058659A">
            <w:pPr>
              <w:rPr>
                <w:del w:id="3888" w:author="Bailey, Colin (DFO/MPO)" w:date="2024-11-01T00:09:00Z"/>
                <w:rFonts w:cs="Arial"/>
                <w:color w:val="000000"/>
                <w:sz w:val="18"/>
                <w:szCs w:val="18"/>
              </w:rPr>
            </w:pPr>
            <w:del w:id="3889" w:author="Bailey, Colin (DFO/MPO)" w:date="2024-11-01T00:09:00Z">
              <w:r w:rsidRPr="003C067C" w:rsidDel="00D21B02">
                <w:rPr>
                  <w:rFonts w:cs="Arial"/>
                  <w:color w:val="000000"/>
                  <w:sz w:val="18"/>
                  <w:szCs w:val="18"/>
                </w:rPr>
                <w:delText>BC Central Sport</w:delText>
              </w:r>
            </w:del>
          </w:p>
        </w:tc>
        <w:tc>
          <w:tcPr>
            <w:tcW w:w="809" w:type="dxa"/>
            <w:tcBorders>
              <w:top w:val="nil"/>
              <w:left w:val="nil"/>
              <w:bottom w:val="nil"/>
              <w:right w:val="nil"/>
            </w:tcBorders>
            <w:shd w:val="clear" w:color="auto" w:fill="auto"/>
            <w:noWrap/>
            <w:vAlign w:val="bottom"/>
            <w:hideMark/>
            <w:tcPrChange w:id="3890"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15812528" w14:textId="534DCC73" w:rsidR="00B74121" w:rsidRPr="003C067C" w:rsidDel="00D21B02" w:rsidRDefault="00B74121">
            <w:pPr>
              <w:jc w:val="right"/>
              <w:rPr>
                <w:del w:id="3891" w:author="Bailey, Colin (DFO/MPO)" w:date="2024-11-01T00:09:00Z"/>
                <w:rFonts w:cs="Arial"/>
                <w:color w:val="000000"/>
                <w:sz w:val="18"/>
                <w:szCs w:val="18"/>
              </w:rPr>
              <w:pPrChange w:id="3892" w:author="Bailey, Colin (DFO/MPO)" w:date="2024-10-31T23:59:00Z">
                <w:pPr>
                  <w:jc w:val="center"/>
                </w:pPr>
              </w:pPrChange>
            </w:pPr>
            <w:del w:id="3893"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bottom"/>
            <w:hideMark/>
            <w:tcPrChange w:id="3894"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167B33F2" w14:textId="7803CA84" w:rsidR="00B74121" w:rsidRPr="003C067C" w:rsidDel="00D21B02" w:rsidRDefault="00B74121">
            <w:pPr>
              <w:jc w:val="right"/>
              <w:rPr>
                <w:del w:id="3895" w:author="Bailey, Colin (DFO/MPO)" w:date="2024-11-01T00:09:00Z"/>
                <w:rFonts w:cs="Arial"/>
                <w:color w:val="000000"/>
                <w:sz w:val="18"/>
                <w:szCs w:val="18"/>
              </w:rPr>
              <w:pPrChange w:id="3896" w:author="Bailey, Colin (DFO/MPO)" w:date="2024-10-31T23:59:00Z">
                <w:pPr>
                  <w:jc w:val="center"/>
                </w:pPr>
              </w:pPrChange>
            </w:pPr>
            <w:del w:id="3897"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bottom"/>
            <w:hideMark/>
            <w:tcPrChange w:id="3898"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0F84782D" w14:textId="0F0C6633" w:rsidR="00B74121" w:rsidRPr="003C067C" w:rsidDel="00D21B02" w:rsidRDefault="00B74121">
            <w:pPr>
              <w:jc w:val="right"/>
              <w:rPr>
                <w:del w:id="3899" w:author="Bailey, Colin (DFO/MPO)" w:date="2024-11-01T00:09:00Z"/>
                <w:rFonts w:cs="Arial"/>
                <w:color w:val="000000"/>
                <w:sz w:val="18"/>
                <w:szCs w:val="18"/>
              </w:rPr>
              <w:pPrChange w:id="3900" w:author="Bailey, Colin (DFO/MPO)" w:date="2024-10-31T23:59:00Z">
                <w:pPr>
                  <w:jc w:val="center"/>
                </w:pPr>
              </w:pPrChange>
            </w:pPr>
            <w:del w:id="3901" w:author="Bailey, Colin (DFO/MPO)" w:date="2024-11-01T00:09:00Z">
              <w:r w:rsidRPr="003C067C" w:rsidDel="00D21B02">
                <w:rPr>
                  <w:rFonts w:cs="Arial"/>
                  <w:color w:val="000000"/>
                  <w:sz w:val="18"/>
                  <w:szCs w:val="18"/>
                </w:rPr>
                <w:delText>0.80%</w:delText>
              </w:r>
            </w:del>
          </w:p>
        </w:tc>
        <w:tc>
          <w:tcPr>
            <w:tcW w:w="810" w:type="dxa"/>
            <w:tcBorders>
              <w:top w:val="nil"/>
              <w:left w:val="nil"/>
              <w:bottom w:val="nil"/>
              <w:right w:val="nil"/>
            </w:tcBorders>
            <w:shd w:val="clear" w:color="auto" w:fill="auto"/>
            <w:noWrap/>
            <w:vAlign w:val="bottom"/>
            <w:hideMark/>
            <w:tcPrChange w:id="3902"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6802FEBB" w14:textId="06E4790D" w:rsidR="00B74121" w:rsidRPr="003C067C" w:rsidDel="00D21B02" w:rsidRDefault="00B74121">
            <w:pPr>
              <w:jc w:val="right"/>
              <w:rPr>
                <w:del w:id="3903" w:author="Bailey, Colin (DFO/MPO)" w:date="2024-11-01T00:09:00Z"/>
                <w:rFonts w:cs="Arial"/>
                <w:color w:val="000000"/>
                <w:sz w:val="18"/>
                <w:szCs w:val="18"/>
              </w:rPr>
              <w:pPrChange w:id="3904" w:author="Bailey, Colin (DFO/MPO)" w:date="2024-10-31T23:59:00Z">
                <w:pPr>
                  <w:jc w:val="center"/>
                </w:pPr>
              </w:pPrChange>
            </w:pPr>
            <w:del w:id="3905" w:author="Bailey, Colin (DFO/MPO)" w:date="2024-11-01T00:09:00Z">
              <w:r w:rsidRPr="003C067C" w:rsidDel="00D21B02">
                <w:rPr>
                  <w:rFonts w:cs="Arial"/>
                  <w:color w:val="000000"/>
                  <w:sz w:val="18"/>
                  <w:szCs w:val="18"/>
                </w:rPr>
                <w:delText>0.50%</w:delText>
              </w:r>
            </w:del>
          </w:p>
        </w:tc>
        <w:tc>
          <w:tcPr>
            <w:tcW w:w="900" w:type="dxa"/>
            <w:tcBorders>
              <w:top w:val="nil"/>
              <w:left w:val="nil"/>
              <w:bottom w:val="nil"/>
              <w:right w:val="nil"/>
            </w:tcBorders>
            <w:shd w:val="clear" w:color="auto" w:fill="auto"/>
            <w:noWrap/>
            <w:vAlign w:val="bottom"/>
            <w:hideMark/>
            <w:tcPrChange w:id="3906" w:author="Bailey, Colin (DFO/MPO)" w:date="2024-11-01T00:04:00Z">
              <w:tcPr>
                <w:tcW w:w="900" w:type="dxa"/>
                <w:gridSpan w:val="2"/>
                <w:tcBorders>
                  <w:top w:val="nil"/>
                  <w:left w:val="nil"/>
                  <w:bottom w:val="nil"/>
                  <w:right w:val="nil"/>
                </w:tcBorders>
                <w:shd w:val="clear" w:color="auto" w:fill="auto"/>
                <w:noWrap/>
                <w:vAlign w:val="bottom"/>
                <w:hideMark/>
              </w:tcPr>
            </w:tcPrChange>
          </w:tcPr>
          <w:p w14:paraId="55F34877" w14:textId="787DF3CF" w:rsidR="00B74121" w:rsidRPr="003C067C" w:rsidDel="00D21B02" w:rsidRDefault="00B74121">
            <w:pPr>
              <w:jc w:val="right"/>
              <w:rPr>
                <w:del w:id="3907" w:author="Bailey, Colin (DFO/MPO)" w:date="2024-11-01T00:09:00Z"/>
                <w:rFonts w:cs="Arial"/>
                <w:color w:val="000000"/>
                <w:sz w:val="18"/>
                <w:szCs w:val="18"/>
              </w:rPr>
              <w:pPrChange w:id="3908" w:author="Bailey, Colin (DFO/MPO)" w:date="2024-10-31T23:59:00Z">
                <w:pPr>
                  <w:jc w:val="center"/>
                </w:pPr>
              </w:pPrChange>
            </w:pPr>
            <w:del w:id="3909"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bottom"/>
            <w:hideMark/>
            <w:tcPrChange w:id="3910"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712FD2B9" w14:textId="67DDB4AE" w:rsidR="00B74121" w:rsidRPr="003C067C" w:rsidDel="00D21B02" w:rsidRDefault="00B74121">
            <w:pPr>
              <w:jc w:val="right"/>
              <w:rPr>
                <w:del w:id="3911" w:author="Bailey, Colin (DFO/MPO)" w:date="2024-11-01T00:09:00Z"/>
                <w:rFonts w:cs="Arial"/>
                <w:color w:val="000000"/>
                <w:sz w:val="18"/>
                <w:szCs w:val="18"/>
              </w:rPr>
              <w:pPrChange w:id="3912" w:author="Bailey, Colin (DFO/MPO)" w:date="2024-10-31T23:59:00Z">
                <w:pPr>
                  <w:jc w:val="center"/>
                </w:pPr>
              </w:pPrChange>
            </w:pPr>
            <w:del w:id="3913" w:author="Bailey, Colin (DFO/MPO)" w:date="2024-11-01T00:09:00Z">
              <w:r w:rsidRPr="003C067C" w:rsidDel="00D21B02">
                <w:rPr>
                  <w:rFonts w:cs="Arial"/>
                  <w:color w:val="000000"/>
                  <w:sz w:val="18"/>
                  <w:szCs w:val="18"/>
                </w:rPr>
                <w:delText>0.60%</w:delText>
              </w:r>
            </w:del>
          </w:p>
        </w:tc>
        <w:tc>
          <w:tcPr>
            <w:tcW w:w="810" w:type="dxa"/>
            <w:tcBorders>
              <w:top w:val="nil"/>
              <w:left w:val="nil"/>
              <w:bottom w:val="nil"/>
              <w:right w:val="nil"/>
            </w:tcBorders>
            <w:shd w:val="clear" w:color="auto" w:fill="auto"/>
            <w:noWrap/>
            <w:vAlign w:val="bottom"/>
            <w:hideMark/>
            <w:tcPrChange w:id="3914"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52B3E6B6" w14:textId="4C1F8ECB" w:rsidR="00B74121" w:rsidRPr="003C067C" w:rsidDel="00D21B02" w:rsidRDefault="00B74121">
            <w:pPr>
              <w:jc w:val="right"/>
              <w:rPr>
                <w:del w:id="3915" w:author="Bailey, Colin (DFO/MPO)" w:date="2024-11-01T00:09:00Z"/>
                <w:rFonts w:cs="Arial"/>
                <w:color w:val="000000"/>
                <w:sz w:val="18"/>
                <w:szCs w:val="18"/>
              </w:rPr>
              <w:pPrChange w:id="3916" w:author="Bailey, Colin (DFO/MPO)" w:date="2024-10-31T23:59:00Z">
                <w:pPr>
                  <w:jc w:val="center"/>
                </w:pPr>
              </w:pPrChange>
            </w:pPr>
            <w:del w:id="3917" w:author="Bailey, Colin (DFO/MPO)" w:date="2024-11-01T00:09:00Z">
              <w:r w:rsidRPr="003C067C" w:rsidDel="00D21B02">
                <w:rPr>
                  <w:rFonts w:cs="Arial"/>
                  <w:color w:val="000000"/>
                  <w:sz w:val="18"/>
                  <w:szCs w:val="18"/>
                </w:rPr>
                <w:delText>0.40%</w:delText>
              </w:r>
            </w:del>
          </w:p>
        </w:tc>
        <w:tc>
          <w:tcPr>
            <w:tcW w:w="810" w:type="dxa"/>
            <w:tcBorders>
              <w:top w:val="nil"/>
              <w:left w:val="nil"/>
              <w:bottom w:val="nil"/>
              <w:right w:val="nil"/>
            </w:tcBorders>
            <w:shd w:val="clear" w:color="auto" w:fill="auto"/>
            <w:noWrap/>
            <w:vAlign w:val="bottom"/>
            <w:hideMark/>
            <w:tcPrChange w:id="3918"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5AA6B659" w14:textId="66CA5147" w:rsidR="00B74121" w:rsidRPr="003C067C" w:rsidDel="00D21B02" w:rsidRDefault="00B74121">
            <w:pPr>
              <w:jc w:val="right"/>
              <w:rPr>
                <w:del w:id="3919" w:author="Bailey, Colin (DFO/MPO)" w:date="2024-11-01T00:09:00Z"/>
                <w:rFonts w:cs="Arial"/>
                <w:color w:val="000000"/>
                <w:sz w:val="18"/>
                <w:szCs w:val="18"/>
              </w:rPr>
              <w:pPrChange w:id="3920" w:author="Bailey, Colin (DFO/MPO)" w:date="2024-10-31T23:59:00Z">
                <w:pPr>
                  <w:jc w:val="center"/>
                </w:pPr>
              </w:pPrChange>
            </w:pPr>
            <w:del w:id="3921" w:author="Bailey, Colin (DFO/MPO)" w:date="2024-11-01T00:09:00Z">
              <w:r w:rsidRPr="003C067C" w:rsidDel="00D21B02">
                <w:rPr>
                  <w:rFonts w:cs="Arial"/>
                  <w:color w:val="000000"/>
                  <w:sz w:val="18"/>
                  <w:szCs w:val="18"/>
                </w:rPr>
                <w:delText>0.20%</w:delText>
              </w:r>
            </w:del>
          </w:p>
        </w:tc>
        <w:tc>
          <w:tcPr>
            <w:tcW w:w="810" w:type="dxa"/>
            <w:tcBorders>
              <w:top w:val="nil"/>
              <w:left w:val="nil"/>
              <w:bottom w:val="nil"/>
              <w:right w:val="nil"/>
            </w:tcBorders>
            <w:shd w:val="clear" w:color="auto" w:fill="auto"/>
            <w:noWrap/>
            <w:vAlign w:val="bottom"/>
            <w:hideMark/>
            <w:tcPrChange w:id="3922" w:author="Bailey, Colin (DFO/MPO)" w:date="2024-11-01T00:04:00Z">
              <w:tcPr>
                <w:tcW w:w="1624" w:type="dxa"/>
                <w:gridSpan w:val="5"/>
                <w:tcBorders>
                  <w:top w:val="nil"/>
                  <w:left w:val="nil"/>
                  <w:bottom w:val="nil"/>
                  <w:right w:val="nil"/>
                </w:tcBorders>
                <w:shd w:val="clear" w:color="auto" w:fill="auto"/>
                <w:noWrap/>
                <w:vAlign w:val="bottom"/>
                <w:hideMark/>
              </w:tcPr>
            </w:tcPrChange>
          </w:tcPr>
          <w:p w14:paraId="48AE5331" w14:textId="72F302BA" w:rsidR="00B74121" w:rsidRPr="003C067C" w:rsidDel="00D21B02" w:rsidRDefault="00B74121">
            <w:pPr>
              <w:jc w:val="right"/>
              <w:rPr>
                <w:del w:id="3923" w:author="Bailey, Colin (DFO/MPO)" w:date="2024-11-01T00:09:00Z"/>
                <w:rFonts w:cs="Arial"/>
                <w:color w:val="000000"/>
                <w:sz w:val="18"/>
                <w:szCs w:val="18"/>
              </w:rPr>
              <w:pPrChange w:id="3924" w:author="Bailey, Colin (DFO/MPO)" w:date="2024-10-31T23:59:00Z">
                <w:pPr>
                  <w:jc w:val="center"/>
                </w:pPr>
              </w:pPrChange>
            </w:pPr>
            <w:del w:id="3925" w:author="Bailey, Colin (DFO/MPO)" w:date="2024-11-01T00:09:00Z">
              <w:r w:rsidRPr="003C067C" w:rsidDel="00D21B02">
                <w:rPr>
                  <w:rFonts w:cs="Arial"/>
                  <w:color w:val="000000"/>
                  <w:sz w:val="18"/>
                  <w:szCs w:val="18"/>
                </w:rPr>
                <w:delText>0.30%</w:delText>
              </w:r>
            </w:del>
          </w:p>
        </w:tc>
        <w:tc>
          <w:tcPr>
            <w:tcW w:w="810" w:type="dxa"/>
            <w:tcBorders>
              <w:top w:val="nil"/>
              <w:left w:val="nil"/>
              <w:bottom w:val="nil"/>
              <w:right w:val="nil"/>
            </w:tcBorders>
            <w:shd w:val="clear" w:color="auto" w:fill="auto"/>
            <w:noWrap/>
            <w:vAlign w:val="bottom"/>
            <w:hideMark/>
            <w:tcPrChange w:id="3926" w:author="Bailey, Colin (DFO/MPO)" w:date="2024-11-01T00:04:00Z">
              <w:tcPr>
                <w:tcW w:w="1886" w:type="dxa"/>
                <w:gridSpan w:val="5"/>
                <w:tcBorders>
                  <w:top w:val="nil"/>
                  <w:left w:val="nil"/>
                  <w:bottom w:val="nil"/>
                  <w:right w:val="nil"/>
                </w:tcBorders>
                <w:shd w:val="clear" w:color="auto" w:fill="auto"/>
                <w:noWrap/>
                <w:vAlign w:val="bottom"/>
                <w:hideMark/>
              </w:tcPr>
            </w:tcPrChange>
          </w:tcPr>
          <w:p w14:paraId="62BA56FD" w14:textId="2CF1C5E4" w:rsidR="00B74121" w:rsidRPr="003C067C" w:rsidDel="00D21B02" w:rsidRDefault="00B74121">
            <w:pPr>
              <w:jc w:val="right"/>
              <w:rPr>
                <w:del w:id="3927" w:author="Bailey, Colin (DFO/MPO)" w:date="2024-11-01T00:09:00Z"/>
                <w:rFonts w:cs="Arial"/>
                <w:color w:val="000000"/>
                <w:sz w:val="18"/>
                <w:szCs w:val="18"/>
              </w:rPr>
              <w:pPrChange w:id="3928" w:author="Bailey, Colin (DFO/MPO)" w:date="2024-10-31T23:59:00Z">
                <w:pPr>
                  <w:jc w:val="center"/>
                </w:pPr>
              </w:pPrChange>
            </w:pPr>
            <w:del w:id="3929" w:author="Bailey, Colin (DFO/MPO)" w:date="2024-11-01T00:09:00Z">
              <w:r w:rsidRPr="003C067C" w:rsidDel="00D21B02">
                <w:rPr>
                  <w:rFonts w:cs="Arial"/>
                  <w:color w:val="000000"/>
                  <w:sz w:val="18"/>
                  <w:szCs w:val="18"/>
                </w:rPr>
                <w:delText>0.76%</w:delText>
              </w:r>
            </w:del>
          </w:p>
        </w:tc>
        <w:tc>
          <w:tcPr>
            <w:tcW w:w="810" w:type="dxa"/>
            <w:tcBorders>
              <w:top w:val="nil"/>
              <w:left w:val="nil"/>
              <w:bottom w:val="nil"/>
              <w:right w:val="nil"/>
            </w:tcBorders>
            <w:shd w:val="clear" w:color="auto" w:fill="auto"/>
            <w:noWrap/>
            <w:vAlign w:val="bottom"/>
            <w:hideMark/>
            <w:tcPrChange w:id="3930" w:author="Bailey, Colin (DFO/MPO)" w:date="2024-11-01T00:04:00Z">
              <w:tcPr>
                <w:tcW w:w="756" w:type="dxa"/>
                <w:gridSpan w:val="2"/>
                <w:tcBorders>
                  <w:top w:val="nil"/>
                  <w:left w:val="nil"/>
                  <w:bottom w:val="nil"/>
                  <w:right w:val="nil"/>
                </w:tcBorders>
                <w:shd w:val="clear" w:color="auto" w:fill="auto"/>
                <w:noWrap/>
                <w:vAlign w:val="bottom"/>
                <w:hideMark/>
              </w:tcPr>
            </w:tcPrChange>
          </w:tcPr>
          <w:p w14:paraId="21A82019" w14:textId="376E25EF" w:rsidR="00B74121" w:rsidRPr="003C067C" w:rsidDel="00D21B02" w:rsidRDefault="00B74121">
            <w:pPr>
              <w:jc w:val="right"/>
              <w:rPr>
                <w:del w:id="3931" w:author="Bailey, Colin (DFO/MPO)" w:date="2024-11-01T00:09:00Z"/>
                <w:rFonts w:cs="Arial"/>
                <w:color w:val="000000"/>
                <w:sz w:val="18"/>
                <w:szCs w:val="18"/>
              </w:rPr>
              <w:pPrChange w:id="3932" w:author="Bailey, Colin (DFO/MPO)" w:date="2024-10-31T23:59:00Z">
                <w:pPr>
                  <w:jc w:val="center"/>
                </w:pPr>
              </w:pPrChange>
            </w:pPr>
            <w:del w:id="3933" w:author="Bailey, Colin (DFO/MPO)" w:date="2024-11-01T00:09:00Z">
              <w:r w:rsidRPr="003C067C" w:rsidDel="00D21B02">
                <w:rPr>
                  <w:rFonts w:cs="Arial"/>
                  <w:color w:val="000000"/>
                  <w:sz w:val="18"/>
                  <w:szCs w:val="18"/>
                </w:rPr>
                <w:delText>0.11%</w:delText>
              </w:r>
            </w:del>
          </w:p>
        </w:tc>
        <w:tc>
          <w:tcPr>
            <w:tcW w:w="806" w:type="dxa"/>
            <w:tcBorders>
              <w:top w:val="nil"/>
              <w:left w:val="nil"/>
              <w:bottom w:val="nil"/>
              <w:right w:val="nil"/>
            </w:tcBorders>
            <w:shd w:val="clear" w:color="auto" w:fill="auto"/>
            <w:noWrap/>
            <w:vAlign w:val="bottom"/>
            <w:hideMark/>
            <w:tcPrChange w:id="3934" w:author="Bailey, Colin (DFO/MPO)" w:date="2024-11-01T00:04:00Z">
              <w:tcPr>
                <w:tcW w:w="809" w:type="dxa"/>
                <w:tcBorders>
                  <w:top w:val="nil"/>
                  <w:left w:val="nil"/>
                  <w:bottom w:val="nil"/>
                  <w:right w:val="nil"/>
                </w:tcBorders>
                <w:shd w:val="clear" w:color="auto" w:fill="auto"/>
                <w:noWrap/>
                <w:vAlign w:val="bottom"/>
                <w:hideMark/>
              </w:tcPr>
            </w:tcPrChange>
          </w:tcPr>
          <w:p w14:paraId="49E4200B" w14:textId="263561EF" w:rsidR="00B74121" w:rsidRPr="003C067C" w:rsidDel="00D21B02" w:rsidRDefault="00B74121">
            <w:pPr>
              <w:jc w:val="right"/>
              <w:rPr>
                <w:del w:id="3935" w:author="Bailey, Colin (DFO/MPO)" w:date="2024-11-01T00:09:00Z"/>
                <w:rFonts w:cs="Arial"/>
                <w:color w:val="000000"/>
                <w:sz w:val="18"/>
                <w:szCs w:val="18"/>
              </w:rPr>
              <w:pPrChange w:id="3936" w:author="Bailey, Colin (DFO/MPO)" w:date="2024-10-31T23:59:00Z">
                <w:pPr>
                  <w:jc w:val="center"/>
                </w:pPr>
              </w:pPrChange>
            </w:pPr>
            <w:del w:id="3937" w:author="Bailey, Colin (DFO/MPO)" w:date="2024-11-01T00:09:00Z">
              <w:r w:rsidRPr="003C067C" w:rsidDel="00D21B02">
                <w:rPr>
                  <w:rFonts w:cs="Arial"/>
                  <w:color w:val="000000"/>
                  <w:sz w:val="18"/>
                  <w:szCs w:val="18"/>
                </w:rPr>
                <w:delText>0.11%</w:delText>
              </w:r>
            </w:del>
          </w:p>
        </w:tc>
        <w:tc>
          <w:tcPr>
            <w:tcW w:w="806" w:type="dxa"/>
            <w:tcBorders>
              <w:top w:val="nil"/>
              <w:left w:val="nil"/>
              <w:bottom w:val="nil"/>
              <w:right w:val="nil"/>
            </w:tcBorders>
            <w:shd w:val="clear" w:color="auto" w:fill="auto"/>
            <w:noWrap/>
            <w:vAlign w:val="bottom"/>
            <w:hideMark/>
            <w:tcPrChange w:id="3938" w:author="Bailey, Colin (DFO/MPO)" w:date="2024-11-01T00:04:00Z">
              <w:tcPr>
                <w:tcW w:w="809" w:type="dxa"/>
                <w:tcBorders>
                  <w:top w:val="nil"/>
                  <w:left w:val="nil"/>
                  <w:bottom w:val="nil"/>
                  <w:right w:val="nil"/>
                </w:tcBorders>
                <w:shd w:val="clear" w:color="auto" w:fill="auto"/>
                <w:noWrap/>
                <w:vAlign w:val="bottom"/>
                <w:hideMark/>
              </w:tcPr>
            </w:tcPrChange>
          </w:tcPr>
          <w:p w14:paraId="4FAE3257" w14:textId="78186A28" w:rsidR="00B74121" w:rsidRPr="003C067C" w:rsidDel="00D21B02" w:rsidRDefault="00B74121">
            <w:pPr>
              <w:jc w:val="right"/>
              <w:rPr>
                <w:del w:id="3939" w:author="Bailey, Colin (DFO/MPO)" w:date="2024-11-01T00:09:00Z"/>
                <w:rFonts w:cs="Arial"/>
                <w:color w:val="000000"/>
                <w:sz w:val="18"/>
                <w:szCs w:val="18"/>
              </w:rPr>
              <w:pPrChange w:id="3940" w:author="Bailey, Colin (DFO/MPO)" w:date="2024-10-31T23:59:00Z">
                <w:pPr>
                  <w:jc w:val="center"/>
                </w:pPr>
              </w:pPrChange>
            </w:pPr>
            <w:del w:id="3941" w:author="Bailey, Colin (DFO/MPO)" w:date="2024-11-01T00:09:00Z">
              <w:r w:rsidRPr="003C067C" w:rsidDel="00D21B02">
                <w:rPr>
                  <w:rFonts w:cs="Arial"/>
                  <w:color w:val="000000"/>
                  <w:sz w:val="18"/>
                  <w:szCs w:val="18"/>
                </w:rPr>
                <w:delText>0.22%</w:delText>
              </w:r>
            </w:del>
          </w:p>
        </w:tc>
      </w:tr>
      <w:tr w:rsidR="0058659A" w:rsidRPr="008A296C" w:rsidDel="00D21B02" w14:paraId="3ADDD92C" w14:textId="2DB1E54F" w:rsidTr="0058659A">
        <w:tblPrEx>
          <w:tblPrExChange w:id="3942" w:author="Bailey, Colin (DFO/MPO)" w:date="2024-11-01T00:04:00Z">
            <w:tblPrEx>
              <w:tblW w:w="14884" w:type="dxa"/>
            </w:tblPrEx>
          </w:tblPrExChange>
        </w:tblPrEx>
        <w:trPr>
          <w:trHeight w:val="300"/>
          <w:del w:id="3943" w:author="Bailey, Colin (DFO/MPO)" w:date="2024-11-01T00:09:00Z"/>
          <w:trPrChange w:id="3944" w:author="Bailey, Colin (DFO/MPO)" w:date="2024-11-01T00:04:00Z">
            <w:trPr>
              <w:trHeight w:val="300"/>
            </w:trPr>
          </w:trPrChange>
        </w:trPr>
        <w:tc>
          <w:tcPr>
            <w:tcW w:w="2428" w:type="dxa"/>
            <w:tcBorders>
              <w:top w:val="nil"/>
              <w:left w:val="nil"/>
              <w:bottom w:val="nil"/>
              <w:right w:val="nil"/>
            </w:tcBorders>
            <w:shd w:val="clear" w:color="auto" w:fill="auto"/>
            <w:noWrap/>
            <w:vAlign w:val="bottom"/>
            <w:hideMark/>
            <w:tcPrChange w:id="3945" w:author="Bailey, Colin (DFO/MPO)" w:date="2024-11-01T00:04:00Z">
              <w:tcPr>
                <w:tcW w:w="2430" w:type="dxa"/>
                <w:gridSpan w:val="2"/>
                <w:tcBorders>
                  <w:top w:val="nil"/>
                  <w:left w:val="nil"/>
                  <w:bottom w:val="nil"/>
                  <w:right w:val="nil"/>
                </w:tcBorders>
                <w:shd w:val="clear" w:color="auto" w:fill="auto"/>
                <w:noWrap/>
                <w:vAlign w:val="bottom"/>
                <w:hideMark/>
              </w:tcPr>
            </w:tcPrChange>
          </w:tcPr>
          <w:p w14:paraId="47A6B4E4" w14:textId="275332C3" w:rsidR="00B74121" w:rsidRPr="008638B9" w:rsidDel="00D21B02" w:rsidRDefault="00B74121" w:rsidP="0058659A">
            <w:pPr>
              <w:rPr>
                <w:del w:id="3946" w:author="Bailey, Colin (DFO/MPO)" w:date="2024-11-01T00:09:00Z"/>
                <w:rFonts w:cs="Arial"/>
                <w:color w:val="000000"/>
                <w:sz w:val="18"/>
                <w:szCs w:val="18"/>
                <w:lang w:val="en-US"/>
                <w:rPrChange w:id="3947" w:author="Bailey, Colin (DFO/MPO) [2]" w:date="2024-11-01T08:38:00Z">
                  <w:rPr>
                    <w:del w:id="3948" w:author="Bailey, Colin (DFO/MPO)" w:date="2024-11-01T00:09:00Z"/>
                    <w:rFonts w:cs="Arial"/>
                    <w:color w:val="000000"/>
                    <w:sz w:val="18"/>
                    <w:szCs w:val="18"/>
                    <w:lang w:val="fr-FR"/>
                  </w:rPr>
                </w:rPrChange>
              </w:rPr>
            </w:pPr>
            <w:del w:id="3949" w:author="Bailey, Colin (DFO/MPO)" w:date="2024-11-01T00:09:00Z">
              <w:r w:rsidRPr="008638B9" w:rsidDel="00D21B02">
                <w:rPr>
                  <w:rFonts w:cs="Arial"/>
                  <w:color w:val="000000"/>
                  <w:sz w:val="18"/>
                  <w:szCs w:val="18"/>
                  <w:lang w:val="en-US"/>
                  <w:rPrChange w:id="3950" w:author="Bailey, Colin (DFO/MPO) [2]" w:date="2024-11-01T08:38:00Z">
                    <w:rPr>
                      <w:rFonts w:cs="Arial"/>
                      <w:color w:val="000000"/>
                      <w:sz w:val="18"/>
                      <w:szCs w:val="18"/>
                      <w:lang w:val="fr-FR"/>
                    </w:rPr>
                  </w:rPrChange>
                </w:rPr>
                <w:delText>BC Juan de Fuca Sport</w:delText>
              </w:r>
            </w:del>
          </w:p>
        </w:tc>
        <w:tc>
          <w:tcPr>
            <w:tcW w:w="809" w:type="dxa"/>
            <w:tcBorders>
              <w:top w:val="nil"/>
              <w:left w:val="nil"/>
              <w:bottom w:val="nil"/>
              <w:right w:val="nil"/>
            </w:tcBorders>
            <w:shd w:val="clear" w:color="auto" w:fill="auto"/>
            <w:noWrap/>
            <w:vAlign w:val="bottom"/>
            <w:hideMark/>
            <w:tcPrChange w:id="3951"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61766CDD" w14:textId="4EBFDA44" w:rsidR="00B74121" w:rsidRPr="003C067C" w:rsidDel="00D21B02" w:rsidRDefault="00B74121">
            <w:pPr>
              <w:jc w:val="right"/>
              <w:rPr>
                <w:del w:id="3952" w:author="Bailey, Colin (DFO/MPO)" w:date="2024-11-01T00:09:00Z"/>
                <w:rFonts w:cs="Arial"/>
                <w:color w:val="000000"/>
                <w:sz w:val="18"/>
                <w:szCs w:val="18"/>
              </w:rPr>
              <w:pPrChange w:id="3953" w:author="Bailey, Colin (DFO/MPO)" w:date="2024-10-31T23:59:00Z">
                <w:pPr>
                  <w:jc w:val="center"/>
                </w:pPr>
              </w:pPrChange>
            </w:pPr>
            <w:del w:id="3954"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bottom"/>
            <w:hideMark/>
            <w:tcPrChange w:id="3955"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173B328E" w14:textId="7EA71A1C" w:rsidR="00B74121" w:rsidRPr="003C067C" w:rsidDel="00D21B02" w:rsidRDefault="00B74121">
            <w:pPr>
              <w:jc w:val="right"/>
              <w:rPr>
                <w:del w:id="3956" w:author="Bailey, Colin (DFO/MPO)" w:date="2024-11-01T00:09:00Z"/>
                <w:rFonts w:cs="Arial"/>
                <w:color w:val="000000"/>
                <w:sz w:val="18"/>
                <w:szCs w:val="18"/>
              </w:rPr>
              <w:pPrChange w:id="3957" w:author="Bailey, Colin (DFO/MPO)" w:date="2024-10-31T23:59:00Z">
                <w:pPr>
                  <w:jc w:val="center"/>
                </w:pPr>
              </w:pPrChange>
            </w:pPr>
            <w:del w:id="3958" w:author="Bailey, Colin (DFO/MPO)" w:date="2024-11-01T00:09:00Z">
              <w:r w:rsidRPr="003C067C" w:rsidDel="00D21B02">
                <w:rPr>
                  <w:rFonts w:cs="Arial"/>
                  <w:color w:val="000000"/>
                  <w:sz w:val="18"/>
                  <w:szCs w:val="18"/>
                </w:rPr>
                <w:delText>1.20%</w:delText>
              </w:r>
            </w:del>
          </w:p>
        </w:tc>
        <w:tc>
          <w:tcPr>
            <w:tcW w:w="810" w:type="dxa"/>
            <w:tcBorders>
              <w:top w:val="nil"/>
              <w:left w:val="nil"/>
              <w:bottom w:val="nil"/>
              <w:right w:val="nil"/>
            </w:tcBorders>
            <w:shd w:val="clear" w:color="auto" w:fill="auto"/>
            <w:noWrap/>
            <w:vAlign w:val="bottom"/>
            <w:hideMark/>
            <w:tcPrChange w:id="3959"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550F2403" w14:textId="3337481B" w:rsidR="00B74121" w:rsidRPr="003C067C" w:rsidDel="00D21B02" w:rsidRDefault="00B74121">
            <w:pPr>
              <w:jc w:val="right"/>
              <w:rPr>
                <w:del w:id="3960" w:author="Bailey, Colin (DFO/MPO)" w:date="2024-11-01T00:09:00Z"/>
                <w:rFonts w:cs="Arial"/>
                <w:color w:val="000000"/>
                <w:sz w:val="18"/>
                <w:szCs w:val="18"/>
              </w:rPr>
              <w:pPrChange w:id="3961" w:author="Bailey, Colin (DFO/MPO)" w:date="2024-10-31T23:59:00Z">
                <w:pPr>
                  <w:jc w:val="center"/>
                </w:pPr>
              </w:pPrChange>
            </w:pPr>
            <w:del w:id="3962" w:author="Bailey, Colin (DFO/MPO)" w:date="2024-11-01T00:09:00Z">
              <w:r w:rsidRPr="003C067C" w:rsidDel="00D21B02">
                <w:rPr>
                  <w:rFonts w:cs="Arial"/>
                  <w:color w:val="000000"/>
                  <w:sz w:val="18"/>
                  <w:szCs w:val="18"/>
                </w:rPr>
                <w:delText>1.10%</w:delText>
              </w:r>
            </w:del>
          </w:p>
        </w:tc>
        <w:tc>
          <w:tcPr>
            <w:tcW w:w="810" w:type="dxa"/>
            <w:tcBorders>
              <w:top w:val="nil"/>
              <w:left w:val="nil"/>
              <w:bottom w:val="nil"/>
              <w:right w:val="nil"/>
            </w:tcBorders>
            <w:shd w:val="clear" w:color="auto" w:fill="auto"/>
            <w:noWrap/>
            <w:vAlign w:val="bottom"/>
            <w:hideMark/>
            <w:tcPrChange w:id="3963"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40E56A4C" w14:textId="2F5AFC0D" w:rsidR="00B74121" w:rsidRPr="003C067C" w:rsidDel="00D21B02" w:rsidRDefault="00B74121">
            <w:pPr>
              <w:jc w:val="right"/>
              <w:rPr>
                <w:del w:id="3964" w:author="Bailey, Colin (DFO/MPO)" w:date="2024-11-01T00:09:00Z"/>
                <w:rFonts w:cs="Arial"/>
                <w:color w:val="000000"/>
                <w:sz w:val="18"/>
                <w:szCs w:val="18"/>
              </w:rPr>
              <w:pPrChange w:id="3965" w:author="Bailey, Colin (DFO/MPO)" w:date="2024-10-31T23:59:00Z">
                <w:pPr>
                  <w:jc w:val="center"/>
                </w:pPr>
              </w:pPrChange>
            </w:pPr>
            <w:del w:id="3966" w:author="Bailey, Colin (DFO/MPO)" w:date="2024-11-01T00:09:00Z">
              <w:r w:rsidRPr="003C067C" w:rsidDel="00D21B02">
                <w:rPr>
                  <w:rFonts w:cs="Arial"/>
                  <w:color w:val="000000"/>
                  <w:sz w:val="18"/>
                  <w:szCs w:val="18"/>
                </w:rPr>
                <w:delText>1.40%</w:delText>
              </w:r>
            </w:del>
          </w:p>
        </w:tc>
        <w:tc>
          <w:tcPr>
            <w:tcW w:w="900" w:type="dxa"/>
            <w:tcBorders>
              <w:top w:val="nil"/>
              <w:left w:val="nil"/>
              <w:bottom w:val="nil"/>
              <w:right w:val="nil"/>
            </w:tcBorders>
            <w:shd w:val="clear" w:color="auto" w:fill="auto"/>
            <w:noWrap/>
            <w:vAlign w:val="bottom"/>
            <w:hideMark/>
            <w:tcPrChange w:id="3967" w:author="Bailey, Colin (DFO/MPO)" w:date="2024-11-01T00:04:00Z">
              <w:tcPr>
                <w:tcW w:w="900" w:type="dxa"/>
                <w:gridSpan w:val="2"/>
                <w:tcBorders>
                  <w:top w:val="nil"/>
                  <w:left w:val="nil"/>
                  <w:bottom w:val="nil"/>
                  <w:right w:val="nil"/>
                </w:tcBorders>
                <w:shd w:val="clear" w:color="auto" w:fill="auto"/>
                <w:noWrap/>
                <w:vAlign w:val="bottom"/>
                <w:hideMark/>
              </w:tcPr>
            </w:tcPrChange>
          </w:tcPr>
          <w:p w14:paraId="3C2BABF8" w14:textId="7B8394D1" w:rsidR="00B74121" w:rsidRPr="003C067C" w:rsidDel="00D21B02" w:rsidRDefault="00B74121">
            <w:pPr>
              <w:jc w:val="right"/>
              <w:rPr>
                <w:del w:id="3968" w:author="Bailey, Colin (DFO/MPO)" w:date="2024-11-01T00:09:00Z"/>
                <w:rFonts w:cs="Arial"/>
                <w:color w:val="000000"/>
                <w:sz w:val="18"/>
                <w:szCs w:val="18"/>
              </w:rPr>
              <w:pPrChange w:id="3969" w:author="Bailey, Colin (DFO/MPO)" w:date="2024-10-31T23:59:00Z">
                <w:pPr>
                  <w:jc w:val="center"/>
                </w:pPr>
              </w:pPrChange>
            </w:pPr>
            <w:del w:id="3970" w:author="Bailey, Colin (DFO/MPO)" w:date="2024-11-01T00:09:00Z">
              <w:r w:rsidRPr="003C067C" w:rsidDel="00D21B02">
                <w:rPr>
                  <w:rFonts w:cs="Arial"/>
                  <w:color w:val="000000"/>
                  <w:sz w:val="18"/>
                  <w:szCs w:val="18"/>
                </w:rPr>
                <w:delText>4.50%</w:delText>
              </w:r>
            </w:del>
          </w:p>
        </w:tc>
        <w:tc>
          <w:tcPr>
            <w:tcW w:w="810" w:type="dxa"/>
            <w:tcBorders>
              <w:top w:val="nil"/>
              <w:left w:val="nil"/>
              <w:bottom w:val="nil"/>
              <w:right w:val="nil"/>
            </w:tcBorders>
            <w:shd w:val="clear" w:color="auto" w:fill="auto"/>
            <w:noWrap/>
            <w:vAlign w:val="bottom"/>
            <w:hideMark/>
            <w:tcPrChange w:id="3971"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72711212" w14:textId="163EA084" w:rsidR="00B74121" w:rsidRPr="003C067C" w:rsidDel="00D21B02" w:rsidRDefault="00B74121">
            <w:pPr>
              <w:jc w:val="right"/>
              <w:rPr>
                <w:del w:id="3972" w:author="Bailey, Colin (DFO/MPO)" w:date="2024-11-01T00:09:00Z"/>
                <w:rFonts w:cs="Arial"/>
                <w:color w:val="000000"/>
                <w:sz w:val="18"/>
                <w:szCs w:val="18"/>
              </w:rPr>
              <w:pPrChange w:id="3973" w:author="Bailey, Colin (DFO/MPO)" w:date="2024-10-31T23:59:00Z">
                <w:pPr>
                  <w:jc w:val="center"/>
                </w:pPr>
              </w:pPrChange>
            </w:pPr>
            <w:del w:id="3974" w:author="Bailey, Colin (DFO/MPO)" w:date="2024-11-01T00:09:00Z">
              <w:r w:rsidRPr="003C067C" w:rsidDel="00D21B02">
                <w:rPr>
                  <w:rFonts w:cs="Arial"/>
                  <w:color w:val="000000"/>
                  <w:sz w:val="18"/>
                  <w:szCs w:val="18"/>
                </w:rPr>
                <w:delText>2.00%</w:delText>
              </w:r>
            </w:del>
          </w:p>
        </w:tc>
        <w:tc>
          <w:tcPr>
            <w:tcW w:w="810" w:type="dxa"/>
            <w:tcBorders>
              <w:top w:val="nil"/>
              <w:left w:val="nil"/>
              <w:bottom w:val="nil"/>
              <w:right w:val="nil"/>
            </w:tcBorders>
            <w:shd w:val="clear" w:color="auto" w:fill="auto"/>
            <w:noWrap/>
            <w:vAlign w:val="bottom"/>
            <w:hideMark/>
            <w:tcPrChange w:id="3975"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76CF3997" w14:textId="5FB362E1" w:rsidR="00B74121" w:rsidRPr="003C067C" w:rsidDel="00D21B02" w:rsidRDefault="00B74121">
            <w:pPr>
              <w:jc w:val="right"/>
              <w:rPr>
                <w:del w:id="3976" w:author="Bailey, Colin (DFO/MPO)" w:date="2024-11-01T00:09:00Z"/>
                <w:rFonts w:cs="Arial"/>
                <w:color w:val="000000"/>
                <w:sz w:val="18"/>
                <w:szCs w:val="18"/>
              </w:rPr>
              <w:pPrChange w:id="3977" w:author="Bailey, Colin (DFO/MPO)" w:date="2024-10-31T23:59:00Z">
                <w:pPr>
                  <w:jc w:val="center"/>
                </w:pPr>
              </w:pPrChange>
            </w:pPr>
            <w:del w:id="3978" w:author="Bailey, Colin (DFO/MPO)" w:date="2024-11-01T00:09:00Z">
              <w:r w:rsidRPr="003C067C" w:rsidDel="00D21B02">
                <w:rPr>
                  <w:rFonts w:cs="Arial"/>
                  <w:color w:val="000000"/>
                  <w:sz w:val="18"/>
                  <w:szCs w:val="18"/>
                </w:rPr>
                <w:delText>0.70%</w:delText>
              </w:r>
            </w:del>
          </w:p>
        </w:tc>
        <w:tc>
          <w:tcPr>
            <w:tcW w:w="810" w:type="dxa"/>
            <w:tcBorders>
              <w:top w:val="nil"/>
              <w:left w:val="nil"/>
              <w:bottom w:val="nil"/>
              <w:right w:val="nil"/>
            </w:tcBorders>
            <w:shd w:val="clear" w:color="auto" w:fill="auto"/>
            <w:noWrap/>
            <w:vAlign w:val="bottom"/>
            <w:hideMark/>
            <w:tcPrChange w:id="3979"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06E15C35" w14:textId="17410D5F" w:rsidR="00B74121" w:rsidRPr="003C067C" w:rsidDel="00D21B02" w:rsidRDefault="00B74121">
            <w:pPr>
              <w:jc w:val="right"/>
              <w:rPr>
                <w:del w:id="3980" w:author="Bailey, Colin (DFO/MPO)" w:date="2024-11-01T00:09:00Z"/>
                <w:rFonts w:cs="Arial"/>
                <w:color w:val="000000"/>
                <w:sz w:val="18"/>
                <w:szCs w:val="18"/>
              </w:rPr>
              <w:pPrChange w:id="3981" w:author="Bailey, Colin (DFO/MPO)" w:date="2024-10-31T23:59:00Z">
                <w:pPr>
                  <w:jc w:val="center"/>
                </w:pPr>
              </w:pPrChange>
            </w:pPr>
            <w:del w:id="3982" w:author="Bailey, Colin (DFO/MPO)" w:date="2024-11-01T00:09:00Z">
              <w:r w:rsidRPr="003C067C" w:rsidDel="00D21B02">
                <w:rPr>
                  <w:rFonts w:cs="Arial"/>
                  <w:color w:val="000000"/>
                  <w:sz w:val="18"/>
                  <w:szCs w:val="18"/>
                </w:rPr>
                <w:delText>0.50%</w:delText>
              </w:r>
            </w:del>
          </w:p>
        </w:tc>
        <w:tc>
          <w:tcPr>
            <w:tcW w:w="810" w:type="dxa"/>
            <w:tcBorders>
              <w:top w:val="nil"/>
              <w:left w:val="nil"/>
              <w:bottom w:val="nil"/>
              <w:right w:val="nil"/>
            </w:tcBorders>
            <w:shd w:val="clear" w:color="auto" w:fill="auto"/>
            <w:noWrap/>
            <w:vAlign w:val="bottom"/>
            <w:hideMark/>
            <w:tcPrChange w:id="3983" w:author="Bailey, Colin (DFO/MPO)" w:date="2024-11-01T00:04:00Z">
              <w:tcPr>
                <w:tcW w:w="1624" w:type="dxa"/>
                <w:gridSpan w:val="5"/>
                <w:tcBorders>
                  <w:top w:val="nil"/>
                  <w:left w:val="nil"/>
                  <w:bottom w:val="nil"/>
                  <w:right w:val="nil"/>
                </w:tcBorders>
                <w:shd w:val="clear" w:color="auto" w:fill="auto"/>
                <w:noWrap/>
                <w:vAlign w:val="bottom"/>
                <w:hideMark/>
              </w:tcPr>
            </w:tcPrChange>
          </w:tcPr>
          <w:p w14:paraId="0E9B0498" w14:textId="6E0DCFFF" w:rsidR="00B74121" w:rsidRPr="003C067C" w:rsidDel="00D21B02" w:rsidRDefault="00B74121">
            <w:pPr>
              <w:jc w:val="right"/>
              <w:rPr>
                <w:del w:id="3984" w:author="Bailey, Colin (DFO/MPO)" w:date="2024-11-01T00:09:00Z"/>
                <w:rFonts w:cs="Arial"/>
                <w:color w:val="000000"/>
                <w:sz w:val="18"/>
                <w:szCs w:val="18"/>
              </w:rPr>
              <w:pPrChange w:id="3985" w:author="Bailey, Colin (DFO/MPO)" w:date="2024-10-31T23:59:00Z">
                <w:pPr>
                  <w:jc w:val="center"/>
                </w:pPr>
              </w:pPrChange>
            </w:pPr>
            <w:del w:id="3986" w:author="Bailey, Colin (DFO/MPO)" w:date="2024-11-01T00:09:00Z">
              <w:r w:rsidRPr="003C067C" w:rsidDel="00D21B02">
                <w:rPr>
                  <w:rFonts w:cs="Arial"/>
                  <w:color w:val="000000"/>
                  <w:sz w:val="18"/>
                  <w:szCs w:val="18"/>
                </w:rPr>
                <w:delText>0.50%</w:delText>
              </w:r>
            </w:del>
          </w:p>
        </w:tc>
        <w:tc>
          <w:tcPr>
            <w:tcW w:w="810" w:type="dxa"/>
            <w:tcBorders>
              <w:top w:val="nil"/>
              <w:left w:val="nil"/>
              <w:bottom w:val="nil"/>
              <w:right w:val="nil"/>
            </w:tcBorders>
            <w:shd w:val="clear" w:color="auto" w:fill="auto"/>
            <w:noWrap/>
            <w:vAlign w:val="bottom"/>
            <w:hideMark/>
            <w:tcPrChange w:id="3987" w:author="Bailey, Colin (DFO/MPO)" w:date="2024-11-01T00:04:00Z">
              <w:tcPr>
                <w:tcW w:w="1886" w:type="dxa"/>
                <w:gridSpan w:val="5"/>
                <w:tcBorders>
                  <w:top w:val="nil"/>
                  <w:left w:val="nil"/>
                  <w:bottom w:val="nil"/>
                  <w:right w:val="nil"/>
                </w:tcBorders>
                <w:shd w:val="clear" w:color="auto" w:fill="auto"/>
                <w:noWrap/>
                <w:vAlign w:val="bottom"/>
                <w:hideMark/>
              </w:tcPr>
            </w:tcPrChange>
          </w:tcPr>
          <w:p w14:paraId="6C0BFC8E" w14:textId="1E711D27" w:rsidR="00B74121" w:rsidRPr="003C067C" w:rsidDel="00D21B02" w:rsidRDefault="00B74121">
            <w:pPr>
              <w:jc w:val="right"/>
              <w:rPr>
                <w:del w:id="3988" w:author="Bailey, Colin (DFO/MPO)" w:date="2024-11-01T00:09:00Z"/>
                <w:rFonts w:cs="Arial"/>
                <w:color w:val="000000"/>
                <w:sz w:val="18"/>
                <w:szCs w:val="18"/>
              </w:rPr>
              <w:pPrChange w:id="3989" w:author="Bailey, Colin (DFO/MPO)" w:date="2024-10-31T23:59:00Z">
                <w:pPr>
                  <w:jc w:val="center"/>
                </w:pPr>
              </w:pPrChange>
            </w:pPr>
            <w:del w:id="3990" w:author="Bailey, Colin (DFO/MPO)" w:date="2024-11-01T00:09:00Z">
              <w:r w:rsidRPr="003C067C" w:rsidDel="00D21B02">
                <w:rPr>
                  <w:rFonts w:cs="Arial"/>
                  <w:color w:val="000000"/>
                  <w:sz w:val="18"/>
                  <w:szCs w:val="18"/>
                </w:rPr>
                <w:delText>0.54%</w:delText>
              </w:r>
            </w:del>
          </w:p>
        </w:tc>
        <w:tc>
          <w:tcPr>
            <w:tcW w:w="810" w:type="dxa"/>
            <w:tcBorders>
              <w:top w:val="nil"/>
              <w:left w:val="nil"/>
              <w:bottom w:val="nil"/>
              <w:right w:val="nil"/>
            </w:tcBorders>
            <w:shd w:val="clear" w:color="auto" w:fill="auto"/>
            <w:noWrap/>
            <w:vAlign w:val="bottom"/>
            <w:hideMark/>
            <w:tcPrChange w:id="3991" w:author="Bailey, Colin (DFO/MPO)" w:date="2024-11-01T00:04:00Z">
              <w:tcPr>
                <w:tcW w:w="756" w:type="dxa"/>
                <w:gridSpan w:val="2"/>
                <w:tcBorders>
                  <w:top w:val="nil"/>
                  <w:left w:val="nil"/>
                  <w:bottom w:val="nil"/>
                  <w:right w:val="nil"/>
                </w:tcBorders>
                <w:shd w:val="clear" w:color="auto" w:fill="auto"/>
                <w:noWrap/>
                <w:vAlign w:val="bottom"/>
                <w:hideMark/>
              </w:tcPr>
            </w:tcPrChange>
          </w:tcPr>
          <w:p w14:paraId="22E4BC6A" w14:textId="4157861A" w:rsidR="00B74121" w:rsidRPr="003C067C" w:rsidDel="00D21B02" w:rsidRDefault="00B74121">
            <w:pPr>
              <w:jc w:val="right"/>
              <w:rPr>
                <w:del w:id="3992" w:author="Bailey, Colin (DFO/MPO)" w:date="2024-11-01T00:09:00Z"/>
                <w:rFonts w:cs="Arial"/>
                <w:color w:val="000000"/>
                <w:sz w:val="18"/>
                <w:szCs w:val="18"/>
              </w:rPr>
              <w:pPrChange w:id="3993" w:author="Bailey, Colin (DFO/MPO)" w:date="2024-10-31T23:59:00Z">
                <w:pPr>
                  <w:jc w:val="center"/>
                </w:pPr>
              </w:pPrChange>
            </w:pPr>
            <w:del w:id="3994" w:author="Bailey, Colin (DFO/MPO)" w:date="2024-11-01T00:09:00Z">
              <w:r w:rsidRPr="003C067C" w:rsidDel="00D21B02">
                <w:rPr>
                  <w:rFonts w:cs="Arial"/>
                  <w:color w:val="000000"/>
                  <w:sz w:val="18"/>
                  <w:szCs w:val="18"/>
                </w:rPr>
                <w:delText>0.65%</w:delText>
              </w:r>
            </w:del>
          </w:p>
        </w:tc>
        <w:tc>
          <w:tcPr>
            <w:tcW w:w="806" w:type="dxa"/>
            <w:tcBorders>
              <w:top w:val="nil"/>
              <w:left w:val="nil"/>
              <w:bottom w:val="nil"/>
              <w:right w:val="nil"/>
            </w:tcBorders>
            <w:shd w:val="clear" w:color="auto" w:fill="auto"/>
            <w:noWrap/>
            <w:vAlign w:val="bottom"/>
            <w:hideMark/>
            <w:tcPrChange w:id="3995" w:author="Bailey, Colin (DFO/MPO)" w:date="2024-11-01T00:04:00Z">
              <w:tcPr>
                <w:tcW w:w="809" w:type="dxa"/>
                <w:tcBorders>
                  <w:top w:val="nil"/>
                  <w:left w:val="nil"/>
                  <w:bottom w:val="nil"/>
                  <w:right w:val="nil"/>
                </w:tcBorders>
                <w:shd w:val="clear" w:color="auto" w:fill="auto"/>
                <w:noWrap/>
                <w:vAlign w:val="bottom"/>
                <w:hideMark/>
              </w:tcPr>
            </w:tcPrChange>
          </w:tcPr>
          <w:p w14:paraId="3C1CE67B" w14:textId="4F58FBC8" w:rsidR="00B74121" w:rsidRPr="003C067C" w:rsidDel="00D21B02" w:rsidRDefault="00B74121">
            <w:pPr>
              <w:jc w:val="right"/>
              <w:rPr>
                <w:del w:id="3996" w:author="Bailey, Colin (DFO/MPO)" w:date="2024-11-01T00:09:00Z"/>
                <w:rFonts w:cs="Arial"/>
                <w:color w:val="000000"/>
                <w:sz w:val="18"/>
                <w:szCs w:val="18"/>
              </w:rPr>
              <w:pPrChange w:id="3997" w:author="Bailey, Colin (DFO/MPO)" w:date="2024-10-31T23:59:00Z">
                <w:pPr>
                  <w:jc w:val="center"/>
                </w:pPr>
              </w:pPrChange>
            </w:pPr>
            <w:del w:id="3998" w:author="Bailey, Colin (DFO/MPO)" w:date="2024-11-01T00:09:00Z">
              <w:r w:rsidRPr="003C067C" w:rsidDel="00D21B02">
                <w:rPr>
                  <w:rFonts w:cs="Arial"/>
                  <w:color w:val="000000"/>
                  <w:sz w:val="18"/>
                  <w:szCs w:val="18"/>
                </w:rPr>
                <w:delText>0.39%</w:delText>
              </w:r>
            </w:del>
          </w:p>
        </w:tc>
        <w:tc>
          <w:tcPr>
            <w:tcW w:w="806" w:type="dxa"/>
            <w:tcBorders>
              <w:top w:val="nil"/>
              <w:left w:val="nil"/>
              <w:bottom w:val="nil"/>
              <w:right w:val="nil"/>
            </w:tcBorders>
            <w:shd w:val="clear" w:color="auto" w:fill="auto"/>
            <w:noWrap/>
            <w:vAlign w:val="bottom"/>
            <w:hideMark/>
            <w:tcPrChange w:id="3999" w:author="Bailey, Colin (DFO/MPO)" w:date="2024-11-01T00:04:00Z">
              <w:tcPr>
                <w:tcW w:w="809" w:type="dxa"/>
                <w:tcBorders>
                  <w:top w:val="nil"/>
                  <w:left w:val="nil"/>
                  <w:bottom w:val="nil"/>
                  <w:right w:val="nil"/>
                </w:tcBorders>
                <w:shd w:val="clear" w:color="auto" w:fill="auto"/>
                <w:noWrap/>
                <w:vAlign w:val="bottom"/>
                <w:hideMark/>
              </w:tcPr>
            </w:tcPrChange>
          </w:tcPr>
          <w:p w14:paraId="3BC2CA76" w14:textId="185C72EE" w:rsidR="00B74121" w:rsidRPr="003C067C" w:rsidDel="00D21B02" w:rsidRDefault="00B74121">
            <w:pPr>
              <w:jc w:val="right"/>
              <w:rPr>
                <w:del w:id="4000" w:author="Bailey, Colin (DFO/MPO)" w:date="2024-11-01T00:09:00Z"/>
                <w:rFonts w:cs="Arial"/>
                <w:color w:val="000000"/>
                <w:sz w:val="18"/>
                <w:szCs w:val="18"/>
              </w:rPr>
              <w:pPrChange w:id="4001" w:author="Bailey, Colin (DFO/MPO)" w:date="2024-10-31T23:59:00Z">
                <w:pPr>
                  <w:jc w:val="center"/>
                </w:pPr>
              </w:pPrChange>
            </w:pPr>
            <w:del w:id="4002" w:author="Bailey, Colin (DFO/MPO)" w:date="2024-11-01T00:09:00Z">
              <w:r w:rsidRPr="003C067C" w:rsidDel="00D21B02">
                <w:rPr>
                  <w:rFonts w:cs="Arial"/>
                  <w:color w:val="000000"/>
                  <w:sz w:val="18"/>
                  <w:szCs w:val="18"/>
                </w:rPr>
                <w:delText>0.71%</w:delText>
              </w:r>
            </w:del>
          </w:p>
        </w:tc>
      </w:tr>
      <w:tr w:rsidR="0058659A" w:rsidRPr="008A296C" w:rsidDel="00D21B02" w14:paraId="3173A0B7" w14:textId="5E3DC67D" w:rsidTr="0058659A">
        <w:tblPrEx>
          <w:tblPrExChange w:id="4003" w:author="Bailey, Colin (DFO/MPO)" w:date="2024-11-01T00:04:00Z">
            <w:tblPrEx>
              <w:tblW w:w="14884" w:type="dxa"/>
            </w:tblPrEx>
          </w:tblPrExChange>
        </w:tblPrEx>
        <w:trPr>
          <w:trHeight w:val="300"/>
          <w:del w:id="4004" w:author="Bailey, Colin (DFO/MPO)" w:date="2024-11-01T00:09:00Z"/>
          <w:trPrChange w:id="4005" w:author="Bailey, Colin (DFO/MPO)" w:date="2024-11-01T00:04:00Z">
            <w:trPr>
              <w:trHeight w:val="300"/>
            </w:trPr>
          </w:trPrChange>
        </w:trPr>
        <w:tc>
          <w:tcPr>
            <w:tcW w:w="2428" w:type="dxa"/>
            <w:tcBorders>
              <w:top w:val="nil"/>
              <w:left w:val="nil"/>
              <w:bottom w:val="nil"/>
              <w:right w:val="nil"/>
            </w:tcBorders>
            <w:shd w:val="clear" w:color="auto" w:fill="auto"/>
            <w:noWrap/>
            <w:vAlign w:val="bottom"/>
            <w:hideMark/>
            <w:tcPrChange w:id="4006" w:author="Bailey, Colin (DFO/MPO)" w:date="2024-11-01T00:04:00Z">
              <w:tcPr>
                <w:tcW w:w="2430" w:type="dxa"/>
                <w:gridSpan w:val="2"/>
                <w:tcBorders>
                  <w:top w:val="nil"/>
                  <w:left w:val="nil"/>
                  <w:bottom w:val="nil"/>
                  <w:right w:val="nil"/>
                </w:tcBorders>
                <w:shd w:val="clear" w:color="auto" w:fill="auto"/>
                <w:noWrap/>
                <w:vAlign w:val="bottom"/>
                <w:hideMark/>
              </w:tcPr>
            </w:tcPrChange>
          </w:tcPr>
          <w:p w14:paraId="6BE151B0" w14:textId="2EE8DD74" w:rsidR="00B74121" w:rsidRPr="003C067C" w:rsidDel="00D21B02" w:rsidRDefault="00B74121" w:rsidP="0058659A">
            <w:pPr>
              <w:rPr>
                <w:del w:id="4007" w:author="Bailey, Colin (DFO/MPO)" w:date="2024-11-01T00:09:00Z"/>
                <w:rFonts w:cs="Arial"/>
                <w:color w:val="000000"/>
                <w:sz w:val="18"/>
                <w:szCs w:val="18"/>
              </w:rPr>
            </w:pPr>
            <w:del w:id="4008" w:author="Bailey, Colin (DFO/MPO)" w:date="2024-11-01T00:09:00Z">
              <w:r w:rsidRPr="003C067C" w:rsidDel="00D21B02">
                <w:rPr>
                  <w:rFonts w:cs="Arial"/>
                  <w:color w:val="000000"/>
                  <w:sz w:val="18"/>
                  <w:szCs w:val="18"/>
                </w:rPr>
                <w:delText>Johnstone Strait Sport</w:delText>
              </w:r>
            </w:del>
          </w:p>
        </w:tc>
        <w:tc>
          <w:tcPr>
            <w:tcW w:w="809" w:type="dxa"/>
            <w:tcBorders>
              <w:top w:val="nil"/>
              <w:left w:val="nil"/>
              <w:bottom w:val="nil"/>
              <w:right w:val="nil"/>
            </w:tcBorders>
            <w:shd w:val="clear" w:color="auto" w:fill="auto"/>
            <w:noWrap/>
            <w:vAlign w:val="bottom"/>
            <w:hideMark/>
            <w:tcPrChange w:id="4009"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3E07AB93" w14:textId="1233E249" w:rsidR="00B74121" w:rsidRPr="003C067C" w:rsidDel="00D21B02" w:rsidRDefault="00B74121">
            <w:pPr>
              <w:jc w:val="right"/>
              <w:rPr>
                <w:del w:id="4010" w:author="Bailey, Colin (DFO/MPO)" w:date="2024-11-01T00:09:00Z"/>
                <w:rFonts w:cs="Arial"/>
                <w:color w:val="000000"/>
                <w:sz w:val="18"/>
                <w:szCs w:val="18"/>
              </w:rPr>
              <w:pPrChange w:id="4011" w:author="Bailey, Colin (DFO/MPO)" w:date="2024-10-31T23:59:00Z">
                <w:pPr>
                  <w:jc w:val="center"/>
                </w:pPr>
              </w:pPrChange>
            </w:pPr>
            <w:del w:id="4012" w:author="Bailey, Colin (DFO/MPO)" w:date="2024-11-01T00:09:00Z">
              <w:r w:rsidRPr="003C067C" w:rsidDel="00D21B02">
                <w:rPr>
                  <w:rFonts w:cs="Arial"/>
                  <w:color w:val="000000"/>
                  <w:sz w:val="18"/>
                  <w:szCs w:val="18"/>
                </w:rPr>
                <w:delText>0.30%</w:delText>
              </w:r>
            </w:del>
          </w:p>
        </w:tc>
        <w:tc>
          <w:tcPr>
            <w:tcW w:w="810" w:type="dxa"/>
            <w:tcBorders>
              <w:top w:val="nil"/>
              <w:left w:val="nil"/>
              <w:bottom w:val="nil"/>
              <w:right w:val="nil"/>
            </w:tcBorders>
            <w:shd w:val="clear" w:color="auto" w:fill="auto"/>
            <w:noWrap/>
            <w:vAlign w:val="bottom"/>
            <w:hideMark/>
            <w:tcPrChange w:id="4013"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474DE9C3" w14:textId="2C18CB3B" w:rsidR="00B74121" w:rsidRPr="003C067C" w:rsidDel="00D21B02" w:rsidRDefault="00B74121">
            <w:pPr>
              <w:jc w:val="right"/>
              <w:rPr>
                <w:del w:id="4014" w:author="Bailey, Colin (DFO/MPO)" w:date="2024-11-01T00:09:00Z"/>
                <w:rFonts w:cs="Arial"/>
                <w:color w:val="000000"/>
                <w:sz w:val="18"/>
                <w:szCs w:val="18"/>
              </w:rPr>
              <w:pPrChange w:id="4015" w:author="Bailey, Colin (DFO/MPO)" w:date="2024-10-31T23:59:00Z">
                <w:pPr>
                  <w:jc w:val="center"/>
                </w:pPr>
              </w:pPrChange>
            </w:pPr>
            <w:del w:id="4016" w:author="Bailey, Colin (DFO/MPO)" w:date="2024-11-01T00:09:00Z">
              <w:r w:rsidRPr="003C067C" w:rsidDel="00D21B02">
                <w:rPr>
                  <w:rFonts w:cs="Arial"/>
                  <w:color w:val="000000"/>
                  <w:sz w:val="18"/>
                  <w:szCs w:val="18"/>
                </w:rPr>
                <w:delText>0.80%</w:delText>
              </w:r>
            </w:del>
          </w:p>
        </w:tc>
        <w:tc>
          <w:tcPr>
            <w:tcW w:w="810" w:type="dxa"/>
            <w:tcBorders>
              <w:top w:val="nil"/>
              <w:left w:val="nil"/>
              <w:bottom w:val="nil"/>
              <w:right w:val="nil"/>
            </w:tcBorders>
            <w:shd w:val="clear" w:color="auto" w:fill="auto"/>
            <w:noWrap/>
            <w:vAlign w:val="bottom"/>
            <w:hideMark/>
            <w:tcPrChange w:id="4017"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130DC2FF" w14:textId="0C3EC2FC" w:rsidR="00B74121" w:rsidRPr="003C067C" w:rsidDel="00D21B02" w:rsidRDefault="00B74121">
            <w:pPr>
              <w:jc w:val="right"/>
              <w:rPr>
                <w:del w:id="4018" w:author="Bailey, Colin (DFO/MPO)" w:date="2024-11-01T00:09:00Z"/>
                <w:rFonts w:cs="Arial"/>
                <w:color w:val="000000"/>
                <w:sz w:val="18"/>
                <w:szCs w:val="18"/>
              </w:rPr>
              <w:pPrChange w:id="4019" w:author="Bailey, Colin (DFO/MPO)" w:date="2024-10-31T23:59:00Z">
                <w:pPr>
                  <w:jc w:val="center"/>
                </w:pPr>
              </w:pPrChange>
            </w:pPr>
            <w:del w:id="4020" w:author="Bailey, Colin (DFO/MPO)" w:date="2024-11-01T00:09:00Z">
              <w:r w:rsidRPr="003C067C" w:rsidDel="00D21B02">
                <w:rPr>
                  <w:rFonts w:cs="Arial"/>
                  <w:color w:val="000000"/>
                  <w:sz w:val="18"/>
                  <w:szCs w:val="18"/>
                </w:rPr>
                <w:delText>0.70%</w:delText>
              </w:r>
            </w:del>
          </w:p>
        </w:tc>
        <w:tc>
          <w:tcPr>
            <w:tcW w:w="810" w:type="dxa"/>
            <w:tcBorders>
              <w:top w:val="nil"/>
              <w:left w:val="nil"/>
              <w:bottom w:val="nil"/>
              <w:right w:val="nil"/>
            </w:tcBorders>
            <w:shd w:val="clear" w:color="auto" w:fill="auto"/>
            <w:noWrap/>
            <w:vAlign w:val="bottom"/>
            <w:hideMark/>
            <w:tcPrChange w:id="4021"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11FE6C5C" w14:textId="2BC3B6E3" w:rsidR="00B74121" w:rsidRPr="003C067C" w:rsidDel="00D21B02" w:rsidRDefault="00B74121">
            <w:pPr>
              <w:jc w:val="right"/>
              <w:rPr>
                <w:del w:id="4022" w:author="Bailey, Colin (DFO/MPO)" w:date="2024-11-01T00:09:00Z"/>
                <w:rFonts w:cs="Arial"/>
                <w:color w:val="000000"/>
                <w:sz w:val="18"/>
                <w:szCs w:val="18"/>
              </w:rPr>
              <w:pPrChange w:id="4023" w:author="Bailey, Colin (DFO/MPO)" w:date="2024-10-31T23:59:00Z">
                <w:pPr>
                  <w:jc w:val="center"/>
                </w:pPr>
              </w:pPrChange>
            </w:pPr>
            <w:del w:id="4024" w:author="Bailey, Colin (DFO/MPO)" w:date="2024-11-01T00:09:00Z">
              <w:r w:rsidRPr="003C067C" w:rsidDel="00D21B02">
                <w:rPr>
                  <w:rFonts w:cs="Arial"/>
                  <w:color w:val="000000"/>
                  <w:sz w:val="18"/>
                  <w:szCs w:val="18"/>
                </w:rPr>
                <w:delText>0.70%</w:delText>
              </w:r>
            </w:del>
          </w:p>
        </w:tc>
        <w:tc>
          <w:tcPr>
            <w:tcW w:w="900" w:type="dxa"/>
            <w:tcBorders>
              <w:top w:val="nil"/>
              <w:left w:val="nil"/>
              <w:bottom w:val="nil"/>
              <w:right w:val="nil"/>
            </w:tcBorders>
            <w:shd w:val="clear" w:color="auto" w:fill="auto"/>
            <w:noWrap/>
            <w:vAlign w:val="bottom"/>
            <w:hideMark/>
            <w:tcPrChange w:id="4025" w:author="Bailey, Colin (DFO/MPO)" w:date="2024-11-01T00:04:00Z">
              <w:tcPr>
                <w:tcW w:w="900" w:type="dxa"/>
                <w:gridSpan w:val="2"/>
                <w:tcBorders>
                  <w:top w:val="nil"/>
                  <w:left w:val="nil"/>
                  <w:bottom w:val="nil"/>
                  <w:right w:val="nil"/>
                </w:tcBorders>
                <w:shd w:val="clear" w:color="auto" w:fill="auto"/>
                <w:noWrap/>
                <w:vAlign w:val="bottom"/>
                <w:hideMark/>
              </w:tcPr>
            </w:tcPrChange>
          </w:tcPr>
          <w:p w14:paraId="688FAFFB" w14:textId="1094769F" w:rsidR="00B74121" w:rsidRPr="003C067C" w:rsidDel="00D21B02" w:rsidRDefault="00B74121">
            <w:pPr>
              <w:jc w:val="right"/>
              <w:rPr>
                <w:del w:id="4026" w:author="Bailey, Colin (DFO/MPO)" w:date="2024-11-01T00:09:00Z"/>
                <w:rFonts w:cs="Arial"/>
                <w:color w:val="000000"/>
                <w:sz w:val="18"/>
                <w:szCs w:val="18"/>
              </w:rPr>
              <w:pPrChange w:id="4027" w:author="Bailey, Colin (DFO/MPO)" w:date="2024-10-31T23:59:00Z">
                <w:pPr>
                  <w:jc w:val="center"/>
                </w:pPr>
              </w:pPrChange>
            </w:pPr>
            <w:del w:id="4028" w:author="Bailey, Colin (DFO/MPO)" w:date="2024-11-01T00:09:00Z">
              <w:r w:rsidRPr="003C067C" w:rsidDel="00D21B02">
                <w:rPr>
                  <w:rFonts w:cs="Arial"/>
                  <w:color w:val="000000"/>
                  <w:sz w:val="18"/>
                  <w:szCs w:val="18"/>
                </w:rPr>
                <w:delText>2.10%</w:delText>
              </w:r>
            </w:del>
          </w:p>
        </w:tc>
        <w:tc>
          <w:tcPr>
            <w:tcW w:w="810" w:type="dxa"/>
            <w:tcBorders>
              <w:top w:val="nil"/>
              <w:left w:val="nil"/>
              <w:bottom w:val="nil"/>
              <w:right w:val="nil"/>
            </w:tcBorders>
            <w:shd w:val="clear" w:color="auto" w:fill="auto"/>
            <w:noWrap/>
            <w:vAlign w:val="bottom"/>
            <w:hideMark/>
            <w:tcPrChange w:id="4029"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6B5F109D" w14:textId="0B75B975" w:rsidR="00B74121" w:rsidRPr="003C067C" w:rsidDel="00D21B02" w:rsidRDefault="00B74121">
            <w:pPr>
              <w:jc w:val="right"/>
              <w:rPr>
                <w:del w:id="4030" w:author="Bailey, Colin (DFO/MPO)" w:date="2024-11-01T00:09:00Z"/>
                <w:rFonts w:cs="Arial"/>
                <w:color w:val="000000"/>
                <w:sz w:val="18"/>
                <w:szCs w:val="18"/>
              </w:rPr>
              <w:pPrChange w:id="4031" w:author="Bailey, Colin (DFO/MPO)" w:date="2024-10-31T23:59:00Z">
                <w:pPr>
                  <w:jc w:val="center"/>
                </w:pPr>
              </w:pPrChange>
            </w:pPr>
            <w:del w:id="4032" w:author="Bailey, Colin (DFO/MPO)" w:date="2024-11-01T00:09:00Z">
              <w:r w:rsidRPr="003C067C" w:rsidDel="00D21B02">
                <w:rPr>
                  <w:rFonts w:cs="Arial"/>
                  <w:color w:val="000000"/>
                  <w:sz w:val="18"/>
                  <w:szCs w:val="18"/>
                </w:rPr>
                <w:delText>2.20%</w:delText>
              </w:r>
            </w:del>
          </w:p>
        </w:tc>
        <w:tc>
          <w:tcPr>
            <w:tcW w:w="810" w:type="dxa"/>
            <w:tcBorders>
              <w:top w:val="nil"/>
              <w:left w:val="nil"/>
              <w:bottom w:val="nil"/>
              <w:right w:val="nil"/>
            </w:tcBorders>
            <w:shd w:val="clear" w:color="auto" w:fill="auto"/>
            <w:noWrap/>
            <w:vAlign w:val="bottom"/>
            <w:hideMark/>
            <w:tcPrChange w:id="4033"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390D4E79" w14:textId="6493C097" w:rsidR="00B74121" w:rsidRPr="003C067C" w:rsidDel="00D21B02" w:rsidRDefault="00B74121">
            <w:pPr>
              <w:jc w:val="right"/>
              <w:rPr>
                <w:del w:id="4034" w:author="Bailey, Colin (DFO/MPO)" w:date="2024-11-01T00:09:00Z"/>
                <w:rFonts w:cs="Arial"/>
                <w:color w:val="000000"/>
                <w:sz w:val="18"/>
                <w:szCs w:val="18"/>
              </w:rPr>
              <w:pPrChange w:id="4035" w:author="Bailey, Colin (DFO/MPO)" w:date="2024-10-31T23:59:00Z">
                <w:pPr>
                  <w:jc w:val="center"/>
                </w:pPr>
              </w:pPrChange>
            </w:pPr>
            <w:del w:id="4036" w:author="Bailey, Colin (DFO/MPO)" w:date="2024-11-01T00:09:00Z">
              <w:r w:rsidRPr="003C067C" w:rsidDel="00D21B02">
                <w:rPr>
                  <w:rFonts w:cs="Arial"/>
                  <w:color w:val="000000"/>
                  <w:sz w:val="18"/>
                  <w:szCs w:val="18"/>
                </w:rPr>
                <w:delText>0.80%</w:delText>
              </w:r>
            </w:del>
          </w:p>
        </w:tc>
        <w:tc>
          <w:tcPr>
            <w:tcW w:w="810" w:type="dxa"/>
            <w:tcBorders>
              <w:top w:val="nil"/>
              <w:left w:val="nil"/>
              <w:bottom w:val="nil"/>
              <w:right w:val="nil"/>
            </w:tcBorders>
            <w:shd w:val="clear" w:color="auto" w:fill="auto"/>
            <w:noWrap/>
            <w:vAlign w:val="bottom"/>
            <w:hideMark/>
            <w:tcPrChange w:id="4037"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4E88401D" w14:textId="0CCDD7F4" w:rsidR="00B74121" w:rsidRPr="003C067C" w:rsidDel="00D21B02" w:rsidRDefault="00B74121">
            <w:pPr>
              <w:jc w:val="right"/>
              <w:rPr>
                <w:del w:id="4038" w:author="Bailey, Colin (DFO/MPO)" w:date="2024-11-01T00:09:00Z"/>
                <w:rFonts w:cs="Arial"/>
                <w:color w:val="000000"/>
                <w:sz w:val="18"/>
                <w:szCs w:val="18"/>
              </w:rPr>
              <w:pPrChange w:id="4039" w:author="Bailey, Colin (DFO/MPO)" w:date="2024-10-31T23:59:00Z">
                <w:pPr>
                  <w:jc w:val="center"/>
                </w:pPr>
              </w:pPrChange>
            </w:pPr>
            <w:del w:id="4040" w:author="Bailey, Colin (DFO/MPO)" w:date="2024-11-01T00:09:00Z">
              <w:r w:rsidRPr="003C067C" w:rsidDel="00D21B02">
                <w:rPr>
                  <w:rFonts w:cs="Arial"/>
                  <w:color w:val="000000"/>
                  <w:sz w:val="18"/>
                  <w:szCs w:val="18"/>
                </w:rPr>
                <w:delText>0.40%</w:delText>
              </w:r>
            </w:del>
          </w:p>
        </w:tc>
        <w:tc>
          <w:tcPr>
            <w:tcW w:w="810" w:type="dxa"/>
            <w:tcBorders>
              <w:top w:val="nil"/>
              <w:left w:val="nil"/>
              <w:bottom w:val="nil"/>
              <w:right w:val="nil"/>
            </w:tcBorders>
            <w:shd w:val="clear" w:color="auto" w:fill="auto"/>
            <w:noWrap/>
            <w:vAlign w:val="bottom"/>
            <w:hideMark/>
            <w:tcPrChange w:id="4041" w:author="Bailey, Colin (DFO/MPO)" w:date="2024-11-01T00:04:00Z">
              <w:tcPr>
                <w:tcW w:w="1624" w:type="dxa"/>
                <w:gridSpan w:val="5"/>
                <w:tcBorders>
                  <w:top w:val="nil"/>
                  <w:left w:val="nil"/>
                  <w:bottom w:val="nil"/>
                  <w:right w:val="nil"/>
                </w:tcBorders>
                <w:shd w:val="clear" w:color="auto" w:fill="auto"/>
                <w:noWrap/>
                <w:vAlign w:val="bottom"/>
                <w:hideMark/>
              </w:tcPr>
            </w:tcPrChange>
          </w:tcPr>
          <w:p w14:paraId="5C106F4D" w14:textId="3B48097C" w:rsidR="00B74121" w:rsidRPr="003C067C" w:rsidDel="00D21B02" w:rsidRDefault="00B74121">
            <w:pPr>
              <w:jc w:val="right"/>
              <w:rPr>
                <w:del w:id="4042" w:author="Bailey, Colin (DFO/MPO)" w:date="2024-11-01T00:09:00Z"/>
                <w:rFonts w:cs="Arial"/>
                <w:color w:val="000000"/>
                <w:sz w:val="18"/>
                <w:szCs w:val="18"/>
              </w:rPr>
              <w:pPrChange w:id="4043" w:author="Bailey, Colin (DFO/MPO)" w:date="2024-10-31T23:59:00Z">
                <w:pPr>
                  <w:jc w:val="center"/>
                </w:pPr>
              </w:pPrChange>
            </w:pPr>
            <w:del w:id="4044" w:author="Bailey, Colin (DFO/MPO)" w:date="2024-11-01T00:09:00Z">
              <w:r w:rsidRPr="003C067C" w:rsidDel="00D21B02">
                <w:rPr>
                  <w:rFonts w:cs="Arial"/>
                  <w:color w:val="000000"/>
                  <w:sz w:val="18"/>
                  <w:szCs w:val="18"/>
                </w:rPr>
                <w:delText>0.20%</w:delText>
              </w:r>
            </w:del>
          </w:p>
        </w:tc>
        <w:tc>
          <w:tcPr>
            <w:tcW w:w="810" w:type="dxa"/>
            <w:tcBorders>
              <w:top w:val="nil"/>
              <w:left w:val="nil"/>
              <w:bottom w:val="nil"/>
              <w:right w:val="nil"/>
            </w:tcBorders>
            <w:shd w:val="clear" w:color="auto" w:fill="auto"/>
            <w:noWrap/>
            <w:vAlign w:val="bottom"/>
            <w:hideMark/>
            <w:tcPrChange w:id="4045" w:author="Bailey, Colin (DFO/MPO)" w:date="2024-11-01T00:04:00Z">
              <w:tcPr>
                <w:tcW w:w="1886" w:type="dxa"/>
                <w:gridSpan w:val="5"/>
                <w:tcBorders>
                  <w:top w:val="nil"/>
                  <w:left w:val="nil"/>
                  <w:bottom w:val="nil"/>
                  <w:right w:val="nil"/>
                </w:tcBorders>
                <w:shd w:val="clear" w:color="auto" w:fill="auto"/>
                <w:noWrap/>
                <w:vAlign w:val="bottom"/>
                <w:hideMark/>
              </w:tcPr>
            </w:tcPrChange>
          </w:tcPr>
          <w:p w14:paraId="7D8AC3D9" w14:textId="0EE2F701" w:rsidR="00B74121" w:rsidRPr="003C067C" w:rsidDel="00D21B02" w:rsidRDefault="00B74121">
            <w:pPr>
              <w:jc w:val="right"/>
              <w:rPr>
                <w:del w:id="4046" w:author="Bailey, Colin (DFO/MPO)" w:date="2024-11-01T00:09:00Z"/>
                <w:rFonts w:cs="Arial"/>
                <w:color w:val="000000"/>
                <w:sz w:val="18"/>
                <w:szCs w:val="18"/>
              </w:rPr>
              <w:pPrChange w:id="4047" w:author="Bailey, Colin (DFO/MPO)" w:date="2024-10-31T23:59:00Z">
                <w:pPr>
                  <w:jc w:val="center"/>
                </w:pPr>
              </w:pPrChange>
            </w:pPr>
            <w:del w:id="4048" w:author="Bailey, Colin (DFO/MPO)" w:date="2024-11-01T00:09:00Z">
              <w:r w:rsidRPr="003C067C" w:rsidDel="00D21B02">
                <w:rPr>
                  <w:rFonts w:cs="Arial"/>
                  <w:color w:val="000000"/>
                  <w:sz w:val="18"/>
                  <w:szCs w:val="18"/>
                </w:rPr>
                <w:delText>0.40%</w:delText>
              </w:r>
            </w:del>
          </w:p>
        </w:tc>
        <w:tc>
          <w:tcPr>
            <w:tcW w:w="810" w:type="dxa"/>
            <w:tcBorders>
              <w:top w:val="nil"/>
              <w:left w:val="nil"/>
              <w:bottom w:val="nil"/>
              <w:right w:val="nil"/>
            </w:tcBorders>
            <w:shd w:val="clear" w:color="auto" w:fill="auto"/>
            <w:noWrap/>
            <w:vAlign w:val="bottom"/>
            <w:hideMark/>
            <w:tcPrChange w:id="4049" w:author="Bailey, Colin (DFO/MPO)" w:date="2024-11-01T00:04:00Z">
              <w:tcPr>
                <w:tcW w:w="756" w:type="dxa"/>
                <w:gridSpan w:val="2"/>
                <w:tcBorders>
                  <w:top w:val="nil"/>
                  <w:left w:val="nil"/>
                  <w:bottom w:val="nil"/>
                  <w:right w:val="nil"/>
                </w:tcBorders>
                <w:shd w:val="clear" w:color="auto" w:fill="auto"/>
                <w:noWrap/>
                <w:vAlign w:val="bottom"/>
                <w:hideMark/>
              </w:tcPr>
            </w:tcPrChange>
          </w:tcPr>
          <w:p w14:paraId="4F8844BB" w14:textId="63546E7B" w:rsidR="00B74121" w:rsidRPr="003C067C" w:rsidDel="00D21B02" w:rsidRDefault="00B74121">
            <w:pPr>
              <w:jc w:val="right"/>
              <w:rPr>
                <w:del w:id="4050" w:author="Bailey, Colin (DFO/MPO)" w:date="2024-11-01T00:09:00Z"/>
                <w:rFonts w:cs="Arial"/>
                <w:color w:val="000000"/>
                <w:sz w:val="18"/>
                <w:szCs w:val="18"/>
              </w:rPr>
              <w:pPrChange w:id="4051" w:author="Bailey, Colin (DFO/MPO)" w:date="2024-10-31T23:59:00Z">
                <w:pPr>
                  <w:jc w:val="center"/>
                </w:pPr>
              </w:pPrChange>
            </w:pPr>
            <w:del w:id="4052" w:author="Bailey, Colin (DFO/MPO)" w:date="2024-11-01T00:09:00Z">
              <w:r w:rsidRPr="003C067C" w:rsidDel="00D21B02">
                <w:rPr>
                  <w:rFonts w:cs="Arial"/>
                  <w:color w:val="000000"/>
                  <w:sz w:val="18"/>
                  <w:szCs w:val="18"/>
                </w:rPr>
                <w:delText>0.19%</w:delText>
              </w:r>
            </w:del>
          </w:p>
        </w:tc>
        <w:tc>
          <w:tcPr>
            <w:tcW w:w="806" w:type="dxa"/>
            <w:tcBorders>
              <w:top w:val="nil"/>
              <w:left w:val="nil"/>
              <w:bottom w:val="nil"/>
              <w:right w:val="nil"/>
            </w:tcBorders>
            <w:shd w:val="clear" w:color="auto" w:fill="auto"/>
            <w:noWrap/>
            <w:vAlign w:val="bottom"/>
            <w:hideMark/>
            <w:tcPrChange w:id="4053" w:author="Bailey, Colin (DFO/MPO)" w:date="2024-11-01T00:04:00Z">
              <w:tcPr>
                <w:tcW w:w="809" w:type="dxa"/>
                <w:tcBorders>
                  <w:top w:val="nil"/>
                  <w:left w:val="nil"/>
                  <w:bottom w:val="nil"/>
                  <w:right w:val="nil"/>
                </w:tcBorders>
                <w:shd w:val="clear" w:color="auto" w:fill="auto"/>
                <w:noWrap/>
                <w:vAlign w:val="bottom"/>
                <w:hideMark/>
              </w:tcPr>
            </w:tcPrChange>
          </w:tcPr>
          <w:p w14:paraId="39C19F2A" w14:textId="7EA2ECDE" w:rsidR="00B74121" w:rsidRPr="003C067C" w:rsidDel="00D21B02" w:rsidRDefault="00B74121">
            <w:pPr>
              <w:jc w:val="right"/>
              <w:rPr>
                <w:del w:id="4054" w:author="Bailey, Colin (DFO/MPO)" w:date="2024-11-01T00:09:00Z"/>
                <w:rFonts w:cs="Arial"/>
                <w:color w:val="000000"/>
                <w:sz w:val="18"/>
                <w:szCs w:val="18"/>
              </w:rPr>
              <w:pPrChange w:id="4055" w:author="Bailey, Colin (DFO/MPO)" w:date="2024-10-31T23:59:00Z">
                <w:pPr>
                  <w:jc w:val="center"/>
                </w:pPr>
              </w:pPrChange>
            </w:pPr>
            <w:del w:id="4056" w:author="Bailey, Colin (DFO/MPO)" w:date="2024-11-01T00:09:00Z">
              <w:r w:rsidRPr="003C067C" w:rsidDel="00D21B02">
                <w:rPr>
                  <w:rFonts w:cs="Arial"/>
                  <w:color w:val="000000"/>
                  <w:sz w:val="18"/>
                  <w:szCs w:val="18"/>
                </w:rPr>
                <w:delText>0.19%</w:delText>
              </w:r>
            </w:del>
          </w:p>
        </w:tc>
        <w:tc>
          <w:tcPr>
            <w:tcW w:w="806" w:type="dxa"/>
            <w:tcBorders>
              <w:top w:val="nil"/>
              <w:left w:val="nil"/>
              <w:bottom w:val="nil"/>
              <w:right w:val="nil"/>
            </w:tcBorders>
            <w:shd w:val="clear" w:color="auto" w:fill="auto"/>
            <w:noWrap/>
            <w:vAlign w:val="bottom"/>
            <w:hideMark/>
            <w:tcPrChange w:id="4057" w:author="Bailey, Colin (DFO/MPO)" w:date="2024-11-01T00:04:00Z">
              <w:tcPr>
                <w:tcW w:w="809" w:type="dxa"/>
                <w:tcBorders>
                  <w:top w:val="nil"/>
                  <w:left w:val="nil"/>
                  <w:bottom w:val="nil"/>
                  <w:right w:val="nil"/>
                </w:tcBorders>
                <w:shd w:val="clear" w:color="auto" w:fill="auto"/>
                <w:noWrap/>
                <w:vAlign w:val="bottom"/>
                <w:hideMark/>
              </w:tcPr>
            </w:tcPrChange>
          </w:tcPr>
          <w:p w14:paraId="5403D0F1" w14:textId="1FE2E37C" w:rsidR="00B74121" w:rsidRPr="003C067C" w:rsidDel="00D21B02" w:rsidRDefault="00B74121">
            <w:pPr>
              <w:jc w:val="right"/>
              <w:rPr>
                <w:del w:id="4058" w:author="Bailey, Colin (DFO/MPO)" w:date="2024-11-01T00:09:00Z"/>
                <w:rFonts w:cs="Arial"/>
                <w:color w:val="000000"/>
                <w:sz w:val="18"/>
                <w:szCs w:val="18"/>
              </w:rPr>
              <w:pPrChange w:id="4059" w:author="Bailey, Colin (DFO/MPO)" w:date="2024-10-31T23:59:00Z">
                <w:pPr>
                  <w:jc w:val="center"/>
                </w:pPr>
              </w:pPrChange>
            </w:pPr>
            <w:del w:id="4060" w:author="Bailey, Colin (DFO/MPO)" w:date="2024-11-01T00:09:00Z">
              <w:r w:rsidRPr="003C067C" w:rsidDel="00D21B02">
                <w:rPr>
                  <w:rFonts w:cs="Arial"/>
                  <w:color w:val="000000"/>
                  <w:sz w:val="18"/>
                  <w:szCs w:val="18"/>
                </w:rPr>
                <w:delText>0.13%</w:delText>
              </w:r>
            </w:del>
          </w:p>
        </w:tc>
      </w:tr>
      <w:tr w:rsidR="0058659A" w:rsidRPr="008A296C" w:rsidDel="00D21B02" w14:paraId="20E40D7E" w14:textId="213E55E2" w:rsidTr="0058659A">
        <w:tblPrEx>
          <w:tblPrExChange w:id="4061" w:author="Bailey, Colin (DFO/MPO)" w:date="2024-11-01T00:04:00Z">
            <w:tblPrEx>
              <w:tblW w:w="14884" w:type="dxa"/>
            </w:tblPrEx>
          </w:tblPrExChange>
        </w:tblPrEx>
        <w:trPr>
          <w:trHeight w:val="300"/>
          <w:del w:id="4062" w:author="Bailey, Colin (DFO/MPO)" w:date="2024-11-01T00:09:00Z"/>
          <w:trPrChange w:id="4063" w:author="Bailey, Colin (DFO/MPO)" w:date="2024-11-01T00:04:00Z">
            <w:trPr>
              <w:trHeight w:val="300"/>
            </w:trPr>
          </w:trPrChange>
        </w:trPr>
        <w:tc>
          <w:tcPr>
            <w:tcW w:w="2428" w:type="dxa"/>
            <w:tcBorders>
              <w:top w:val="nil"/>
              <w:left w:val="nil"/>
              <w:bottom w:val="nil"/>
              <w:right w:val="nil"/>
            </w:tcBorders>
            <w:shd w:val="clear" w:color="auto" w:fill="auto"/>
            <w:noWrap/>
            <w:vAlign w:val="bottom"/>
            <w:hideMark/>
            <w:tcPrChange w:id="4064" w:author="Bailey, Colin (DFO/MPO)" w:date="2024-11-01T00:04:00Z">
              <w:tcPr>
                <w:tcW w:w="2430" w:type="dxa"/>
                <w:gridSpan w:val="2"/>
                <w:tcBorders>
                  <w:top w:val="nil"/>
                  <w:left w:val="nil"/>
                  <w:bottom w:val="nil"/>
                  <w:right w:val="nil"/>
                </w:tcBorders>
                <w:shd w:val="clear" w:color="auto" w:fill="auto"/>
                <w:noWrap/>
                <w:vAlign w:val="bottom"/>
                <w:hideMark/>
              </w:tcPr>
            </w:tcPrChange>
          </w:tcPr>
          <w:p w14:paraId="3BE96D4A" w14:textId="7D4452EA" w:rsidR="00B74121" w:rsidRPr="003C067C" w:rsidDel="00D21B02" w:rsidRDefault="00B74121" w:rsidP="0058659A">
            <w:pPr>
              <w:rPr>
                <w:del w:id="4065" w:author="Bailey, Colin (DFO/MPO)" w:date="2024-11-01T00:09:00Z"/>
                <w:rFonts w:cs="Arial"/>
                <w:color w:val="000000"/>
                <w:sz w:val="18"/>
                <w:szCs w:val="18"/>
              </w:rPr>
            </w:pPr>
            <w:del w:id="4066" w:author="Bailey, Colin (DFO/MPO)" w:date="2024-11-01T00:09:00Z">
              <w:r w:rsidRPr="003C067C" w:rsidDel="00D21B02">
                <w:rPr>
                  <w:rFonts w:cs="Arial"/>
                  <w:color w:val="000000"/>
                  <w:sz w:val="18"/>
                  <w:szCs w:val="18"/>
                </w:rPr>
                <w:delText>North Georgia Straits Sport</w:delText>
              </w:r>
            </w:del>
          </w:p>
        </w:tc>
        <w:tc>
          <w:tcPr>
            <w:tcW w:w="809" w:type="dxa"/>
            <w:tcBorders>
              <w:top w:val="nil"/>
              <w:left w:val="nil"/>
              <w:bottom w:val="nil"/>
              <w:right w:val="nil"/>
            </w:tcBorders>
            <w:shd w:val="clear" w:color="auto" w:fill="auto"/>
            <w:noWrap/>
            <w:vAlign w:val="bottom"/>
            <w:hideMark/>
            <w:tcPrChange w:id="4067"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05127D70" w14:textId="14FAE96B" w:rsidR="00B74121" w:rsidRPr="003C067C" w:rsidDel="00D21B02" w:rsidRDefault="00B74121">
            <w:pPr>
              <w:jc w:val="right"/>
              <w:rPr>
                <w:del w:id="4068" w:author="Bailey, Colin (DFO/MPO)" w:date="2024-11-01T00:09:00Z"/>
                <w:rFonts w:cs="Arial"/>
                <w:color w:val="000000"/>
                <w:sz w:val="18"/>
                <w:szCs w:val="18"/>
              </w:rPr>
              <w:pPrChange w:id="4069" w:author="Bailey, Colin (DFO/MPO)" w:date="2024-10-31T23:59:00Z">
                <w:pPr>
                  <w:jc w:val="center"/>
                </w:pPr>
              </w:pPrChange>
            </w:pPr>
            <w:del w:id="4070"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4071"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3162E517" w14:textId="49106721" w:rsidR="00B74121" w:rsidRPr="003C067C" w:rsidDel="00D21B02" w:rsidRDefault="00B74121">
            <w:pPr>
              <w:jc w:val="right"/>
              <w:rPr>
                <w:del w:id="4072" w:author="Bailey, Colin (DFO/MPO)" w:date="2024-11-01T00:09:00Z"/>
                <w:rFonts w:cs="Arial"/>
                <w:color w:val="000000"/>
                <w:sz w:val="18"/>
                <w:szCs w:val="18"/>
              </w:rPr>
              <w:pPrChange w:id="4073" w:author="Bailey, Colin (DFO/MPO)" w:date="2024-10-31T23:59:00Z">
                <w:pPr>
                  <w:jc w:val="center"/>
                </w:pPr>
              </w:pPrChange>
            </w:pPr>
            <w:del w:id="4074" w:author="Bailey, Colin (DFO/MPO)" w:date="2024-11-01T00:09:00Z">
              <w:r w:rsidRPr="003C067C" w:rsidDel="00D21B02">
                <w:rPr>
                  <w:rFonts w:cs="Arial"/>
                  <w:color w:val="000000"/>
                  <w:sz w:val="18"/>
                  <w:szCs w:val="18"/>
                </w:rPr>
                <w:delText>0.20%</w:delText>
              </w:r>
            </w:del>
          </w:p>
        </w:tc>
        <w:tc>
          <w:tcPr>
            <w:tcW w:w="810" w:type="dxa"/>
            <w:tcBorders>
              <w:top w:val="nil"/>
              <w:left w:val="nil"/>
              <w:bottom w:val="nil"/>
              <w:right w:val="nil"/>
            </w:tcBorders>
            <w:shd w:val="clear" w:color="auto" w:fill="auto"/>
            <w:noWrap/>
            <w:vAlign w:val="bottom"/>
            <w:hideMark/>
            <w:tcPrChange w:id="4075"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39FB6E0F" w14:textId="68B3E90C" w:rsidR="00B74121" w:rsidRPr="003C067C" w:rsidDel="00D21B02" w:rsidRDefault="00B74121">
            <w:pPr>
              <w:jc w:val="right"/>
              <w:rPr>
                <w:del w:id="4076" w:author="Bailey, Colin (DFO/MPO)" w:date="2024-11-01T00:09:00Z"/>
                <w:rFonts w:cs="Arial"/>
                <w:color w:val="000000"/>
                <w:sz w:val="18"/>
                <w:szCs w:val="18"/>
              </w:rPr>
              <w:pPrChange w:id="4077" w:author="Bailey, Colin (DFO/MPO)" w:date="2024-10-31T23:59:00Z">
                <w:pPr>
                  <w:jc w:val="center"/>
                </w:pPr>
              </w:pPrChange>
            </w:pPr>
            <w:del w:id="4078" w:author="Bailey, Colin (DFO/MPO)" w:date="2024-11-01T00:09:00Z">
              <w:r w:rsidRPr="003C067C" w:rsidDel="00D21B02">
                <w:rPr>
                  <w:rFonts w:cs="Arial"/>
                  <w:color w:val="000000"/>
                  <w:sz w:val="18"/>
                  <w:szCs w:val="18"/>
                </w:rPr>
                <w:delText>0.20%</w:delText>
              </w:r>
            </w:del>
          </w:p>
        </w:tc>
        <w:tc>
          <w:tcPr>
            <w:tcW w:w="810" w:type="dxa"/>
            <w:tcBorders>
              <w:top w:val="nil"/>
              <w:left w:val="nil"/>
              <w:bottom w:val="nil"/>
              <w:right w:val="nil"/>
            </w:tcBorders>
            <w:shd w:val="clear" w:color="auto" w:fill="auto"/>
            <w:noWrap/>
            <w:vAlign w:val="bottom"/>
            <w:hideMark/>
            <w:tcPrChange w:id="4079"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7DBA12F5" w14:textId="7D291FFD" w:rsidR="00B74121" w:rsidRPr="003C067C" w:rsidDel="00D21B02" w:rsidRDefault="00B74121">
            <w:pPr>
              <w:jc w:val="right"/>
              <w:rPr>
                <w:del w:id="4080" w:author="Bailey, Colin (DFO/MPO)" w:date="2024-11-01T00:09:00Z"/>
                <w:rFonts w:cs="Arial"/>
                <w:color w:val="000000"/>
                <w:sz w:val="18"/>
                <w:szCs w:val="18"/>
              </w:rPr>
              <w:pPrChange w:id="4081" w:author="Bailey, Colin (DFO/MPO)" w:date="2024-10-31T23:59:00Z">
                <w:pPr>
                  <w:jc w:val="center"/>
                </w:pPr>
              </w:pPrChange>
            </w:pPr>
            <w:del w:id="4082" w:author="Bailey, Colin (DFO/MPO)" w:date="2024-11-01T00:09:00Z">
              <w:r w:rsidRPr="003C067C" w:rsidDel="00D21B02">
                <w:rPr>
                  <w:rFonts w:cs="Arial"/>
                  <w:color w:val="000000"/>
                  <w:sz w:val="18"/>
                  <w:szCs w:val="18"/>
                </w:rPr>
                <w:delText>1.20%</w:delText>
              </w:r>
            </w:del>
          </w:p>
        </w:tc>
        <w:tc>
          <w:tcPr>
            <w:tcW w:w="900" w:type="dxa"/>
            <w:tcBorders>
              <w:top w:val="nil"/>
              <w:left w:val="nil"/>
              <w:bottom w:val="nil"/>
              <w:right w:val="nil"/>
            </w:tcBorders>
            <w:shd w:val="clear" w:color="auto" w:fill="auto"/>
            <w:noWrap/>
            <w:vAlign w:val="bottom"/>
            <w:hideMark/>
            <w:tcPrChange w:id="4083" w:author="Bailey, Colin (DFO/MPO)" w:date="2024-11-01T00:04:00Z">
              <w:tcPr>
                <w:tcW w:w="900" w:type="dxa"/>
                <w:gridSpan w:val="2"/>
                <w:tcBorders>
                  <w:top w:val="nil"/>
                  <w:left w:val="nil"/>
                  <w:bottom w:val="nil"/>
                  <w:right w:val="nil"/>
                </w:tcBorders>
                <w:shd w:val="clear" w:color="auto" w:fill="auto"/>
                <w:noWrap/>
                <w:vAlign w:val="bottom"/>
                <w:hideMark/>
              </w:tcPr>
            </w:tcPrChange>
          </w:tcPr>
          <w:p w14:paraId="66763537" w14:textId="49DAECED" w:rsidR="00B74121" w:rsidRPr="003C067C" w:rsidDel="00D21B02" w:rsidRDefault="00B74121">
            <w:pPr>
              <w:jc w:val="right"/>
              <w:rPr>
                <w:del w:id="4084" w:author="Bailey, Colin (DFO/MPO)" w:date="2024-11-01T00:09:00Z"/>
                <w:rFonts w:cs="Arial"/>
                <w:color w:val="000000"/>
                <w:sz w:val="18"/>
                <w:szCs w:val="18"/>
              </w:rPr>
              <w:pPrChange w:id="4085" w:author="Bailey, Colin (DFO/MPO)" w:date="2024-10-31T23:59:00Z">
                <w:pPr>
                  <w:jc w:val="center"/>
                </w:pPr>
              </w:pPrChange>
            </w:pPr>
            <w:del w:id="4086" w:author="Bailey, Colin (DFO/MPO)" w:date="2024-11-01T00:09:00Z">
              <w:r w:rsidRPr="003C067C" w:rsidDel="00D21B02">
                <w:rPr>
                  <w:rFonts w:cs="Arial"/>
                  <w:color w:val="000000"/>
                  <w:sz w:val="18"/>
                  <w:szCs w:val="18"/>
                </w:rPr>
                <w:delText>2.10%</w:delText>
              </w:r>
            </w:del>
          </w:p>
        </w:tc>
        <w:tc>
          <w:tcPr>
            <w:tcW w:w="810" w:type="dxa"/>
            <w:tcBorders>
              <w:top w:val="nil"/>
              <w:left w:val="nil"/>
              <w:bottom w:val="nil"/>
              <w:right w:val="nil"/>
            </w:tcBorders>
            <w:shd w:val="clear" w:color="auto" w:fill="auto"/>
            <w:noWrap/>
            <w:vAlign w:val="bottom"/>
            <w:hideMark/>
            <w:tcPrChange w:id="4087"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5FE474B1" w14:textId="594E4DC4" w:rsidR="00B74121" w:rsidRPr="003C067C" w:rsidDel="00D21B02" w:rsidRDefault="00B74121">
            <w:pPr>
              <w:jc w:val="right"/>
              <w:rPr>
                <w:del w:id="4088" w:author="Bailey, Colin (DFO/MPO)" w:date="2024-11-01T00:09:00Z"/>
                <w:rFonts w:cs="Arial"/>
                <w:color w:val="000000"/>
                <w:sz w:val="18"/>
                <w:szCs w:val="18"/>
              </w:rPr>
              <w:pPrChange w:id="4089" w:author="Bailey, Colin (DFO/MPO)" w:date="2024-10-31T23:59:00Z">
                <w:pPr>
                  <w:jc w:val="center"/>
                </w:pPr>
              </w:pPrChange>
            </w:pPr>
            <w:del w:id="4090" w:author="Bailey, Colin (DFO/MPO)" w:date="2024-11-01T00:09:00Z">
              <w:r w:rsidRPr="003C067C" w:rsidDel="00D21B02">
                <w:rPr>
                  <w:rFonts w:cs="Arial"/>
                  <w:color w:val="000000"/>
                  <w:sz w:val="18"/>
                  <w:szCs w:val="18"/>
                </w:rPr>
                <w:delText>1.20%</w:delText>
              </w:r>
            </w:del>
          </w:p>
        </w:tc>
        <w:tc>
          <w:tcPr>
            <w:tcW w:w="810" w:type="dxa"/>
            <w:tcBorders>
              <w:top w:val="nil"/>
              <w:left w:val="nil"/>
              <w:bottom w:val="nil"/>
              <w:right w:val="nil"/>
            </w:tcBorders>
            <w:shd w:val="clear" w:color="auto" w:fill="auto"/>
            <w:noWrap/>
            <w:vAlign w:val="bottom"/>
            <w:hideMark/>
            <w:tcPrChange w:id="4091"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5A5D91DA" w14:textId="1F599438" w:rsidR="00B74121" w:rsidRPr="003C067C" w:rsidDel="00D21B02" w:rsidRDefault="00B74121">
            <w:pPr>
              <w:jc w:val="right"/>
              <w:rPr>
                <w:del w:id="4092" w:author="Bailey, Colin (DFO/MPO)" w:date="2024-11-01T00:09:00Z"/>
                <w:rFonts w:cs="Arial"/>
                <w:color w:val="000000"/>
                <w:sz w:val="18"/>
                <w:szCs w:val="18"/>
              </w:rPr>
              <w:pPrChange w:id="4093" w:author="Bailey, Colin (DFO/MPO)" w:date="2024-10-31T23:59:00Z">
                <w:pPr>
                  <w:jc w:val="center"/>
                </w:pPr>
              </w:pPrChange>
            </w:pPr>
            <w:del w:id="4094" w:author="Bailey, Colin (DFO/MPO)" w:date="2024-11-01T00:09:00Z">
              <w:r w:rsidRPr="003C067C" w:rsidDel="00D21B02">
                <w:rPr>
                  <w:rFonts w:cs="Arial"/>
                  <w:color w:val="000000"/>
                  <w:sz w:val="18"/>
                  <w:szCs w:val="18"/>
                </w:rPr>
                <w:delText>0.60%</w:delText>
              </w:r>
            </w:del>
          </w:p>
        </w:tc>
        <w:tc>
          <w:tcPr>
            <w:tcW w:w="810" w:type="dxa"/>
            <w:tcBorders>
              <w:top w:val="nil"/>
              <w:left w:val="nil"/>
              <w:bottom w:val="nil"/>
              <w:right w:val="nil"/>
            </w:tcBorders>
            <w:shd w:val="clear" w:color="auto" w:fill="auto"/>
            <w:noWrap/>
            <w:vAlign w:val="bottom"/>
            <w:hideMark/>
            <w:tcPrChange w:id="4095"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52B13315" w14:textId="438A62E7" w:rsidR="00B74121" w:rsidRPr="003C067C" w:rsidDel="00D21B02" w:rsidRDefault="00B74121">
            <w:pPr>
              <w:jc w:val="right"/>
              <w:rPr>
                <w:del w:id="4096" w:author="Bailey, Colin (DFO/MPO)" w:date="2024-11-01T00:09:00Z"/>
                <w:rFonts w:cs="Arial"/>
                <w:color w:val="000000"/>
                <w:sz w:val="18"/>
                <w:szCs w:val="18"/>
              </w:rPr>
              <w:pPrChange w:id="4097" w:author="Bailey, Colin (DFO/MPO)" w:date="2024-10-31T23:59:00Z">
                <w:pPr>
                  <w:jc w:val="center"/>
                </w:pPr>
              </w:pPrChange>
            </w:pPr>
            <w:del w:id="4098" w:author="Bailey, Colin (DFO/MPO)" w:date="2024-11-01T00:09:00Z">
              <w:r w:rsidRPr="003C067C" w:rsidDel="00D21B02">
                <w:rPr>
                  <w:rFonts w:cs="Arial"/>
                  <w:color w:val="000000"/>
                  <w:sz w:val="18"/>
                  <w:szCs w:val="18"/>
                </w:rPr>
                <w:delText>0.20%</w:delText>
              </w:r>
            </w:del>
          </w:p>
        </w:tc>
        <w:tc>
          <w:tcPr>
            <w:tcW w:w="810" w:type="dxa"/>
            <w:tcBorders>
              <w:top w:val="nil"/>
              <w:left w:val="nil"/>
              <w:bottom w:val="nil"/>
              <w:right w:val="nil"/>
            </w:tcBorders>
            <w:shd w:val="clear" w:color="auto" w:fill="auto"/>
            <w:noWrap/>
            <w:vAlign w:val="bottom"/>
            <w:hideMark/>
            <w:tcPrChange w:id="4099" w:author="Bailey, Colin (DFO/MPO)" w:date="2024-11-01T00:04:00Z">
              <w:tcPr>
                <w:tcW w:w="1624" w:type="dxa"/>
                <w:gridSpan w:val="5"/>
                <w:tcBorders>
                  <w:top w:val="nil"/>
                  <w:left w:val="nil"/>
                  <w:bottom w:val="nil"/>
                  <w:right w:val="nil"/>
                </w:tcBorders>
                <w:shd w:val="clear" w:color="auto" w:fill="auto"/>
                <w:noWrap/>
                <w:vAlign w:val="bottom"/>
                <w:hideMark/>
              </w:tcPr>
            </w:tcPrChange>
          </w:tcPr>
          <w:p w14:paraId="73019321" w14:textId="57918B75" w:rsidR="00B74121" w:rsidRPr="003C067C" w:rsidDel="00D21B02" w:rsidRDefault="00B74121">
            <w:pPr>
              <w:jc w:val="right"/>
              <w:rPr>
                <w:del w:id="4100" w:author="Bailey, Colin (DFO/MPO)" w:date="2024-11-01T00:09:00Z"/>
                <w:rFonts w:cs="Arial"/>
                <w:color w:val="000000"/>
                <w:sz w:val="18"/>
                <w:szCs w:val="18"/>
              </w:rPr>
              <w:pPrChange w:id="4101" w:author="Bailey, Colin (DFO/MPO)" w:date="2024-10-31T23:59:00Z">
                <w:pPr>
                  <w:jc w:val="center"/>
                </w:pPr>
              </w:pPrChange>
            </w:pPr>
            <w:del w:id="4102" w:author="Bailey, Colin (DFO/MPO)" w:date="2024-11-01T00:09:00Z">
              <w:r w:rsidRPr="003C067C" w:rsidDel="00D21B02">
                <w:rPr>
                  <w:rFonts w:cs="Arial"/>
                  <w:color w:val="000000"/>
                  <w:sz w:val="18"/>
                  <w:szCs w:val="18"/>
                </w:rPr>
                <w:delText>0.30%</w:delText>
              </w:r>
            </w:del>
          </w:p>
        </w:tc>
        <w:tc>
          <w:tcPr>
            <w:tcW w:w="810" w:type="dxa"/>
            <w:tcBorders>
              <w:top w:val="nil"/>
              <w:left w:val="nil"/>
              <w:bottom w:val="nil"/>
              <w:right w:val="nil"/>
            </w:tcBorders>
            <w:shd w:val="clear" w:color="auto" w:fill="auto"/>
            <w:noWrap/>
            <w:vAlign w:val="bottom"/>
            <w:hideMark/>
            <w:tcPrChange w:id="4103" w:author="Bailey, Colin (DFO/MPO)" w:date="2024-11-01T00:04:00Z">
              <w:tcPr>
                <w:tcW w:w="1886" w:type="dxa"/>
                <w:gridSpan w:val="5"/>
                <w:tcBorders>
                  <w:top w:val="nil"/>
                  <w:left w:val="nil"/>
                  <w:bottom w:val="nil"/>
                  <w:right w:val="nil"/>
                </w:tcBorders>
                <w:shd w:val="clear" w:color="auto" w:fill="auto"/>
                <w:noWrap/>
                <w:vAlign w:val="bottom"/>
                <w:hideMark/>
              </w:tcPr>
            </w:tcPrChange>
          </w:tcPr>
          <w:p w14:paraId="1E764569" w14:textId="6315ED4F" w:rsidR="00B74121" w:rsidRPr="003C067C" w:rsidDel="00D21B02" w:rsidRDefault="00B74121">
            <w:pPr>
              <w:jc w:val="right"/>
              <w:rPr>
                <w:del w:id="4104" w:author="Bailey, Colin (DFO/MPO)" w:date="2024-11-01T00:09:00Z"/>
                <w:rFonts w:cs="Arial"/>
                <w:color w:val="000000"/>
                <w:sz w:val="18"/>
                <w:szCs w:val="18"/>
              </w:rPr>
              <w:pPrChange w:id="4105" w:author="Bailey, Colin (DFO/MPO)" w:date="2024-10-31T23:59:00Z">
                <w:pPr>
                  <w:jc w:val="center"/>
                </w:pPr>
              </w:pPrChange>
            </w:pPr>
            <w:del w:id="4106" w:author="Bailey, Colin (DFO/MPO)" w:date="2024-11-01T00:09:00Z">
              <w:r w:rsidRPr="003C067C" w:rsidDel="00D21B02">
                <w:rPr>
                  <w:rFonts w:cs="Arial"/>
                  <w:color w:val="000000"/>
                  <w:sz w:val="18"/>
                  <w:szCs w:val="18"/>
                </w:rPr>
                <w:delText>0.12%</w:delText>
              </w:r>
            </w:del>
          </w:p>
        </w:tc>
        <w:tc>
          <w:tcPr>
            <w:tcW w:w="810" w:type="dxa"/>
            <w:tcBorders>
              <w:top w:val="nil"/>
              <w:left w:val="nil"/>
              <w:bottom w:val="nil"/>
              <w:right w:val="nil"/>
            </w:tcBorders>
            <w:shd w:val="clear" w:color="auto" w:fill="auto"/>
            <w:noWrap/>
            <w:vAlign w:val="bottom"/>
            <w:hideMark/>
            <w:tcPrChange w:id="4107" w:author="Bailey, Colin (DFO/MPO)" w:date="2024-11-01T00:04:00Z">
              <w:tcPr>
                <w:tcW w:w="756" w:type="dxa"/>
                <w:gridSpan w:val="2"/>
                <w:tcBorders>
                  <w:top w:val="nil"/>
                  <w:left w:val="nil"/>
                  <w:bottom w:val="nil"/>
                  <w:right w:val="nil"/>
                </w:tcBorders>
                <w:shd w:val="clear" w:color="auto" w:fill="auto"/>
                <w:noWrap/>
                <w:vAlign w:val="bottom"/>
                <w:hideMark/>
              </w:tcPr>
            </w:tcPrChange>
          </w:tcPr>
          <w:p w14:paraId="3A51A0B1" w14:textId="6FD35D7D" w:rsidR="00B74121" w:rsidRPr="003C067C" w:rsidDel="00D21B02" w:rsidRDefault="00B74121">
            <w:pPr>
              <w:jc w:val="right"/>
              <w:rPr>
                <w:del w:id="4108" w:author="Bailey, Colin (DFO/MPO)" w:date="2024-11-01T00:09:00Z"/>
                <w:rFonts w:cs="Arial"/>
                <w:color w:val="000000"/>
                <w:sz w:val="18"/>
                <w:szCs w:val="18"/>
              </w:rPr>
              <w:pPrChange w:id="4109" w:author="Bailey, Colin (DFO/MPO)" w:date="2024-10-31T23:59:00Z">
                <w:pPr>
                  <w:jc w:val="center"/>
                </w:pPr>
              </w:pPrChange>
            </w:pPr>
            <w:del w:id="4110" w:author="Bailey, Colin (DFO/MPO)" w:date="2024-11-01T00:09:00Z">
              <w:r w:rsidRPr="003C067C" w:rsidDel="00D21B02">
                <w:rPr>
                  <w:rFonts w:cs="Arial"/>
                  <w:color w:val="000000"/>
                  <w:sz w:val="18"/>
                  <w:szCs w:val="18"/>
                </w:rPr>
                <w:delText>0.05%</w:delText>
              </w:r>
            </w:del>
          </w:p>
        </w:tc>
        <w:tc>
          <w:tcPr>
            <w:tcW w:w="806" w:type="dxa"/>
            <w:tcBorders>
              <w:top w:val="nil"/>
              <w:left w:val="nil"/>
              <w:bottom w:val="nil"/>
              <w:right w:val="nil"/>
            </w:tcBorders>
            <w:shd w:val="clear" w:color="auto" w:fill="auto"/>
            <w:noWrap/>
            <w:vAlign w:val="bottom"/>
            <w:hideMark/>
            <w:tcPrChange w:id="4111" w:author="Bailey, Colin (DFO/MPO)" w:date="2024-11-01T00:04:00Z">
              <w:tcPr>
                <w:tcW w:w="809" w:type="dxa"/>
                <w:tcBorders>
                  <w:top w:val="nil"/>
                  <w:left w:val="nil"/>
                  <w:bottom w:val="nil"/>
                  <w:right w:val="nil"/>
                </w:tcBorders>
                <w:shd w:val="clear" w:color="auto" w:fill="auto"/>
                <w:noWrap/>
                <w:vAlign w:val="bottom"/>
                <w:hideMark/>
              </w:tcPr>
            </w:tcPrChange>
          </w:tcPr>
          <w:p w14:paraId="688E6E14" w14:textId="63333902" w:rsidR="00B74121" w:rsidRPr="003C067C" w:rsidDel="00D21B02" w:rsidRDefault="00B74121">
            <w:pPr>
              <w:jc w:val="right"/>
              <w:rPr>
                <w:del w:id="4112" w:author="Bailey, Colin (DFO/MPO)" w:date="2024-11-01T00:09:00Z"/>
                <w:rFonts w:cs="Arial"/>
                <w:color w:val="000000"/>
                <w:sz w:val="18"/>
                <w:szCs w:val="18"/>
              </w:rPr>
              <w:pPrChange w:id="4113" w:author="Bailey, Colin (DFO/MPO)" w:date="2024-10-31T23:59:00Z">
                <w:pPr>
                  <w:jc w:val="center"/>
                </w:pPr>
              </w:pPrChange>
            </w:pPr>
            <w:del w:id="4114" w:author="Bailey, Colin (DFO/MPO)" w:date="2024-11-01T00:09:00Z">
              <w:r w:rsidRPr="003C067C" w:rsidDel="00D21B02">
                <w:rPr>
                  <w:rFonts w:cs="Arial"/>
                  <w:color w:val="000000"/>
                  <w:sz w:val="18"/>
                  <w:szCs w:val="18"/>
                </w:rPr>
                <w:delText>0.07%</w:delText>
              </w:r>
            </w:del>
          </w:p>
        </w:tc>
        <w:tc>
          <w:tcPr>
            <w:tcW w:w="806" w:type="dxa"/>
            <w:tcBorders>
              <w:top w:val="nil"/>
              <w:left w:val="nil"/>
              <w:bottom w:val="nil"/>
              <w:right w:val="nil"/>
            </w:tcBorders>
            <w:shd w:val="clear" w:color="auto" w:fill="auto"/>
            <w:noWrap/>
            <w:vAlign w:val="bottom"/>
            <w:hideMark/>
            <w:tcPrChange w:id="4115" w:author="Bailey, Colin (DFO/MPO)" w:date="2024-11-01T00:04:00Z">
              <w:tcPr>
                <w:tcW w:w="809" w:type="dxa"/>
                <w:tcBorders>
                  <w:top w:val="nil"/>
                  <w:left w:val="nil"/>
                  <w:bottom w:val="nil"/>
                  <w:right w:val="nil"/>
                </w:tcBorders>
                <w:shd w:val="clear" w:color="auto" w:fill="auto"/>
                <w:noWrap/>
                <w:vAlign w:val="bottom"/>
                <w:hideMark/>
              </w:tcPr>
            </w:tcPrChange>
          </w:tcPr>
          <w:p w14:paraId="3B21F5EB" w14:textId="2312BF37" w:rsidR="00B74121" w:rsidRPr="003C067C" w:rsidDel="00D21B02" w:rsidRDefault="00B74121">
            <w:pPr>
              <w:jc w:val="right"/>
              <w:rPr>
                <w:del w:id="4116" w:author="Bailey, Colin (DFO/MPO)" w:date="2024-11-01T00:09:00Z"/>
                <w:rFonts w:cs="Arial"/>
                <w:color w:val="000000"/>
                <w:sz w:val="18"/>
                <w:szCs w:val="18"/>
              </w:rPr>
              <w:pPrChange w:id="4117" w:author="Bailey, Colin (DFO/MPO)" w:date="2024-10-31T23:59:00Z">
                <w:pPr>
                  <w:jc w:val="center"/>
                </w:pPr>
              </w:pPrChange>
            </w:pPr>
            <w:del w:id="4118" w:author="Bailey, Colin (DFO/MPO)" w:date="2024-11-01T00:09:00Z">
              <w:r w:rsidRPr="003C067C" w:rsidDel="00D21B02">
                <w:rPr>
                  <w:rFonts w:cs="Arial"/>
                  <w:color w:val="000000"/>
                  <w:sz w:val="18"/>
                  <w:szCs w:val="18"/>
                </w:rPr>
                <w:delText>0.07%</w:delText>
              </w:r>
            </w:del>
          </w:p>
        </w:tc>
      </w:tr>
      <w:tr w:rsidR="0058659A" w:rsidRPr="008A296C" w:rsidDel="00D21B02" w14:paraId="4F7EBE4D" w14:textId="3F19E28A" w:rsidTr="0058659A">
        <w:tblPrEx>
          <w:tblPrExChange w:id="4119" w:author="Bailey, Colin (DFO/MPO)" w:date="2024-11-01T00:04:00Z">
            <w:tblPrEx>
              <w:tblW w:w="14884" w:type="dxa"/>
            </w:tblPrEx>
          </w:tblPrExChange>
        </w:tblPrEx>
        <w:trPr>
          <w:trHeight w:val="300"/>
          <w:del w:id="4120" w:author="Bailey, Colin (DFO/MPO)" w:date="2024-11-01T00:09:00Z"/>
          <w:trPrChange w:id="4121" w:author="Bailey, Colin (DFO/MPO)" w:date="2024-11-01T00:04:00Z">
            <w:trPr>
              <w:trHeight w:val="300"/>
            </w:trPr>
          </w:trPrChange>
        </w:trPr>
        <w:tc>
          <w:tcPr>
            <w:tcW w:w="2428" w:type="dxa"/>
            <w:tcBorders>
              <w:top w:val="nil"/>
              <w:left w:val="nil"/>
              <w:bottom w:val="nil"/>
              <w:right w:val="nil"/>
            </w:tcBorders>
            <w:shd w:val="clear" w:color="auto" w:fill="auto"/>
            <w:noWrap/>
            <w:vAlign w:val="bottom"/>
            <w:hideMark/>
            <w:tcPrChange w:id="4122" w:author="Bailey, Colin (DFO/MPO)" w:date="2024-11-01T00:04:00Z">
              <w:tcPr>
                <w:tcW w:w="2430" w:type="dxa"/>
                <w:gridSpan w:val="2"/>
                <w:tcBorders>
                  <w:top w:val="nil"/>
                  <w:left w:val="nil"/>
                  <w:bottom w:val="nil"/>
                  <w:right w:val="nil"/>
                </w:tcBorders>
                <w:shd w:val="clear" w:color="auto" w:fill="auto"/>
                <w:noWrap/>
                <w:vAlign w:val="bottom"/>
                <w:hideMark/>
              </w:tcPr>
            </w:tcPrChange>
          </w:tcPr>
          <w:p w14:paraId="67E65B6F" w14:textId="6FA419A8" w:rsidR="00B74121" w:rsidRPr="003C067C" w:rsidDel="00D21B02" w:rsidRDefault="00B74121" w:rsidP="0058659A">
            <w:pPr>
              <w:rPr>
                <w:del w:id="4123" w:author="Bailey, Colin (DFO/MPO)" w:date="2024-11-01T00:09:00Z"/>
                <w:rFonts w:cs="Arial"/>
                <w:color w:val="000000"/>
                <w:sz w:val="18"/>
                <w:szCs w:val="18"/>
              </w:rPr>
            </w:pPr>
            <w:del w:id="4124" w:author="Bailey, Colin (DFO/MPO)" w:date="2024-11-01T00:09:00Z">
              <w:r w:rsidRPr="003C067C" w:rsidDel="00D21B02">
                <w:rPr>
                  <w:rFonts w:cs="Arial"/>
                  <w:color w:val="000000"/>
                  <w:sz w:val="18"/>
                  <w:szCs w:val="18"/>
                </w:rPr>
                <w:delText>South Georgia Straits Sport</w:delText>
              </w:r>
            </w:del>
          </w:p>
        </w:tc>
        <w:tc>
          <w:tcPr>
            <w:tcW w:w="809" w:type="dxa"/>
            <w:tcBorders>
              <w:top w:val="nil"/>
              <w:left w:val="nil"/>
              <w:bottom w:val="nil"/>
              <w:right w:val="nil"/>
            </w:tcBorders>
            <w:shd w:val="clear" w:color="auto" w:fill="auto"/>
            <w:noWrap/>
            <w:vAlign w:val="bottom"/>
            <w:hideMark/>
            <w:tcPrChange w:id="4125"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0B4EA82A" w14:textId="1742514E" w:rsidR="00B74121" w:rsidRPr="003C067C" w:rsidDel="00D21B02" w:rsidRDefault="00B74121">
            <w:pPr>
              <w:jc w:val="right"/>
              <w:rPr>
                <w:del w:id="4126" w:author="Bailey, Colin (DFO/MPO)" w:date="2024-11-01T00:09:00Z"/>
                <w:rFonts w:cs="Arial"/>
                <w:color w:val="000000"/>
                <w:sz w:val="18"/>
                <w:szCs w:val="18"/>
              </w:rPr>
              <w:pPrChange w:id="4127" w:author="Bailey, Colin (DFO/MPO)" w:date="2024-10-31T23:59:00Z">
                <w:pPr>
                  <w:jc w:val="center"/>
                </w:pPr>
              </w:pPrChange>
            </w:pPr>
            <w:del w:id="4128"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bottom"/>
            <w:hideMark/>
            <w:tcPrChange w:id="4129"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639609E1" w14:textId="3D22047F" w:rsidR="00B74121" w:rsidRPr="003C067C" w:rsidDel="00D21B02" w:rsidRDefault="00B74121">
            <w:pPr>
              <w:jc w:val="right"/>
              <w:rPr>
                <w:del w:id="4130" w:author="Bailey, Colin (DFO/MPO)" w:date="2024-11-01T00:09:00Z"/>
                <w:rFonts w:cs="Arial"/>
                <w:color w:val="000000"/>
                <w:sz w:val="18"/>
                <w:szCs w:val="18"/>
              </w:rPr>
              <w:pPrChange w:id="4131" w:author="Bailey, Colin (DFO/MPO)" w:date="2024-10-31T23:59:00Z">
                <w:pPr>
                  <w:jc w:val="center"/>
                </w:pPr>
              </w:pPrChange>
            </w:pPr>
            <w:del w:id="4132"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bottom"/>
            <w:hideMark/>
            <w:tcPrChange w:id="4133"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0E05E68A" w14:textId="4AB37F89" w:rsidR="00B74121" w:rsidRPr="003C067C" w:rsidDel="00D21B02" w:rsidRDefault="00B74121">
            <w:pPr>
              <w:jc w:val="right"/>
              <w:rPr>
                <w:del w:id="4134" w:author="Bailey, Colin (DFO/MPO)" w:date="2024-11-01T00:09:00Z"/>
                <w:rFonts w:cs="Arial"/>
                <w:color w:val="000000"/>
                <w:sz w:val="18"/>
                <w:szCs w:val="18"/>
              </w:rPr>
              <w:pPrChange w:id="4135" w:author="Bailey, Colin (DFO/MPO)" w:date="2024-10-31T23:59:00Z">
                <w:pPr>
                  <w:jc w:val="center"/>
                </w:pPr>
              </w:pPrChange>
            </w:pPr>
            <w:del w:id="4136"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bottom"/>
            <w:hideMark/>
            <w:tcPrChange w:id="4137"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136A01E5" w14:textId="55BB5918" w:rsidR="00B74121" w:rsidRPr="003C067C" w:rsidDel="00D21B02" w:rsidRDefault="00B74121">
            <w:pPr>
              <w:jc w:val="right"/>
              <w:rPr>
                <w:del w:id="4138" w:author="Bailey, Colin (DFO/MPO)" w:date="2024-11-01T00:09:00Z"/>
                <w:rFonts w:cs="Arial"/>
                <w:color w:val="000000"/>
                <w:sz w:val="18"/>
                <w:szCs w:val="18"/>
              </w:rPr>
              <w:pPrChange w:id="4139" w:author="Bailey, Colin (DFO/MPO)" w:date="2024-10-31T23:59:00Z">
                <w:pPr>
                  <w:jc w:val="center"/>
                </w:pPr>
              </w:pPrChange>
            </w:pPr>
            <w:del w:id="4140" w:author="Bailey, Colin (DFO/MPO)" w:date="2024-11-01T00:09:00Z">
              <w:r w:rsidRPr="003C067C" w:rsidDel="00D21B02">
                <w:rPr>
                  <w:rFonts w:cs="Arial"/>
                  <w:color w:val="000000"/>
                  <w:sz w:val="18"/>
                  <w:szCs w:val="18"/>
                </w:rPr>
                <w:delText>0.30%</w:delText>
              </w:r>
            </w:del>
          </w:p>
        </w:tc>
        <w:tc>
          <w:tcPr>
            <w:tcW w:w="900" w:type="dxa"/>
            <w:tcBorders>
              <w:top w:val="nil"/>
              <w:left w:val="nil"/>
              <w:bottom w:val="nil"/>
              <w:right w:val="nil"/>
            </w:tcBorders>
            <w:shd w:val="clear" w:color="auto" w:fill="auto"/>
            <w:noWrap/>
            <w:vAlign w:val="bottom"/>
            <w:hideMark/>
            <w:tcPrChange w:id="4141" w:author="Bailey, Colin (DFO/MPO)" w:date="2024-11-01T00:04:00Z">
              <w:tcPr>
                <w:tcW w:w="900" w:type="dxa"/>
                <w:gridSpan w:val="2"/>
                <w:tcBorders>
                  <w:top w:val="nil"/>
                  <w:left w:val="nil"/>
                  <w:bottom w:val="nil"/>
                  <w:right w:val="nil"/>
                </w:tcBorders>
                <w:shd w:val="clear" w:color="auto" w:fill="auto"/>
                <w:noWrap/>
                <w:vAlign w:val="bottom"/>
                <w:hideMark/>
              </w:tcPr>
            </w:tcPrChange>
          </w:tcPr>
          <w:p w14:paraId="64D765C9" w14:textId="6C14453E" w:rsidR="00B74121" w:rsidRPr="003C067C" w:rsidDel="00D21B02" w:rsidRDefault="00B74121">
            <w:pPr>
              <w:jc w:val="right"/>
              <w:rPr>
                <w:del w:id="4142" w:author="Bailey, Colin (DFO/MPO)" w:date="2024-11-01T00:09:00Z"/>
                <w:rFonts w:cs="Arial"/>
                <w:color w:val="000000"/>
                <w:sz w:val="18"/>
                <w:szCs w:val="18"/>
              </w:rPr>
              <w:pPrChange w:id="4143" w:author="Bailey, Colin (DFO/MPO)" w:date="2024-10-31T23:59:00Z">
                <w:pPr>
                  <w:jc w:val="center"/>
                </w:pPr>
              </w:pPrChange>
            </w:pPr>
            <w:del w:id="4144" w:author="Bailey, Colin (DFO/MPO)" w:date="2024-11-01T00:09:00Z">
              <w:r w:rsidRPr="003C067C" w:rsidDel="00D21B02">
                <w:rPr>
                  <w:rFonts w:cs="Arial"/>
                  <w:color w:val="000000"/>
                  <w:sz w:val="18"/>
                  <w:szCs w:val="18"/>
                </w:rPr>
                <w:delText>0.40%</w:delText>
              </w:r>
            </w:del>
          </w:p>
        </w:tc>
        <w:tc>
          <w:tcPr>
            <w:tcW w:w="810" w:type="dxa"/>
            <w:tcBorders>
              <w:top w:val="nil"/>
              <w:left w:val="nil"/>
              <w:bottom w:val="nil"/>
              <w:right w:val="nil"/>
            </w:tcBorders>
            <w:shd w:val="clear" w:color="auto" w:fill="auto"/>
            <w:noWrap/>
            <w:vAlign w:val="bottom"/>
            <w:hideMark/>
            <w:tcPrChange w:id="4145"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3668C7AE" w14:textId="0EC56425" w:rsidR="00B74121" w:rsidRPr="003C067C" w:rsidDel="00D21B02" w:rsidRDefault="00B74121">
            <w:pPr>
              <w:jc w:val="right"/>
              <w:rPr>
                <w:del w:id="4146" w:author="Bailey, Colin (DFO/MPO)" w:date="2024-11-01T00:09:00Z"/>
                <w:rFonts w:cs="Arial"/>
                <w:color w:val="000000"/>
                <w:sz w:val="18"/>
                <w:szCs w:val="18"/>
              </w:rPr>
              <w:pPrChange w:id="4147" w:author="Bailey, Colin (DFO/MPO)" w:date="2024-10-31T23:59:00Z">
                <w:pPr>
                  <w:jc w:val="center"/>
                </w:pPr>
              </w:pPrChange>
            </w:pPr>
            <w:del w:id="4148" w:author="Bailey, Colin (DFO/MPO)" w:date="2024-11-01T00:09:00Z">
              <w:r w:rsidRPr="003C067C" w:rsidDel="00D21B02">
                <w:rPr>
                  <w:rFonts w:cs="Arial"/>
                  <w:color w:val="000000"/>
                  <w:sz w:val="18"/>
                  <w:szCs w:val="18"/>
                </w:rPr>
                <w:delText>0.40%</w:delText>
              </w:r>
            </w:del>
          </w:p>
        </w:tc>
        <w:tc>
          <w:tcPr>
            <w:tcW w:w="810" w:type="dxa"/>
            <w:tcBorders>
              <w:top w:val="nil"/>
              <w:left w:val="nil"/>
              <w:bottom w:val="nil"/>
              <w:right w:val="nil"/>
            </w:tcBorders>
            <w:shd w:val="clear" w:color="auto" w:fill="auto"/>
            <w:noWrap/>
            <w:vAlign w:val="bottom"/>
            <w:hideMark/>
            <w:tcPrChange w:id="4149"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6CC13B1F" w14:textId="18831423" w:rsidR="00B74121" w:rsidRPr="003C067C" w:rsidDel="00D21B02" w:rsidRDefault="00B74121">
            <w:pPr>
              <w:jc w:val="right"/>
              <w:rPr>
                <w:del w:id="4150" w:author="Bailey, Colin (DFO/MPO)" w:date="2024-11-01T00:09:00Z"/>
                <w:rFonts w:cs="Arial"/>
                <w:color w:val="000000"/>
                <w:sz w:val="18"/>
                <w:szCs w:val="18"/>
              </w:rPr>
              <w:pPrChange w:id="4151" w:author="Bailey, Colin (DFO/MPO)" w:date="2024-10-31T23:59:00Z">
                <w:pPr>
                  <w:jc w:val="center"/>
                </w:pPr>
              </w:pPrChange>
            </w:pPr>
            <w:del w:id="4152" w:author="Bailey, Colin (DFO/MPO)" w:date="2024-11-01T00:09:00Z">
              <w:r w:rsidRPr="003C067C" w:rsidDel="00D21B02">
                <w:rPr>
                  <w:rFonts w:cs="Arial"/>
                  <w:color w:val="000000"/>
                  <w:sz w:val="18"/>
                  <w:szCs w:val="18"/>
                </w:rPr>
                <w:delText>0.20%</w:delText>
              </w:r>
            </w:del>
          </w:p>
        </w:tc>
        <w:tc>
          <w:tcPr>
            <w:tcW w:w="810" w:type="dxa"/>
            <w:tcBorders>
              <w:top w:val="nil"/>
              <w:left w:val="nil"/>
              <w:bottom w:val="nil"/>
              <w:right w:val="nil"/>
            </w:tcBorders>
            <w:shd w:val="clear" w:color="auto" w:fill="auto"/>
            <w:noWrap/>
            <w:vAlign w:val="bottom"/>
            <w:hideMark/>
            <w:tcPrChange w:id="4153"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4C05F717" w14:textId="0D0292A8" w:rsidR="00B74121" w:rsidRPr="003C067C" w:rsidDel="00D21B02" w:rsidRDefault="00B74121">
            <w:pPr>
              <w:jc w:val="right"/>
              <w:rPr>
                <w:del w:id="4154" w:author="Bailey, Colin (DFO/MPO)" w:date="2024-11-01T00:09:00Z"/>
                <w:rFonts w:cs="Arial"/>
                <w:color w:val="000000"/>
                <w:sz w:val="18"/>
                <w:szCs w:val="18"/>
              </w:rPr>
              <w:pPrChange w:id="4155" w:author="Bailey, Colin (DFO/MPO)" w:date="2024-10-31T23:59:00Z">
                <w:pPr>
                  <w:jc w:val="center"/>
                </w:pPr>
              </w:pPrChange>
            </w:pPr>
            <w:del w:id="4156"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bottom"/>
            <w:hideMark/>
            <w:tcPrChange w:id="4157" w:author="Bailey, Colin (DFO/MPO)" w:date="2024-11-01T00:04:00Z">
              <w:tcPr>
                <w:tcW w:w="1624" w:type="dxa"/>
                <w:gridSpan w:val="5"/>
                <w:tcBorders>
                  <w:top w:val="nil"/>
                  <w:left w:val="nil"/>
                  <w:bottom w:val="nil"/>
                  <w:right w:val="nil"/>
                </w:tcBorders>
                <w:shd w:val="clear" w:color="auto" w:fill="auto"/>
                <w:noWrap/>
                <w:vAlign w:val="bottom"/>
                <w:hideMark/>
              </w:tcPr>
            </w:tcPrChange>
          </w:tcPr>
          <w:p w14:paraId="1BE51DAD" w14:textId="2030E313" w:rsidR="00B74121" w:rsidRPr="003C067C" w:rsidDel="00D21B02" w:rsidRDefault="00B74121">
            <w:pPr>
              <w:jc w:val="right"/>
              <w:rPr>
                <w:del w:id="4158" w:author="Bailey, Colin (DFO/MPO)" w:date="2024-11-01T00:09:00Z"/>
                <w:rFonts w:cs="Arial"/>
                <w:color w:val="000000"/>
                <w:sz w:val="18"/>
                <w:szCs w:val="18"/>
              </w:rPr>
              <w:pPrChange w:id="4159" w:author="Bailey, Colin (DFO/MPO)" w:date="2024-10-31T23:59:00Z">
                <w:pPr>
                  <w:jc w:val="center"/>
                </w:pPr>
              </w:pPrChange>
            </w:pPr>
            <w:del w:id="4160"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bottom"/>
            <w:hideMark/>
            <w:tcPrChange w:id="4161" w:author="Bailey, Colin (DFO/MPO)" w:date="2024-11-01T00:04:00Z">
              <w:tcPr>
                <w:tcW w:w="1886" w:type="dxa"/>
                <w:gridSpan w:val="5"/>
                <w:tcBorders>
                  <w:top w:val="nil"/>
                  <w:left w:val="nil"/>
                  <w:bottom w:val="nil"/>
                  <w:right w:val="nil"/>
                </w:tcBorders>
                <w:shd w:val="clear" w:color="auto" w:fill="auto"/>
                <w:noWrap/>
                <w:vAlign w:val="bottom"/>
                <w:hideMark/>
              </w:tcPr>
            </w:tcPrChange>
          </w:tcPr>
          <w:p w14:paraId="3FB0340A" w14:textId="7DCC8081" w:rsidR="00B74121" w:rsidRPr="003C067C" w:rsidDel="00D21B02" w:rsidRDefault="00B74121">
            <w:pPr>
              <w:jc w:val="right"/>
              <w:rPr>
                <w:del w:id="4162" w:author="Bailey, Colin (DFO/MPO)" w:date="2024-11-01T00:09:00Z"/>
                <w:rFonts w:cs="Arial"/>
                <w:color w:val="000000"/>
                <w:sz w:val="18"/>
                <w:szCs w:val="18"/>
              </w:rPr>
              <w:pPrChange w:id="4163" w:author="Bailey, Colin (DFO/MPO)" w:date="2024-10-31T23:59:00Z">
                <w:pPr>
                  <w:jc w:val="center"/>
                </w:pPr>
              </w:pPrChange>
            </w:pPr>
            <w:del w:id="4164" w:author="Bailey, Colin (DFO/MPO)" w:date="2024-11-01T00:09:00Z">
              <w:r w:rsidRPr="003C067C" w:rsidDel="00D21B02">
                <w:rPr>
                  <w:rFonts w:cs="Arial"/>
                  <w:color w:val="000000"/>
                  <w:sz w:val="18"/>
                  <w:szCs w:val="18"/>
                </w:rPr>
                <w:delText>0.08%</w:delText>
              </w:r>
            </w:del>
          </w:p>
        </w:tc>
        <w:tc>
          <w:tcPr>
            <w:tcW w:w="810" w:type="dxa"/>
            <w:tcBorders>
              <w:top w:val="nil"/>
              <w:left w:val="nil"/>
              <w:bottom w:val="nil"/>
              <w:right w:val="nil"/>
            </w:tcBorders>
            <w:shd w:val="clear" w:color="auto" w:fill="auto"/>
            <w:noWrap/>
            <w:vAlign w:val="bottom"/>
            <w:hideMark/>
            <w:tcPrChange w:id="4165" w:author="Bailey, Colin (DFO/MPO)" w:date="2024-11-01T00:04:00Z">
              <w:tcPr>
                <w:tcW w:w="756" w:type="dxa"/>
                <w:gridSpan w:val="2"/>
                <w:tcBorders>
                  <w:top w:val="nil"/>
                  <w:left w:val="nil"/>
                  <w:bottom w:val="nil"/>
                  <w:right w:val="nil"/>
                </w:tcBorders>
                <w:shd w:val="clear" w:color="auto" w:fill="auto"/>
                <w:noWrap/>
                <w:vAlign w:val="bottom"/>
                <w:hideMark/>
              </w:tcPr>
            </w:tcPrChange>
          </w:tcPr>
          <w:p w14:paraId="65C93454" w14:textId="0237C208" w:rsidR="00B74121" w:rsidRPr="003C067C" w:rsidDel="00D21B02" w:rsidRDefault="00B74121">
            <w:pPr>
              <w:jc w:val="right"/>
              <w:rPr>
                <w:del w:id="4166" w:author="Bailey, Colin (DFO/MPO)" w:date="2024-11-01T00:09:00Z"/>
                <w:rFonts w:cs="Arial"/>
                <w:color w:val="000000"/>
                <w:sz w:val="18"/>
                <w:szCs w:val="18"/>
              </w:rPr>
              <w:pPrChange w:id="4167" w:author="Bailey, Colin (DFO/MPO)" w:date="2024-10-31T23:59:00Z">
                <w:pPr>
                  <w:jc w:val="center"/>
                </w:pPr>
              </w:pPrChange>
            </w:pPr>
            <w:del w:id="4168" w:author="Bailey, Colin (DFO/MPO)" w:date="2024-11-01T00:09:00Z">
              <w:r w:rsidRPr="003C067C" w:rsidDel="00D21B02">
                <w:rPr>
                  <w:rFonts w:cs="Arial"/>
                  <w:color w:val="000000"/>
                  <w:sz w:val="18"/>
                  <w:szCs w:val="18"/>
                </w:rPr>
                <w:delText>0.06%</w:delText>
              </w:r>
            </w:del>
          </w:p>
        </w:tc>
        <w:tc>
          <w:tcPr>
            <w:tcW w:w="806" w:type="dxa"/>
            <w:tcBorders>
              <w:top w:val="nil"/>
              <w:left w:val="nil"/>
              <w:bottom w:val="nil"/>
              <w:right w:val="nil"/>
            </w:tcBorders>
            <w:shd w:val="clear" w:color="auto" w:fill="auto"/>
            <w:noWrap/>
            <w:vAlign w:val="bottom"/>
            <w:hideMark/>
            <w:tcPrChange w:id="4169" w:author="Bailey, Colin (DFO/MPO)" w:date="2024-11-01T00:04:00Z">
              <w:tcPr>
                <w:tcW w:w="809" w:type="dxa"/>
                <w:tcBorders>
                  <w:top w:val="nil"/>
                  <w:left w:val="nil"/>
                  <w:bottom w:val="nil"/>
                  <w:right w:val="nil"/>
                </w:tcBorders>
                <w:shd w:val="clear" w:color="auto" w:fill="auto"/>
                <w:noWrap/>
                <w:vAlign w:val="bottom"/>
                <w:hideMark/>
              </w:tcPr>
            </w:tcPrChange>
          </w:tcPr>
          <w:p w14:paraId="72E96C67" w14:textId="23DA91F6" w:rsidR="00B74121" w:rsidRPr="003C067C" w:rsidDel="00D21B02" w:rsidRDefault="00B74121">
            <w:pPr>
              <w:jc w:val="right"/>
              <w:rPr>
                <w:del w:id="4170" w:author="Bailey, Colin (DFO/MPO)" w:date="2024-11-01T00:09:00Z"/>
                <w:rFonts w:cs="Arial"/>
                <w:color w:val="000000"/>
                <w:sz w:val="18"/>
                <w:szCs w:val="18"/>
              </w:rPr>
              <w:pPrChange w:id="4171" w:author="Bailey, Colin (DFO/MPO)" w:date="2024-10-31T23:59:00Z">
                <w:pPr>
                  <w:jc w:val="center"/>
                </w:pPr>
              </w:pPrChange>
            </w:pPr>
            <w:del w:id="4172" w:author="Bailey, Colin (DFO/MPO)" w:date="2024-11-01T00:09:00Z">
              <w:r w:rsidRPr="003C067C" w:rsidDel="00D21B02">
                <w:rPr>
                  <w:rFonts w:cs="Arial"/>
                  <w:color w:val="000000"/>
                  <w:sz w:val="18"/>
                  <w:szCs w:val="18"/>
                </w:rPr>
                <w:delText>0.04%</w:delText>
              </w:r>
            </w:del>
          </w:p>
        </w:tc>
        <w:tc>
          <w:tcPr>
            <w:tcW w:w="806" w:type="dxa"/>
            <w:tcBorders>
              <w:top w:val="nil"/>
              <w:left w:val="nil"/>
              <w:bottom w:val="nil"/>
              <w:right w:val="nil"/>
            </w:tcBorders>
            <w:shd w:val="clear" w:color="auto" w:fill="auto"/>
            <w:noWrap/>
            <w:vAlign w:val="bottom"/>
            <w:hideMark/>
            <w:tcPrChange w:id="4173" w:author="Bailey, Colin (DFO/MPO)" w:date="2024-11-01T00:04:00Z">
              <w:tcPr>
                <w:tcW w:w="809" w:type="dxa"/>
                <w:tcBorders>
                  <w:top w:val="nil"/>
                  <w:left w:val="nil"/>
                  <w:bottom w:val="nil"/>
                  <w:right w:val="nil"/>
                </w:tcBorders>
                <w:shd w:val="clear" w:color="auto" w:fill="auto"/>
                <w:noWrap/>
                <w:vAlign w:val="bottom"/>
                <w:hideMark/>
              </w:tcPr>
            </w:tcPrChange>
          </w:tcPr>
          <w:p w14:paraId="7FF0AF37" w14:textId="0CC6BBA8" w:rsidR="00B74121" w:rsidRPr="003C067C" w:rsidDel="00D21B02" w:rsidRDefault="00B74121">
            <w:pPr>
              <w:jc w:val="right"/>
              <w:rPr>
                <w:del w:id="4174" w:author="Bailey, Colin (DFO/MPO)" w:date="2024-11-01T00:09:00Z"/>
                <w:rFonts w:cs="Arial"/>
                <w:color w:val="000000"/>
                <w:sz w:val="18"/>
                <w:szCs w:val="18"/>
              </w:rPr>
              <w:pPrChange w:id="4175" w:author="Bailey, Colin (DFO/MPO)" w:date="2024-10-31T23:59:00Z">
                <w:pPr>
                  <w:jc w:val="center"/>
                </w:pPr>
              </w:pPrChange>
            </w:pPr>
            <w:del w:id="4176" w:author="Bailey, Colin (DFO/MPO)" w:date="2024-11-01T00:09:00Z">
              <w:r w:rsidRPr="003C067C" w:rsidDel="00D21B02">
                <w:rPr>
                  <w:rFonts w:cs="Arial"/>
                  <w:color w:val="000000"/>
                  <w:sz w:val="18"/>
                  <w:szCs w:val="18"/>
                </w:rPr>
                <w:delText>0.08%</w:delText>
              </w:r>
            </w:del>
          </w:p>
        </w:tc>
      </w:tr>
      <w:tr w:rsidR="0058659A" w:rsidRPr="008A296C" w:rsidDel="00D21B02" w14:paraId="42A64F80" w14:textId="21B457D1" w:rsidTr="0058659A">
        <w:tblPrEx>
          <w:tblPrExChange w:id="4177" w:author="Bailey, Colin (DFO/MPO)" w:date="2024-11-01T00:04:00Z">
            <w:tblPrEx>
              <w:tblW w:w="14884" w:type="dxa"/>
            </w:tblPrEx>
          </w:tblPrExChange>
        </w:tblPrEx>
        <w:trPr>
          <w:trHeight w:val="315"/>
          <w:del w:id="4178" w:author="Bailey, Colin (DFO/MPO)" w:date="2024-11-01T00:09:00Z"/>
          <w:trPrChange w:id="4179" w:author="Bailey, Colin (DFO/MPO)" w:date="2024-11-01T00:04:00Z">
            <w:trPr>
              <w:trHeight w:val="315"/>
            </w:trPr>
          </w:trPrChange>
        </w:trPr>
        <w:tc>
          <w:tcPr>
            <w:tcW w:w="2428" w:type="dxa"/>
            <w:tcBorders>
              <w:top w:val="nil"/>
              <w:left w:val="nil"/>
              <w:bottom w:val="nil"/>
              <w:right w:val="nil"/>
            </w:tcBorders>
            <w:shd w:val="clear" w:color="auto" w:fill="auto"/>
            <w:noWrap/>
            <w:vAlign w:val="bottom"/>
            <w:hideMark/>
            <w:tcPrChange w:id="4180" w:author="Bailey, Colin (DFO/MPO)" w:date="2024-11-01T00:04:00Z">
              <w:tcPr>
                <w:tcW w:w="2430" w:type="dxa"/>
                <w:gridSpan w:val="2"/>
                <w:tcBorders>
                  <w:top w:val="nil"/>
                  <w:left w:val="nil"/>
                  <w:bottom w:val="nil"/>
                  <w:right w:val="nil"/>
                </w:tcBorders>
                <w:shd w:val="clear" w:color="auto" w:fill="auto"/>
                <w:noWrap/>
                <w:vAlign w:val="bottom"/>
                <w:hideMark/>
              </w:tcPr>
            </w:tcPrChange>
          </w:tcPr>
          <w:p w14:paraId="4C576A69" w14:textId="3526842C" w:rsidR="00B74121" w:rsidRPr="003C067C" w:rsidDel="00D21B02" w:rsidRDefault="00B74121" w:rsidP="0058659A">
            <w:pPr>
              <w:rPr>
                <w:del w:id="4181" w:author="Bailey, Colin (DFO/MPO)" w:date="2024-11-01T00:09:00Z"/>
                <w:rFonts w:cs="Arial"/>
                <w:color w:val="000000"/>
                <w:sz w:val="18"/>
                <w:szCs w:val="18"/>
              </w:rPr>
            </w:pPr>
            <w:del w:id="4182" w:author="Bailey, Colin (DFO/MPO)" w:date="2024-11-01T00:09:00Z">
              <w:r w:rsidRPr="003C067C" w:rsidDel="00D21B02">
                <w:rPr>
                  <w:rFonts w:cs="Arial"/>
                  <w:color w:val="000000"/>
                  <w:sz w:val="18"/>
                  <w:szCs w:val="18"/>
                </w:rPr>
                <w:delText>West Coast Vanc Is Sport</w:delText>
              </w:r>
            </w:del>
          </w:p>
        </w:tc>
        <w:tc>
          <w:tcPr>
            <w:tcW w:w="809" w:type="dxa"/>
            <w:tcBorders>
              <w:top w:val="nil"/>
              <w:left w:val="nil"/>
              <w:bottom w:val="nil"/>
              <w:right w:val="nil"/>
            </w:tcBorders>
            <w:shd w:val="clear" w:color="auto" w:fill="auto"/>
            <w:noWrap/>
            <w:vAlign w:val="bottom"/>
            <w:hideMark/>
            <w:tcPrChange w:id="4183"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509A2133" w14:textId="7BB9B58D" w:rsidR="00B74121" w:rsidRPr="003C067C" w:rsidDel="00D21B02" w:rsidRDefault="00B74121">
            <w:pPr>
              <w:jc w:val="right"/>
              <w:rPr>
                <w:del w:id="4184" w:author="Bailey, Colin (DFO/MPO)" w:date="2024-11-01T00:09:00Z"/>
                <w:rFonts w:cs="Arial"/>
                <w:color w:val="000000"/>
                <w:sz w:val="18"/>
                <w:szCs w:val="18"/>
              </w:rPr>
              <w:pPrChange w:id="4185" w:author="Bailey, Colin (DFO/MPO)" w:date="2024-10-31T23:59:00Z">
                <w:pPr>
                  <w:jc w:val="center"/>
                </w:pPr>
              </w:pPrChange>
            </w:pPr>
            <w:del w:id="4186" w:author="Bailey, Colin (DFO/MPO)" w:date="2024-11-01T00:09:00Z">
              <w:r w:rsidRPr="003C067C" w:rsidDel="00D21B02">
                <w:rPr>
                  <w:rFonts w:cs="Arial"/>
                  <w:color w:val="000000"/>
                  <w:sz w:val="18"/>
                  <w:szCs w:val="18"/>
                </w:rPr>
                <w:delText>0.40%</w:delText>
              </w:r>
            </w:del>
          </w:p>
        </w:tc>
        <w:tc>
          <w:tcPr>
            <w:tcW w:w="810" w:type="dxa"/>
            <w:tcBorders>
              <w:top w:val="nil"/>
              <w:left w:val="nil"/>
              <w:bottom w:val="nil"/>
              <w:right w:val="nil"/>
            </w:tcBorders>
            <w:shd w:val="clear" w:color="auto" w:fill="auto"/>
            <w:noWrap/>
            <w:vAlign w:val="bottom"/>
            <w:hideMark/>
            <w:tcPrChange w:id="4187"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43F88050" w14:textId="5312932C" w:rsidR="00B74121" w:rsidRPr="003C067C" w:rsidDel="00D21B02" w:rsidRDefault="00B74121">
            <w:pPr>
              <w:jc w:val="right"/>
              <w:rPr>
                <w:del w:id="4188" w:author="Bailey, Colin (DFO/MPO)" w:date="2024-11-01T00:09:00Z"/>
                <w:rFonts w:cs="Arial"/>
                <w:color w:val="000000"/>
                <w:sz w:val="18"/>
                <w:szCs w:val="18"/>
              </w:rPr>
              <w:pPrChange w:id="4189" w:author="Bailey, Colin (DFO/MPO)" w:date="2024-10-31T23:59:00Z">
                <w:pPr>
                  <w:jc w:val="center"/>
                </w:pPr>
              </w:pPrChange>
            </w:pPr>
            <w:del w:id="4190" w:author="Bailey, Colin (DFO/MPO)" w:date="2024-11-01T00:09:00Z">
              <w:r w:rsidRPr="003C067C" w:rsidDel="00D21B02">
                <w:rPr>
                  <w:rFonts w:cs="Arial"/>
                  <w:color w:val="000000"/>
                  <w:sz w:val="18"/>
                  <w:szCs w:val="18"/>
                </w:rPr>
                <w:delText>1.30%</w:delText>
              </w:r>
            </w:del>
          </w:p>
        </w:tc>
        <w:tc>
          <w:tcPr>
            <w:tcW w:w="810" w:type="dxa"/>
            <w:tcBorders>
              <w:top w:val="nil"/>
              <w:left w:val="nil"/>
              <w:bottom w:val="nil"/>
              <w:right w:val="nil"/>
            </w:tcBorders>
            <w:shd w:val="clear" w:color="auto" w:fill="auto"/>
            <w:noWrap/>
            <w:vAlign w:val="bottom"/>
            <w:hideMark/>
            <w:tcPrChange w:id="4191"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2F5F4E49" w14:textId="72B9F5D4" w:rsidR="00B74121" w:rsidRPr="003C067C" w:rsidDel="00D21B02" w:rsidRDefault="00B74121">
            <w:pPr>
              <w:jc w:val="right"/>
              <w:rPr>
                <w:del w:id="4192" w:author="Bailey, Colin (DFO/MPO)" w:date="2024-11-01T00:09:00Z"/>
                <w:rFonts w:cs="Arial"/>
                <w:color w:val="000000"/>
                <w:sz w:val="18"/>
                <w:szCs w:val="18"/>
              </w:rPr>
              <w:pPrChange w:id="4193" w:author="Bailey, Colin (DFO/MPO)" w:date="2024-10-31T23:59:00Z">
                <w:pPr>
                  <w:jc w:val="center"/>
                </w:pPr>
              </w:pPrChange>
            </w:pPr>
            <w:del w:id="4194" w:author="Bailey, Colin (DFO/MPO)" w:date="2024-11-01T00:09:00Z">
              <w:r w:rsidRPr="003C067C" w:rsidDel="00D21B02">
                <w:rPr>
                  <w:rFonts w:cs="Arial"/>
                  <w:color w:val="000000"/>
                  <w:sz w:val="18"/>
                  <w:szCs w:val="18"/>
                </w:rPr>
                <w:delText>1.00%</w:delText>
              </w:r>
            </w:del>
          </w:p>
        </w:tc>
        <w:tc>
          <w:tcPr>
            <w:tcW w:w="810" w:type="dxa"/>
            <w:tcBorders>
              <w:top w:val="nil"/>
              <w:left w:val="nil"/>
              <w:bottom w:val="nil"/>
              <w:right w:val="nil"/>
            </w:tcBorders>
            <w:shd w:val="clear" w:color="auto" w:fill="auto"/>
            <w:noWrap/>
            <w:vAlign w:val="bottom"/>
            <w:hideMark/>
            <w:tcPrChange w:id="4195"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764B1C76" w14:textId="46541CB7" w:rsidR="00B74121" w:rsidRPr="003C067C" w:rsidDel="00D21B02" w:rsidRDefault="00B74121">
            <w:pPr>
              <w:jc w:val="right"/>
              <w:rPr>
                <w:del w:id="4196" w:author="Bailey, Colin (DFO/MPO)" w:date="2024-11-01T00:09:00Z"/>
                <w:rFonts w:cs="Arial"/>
                <w:color w:val="000000"/>
                <w:sz w:val="18"/>
                <w:szCs w:val="18"/>
              </w:rPr>
              <w:pPrChange w:id="4197" w:author="Bailey, Colin (DFO/MPO)" w:date="2024-10-31T23:59:00Z">
                <w:pPr>
                  <w:jc w:val="center"/>
                </w:pPr>
              </w:pPrChange>
            </w:pPr>
            <w:del w:id="4198" w:author="Bailey, Colin (DFO/MPO)" w:date="2024-11-01T00:09:00Z">
              <w:r w:rsidRPr="003C067C" w:rsidDel="00D21B02">
                <w:rPr>
                  <w:rFonts w:cs="Arial"/>
                  <w:color w:val="000000"/>
                  <w:sz w:val="18"/>
                  <w:szCs w:val="18"/>
                </w:rPr>
                <w:delText>0.90%</w:delText>
              </w:r>
            </w:del>
          </w:p>
        </w:tc>
        <w:tc>
          <w:tcPr>
            <w:tcW w:w="900" w:type="dxa"/>
            <w:tcBorders>
              <w:top w:val="nil"/>
              <w:left w:val="nil"/>
              <w:bottom w:val="nil"/>
              <w:right w:val="nil"/>
            </w:tcBorders>
            <w:shd w:val="clear" w:color="auto" w:fill="auto"/>
            <w:noWrap/>
            <w:vAlign w:val="bottom"/>
            <w:hideMark/>
            <w:tcPrChange w:id="4199" w:author="Bailey, Colin (DFO/MPO)" w:date="2024-11-01T00:04:00Z">
              <w:tcPr>
                <w:tcW w:w="900" w:type="dxa"/>
                <w:gridSpan w:val="2"/>
                <w:tcBorders>
                  <w:top w:val="nil"/>
                  <w:left w:val="nil"/>
                  <w:bottom w:val="nil"/>
                  <w:right w:val="nil"/>
                </w:tcBorders>
                <w:shd w:val="clear" w:color="auto" w:fill="auto"/>
                <w:noWrap/>
                <w:vAlign w:val="bottom"/>
                <w:hideMark/>
              </w:tcPr>
            </w:tcPrChange>
          </w:tcPr>
          <w:p w14:paraId="3A8FC1D2" w14:textId="2ABD03F8" w:rsidR="00B74121" w:rsidRPr="003C067C" w:rsidDel="00D21B02" w:rsidRDefault="00B74121">
            <w:pPr>
              <w:jc w:val="right"/>
              <w:rPr>
                <w:del w:id="4200" w:author="Bailey, Colin (DFO/MPO)" w:date="2024-11-01T00:09:00Z"/>
                <w:rFonts w:cs="Arial"/>
                <w:color w:val="000000"/>
                <w:sz w:val="18"/>
                <w:szCs w:val="18"/>
              </w:rPr>
              <w:pPrChange w:id="4201" w:author="Bailey, Colin (DFO/MPO)" w:date="2024-10-31T23:59:00Z">
                <w:pPr>
                  <w:jc w:val="center"/>
                </w:pPr>
              </w:pPrChange>
            </w:pPr>
            <w:del w:id="4202" w:author="Bailey, Colin (DFO/MPO)" w:date="2024-11-01T00:09:00Z">
              <w:r w:rsidRPr="003C067C" w:rsidDel="00D21B02">
                <w:rPr>
                  <w:rFonts w:cs="Arial"/>
                  <w:color w:val="000000"/>
                  <w:sz w:val="18"/>
                  <w:szCs w:val="18"/>
                </w:rPr>
                <w:delText>0.90%</w:delText>
              </w:r>
            </w:del>
          </w:p>
        </w:tc>
        <w:tc>
          <w:tcPr>
            <w:tcW w:w="810" w:type="dxa"/>
            <w:tcBorders>
              <w:top w:val="nil"/>
              <w:left w:val="nil"/>
              <w:bottom w:val="nil"/>
              <w:right w:val="nil"/>
            </w:tcBorders>
            <w:shd w:val="clear" w:color="auto" w:fill="auto"/>
            <w:noWrap/>
            <w:vAlign w:val="bottom"/>
            <w:hideMark/>
            <w:tcPrChange w:id="4203"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380B5EF2" w14:textId="3AA0ABB8" w:rsidR="00B74121" w:rsidRPr="003C067C" w:rsidDel="00D21B02" w:rsidRDefault="00B74121">
            <w:pPr>
              <w:jc w:val="right"/>
              <w:rPr>
                <w:del w:id="4204" w:author="Bailey, Colin (DFO/MPO)" w:date="2024-11-01T00:09:00Z"/>
                <w:rFonts w:cs="Arial"/>
                <w:color w:val="000000"/>
                <w:sz w:val="18"/>
                <w:szCs w:val="18"/>
              </w:rPr>
              <w:pPrChange w:id="4205" w:author="Bailey, Colin (DFO/MPO)" w:date="2024-10-31T23:59:00Z">
                <w:pPr>
                  <w:jc w:val="center"/>
                </w:pPr>
              </w:pPrChange>
            </w:pPr>
            <w:del w:id="4206" w:author="Bailey, Colin (DFO/MPO)" w:date="2024-11-01T00:09:00Z">
              <w:r w:rsidRPr="003C067C" w:rsidDel="00D21B02">
                <w:rPr>
                  <w:rFonts w:cs="Arial"/>
                  <w:color w:val="000000"/>
                  <w:sz w:val="18"/>
                  <w:szCs w:val="18"/>
                </w:rPr>
                <w:delText>2.40%</w:delText>
              </w:r>
            </w:del>
          </w:p>
        </w:tc>
        <w:tc>
          <w:tcPr>
            <w:tcW w:w="810" w:type="dxa"/>
            <w:tcBorders>
              <w:top w:val="nil"/>
              <w:left w:val="nil"/>
              <w:bottom w:val="nil"/>
              <w:right w:val="nil"/>
            </w:tcBorders>
            <w:shd w:val="clear" w:color="auto" w:fill="auto"/>
            <w:noWrap/>
            <w:vAlign w:val="bottom"/>
            <w:hideMark/>
            <w:tcPrChange w:id="4207"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27463299" w14:textId="3371B3B0" w:rsidR="00B74121" w:rsidRPr="003C067C" w:rsidDel="00D21B02" w:rsidRDefault="00B74121">
            <w:pPr>
              <w:jc w:val="right"/>
              <w:rPr>
                <w:del w:id="4208" w:author="Bailey, Colin (DFO/MPO)" w:date="2024-11-01T00:09:00Z"/>
                <w:rFonts w:cs="Arial"/>
                <w:color w:val="000000"/>
                <w:sz w:val="18"/>
                <w:szCs w:val="18"/>
              </w:rPr>
              <w:pPrChange w:id="4209" w:author="Bailey, Colin (DFO/MPO)" w:date="2024-10-31T23:59:00Z">
                <w:pPr>
                  <w:jc w:val="center"/>
                </w:pPr>
              </w:pPrChange>
            </w:pPr>
            <w:del w:id="4210" w:author="Bailey, Colin (DFO/MPO)" w:date="2024-11-01T00:09:00Z">
              <w:r w:rsidRPr="003C067C" w:rsidDel="00D21B02">
                <w:rPr>
                  <w:rFonts w:cs="Arial"/>
                  <w:color w:val="000000"/>
                  <w:sz w:val="18"/>
                  <w:szCs w:val="18"/>
                </w:rPr>
                <w:delText>0.70%</w:delText>
              </w:r>
            </w:del>
          </w:p>
        </w:tc>
        <w:tc>
          <w:tcPr>
            <w:tcW w:w="810" w:type="dxa"/>
            <w:tcBorders>
              <w:top w:val="nil"/>
              <w:left w:val="nil"/>
              <w:bottom w:val="nil"/>
              <w:right w:val="nil"/>
            </w:tcBorders>
            <w:shd w:val="clear" w:color="auto" w:fill="auto"/>
            <w:noWrap/>
            <w:vAlign w:val="bottom"/>
            <w:hideMark/>
            <w:tcPrChange w:id="4211"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4B0FD267" w14:textId="2C52CF38" w:rsidR="00B74121" w:rsidRPr="003C067C" w:rsidDel="00D21B02" w:rsidRDefault="00B74121">
            <w:pPr>
              <w:jc w:val="right"/>
              <w:rPr>
                <w:del w:id="4212" w:author="Bailey, Colin (DFO/MPO)" w:date="2024-11-01T00:09:00Z"/>
                <w:rFonts w:cs="Arial"/>
                <w:color w:val="000000"/>
                <w:sz w:val="18"/>
                <w:szCs w:val="18"/>
              </w:rPr>
              <w:pPrChange w:id="4213" w:author="Bailey, Colin (DFO/MPO)" w:date="2024-10-31T23:59:00Z">
                <w:pPr>
                  <w:jc w:val="center"/>
                </w:pPr>
              </w:pPrChange>
            </w:pPr>
            <w:del w:id="4214" w:author="Bailey, Colin (DFO/MPO)" w:date="2024-11-01T00:09:00Z">
              <w:r w:rsidRPr="003C067C" w:rsidDel="00D21B02">
                <w:rPr>
                  <w:rFonts w:cs="Arial"/>
                  <w:color w:val="000000"/>
                  <w:sz w:val="18"/>
                  <w:szCs w:val="18"/>
                </w:rPr>
                <w:delText>1.40%</w:delText>
              </w:r>
            </w:del>
          </w:p>
        </w:tc>
        <w:tc>
          <w:tcPr>
            <w:tcW w:w="810" w:type="dxa"/>
            <w:tcBorders>
              <w:top w:val="nil"/>
              <w:left w:val="nil"/>
              <w:bottom w:val="nil"/>
              <w:right w:val="nil"/>
            </w:tcBorders>
            <w:shd w:val="clear" w:color="auto" w:fill="auto"/>
            <w:noWrap/>
            <w:vAlign w:val="bottom"/>
            <w:hideMark/>
            <w:tcPrChange w:id="4215" w:author="Bailey, Colin (DFO/MPO)" w:date="2024-11-01T00:04:00Z">
              <w:tcPr>
                <w:tcW w:w="1624" w:type="dxa"/>
                <w:gridSpan w:val="5"/>
                <w:tcBorders>
                  <w:top w:val="nil"/>
                  <w:left w:val="nil"/>
                  <w:bottom w:val="nil"/>
                  <w:right w:val="nil"/>
                </w:tcBorders>
                <w:shd w:val="clear" w:color="auto" w:fill="auto"/>
                <w:noWrap/>
                <w:vAlign w:val="bottom"/>
                <w:hideMark/>
              </w:tcPr>
            </w:tcPrChange>
          </w:tcPr>
          <w:p w14:paraId="39078373" w14:textId="7602B5D8" w:rsidR="00B74121" w:rsidRPr="003C067C" w:rsidDel="00D21B02" w:rsidRDefault="00B74121">
            <w:pPr>
              <w:jc w:val="right"/>
              <w:rPr>
                <w:del w:id="4216" w:author="Bailey, Colin (DFO/MPO)" w:date="2024-11-01T00:09:00Z"/>
                <w:rFonts w:cs="Arial"/>
                <w:color w:val="000000"/>
                <w:sz w:val="18"/>
                <w:szCs w:val="18"/>
              </w:rPr>
              <w:pPrChange w:id="4217" w:author="Bailey, Colin (DFO/MPO)" w:date="2024-10-31T23:59:00Z">
                <w:pPr>
                  <w:jc w:val="center"/>
                </w:pPr>
              </w:pPrChange>
            </w:pPr>
            <w:del w:id="4218" w:author="Bailey, Colin (DFO/MPO)" w:date="2024-11-01T00:09:00Z">
              <w:r w:rsidRPr="003C067C" w:rsidDel="00D21B02">
                <w:rPr>
                  <w:rFonts w:cs="Arial"/>
                  <w:color w:val="000000"/>
                  <w:sz w:val="18"/>
                  <w:szCs w:val="18"/>
                </w:rPr>
                <w:delText>1.90%</w:delText>
              </w:r>
            </w:del>
          </w:p>
        </w:tc>
        <w:tc>
          <w:tcPr>
            <w:tcW w:w="810" w:type="dxa"/>
            <w:tcBorders>
              <w:top w:val="nil"/>
              <w:left w:val="nil"/>
              <w:bottom w:val="nil"/>
              <w:right w:val="nil"/>
            </w:tcBorders>
            <w:shd w:val="clear" w:color="auto" w:fill="auto"/>
            <w:noWrap/>
            <w:vAlign w:val="bottom"/>
            <w:hideMark/>
            <w:tcPrChange w:id="4219" w:author="Bailey, Colin (DFO/MPO)" w:date="2024-11-01T00:04:00Z">
              <w:tcPr>
                <w:tcW w:w="1886" w:type="dxa"/>
                <w:gridSpan w:val="5"/>
                <w:tcBorders>
                  <w:top w:val="nil"/>
                  <w:left w:val="nil"/>
                  <w:bottom w:val="nil"/>
                  <w:right w:val="nil"/>
                </w:tcBorders>
                <w:shd w:val="clear" w:color="auto" w:fill="auto"/>
                <w:noWrap/>
                <w:vAlign w:val="bottom"/>
                <w:hideMark/>
              </w:tcPr>
            </w:tcPrChange>
          </w:tcPr>
          <w:p w14:paraId="704A97EF" w14:textId="67293451" w:rsidR="00B74121" w:rsidRPr="003C067C" w:rsidDel="00D21B02" w:rsidRDefault="00B74121">
            <w:pPr>
              <w:jc w:val="right"/>
              <w:rPr>
                <w:del w:id="4220" w:author="Bailey, Colin (DFO/MPO)" w:date="2024-11-01T00:09:00Z"/>
                <w:rFonts w:cs="Arial"/>
                <w:color w:val="000000"/>
                <w:sz w:val="18"/>
                <w:szCs w:val="18"/>
              </w:rPr>
              <w:pPrChange w:id="4221" w:author="Bailey, Colin (DFO/MPO)" w:date="2024-10-31T23:59:00Z">
                <w:pPr>
                  <w:jc w:val="center"/>
                </w:pPr>
              </w:pPrChange>
            </w:pPr>
            <w:del w:id="4222" w:author="Bailey, Colin (DFO/MPO)" w:date="2024-11-01T00:09:00Z">
              <w:r w:rsidRPr="003C067C" w:rsidDel="00D21B02">
                <w:rPr>
                  <w:rFonts w:cs="Arial"/>
                  <w:color w:val="000000"/>
                  <w:sz w:val="18"/>
                  <w:szCs w:val="18"/>
                </w:rPr>
                <w:delText>3.95%</w:delText>
              </w:r>
            </w:del>
          </w:p>
        </w:tc>
        <w:tc>
          <w:tcPr>
            <w:tcW w:w="810" w:type="dxa"/>
            <w:tcBorders>
              <w:top w:val="nil"/>
              <w:left w:val="nil"/>
              <w:bottom w:val="nil"/>
              <w:right w:val="nil"/>
            </w:tcBorders>
            <w:shd w:val="clear" w:color="auto" w:fill="auto"/>
            <w:noWrap/>
            <w:vAlign w:val="bottom"/>
            <w:hideMark/>
            <w:tcPrChange w:id="4223" w:author="Bailey, Colin (DFO/MPO)" w:date="2024-11-01T00:04:00Z">
              <w:tcPr>
                <w:tcW w:w="756" w:type="dxa"/>
                <w:gridSpan w:val="2"/>
                <w:tcBorders>
                  <w:top w:val="nil"/>
                  <w:left w:val="nil"/>
                  <w:bottom w:val="nil"/>
                  <w:right w:val="nil"/>
                </w:tcBorders>
                <w:shd w:val="clear" w:color="auto" w:fill="auto"/>
                <w:noWrap/>
                <w:vAlign w:val="bottom"/>
                <w:hideMark/>
              </w:tcPr>
            </w:tcPrChange>
          </w:tcPr>
          <w:p w14:paraId="78B39EC3" w14:textId="6544DC83" w:rsidR="00B74121" w:rsidRPr="003C067C" w:rsidDel="00D21B02" w:rsidRDefault="00B74121">
            <w:pPr>
              <w:jc w:val="right"/>
              <w:rPr>
                <w:del w:id="4224" w:author="Bailey, Colin (DFO/MPO)" w:date="2024-11-01T00:09:00Z"/>
                <w:rFonts w:cs="Arial"/>
                <w:color w:val="000000"/>
                <w:sz w:val="18"/>
                <w:szCs w:val="18"/>
              </w:rPr>
              <w:pPrChange w:id="4225" w:author="Bailey, Colin (DFO/MPO)" w:date="2024-10-31T23:59:00Z">
                <w:pPr>
                  <w:jc w:val="center"/>
                </w:pPr>
              </w:pPrChange>
            </w:pPr>
            <w:del w:id="4226" w:author="Bailey, Colin (DFO/MPO)" w:date="2024-11-01T00:09:00Z">
              <w:r w:rsidRPr="003C067C" w:rsidDel="00D21B02">
                <w:rPr>
                  <w:rFonts w:cs="Arial"/>
                  <w:color w:val="000000"/>
                  <w:sz w:val="18"/>
                  <w:szCs w:val="18"/>
                </w:rPr>
                <w:delText>0.61%</w:delText>
              </w:r>
            </w:del>
          </w:p>
        </w:tc>
        <w:tc>
          <w:tcPr>
            <w:tcW w:w="806" w:type="dxa"/>
            <w:tcBorders>
              <w:top w:val="nil"/>
              <w:left w:val="nil"/>
              <w:bottom w:val="nil"/>
              <w:right w:val="nil"/>
            </w:tcBorders>
            <w:shd w:val="clear" w:color="auto" w:fill="auto"/>
            <w:noWrap/>
            <w:vAlign w:val="bottom"/>
            <w:hideMark/>
            <w:tcPrChange w:id="4227" w:author="Bailey, Colin (DFO/MPO)" w:date="2024-11-01T00:04:00Z">
              <w:tcPr>
                <w:tcW w:w="809" w:type="dxa"/>
                <w:tcBorders>
                  <w:top w:val="nil"/>
                  <w:left w:val="nil"/>
                  <w:bottom w:val="nil"/>
                  <w:right w:val="nil"/>
                </w:tcBorders>
                <w:shd w:val="clear" w:color="auto" w:fill="auto"/>
                <w:noWrap/>
                <w:vAlign w:val="bottom"/>
                <w:hideMark/>
              </w:tcPr>
            </w:tcPrChange>
          </w:tcPr>
          <w:p w14:paraId="1DDE9142" w14:textId="4840BAC2" w:rsidR="00B74121" w:rsidRPr="003C067C" w:rsidDel="00D21B02" w:rsidRDefault="00B74121">
            <w:pPr>
              <w:jc w:val="right"/>
              <w:rPr>
                <w:del w:id="4228" w:author="Bailey, Colin (DFO/MPO)" w:date="2024-11-01T00:09:00Z"/>
                <w:rFonts w:cs="Arial"/>
                <w:color w:val="000000"/>
                <w:sz w:val="18"/>
                <w:szCs w:val="18"/>
              </w:rPr>
              <w:pPrChange w:id="4229" w:author="Bailey, Colin (DFO/MPO)" w:date="2024-10-31T23:59:00Z">
                <w:pPr>
                  <w:jc w:val="center"/>
                </w:pPr>
              </w:pPrChange>
            </w:pPr>
            <w:del w:id="4230" w:author="Bailey, Colin (DFO/MPO)" w:date="2024-11-01T00:09:00Z">
              <w:r w:rsidRPr="003C067C" w:rsidDel="00D21B02">
                <w:rPr>
                  <w:rFonts w:cs="Arial"/>
                  <w:color w:val="000000"/>
                  <w:sz w:val="18"/>
                  <w:szCs w:val="18"/>
                </w:rPr>
                <w:delText>0.59%</w:delText>
              </w:r>
            </w:del>
          </w:p>
        </w:tc>
        <w:tc>
          <w:tcPr>
            <w:tcW w:w="806" w:type="dxa"/>
            <w:tcBorders>
              <w:top w:val="nil"/>
              <w:left w:val="nil"/>
              <w:bottom w:val="nil"/>
              <w:right w:val="nil"/>
            </w:tcBorders>
            <w:shd w:val="clear" w:color="auto" w:fill="auto"/>
            <w:noWrap/>
            <w:vAlign w:val="bottom"/>
            <w:hideMark/>
            <w:tcPrChange w:id="4231" w:author="Bailey, Colin (DFO/MPO)" w:date="2024-11-01T00:04:00Z">
              <w:tcPr>
                <w:tcW w:w="809" w:type="dxa"/>
                <w:tcBorders>
                  <w:top w:val="nil"/>
                  <w:left w:val="nil"/>
                  <w:bottom w:val="nil"/>
                  <w:right w:val="nil"/>
                </w:tcBorders>
                <w:shd w:val="clear" w:color="auto" w:fill="auto"/>
                <w:noWrap/>
                <w:vAlign w:val="bottom"/>
                <w:hideMark/>
              </w:tcPr>
            </w:tcPrChange>
          </w:tcPr>
          <w:p w14:paraId="7E775289" w14:textId="7D7F8F96" w:rsidR="00B74121" w:rsidRPr="003C067C" w:rsidDel="00D21B02" w:rsidRDefault="00B74121">
            <w:pPr>
              <w:jc w:val="right"/>
              <w:rPr>
                <w:del w:id="4232" w:author="Bailey, Colin (DFO/MPO)" w:date="2024-11-01T00:09:00Z"/>
                <w:rFonts w:cs="Arial"/>
                <w:color w:val="000000"/>
                <w:sz w:val="18"/>
                <w:szCs w:val="18"/>
              </w:rPr>
              <w:pPrChange w:id="4233" w:author="Bailey, Colin (DFO/MPO)" w:date="2024-10-31T23:59:00Z">
                <w:pPr>
                  <w:jc w:val="center"/>
                </w:pPr>
              </w:pPrChange>
            </w:pPr>
            <w:del w:id="4234" w:author="Bailey, Colin (DFO/MPO)" w:date="2024-11-01T00:09:00Z">
              <w:r w:rsidRPr="003C067C" w:rsidDel="00D21B02">
                <w:rPr>
                  <w:rFonts w:cs="Arial"/>
                  <w:color w:val="000000"/>
                  <w:sz w:val="18"/>
                  <w:szCs w:val="18"/>
                </w:rPr>
                <w:delText>1.34%</w:delText>
              </w:r>
            </w:del>
          </w:p>
        </w:tc>
      </w:tr>
      <w:tr w:rsidR="0058659A" w:rsidRPr="008A296C" w:rsidDel="00D21B02" w14:paraId="41BE4E13" w14:textId="680827ED" w:rsidTr="0058659A">
        <w:trPr>
          <w:trHeight w:val="330"/>
          <w:del w:id="4235" w:author="Bailey, Colin (DFO/MPO)" w:date="2024-11-01T00:09:00Z"/>
        </w:trPr>
        <w:tc>
          <w:tcPr>
            <w:tcW w:w="2428" w:type="dxa"/>
            <w:tcBorders>
              <w:top w:val="single" w:sz="8" w:space="0" w:color="auto"/>
              <w:left w:val="nil"/>
              <w:bottom w:val="single" w:sz="8" w:space="0" w:color="auto"/>
              <w:right w:val="nil"/>
            </w:tcBorders>
            <w:shd w:val="clear" w:color="000000" w:fill="DDEBF7"/>
            <w:noWrap/>
            <w:vAlign w:val="bottom"/>
            <w:hideMark/>
          </w:tcPr>
          <w:p w14:paraId="0144B38D" w14:textId="0AFB2F6F" w:rsidR="00B74121" w:rsidRPr="003C067C" w:rsidDel="00D21B02" w:rsidRDefault="00B74121" w:rsidP="0058659A">
            <w:pPr>
              <w:rPr>
                <w:del w:id="4236" w:author="Bailey, Colin (DFO/MPO)" w:date="2024-11-01T00:09:00Z"/>
                <w:rFonts w:cs="Arial"/>
                <w:b/>
                <w:bCs/>
                <w:color w:val="000000"/>
                <w:sz w:val="18"/>
                <w:szCs w:val="18"/>
              </w:rPr>
            </w:pPr>
            <w:del w:id="4237" w:author="Bailey, Colin (DFO/MPO)" w:date="2024-11-01T00:09:00Z">
              <w:r w:rsidRPr="003C067C" w:rsidDel="00D21B02">
                <w:rPr>
                  <w:rFonts w:cs="Arial"/>
                  <w:b/>
                  <w:bCs/>
                  <w:color w:val="000000"/>
                  <w:sz w:val="18"/>
                  <w:szCs w:val="18"/>
                </w:rPr>
                <w:delText>Troll</w:delText>
              </w:r>
            </w:del>
          </w:p>
        </w:tc>
        <w:tc>
          <w:tcPr>
            <w:tcW w:w="809" w:type="dxa"/>
            <w:tcBorders>
              <w:top w:val="single" w:sz="8" w:space="0" w:color="auto"/>
              <w:left w:val="nil"/>
              <w:bottom w:val="single" w:sz="8" w:space="0" w:color="auto"/>
              <w:right w:val="nil"/>
            </w:tcBorders>
            <w:shd w:val="clear" w:color="000000" w:fill="DDEBF7"/>
            <w:noWrap/>
            <w:vAlign w:val="bottom"/>
            <w:hideMark/>
          </w:tcPr>
          <w:p w14:paraId="43A8D7BA" w14:textId="6FDB2379" w:rsidR="00B74121" w:rsidRPr="003C067C" w:rsidDel="00D21B02" w:rsidRDefault="00B74121">
            <w:pPr>
              <w:jc w:val="right"/>
              <w:rPr>
                <w:del w:id="4238" w:author="Bailey, Colin (DFO/MPO)" w:date="2024-11-01T00:09:00Z"/>
                <w:rFonts w:cs="Arial"/>
                <w:b/>
                <w:bCs/>
                <w:color w:val="000000"/>
                <w:sz w:val="18"/>
                <w:szCs w:val="18"/>
              </w:rPr>
              <w:pPrChange w:id="4239" w:author="Bailey, Colin (DFO/MPO)" w:date="2024-10-31T23:59:00Z">
                <w:pPr>
                  <w:jc w:val="center"/>
                </w:pPr>
              </w:pPrChange>
            </w:pPr>
            <w:del w:id="4240" w:author="Bailey, Colin (DFO/MPO)" w:date="2024-11-01T00:09:00Z">
              <w:r w:rsidRPr="003C067C" w:rsidDel="00D21B02">
                <w:rPr>
                  <w:rFonts w:cs="Arial"/>
                  <w:b/>
                  <w:bCs/>
                  <w:color w:val="000000"/>
                  <w:sz w:val="18"/>
                  <w:szCs w:val="18"/>
                </w:rPr>
                <w:delText>0.10%</w:delText>
              </w:r>
            </w:del>
          </w:p>
        </w:tc>
        <w:tc>
          <w:tcPr>
            <w:tcW w:w="810" w:type="dxa"/>
            <w:tcBorders>
              <w:top w:val="single" w:sz="8" w:space="0" w:color="auto"/>
              <w:left w:val="nil"/>
              <w:bottom w:val="single" w:sz="8" w:space="0" w:color="auto"/>
              <w:right w:val="nil"/>
            </w:tcBorders>
            <w:shd w:val="clear" w:color="000000" w:fill="DDEBF7"/>
            <w:noWrap/>
            <w:vAlign w:val="bottom"/>
            <w:hideMark/>
          </w:tcPr>
          <w:p w14:paraId="3F68DA8E" w14:textId="49C77482" w:rsidR="00B74121" w:rsidRPr="003C067C" w:rsidDel="00D21B02" w:rsidRDefault="00B74121">
            <w:pPr>
              <w:jc w:val="right"/>
              <w:rPr>
                <w:del w:id="4241" w:author="Bailey, Colin (DFO/MPO)" w:date="2024-11-01T00:09:00Z"/>
                <w:rFonts w:cs="Arial"/>
                <w:b/>
                <w:bCs/>
                <w:color w:val="000000"/>
                <w:sz w:val="18"/>
                <w:szCs w:val="18"/>
              </w:rPr>
              <w:pPrChange w:id="4242" w:author="Bailey, Colin (DFO/MPO)" w:date="2024-10-31T23:59:00Z">
                <w:pPr>
                  <w:jc w:val="center"/>
                </w:pPr>
              </w:pPrChange>
            </w:pPr>
            <w:del w:id="4243" w:author="Bailey, Colin (DFO/MPO)" w:date="2024-11-01T00:09:00Z">
              <w:r w:rsidRPr="003C067C" w:rsidDel="00D21B02">
                <w:rPr>
                  <w:rFonts w:cs="Arial"/>
                  <w:b/>
                  <w:bCs/>
                  <w:color w:val="000000"/>
                  <w:sz w:val="18"/>
                  <w:szCs w:val="18"/>
                </w:rPr>
                <w:delText>0.20%</w:delText>
              </w:r>
            </w:del>
          </w:p>
        </w:tc>
        <w:tc>
          <w:tcPr>
            <w:tcW w:w="810" w:type="dxa"/>
            <w:tcBorders>
              <w:top w:val="single" w:sz="8" w:space="0" w:color="auto"/>
              <w:left w:val="nil"/>
              <w:bottom w:val="single" w:sz="8" w:space="0" w:color="auto"/>
              <w:right w:val="nil"/>
            </w:tcBorders>
            <w:shd w:val="clear" w:color="000000" w:fill="DDEBF7"/>
            <w:noWrap/>
            <w:vAlign w:val="bottom"/>
            <w:hideMark/>
          </w:tcPr>
          <w:p w14:paraId="349552AD" w14:textId="7D53EB37" w:rsidR="00B74121" w:rsidRPr="003C067C" w:rsidDel="00D21B02" w:rsidRDefault="00B74121">
            <w:pPr>
              <w:jc w:val="right"/>
              <w:rPr>
                <w:del w:id="4244" w:author="Bailey, Colin (DFO/MPO)" w:date="2024-11-01T00:09:00Z"/>
                <w:rFonts w:cs="Arial"/>
                <w:b/>
                <w:bCs/>
                <w:color w:val="000000"/>
                <w:sz w:val="18"/>
                <w:szCs w:val="18"/>
              </w:rPr>
              <w:pPrChange w:id="4245" w:author="Bailey, Colin (DFO/MPO)" w:date="2024-10-31T23:59:00Z">
                <w:pPr>
                  <w:jc w:val="center"/>
                </w:pPr>
              </w:pPrChange>
            </w:pPr>
            <w:del w:id="4246" w:author="Bailey, Colin (DFO/MPO)" w:date="2024-11-01T00:09:00Z">
              <w:r w:rsidRPr="003C067C" w:rsidDel="00D21B02">
                <w:rPr>
                  <w:rFonts w:cs="Arial"/>
                  <w:b/>
                  <w:bCs/>
                  <w:color w:val="000000"/>
                  <w:sz w:val="18"/>
                  <w:szCs w:val="18"/>
                </w:rPr>
                <w:delText>0.50%</w:delText>
              </w:r>
            </w:del>
          </w:p>
        </w:tc>
        <w:tc>
          <w:tcPr>
            <w:tcW w:w="810" w:type="dxa"/>
            <w:tcBorders>
              <w:top w:val="single" w:sz="8" w:space="0" w:color="auto"/>
              <w:left w:val="nil"/>
              <w:bottom w:val="single" w:sz="8" w:space="0" w:color="auto"/>
              <w:right w:val="nil"/>
            </w:tcBorders>
            <w:shd w:val="clear" w:color="000000" w:fill="DDEBF7"/>
            <w:noWrap/>
            <w:vAlign w:val="bottom"/>
            <w:hideMark/>
          </w:tcPr>
          <w:p w14:paraId="5F918F90" w14:textId="475F5CE5" w:rsidR="00B74121" w:rsidRPr="003C067C" w:rsidDel="00D21B02" w:rsidRDefault="00B74121">
            <w:pPr>
              <w:jc w:val="right"/>
              <w:rPr>
                <w:del w:id="4247" w:author="Bailey, Colin (DFO/MPO)" w:date="2024-11-01T00:09:00Z"/>
                <w:rFonts w:cs="Arial"/>
                <w:b/>
                <w:bCs/>
                <w:color w:val="000000"/>
                <w:sz w:val="18"/>
                <w:szCs w:val="18"/>
              </w:rPr>
              <w:pPrChange w:id="4248" w:author="Bailey, Colin (DFO/MPO)" w:date="2024-10-31T23:59:00Z">
                <w:pPr>
                  <w:jc w:val="center"/>
                </w:pPr>
              </w:pPrChange>
            </w:pPr>
            <w:del w:id="4249" w:author="Bailey, Colin (DFO/MPO)" w:date="2024-11-01T00:09:00Z">
              <w:r w:rsidRPr="003C067C" w:rsidDel="00D21B02">
                <w:rPr>
                  <w:rFonts w:cs="Arial"/>
                  <w:b/>
                  <w:bCs/>
                  <w:color w:val="000000"/>
                  <w:sz w:val="18"/>
                  <w:szCs w:val="18"/>
                </w:rPr>
                <w:delText>1.10%</w:delText>
              </w:r>
            </w:del>
          </w:p>
        </w:tc>
        <w:tc>
          <w:tcPr>
            <w:tcW w:w="900" w:type="dxa"/>
            <w:tcBorders>
              <w:top w:val="single" w:sz="8" w:space="0" w:color="auto"/>
              <w:left w:val="nil"/>
              <w:bottom w:val="single" w:sz="8" w:space="0" w:color="auto"/>
              <w:right w:val="nil"/>
            </w:tcBorders>
            <w:shd w:val="clear" w:color="000000" w:fill="DDEBF7"/>
            <w:noWrap/>
            <w:vAlign w:val="bottom"/>
            <w:hideMark/>
          </w:tcPr>
          <w:p w14:paraId="6E3D638C" w14:textId="119CF13A" w:rsidR="00B74121" w:rsidRPr="003C067C" w:rsidDel="00D21B02" w:rsidRDefault="00B74121">
            <w:pPr>
              <w:jc w:val="right"/>
              <w:rPr>
                <w:del w:id="4250" w:author="Bailey, Colin (DFO/MPO)" w:date="2024-11-01T00:09:00Z"/>
                <w:rFonts w:cs="Arial"/>
                <w:b/>
                <w:bCs/>
                <w:color w:val="000000"/>
                <w:sz w:val="18"/>
                <w:szCs w:val="18"/>
              </w:rPr>
              <w:pPrChange w:id="4251" w:author="Bailey, Colin (DFO/MPO)" w:date="2024-10-31T23:59:00Z">
                <w:pPr>
                  <w:jc w:val="center"/>
                </w:pPr>
              </w:pPrChange>
            </w:pPr>
            <w:del w:id="4252" w:author="Bailey, Colin (DFO/MPO)" w:date="2024-11-01T00:09:00Z">
              <w:r w:rsidRPr="003C067C" w:rsidDel="00D21B02">
                <w:rPr>
                  <w:rFonts w:cs="Arial"/>
                  <w:b/>
                  <w:bCs/>
                  <w:color w:val="000000"/>
                  <w:sz w:val="18"/>
                  <w:szCs w:val="18"/>
                </w:rPr>
                <w:delText>2.20%</w:delText>
              </w:r>
            </w:del>
          </w:p>
        </w:tc>
        <w:tc>
          <w:tcPr>
            <w:tcW w:w="810" w:type="dxa"/>
            <w:tcBorders>
              <w:top w:val="single" w:sz="8" w:space="0" w:color="auto"/>
              <w:left w:val="nil"/>
              <w:bottom w:val="single" w:sz="8" w:space="0" w:color="auto"/>
              <w:right w:val="nil"/>
            </w:tcBorders>
            <w:shd w:val="clear" w:color="000000" w:fill="DDEBF7"/>
            <w:noWrap/>
            <w:vAlign w:val="bottom"/>
            <w:hideMark/>
          </w:tcPr>
          <w:p w14:paraId="4420E2B4" w14:textId="20443544" w:rsidR="00B74121" w:rsidRPr="003C067C" w:rsidDel="00D21B02" w:rsidRDefault="00B74121">
            <w:pPr>
              <w:jc w:val="right"/>
              <w:rPr>
                <w:del w:id="4253" w:author="Bailey, Colin (DFO/MPO)" w:date="2024-11-01T00:09:00Z"/>
                <w:rFonts w:cs="Arial"/>
                <w:b/>
                <w:bCs/>
                <w:color w:val="000000"/>
                <w:sz w:val="18"/>
                <w:szCs w:val="18"/>
              </w:rPr>
              <w:pPrChange w:id="4254" w:author="Bailey, Colin (DFO/MPO)" w:date="2024-10-31T23:59:00Z">
                <w:pPr>
                  <w:jc w:val="center"/>
                </w:pPr>
              </w:pPrChange>
            </w:pPr>
            <w:del w:id="4255" w:author="Bailey, Colin (DFO/MPO)" w:date="2024-11-01T00:09:00Z">
              <w:r w:rsidRPr="003C067C" w:rsidDel="00D21B02">
                <w:rPr>
                  <w:rFonts w:cs="Arial"/>
                  <w:b/>
                  <w:bCs/>
                  <w:color w:val="000000"/>
                  <w:sz w:val="18"/>
                  <w:szCs w:val="18"/>
                </w:rPr>
                <w:delText>1.20%</w:delText>
              </w:r>
            </w:del>
          </w:p>
        </w:tc>
        <w:tc>
          <w:tcPr>
            <w:tcW w:w="810" w:type="dxa"/>
            <w:tcBorders>
              <w:top w:val="single" w:sz="8" w:space="0" w:color="auto"/>
              <w:left w:val="nil"/>
              <w:bottom w:val="single" w:sz="8" w:space="0" w:color="auto"/>
              <w:right w:val="nil"/>
            </w:tcBorders>
            <w:shd w:val="clear" w:color="000000" w:fill="DDEBF7"/>
            <w:noWrap/>
            <w:vAlign w:val="bottom"/>
            <w:hideMark/>
          </w:tcPr>
          <w:p w14:paraId="3CA5DC26" w14:textId="1677AA07" w:rsidR="00B74121" w:rsidRPr="003C067C" w:rsidDel="00D21B02" w:rsidRDefault="00B74121">
            <w:pPr>
              <w:jc w:val="right"/>
              <w:rPr>
                <w:del w:id="4256" w:author="Bailey, Colin (DFO/MPO)" w:date="2024-11-01T00:09:00Z"/>
                <w:rFonts w:cs="Arial"/>
                <w:b/>
                <w:bCs/>
                <w:color w:val="000000"/>
                <w:sz w:val="18"/>
                <w:szCs w:val="18"/>
              </w:rPr>
              <w:pPrChange w:id="4257" w:author="Bailey, Colin (DFO/MPO)" w:date="2024-10-31T23:59:00Z">
                <w:pPr>
                  <w:jc w:val="center"/>
                </w:pPr>
              </w:pPrChange>
            </w:pPr>
            <w:del w:id="4258" w:author="Bailey, Colin (DFO/MPO)" w:date="2024-11-01T00:09:00Z">
              <w:r w:rsidRPr="003C067C" w:rsidDel="00D21B02">
                <w:rPr>
                  <w:rFonts w:cs="Arial"/>
                  <w:b/>
                  <w:bCs/>
                  <w:color w:val="000000"/>
                  <w:sz w:val="18"/>
                  <w:szCs w:val="18"/>
                </w:rPr>
                <w:delText>0.10%</w:delText>
              </w:r>
            </w:del>
          </w:p>
        </w:tc>
        <w:tc>
          <w:tcPr>
            <w:tcW w:w="810" w:type="dxa"/>
            <w:tcBorders>
              <w:top w:val="single" w:sz="8" w:space="0" w:color="auto"/>
              <w:left w:val="nil"/>
              <w:bottom w:val="single" w:sz="8" w:space="0" w:color="auto"/>
              <w:right w:val="nil"/>
            </w:tcBorders>
            <w:shd w:val="clear" w:color="000000" w:fill="DDEBF7"/>
            <w:noWrap/>
            <w:vAlign w:val="bottom"/>
            <w:hideMark/>
          </w:tcPr>
          <w:p w14:paraId="41FB5F98" w14:textId="4F7DE366" w:rsidR="00B74121" w:rsidRPr="003C067C" w:rsidDel="00D21B02" w:rsidRDefault="00B74121">
            <w:pPr>
              <w:jc w:val="right"/>
              <w:rPr>
                <w:del w:id="4259" w:author="Bailey, Colin (DFO/MPO)" w:date="2024-11-01T00:09:00Z"/>
                <w:rFonts w:cs="Arial"/>
                <w:b/>
                <w:bCs/>
                <w:color w:val="000000"/>
                <w:sz w:val="18"/>
                <w:szCs w:val="18"/>
              </w:rPr>
              <w:pPrChange w:id="4260" w:author="Bailey, Colin (DFO/MPO)" w:date="2024-10-31T23:59:00Z">
                <w:pPr>
                  <w:jc w:val="center"/>
                </w:pPr>
              </w:pPrChange>
            </w:pPr>
            <w:del w:id="4261" w:author="Bailey, Colin (DFO/MPO)" w:date="2024-11-01T00:09:00Z">
              <w:r w:rsidRPr="003C067C" w:rsidDel="00D21B02">
                <w:rPr>
                  <w:rFonts w:cs="Arial"/>
                  <w:b/>
                  <w:bCs/>
                  <w:color w:val="000000"/>
                  <w:sz w:val="18"/>
                  <w:szCs w:val="18"/>
                </w:rPr>
                <w:delText>0.30%</w:delText>
              </w:r>
            </w:del>
          </w:p>
        </w:tc>
        <w:tc>
          <w:tcPr>
            <w:tcW w:w="810" w:type="dxa"/>
            <w:tcBorders>
              <w:top w:val="single" w:sz="8" w:space="0" w:color="auto"/>
              <w:left w:val="nil"/>
              <w:bottom w:val="single" w:sz="8" w:space="0" w:color="auto"/>
              <w:right w:val="nil"/>
            </w:tcBorders>
            <w:shd w:val="clear" w:color="000000" w:fill="DDEBF7"/>
            <w:noWrap/>
            <w:vAlign w:val="bottom"/>
            <w:hideMark/>
          </w:tcPr>
          <w:p w14:paraId="638F1020" w14:textId="5715CC8E" w:rsidR="00B74121" w:rsidRPr="003C067C" w:rsidDel="00D21B02" w:rsidRDefault="00B74121">
            <w:pPr>
              <w:jc w:val="right"/>
              <w:rPr>
                <w:del w:id="4262" w:author="Bailey, Colin (DFO/MPO)" w:date="2024-11-01T00:09:00Z"/>
                <w:rFonts w:cs="Arial"/>
                <w:b/>
                <w:bCs/>
                <w:color w:val="000000"/>
                <w:sz w:val="18"/>
                <w:szCs w:val="18"/>
              </w:rPr>
              <w:pPrChange w:id="4263" w:author="Bailey, Colin (DFO/MPO)" w:date="2024-10-31T23:59:00Z">
                <w:pPr>
                  <w:jc w:val="center"/>
                </w:pPr>
              </w:pPrChange>
            </w:pPr>
            <w:del w:id="4264" w:author="Bailey, Colin (DFO/MPO)" w:date="2024-11-01T00:09:00Z">
              <w:r w:rsidRPr="003C067C" w:rsidDel="00D21B02">
                <w:rPr>
                  <w:rFonts w:cs="Arial"/>
                  <w:b/>
                  <w:bCs/>
                  <w:color w:val="000000"/>
                  <w:sz w:val="18"/>
                  <w:szCs w:val="18"/>
                </w:rPr>
                <w:delText>1.10%</w:delText>
              </w:r>
            </w:del>
          </w:p>
        </w:tc>
        <w:tc>
          <w:tcPr>
            <w:tcW w:w="810" w:type="dxa"/>
            <w:tcBorders>
              <w:top w:val="single" w:sz="8" w:space="0" w:color="auto"/>
              <w:left w:val="nil"/>
              <w:bottom w:val="single" w:sz="8" w:space="0" w:color="auto"/>
              <w:right w:val="nil"/>
            </w:tcBorders>
            <w:shd w:val="clear" w:color="000000" w:fill="DDEBF7"/>
            <w:noWrap/>
            <w:vAlign w:val="bottom"/>
            <w:hideMark/>
          </w:tcPr>
          <w:p w14:paraId="026A8787" w14:textId="342504A2" w:rsidR="00B74121" w:rsidRPr="003C067C" w:rsidDel="00D21B02" w:rsidRDefault="00B74121">
            <w:pPr>
              <w:jc w:val="right"/>
              <w:rPr>
                <w:del w:id="4265" w:author="Bailey, Colin (DFO/MPO)" w:date="2024-11-01T00:09:00Z"/>
                <w:rFonts w:cs="Arial"/>
                <w:b/>
                <w:bCs/>
                <w:color w:val="000000"/>
                <w:sz w:val="18"/>
                <w:szCs w:val="18"/>
              </w:rPr>
              <w:pPrChange w:id="4266" w:author="Bailey, Colin (DFO/MPO)" w:date="2024-10-31T23:59:00Z">
                <w:pPr>
                  <w:jc w:val="center"/>
                </w:pPr>
              </w:pPrChange>
            </w:pPr>
            <w:del w:id="4267" w:author="Bailey, Colin (DFO/MPO)" w:date="2024-11-01T00:09:00Z">
              <w:r w:rsidRPr="003C067C" w:rsidDel="00D21B02">
                <w:rPr>
                  <w:rFonts w:cs="Arial"/>
                  <w:b/>
                  <w:bCs/>
                  <w:color w:val="000000"/>
                  <w:sz w:val="18"/>
                  <w:szCs w:val="18"/>
                </w:rPr>
                <w:delText>0.58%</w:delText>
              </w:r>
            </w:del>
          </w:p>
        </w:tc>
        <w:tc>
          <w:tcPr>
            <w:tcW w:w="810" w:type="dxa"/>
            <w:tcBorders>
              <w:top w:val="single" w:sz="8" w:space="0" w:color="auto"/>
              <w:left w:val="nil"/>
              <w:bottom w:val="single" w:sz="8" w:space="0" w:color="auto"/>
              <w:right w:val="nil"/>
            </w:tcBorders>
            <w:shd w:val="clear" w:color="000000" w:fill="DDEBF7"/>
            <w:noWrap/>
            <w:vAlign w:val="bottom"/>
            <w:hideMark/>
          </w:tcPr>
          <w:p w14:paraId="4BDDE8BC" w14:textId="377FC8FB" w:rsidR="00B74121" w:rsidRPr="003C067C" w:rsidDel="00D21B02" w:rsidRDefault="00B74121">
            <w:pPr>
              <w:jc w:val="right"/>
              <w:rPr>
                <w:del w:id="4268" w:author="Bailey, Colin (DFO/MPO)" w:date="2024-11-01T00:09:00Z"/>
                <w:rFonts w:cs="Arial"/>
                <w:b/>
                <w:bCs/>
                <w:color w:val="000000"/>
                <w:sz w:val="18"/>
                <w:szCs w:val="18"/>
              </w:rPr>
              <w:pPrChange w:id="4269" w:author="Bailey, Colin (DFO/MPO)" w:date="2024-10-31T23:59:00Z">
                <w:pPr>
                  <w:jc w:val="center"/>
                </w:pPr>
              </w:pPrChange>
            </w:pPr>
            <w:del w:id="4270" w:author="Bailey, Colin (DFO/MPO)" w:date="2024-11-01T00:09:00Z">
              <w:r w:rsidRPr="003C067C" w:rsidDel="00D21B02">
                <w:rPr>
                  <w:rFonts w:cs="Arial"/>
                  <w:b/>
                  <w:bCs/>
                  <w:color w:val="000000"/>
                  <w:sz w:val="18"/>
                  <w:szCs w:val="18"/>
                </w:rPr>
                <w:delText>2.41%</w:delText>
              </w:r>
            </w:del>
          </w:p>
        </w:tc>
        <w:tc>
          <w:tcPr>
            <w:tcW w:w="806" w:type="dxa"/>
            <w:tcBorders>
              <w:top w:val="single" w:sz="8" w:space="0" w:color="auto"/>
              <w:left w:val="nil"/>
              <w:bottom w:val="single" w:sz="8" w:space="0" w:color="auto"/>
              <w:right w:val="nil"/>
            </w:tcBorders>
            <w:shd w:val="clear" w:color="000000" w:fill="DDEBF7"/>
            <w:noWrap/>
            <w:vAlign w:val="bottom"/>
            <w:hideMark/>
          </w:tcPr>
          <w:p w14:paraId="1B3651F6" w14:textId="186B647F" w:rsidR="00B74121" w:rsidRPr="003C067C" w:rsidDel="00D21B02" w:rsidRDefault="00B74121">
            <w:pPr>
              <w:jc w:val="right"/>
              <w:rPr>
                <w:del w:id="4271" w:author="Bailey, Colin (DFO/MPO)" w:date="2024-11-01T00:09:00Z"/>
                <w:rFonts w:cs="Arial"/>
                <w:b/>
                <w:bCs/>
                <w:color w:val="000000"/>
                <w:sz w:val="18"/>
                <w:szCs w:val="18"/>
              </w:rPr>
              <w:pPrChange w:id="4272" w:author="Bailey, Colin (DFO/MPO)" w:date="2024-10-31T23:59:00Z">
                <w:pPr>
                  <w:jc w:val="center"/>
                </w:pPr>
              </w:pPrChange>
            </w:pPr>
            <w:del w:id="4273" w:author="Bailey, Colin (DFO/MPO)" w:date="2024-11-01T00:09:00Z">
              <w:r w:rsidRPr="003C067C" w:rsidDel="00D21B02">
                <w:rPr>
                  <w:rFonts w:cs="Arial"/>
                  <w:b/>
                  <w:bCs/>
                  <w:color w:val="000000"/>
                  <w:sz w:val="18"/>
                  <w:szCs w:val="18"/>
                </w:rPr>
                <w:delText>2.61%</w:delText>
              </w:r>
            </w:del>
          </w:p>
        </w:tc>
        <w:tc>
          <w:tcPr>
            <w:tcW w:w="806" w:type="dxa"/>
            <w:tcBorders>
              <w:top w:val="single" w:sz="8" w:space="0" w:color="auto"/>
              <w:left w:val="nil"/>
              <w:bottom w:val="single" w:sz="8" w:space="0" w:color="auto"/>
              <w:right w:val="nil"/>
            </w:tcBorders>
            <w:shd w:val="clear" w:color="000000" w:fill="DDEBF7"/>
            <w:noWrap/>
            <w:vAlign w:val="bottom"/>
            <w:hideMark/>
          </w:tcPr>
          <w:p w14:paraId="0DF316CC" w14:textId="3FE5A56D" w:rsidR="00B74121" w:rsidRPr="003C067C" w:rsidDel="00D21B02" w:rsidRDefault="00B74121">
            <w:pPr>
              <w:jc w:val="right"/>
              <w:rPr>
                <w:del w:id="4274" w:author="Bailey, Colin (DFO/MPO)" w:date="2024-11-01T00:09:00Z"/>
                <w:rFonts w:cs="Arial"/>
                <w:b/>
                <w:bCs/>
                <w:color w:val="000000"/>
                <w:sz w:val="18"/>
                <w:szCs w:val="18"/>
              </w:rPr>
              <w:pPrChange w:id="4275" w:author="Bailey, Colin (DFO/MPO)" w:date="2024-10-31T23:59:00Z">
                <w:pPr>
                  <w:jc w:val="center"/>
                </w:pPr>
              </w:pPrChange>
            </w:pPr>
            <w:del w:id="4276" w:author="Bailey, Colin (DFO/MPO)" w:date="2024-11-01T00:09:00Z">
              <w:r w:rsidRPr="003C067C" w:rsidDel="00D21B02">
                <w:rPr>
                  <w:rFonts w:cs="Arial"/>
                  <w:b/>
                  <w:bCs/>
                  <w:color w:val="000000"/>
                  <w:sz w:val="18"/>
                  <w:szCs w:val="18"/>
                </w:rPr>
                <w:delText>1.30%</w:delText>
              </w:r>
            </w:del>
          </w:p>
        </w:tc>
      </w:tr>
      <w:tr w:rsidR="0058659A" w:rsidRPr="008A296C" w:rsidDel="00D21B02" w14:paraId="7DF1E79E" w14:textId="18C8F08A" w:rsidTr="0058659A">
        <w:tblPrEx>
          <w:tblPrExChange w:id="4277" w:author="Bailey, Colin (DFO/MPO)" w:date="2024-11-01T00:04:00Z">
            <w:tblPrEx>
              <w:tblW w:w="14884" w:type="dxa"/>
            </w:tblPrEx>
          </w:tblPrExChange>
        </w:tblPrEx>
        <w:trPr>
          <w:trHeight w:val="300"/>
          <w:del w:id="4278" w:author="Bailey, Colin (DFO/MPO)" w:date="2024-11-01T00:09:00Z"/>
          <w:trPrChange w:id="4279" w:author="Bailey, Colin (DFO/MPO)" w:date="2024-11-01T00:04:00Z">
            <w:trPr>
              <w:trHeight w:val="300"/>
            </w:trPr>
          </w:trPrChange>
        </w:trPr>
        <w:tc>
          <w:tcPr>
            <w:tcW w:w="2428" w:type="dxa"/>
            <w:tcBorders>
              <w:top w:val="nil"/>
              <w:left w:val="nil"/>
              <w:bottom w:val="nil"/>
              <w:right w:val="nil"/>
            </w:tcBorders>
            <w:shd w:val="clear" w:color="auto" w:fill="auto"/>
            <w:noWrap/>
            <w:vAlign w:val="bottom"/>
            <w:hideMark/>
            <w:tcPrChange w:id="4280" w:author="Bailey, Colin (DFO/MPO)" w:date="2024-11-01T00:04:00Z">
              <w:tcPr>
                <w:tcW w:w="2430" w:type="dxa"/>
                <w:gridSpan w:val="2"/>
                <w:tcBorders>
                  <w:top w:val="nil"/>
                  <w:left w:val="nil"/>
                  <w:bottom w:val="nil"/>
                  <w:right w:val="nil"/>
                </w:tcBorders>
                <w:shd w:val="clear" w:color="auto" w:fill="auto"/>
                <w:noWrap/>
                <w:vAlign w:val="bottom"/>
                <w:hideMark/>
              </w:tcPr>
            </w:tcPrChange>
          </w:tcPr>
          <w:p w14:paraId="3CC6110F" w14:textId="7B3A11E0" w:rsidR="00B74121" w:rsidRPr="003C067C" w:rsidDel="00D21B02" w:rsidRDefault="00B74121" w:rsidP="0058659A">
            <w:pPr>
              <w:rPr>
                <w:del w:id="4281" w:author="Bailey, Colin (DFO/MPO)" w:date="2024-11-01T00:09:00Z"/>
                <w:rFonts w:cs="Arial"/>
                <w:color w:val="000000"/>
                <w:sz w:val="18"/>
                <w:szCs w:val="18"/>
              </w:rPr>
            </w:pPr>
            <w:del w:id="4282" w:author="Bailey, Colin (DFO/MPO)" w:date="2024-11-01T00:09:00Z">
              <w:r w:rsidRPr="003C067C" w:rsidDel="00D21B02">
                <w:rPr>
                  <w:rFonts w:cs="Arial"/>
                  <w:color w:val="000000"/>
                  <w:sz w:val="18"/>
                  <w:szCs w:val="18"/>
                </w:rPr>
                <w:delText>SW Vancouver Island Troll</w:delText>
              </w:r>
            </w:del>
          </w:p>
        </w:tc>
        <w:tc>
          <w:tcPr>
            <w:tcW w:w="809" w:type="dxa"/>
            <w:tcBorders>
              <w:top w:val="nil"/>
              <w:left w:val="nil"/>
              <w:bottom w:val="nil"/>
              <w:right w:val="nil"/>
            </w:tcBorders>
            <w:shd w:val="clear" w:color="auto" w:fill="auto"/>
            <w:noWrap/>
            <w:vAlign w:val="bottom"/>
            <w:hideMark/>
            <w:tcPrChange w:id="4283"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15894458" w14:textId="30D7FB09" w:rsidR="00B74121" w:rsidRPr="003C067C" w:rsidDel="00D21B02" w:rsidRDefault="00B74121">
            <w:pPr>
              <w:jc w:val="right"/>
              <w:rPr>
                <w:del w:id="4284" w:author="Bailey, Colin (DFO/MPO)" w:date="2024-11-01T00:09:00Z"/>
                <w:rFonts w:cs="Arial"/>
                <w:color w:val="000000"/>
                <w:sz w:val="18"/>
                <w:szCs w:val="18"/>
              </w:rPr>
              <w:pPrChange w:id="4285" w:author="Bailey, Colin (DFO/MPO)" w:date="2024-10-31T23:59:00Z">
                <w:pPr>
                  <w:jc w:val="center"/>
                </w:pPr>
              </w:pPrChange>
            </w:pPr>
            <w:del w:id="4286"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bottom"/>
            <w:hideMark/>
            <w:tcPrChange w:id="4287"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4E0F99EB" w14:textId="1D472280" w:rsidR="00B74121" w:rsidRPr="003C067C" w:rsidDel="00D21B02" w:rsidRDefault="00B74121">
            <w:pPr>
              <w:jc w:val="right"/>
              <w:rPr>
                <w:del w:id="4288" w:author="Bailey, Colin (DFO/MPO)" w:date="2024-11-01T00:09:00Z"/>
                <w:rFonts w:cs="Arial"/>
                <w:color w:val="000000"/>
                <w:sz w:val="18"/>
                <w:szCs w:val="18"/>
              </w:rPr>
              <w:pPrChange w:id="4289" w:author="Bailey, Colin (DFO/MPO)" w:date="2024-10-31T23:59:00Z">
                <w:pPr>
                  <w:jc w:val="center"/>
                </w:pPr>
              </w:pPrChange>
            </w:pPr>
            <w:del w:id="4290"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4291"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47909DD1" w14:textId="150BBEDA" w:rsidR="00B74121" w:rsidRPr="003C067C" w:rsidDel="00D21B02" w:rsidRDefault="00B74121">
            <w:pPr>
              <w:jc w:val="right"/>
              <w:rPr>
                <w:del w:id="4292" w:author="Bailey, Colin (DFO/MPO)" w:date="2024-11-01T00:09:00Z"/>
                <w:rFonts w:cs="Arial"/>
                <w:color w:val="000000"/>
                <w:sz w:val="18"/>
                <w:szCs w:val="18"/>
              </w:rPr>
              <w:pPrChange w:id="4293" w:author="Bailey, Colin (DFO/MPO)" w:date="2024-10-31T23:59:00Z">
                <w:pPr>
                  <w:jc w:val="center"/>
                </w:pPr>
              </w:pPrChange>
            </w:pPr>
            <w:del w:id="4294" w:author="Bailey, Colin (DFO/MPO)" w:date="2024-11-01T00:09:00Z">
              <w:r w:rsidRPr="003C067C" w:rsidDel="00D21B02">
                <w:rPr>
                  <w:rFonts w:cs="Arial"/>
                  <w:color w:val="000000"/>
                  <w:sz w:val="18"/>
                  <w:szCs w:val="18"/>
                </w:rPr>
                <w:delText>0.20%</w:delText>
              </w:r>
            </w:del>
          </w:p>
        </w:tc>
        <w:tc>
          <w:tcPr>
            <w:tcW w:w="810" w:type="dxa"/>
            <w:tcBorders>
              <w:top w:val="nil"/>
              <w:left w:val="nil"/>
              <w:bottom w:val="nil"/>
              <w:right w:val="nil"/>
            </w:tcBorders>
            <w:shd w:val="clear" w:color="auto" w:fill="auto"/>
            <w:noWrap/>
            <w:vAlign w:val="bottom"/>
            <w:hideMark/>
            <w:tcPrChange w:id="4295"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120345C7" w14:textId="29B7F04C" w:rsidR="00B74121" w:rsidRPr="003C067C" w:rsidDel="00D21B02" w:rsidRDefault="00B74121">
            <w:pPr>
              <w:jc w:val="right"/>
              <w:rPr>
                <w:del w:id="4296" w:author="Bailey, Colin (DFO/MPO)" w:date="2024-11-01T00:09:00Z"/>
                <w:rFonts w:cs="Arial"/>
                <w:color w:val="000000"/>
                <w:sz w:val="18"/>
                <w:szCs w:val="18"/>
              </w:rPr>
              <w:pPrChange w:id="4297" w:author="Bailey, Colin (DFO/MPO)" w:date="2024-10-31T23:59:00Z">
                <w:pPr>
                  <w:jc w:val="center"/>
                </w:pPr>
              </w:pPrChange>
            </w:pPr>
            <w:del w:id="4298" w:author="Bailey, Colin (DFO/MPO)" w:date="2024-11-01T00:09:00Z">
              <w:r w:rsidRPr="003C067C" w:rsidDel="00D21B02">
                <w:rPr>
                  <w:rFonts w:cs="Arial"/>
                  <w:color w:val="000000"/>
                  <w:sz w:val="18"/>
                  <w:szCs w:val="18"/>
                </w:rPr>
                <w:delText>0.00%</w:delText>
              </w:r>
            </w:del>
          </w:p>
        </w:tc>
        <w:tc>
          <w:tcPr>
            <w:tcW w:w="900" w:type="dxa"/>
            <w:tcBorders>
              <w:top w:val="nil"/>
              <w:left w:val="nil"/>
              <w:bottom w:val="nil"/>
              <w:right w:val="nil"/>
            </w:tcBorders>
            <w:shd w:val="clear" w:color="auto" w:fill="auto"/>
            <w:noWrap/>
            <w:vAlign w:val="bottom"/>
            <w:hideMark/>
            <w:tcPrChange w:id="4299" w:author="Bailey, Colin (DFO/MPO)" w:date="2024-11-01T00:04:00Z">
              <w:tcPr>
                <w:tcW w:w="900" w:type="dxa"/>
                <w:gridSpan w:val="2"/>
                <w:tcBorders>
                  <w:top w:val="nil"/>
                  <w:left w:val="nil"/>
                  <w:bottom w:val="nil"/>
                  <w:right w:val="nil"/>
                </w:tcBorders>
                <w:shd w:val="clear" w:color="auto" w:fill="auto"/>
                <w:noWrap/>
                <w:vAlign w:val="bottom"/>
                <w:hideMark/>
              </w:tcPr>
            </w:tcPrChange>
          </w:tcPr>
          <w:p w14:paraId="22989785" w14:textId="264E4C37" w:rsidR="00B74121" w:rsidRPr="003C067C" w:rsidDel="00D21B02" w:rsidRDefault="00B74121">
            <w:pPr>
              <w:jc w:val="right"/>
              <w:rPr>
                <w:del w:id="4300" w:author="Bailey, Colin (DFO/MPO)" w:date="2024-11-01T00:09:00Z"/>
                <w:rFonts w:cs="Arial"/>
                <w:color w:val="000000"/>
                <w:sz w:val="18"/>
                <w:szCs w:val="18"/>
              </w:rPr>
              <w:pPrChange w:id="4301" w:author="Bailey, Colin (DFO/MPO)" w:date="2024-10-31T23:59:00Z">
                <w:pPr>
                  <w:jc w:val="center"/>
                </w:pPr>
              </w:pPrChange>
            </w:pPr>
            <w:del w:id="4302" w:author="Bailey, Colin (DFO/MPO)" w:date="2024-11-01T00:09:00Z">
              <w:r w:rsidRPr="003C067C" w:rsidDel="00D21B02">
                <w:rPr>
                  <w:rFonts w:cs="Arial"/>
                  <w:color w:val="000000"/>
                  <w:sz w:val="18"/>
                  <w:szCs w:val="18"/>
                </w:rPr>
                <w:delText>2.00%</w:delText>
              </w:r>
            </w:del>
          </w:p>
        </w:tc>
        <w:tc>
          <w:tcPr>
            <w:tcW w:w="810" w:type="dxa"/>
            <w:tcBorders>
              <w:top w:val="nil"/>
              <w:left w:val="nil"/>
              <w:bottom w:val="nil"/>
              <w:right w:val="nil"/>
            </w:tcBorders>
            <w:shd w:val="clear" w:color="auto" w:fill="auto"/>
            <w:noWrap/>
            <w:vAlign w:val="bottom"/>
            <w:hideMark/>
            <w:tcPrChange w:id="4303"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52F993F2" w14:textId="2520BBA4" w:rsidR="00B74121" w:rsidRPr="003C067C" w:rsidDel="00D21B02" w:rsidRDefault="00B74121">
            <w:pPr>
              <w:jc w:val="right"/>
              <w:rPr>
                <w:del w:id="4304" w:author="Bailey, Colin (DFO/MPO)" w:date="2024-11-01T00:09:00Z"/>
                <w:rFonts w:cs="Arial"/>
                <w:color w:val="000000"/>
                <w:sz w:val="18"/>
                <w:szCs w:val="18"/>
              </w:rPr>
              <w:pPrChange w:id="4305" w:author="Bailey, Colin (DFO/MPO)" w:date="2024-10-31T23:59:00Z">
                <w:pPr>
                  <w:jc w:val="center"/>
                </w:pPr>
              </w:pPrChange>
            </w:pPr>
            <w:del w:id="4306" w:author="Bailey, Colin (DFO/MPO)" w:date="2024-11-01T00:09:00Z">
              <w:r w:rsidRPr="003C067C" w:rsidDel="00D21B02">
                <w:rPr>
                  <w:rFonts w:cs="Arial"/>
                  <w:color w:val="000000"/>
                  <w:sz w:val="18"/>
                  <w:szCs w:val="18"/>
                </w:rPr>
                <w:delText>0.50%</w:delText>
              </w:r>
            </w:del>
          </w:p>
        </w:tc>
        <w:tc>
          <w:tcPr>
            <w:tcW w:w="810" w:type="dxa"/>
            <w:tcBorders>
              <w:top w:val="nil"/>
              <w:left w:val="nil"/>
              <w:bottom w:val="nil"/>
              <w:right w:val="nil"/>
            </w:tcBorders>
            <w:shd w:val="clear" w:color="auto" w:fill="auto"/>
            <w:noWrap/>
            <w:vAlign w:val="bottom"/>
            <w:hideMark/>
            <w:tcPrChange w:id="4307"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4BAD8175" w14:textId="58696BCA" w:rsidR="00B74121" w:rsidRPr="003C067C" w:rsidDel="00D21B02" w:rsidRDefault="00B74121">
            <w:pPr>
              <w:jc w:val="right"/>
              <w:rPr>
                <w:del w:id="4308" w:author="Bailey, Colin (DFO/MPO)" w:date="2024-11-01T00:09:00Z"/>
                <w:rFonts w:cs="Arial"/>
                <w:color w:val="000000"/>
                <w:sz w:val="18"/>
                <w:szCs w:val="18"/>
              </w:rPr>
              <w:pPrChange w:id="4309" w:author="Bailey, Colin (DFO/MPO)" w:date="2024-10-31T23:59:00Z">
                <w:pPr>
                  <w:jc w:val="center"/>
                </w:pPr>
              </w:pPrChange>
            </w:pPr>
            <w:del w:id="4310"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4311"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5A4C3779" w14:textId="73B62708" w:rsidR="00B74121" w:rsidRPr="003C067C" w:rsidDel="00D21B02" w:rsidRDefault="00B74121">
            <w:pPr>
              <w:jc w:val="right"/>
              <w:rPr>
                <w:del w:id="4312" w:author="Bailey, Colin (DFO/MPO)" w:date="2024-11-01T00:09:00Z"/>
                <w:rFonts w:cs="Arial"/>
                <w:color w:val="000000"/>
                <w:sz w:val="18"/>
                <w:szCs w:val="18"/>
              </w:rPr>
              <w:pPrChange w:id="4313" w:author="Bailey, Colin (DFO/MPO)" w:date="2024-10-31T23:59:00Z">
                <w:pPr>
                  <w:jc w:val="center"/>
                </w:pPr>
              </w:pPrChange>
            </w:pPr>
            <w:del w:id="4314"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bottom"/>
            <w:hideMark/>
            <w:tcPrChange w:id="4315" w:author="Bailey, Colin (DFO/MPO)" w:date="2024-11-01T00:04:00Z">
              <w:tcPr>
                <w:tcW w:w="1624" w:type="dxa"/>
                <w:gridSpan w:val="5"/>
                <w:tcBorders>
                  <w:top w:val="nil"/>
                  <w:left w:val="nil"/>
                  <w:bottom w:val="nil"/>
                  <w:right w:val="nil"/>
                </w:tcBorders>
                <w:shd w:val="clear" w:color="auto" w:fill="auto"/>
                <w:noWrap/>
                <w:vAlign w:val="bottom"/>
                <w:hideMark/>
              </w:tcPr>
            </w:tcPrChange>
          </w:tcPr>
          <w:p w14:paraId="38F91238" w14:textId="77C6737C" w:rsidR="00B74121" w:rsidRPr="003C067C" w:rsidDel="00D21B02" w:rsidRDefault="00B74121">
            <w:pPr>
              <w:jc w:val="right"/>
              <w:rPr>
                <w:del w:id="4316" w:author="Bailey, Colin (DFO/MPO)" w:date="2024-11-01T00:09:00Z"/>
                <w:rFonts w:cs="Arial"/>
                <w:color w:val="000000"/>
                <w:sz w:val="18"/>
                <w:szCs w:val="18"/>
              </w:rPr>
              <w:pPrChange w:id="4317" w:author="Bailey, Colin (DFO/MPO)" w:date="2024-10-31T23:59:00Z">
                <w:pPr>
                  <w:jc w:val="center"/>
                </w:pPr>
              </w:pPrChange>
            </w:pPr>
            <w:del w:id="4318" w:author="Bailey, Colin (DFO/MPO)" w:date="2024-11-01T00:09:00Z">
              <w:r w:rsidRPr="003C067C" w:rsidDel="00D21B02">
                <w:rPr>
                  <w:rFonts w:cs="Arial"/>
                  <w:color w:val="000000"/>
                  <w:sz w:val="18"/>
                  <w:szCs w:val="18"/>
                </w:rPr>
                <w:delText>0.30%</w:delText>
              </w:r>
            </w:del>
          </w:p>
        </w:tc>
        <w:tc>
          <w:tcPr>
            <w:tcW w:w="810" w:type="dxa"/>
            <w:tcBorders>
              <w:top w:val="nil"/>
              <w:left w:val="nil"/>
              <w:bottom w:val="nil"/>
              <w:right w:val="nil"/>
            </w:tcBorders>
            <w:shd w:val="clear" w:color="auto" w:fill="auto"/>
            <w:noWrap/>
            <w:vAlign w:val="bottom"/>
            <w:hideMark/>
            <w:tcPrChange w:id="4319" w:author="Bailey, Colin (DFO/MPO)" w:date="2024-11-01T00:04:00Z">
              <w:tcPr>
                <w:tcW w:w="1886" w:type="dxa"/>
                <w:gridSpan w:val="5"/>
                <w:tcBorders>
                  <w:top w:val="nil"/>
                  <w:left w:val="nil"/>
                  <w:bottom w:val="nil"/>
                  <w:right w:val="nil"/>
                </w:tcBorders>
                <w:shd w:val="clear" w:color="auto" w:fill="auto"/>
                <w:noWrap/>
                <w:vAlign w:val="bottom"/>
                <w:hideMark/>
              </w:tcPr>
            </w:tcPrChange>
          </w:tcPr>
          <w:p w14:paraId="463CD273" w14:textId="01142D0A" w:rsidR="00B74121" w:rsidRPr="003C067C" w:rsidDel="00D21B02" w:rsidRDefault="00B74121">
            <w:pPr>
              <w:jc w:val="right"/>
              <w:rPr>
                <w:del w:id="4320" w:author="Bailey, Colin (DFO/MPO)" w:date="2024-11-01T00:09:00Z"/>
                <w:rFonts w:cs="Arial"/>
                <w:color w:val="000000"/>
                <w:sz w:val="18"/>
                <w:szCs w:val="18"/>
              </w:rPr>
              <w:pPrChange w:id="4321" w:author="Bailey, Colin (DFO/MPO)" w:date="2024-10-31T23:59:00Z">
                <w:pPr>
                  <w:jc w:val="center"/>
                </w:pPr>
              </w:pPrChange>
            </w:pPr>
            <w:del w:id="4322" w:author="Bailey, Colin (DFO/MPO)" w:date="2024-11-01T00:09:00Z">
              <w:r w:rsidRPr="003C067C" w:rsidDel="00D21B02">
                <w:rPr>
                  <w:rFonts w:cs="Arial"/>
                  <w:color w:val="000000"/>
                  <w:sz w:val="18"/>
                  <w:szCs w:val="18"/>
                </w:rPr>
                <w:delText>0.09%</w:delText>
              </w:r>
            </w:del>
          </w:p>
        </w:tc>
        <w:tc>
          <w:tcPr>
            <w:tcW w:w="810" w:type="dxa"/>
            <w:tcBorders>
              <w:top w:val="nil"/>
              <w:left w:val="nil"/>
              <w:bottom w:val="nil"/>
              <w:right w:val="nil"/>
            </w:tcBorders>
            <w:shd w:val="clear" w:color="auto" w:fill="auto"/>
            <w:noWrap/>
            <w:vAlign w:val="bottom"/>
            <w:hideMark/>
            <w:tcPrChange w:id="4323" w:author="Bailey, Colin (DFO/MPO)" w:date="2024-11-01T00:04:00Z">
              <w:tcPr>
                <w:tcW w:w="756" w:type="dxa"/>
                <w:gridSpan w:val="2"/>
                <w:tcBorders>
                  <w:top w:val="nil"/>
                  <w:left w:val="nil"/>
                  <w:bottom w:val="nil"/>
                  <w:right w:val="nil"/>
                </w:tcBorders>
                <w:shd w:val="clear" w:color="auto" w:fill="auto"/>
                <w:noWrap/>
                <w:vAlign w:val="bottom"/>
                <w:hideMark/>
              </w:tcPr>
            </w:tcPrChange>
          </w:tcPr>
          <w:p w14:paraId="26625308" w14:textId="589D2538" w:rsidR="00B74121" w:rsidRPr="003C067C" w:rsidDel="00D21B02" w:rsidRDefault="00B74121">
            <w:pPr>
              <w:jc w:val="right"/>
              <w:rPr>
                <w:del w:id="4324" w:author="Bailey, Colin (DFO/MPO)" w:date="2024-11-01T00:09:00Z"/>
                <w:rFonts w:cs="Arial"/>
                <w:color w:val="000000"/>
                <w:sz w:val="18"/>
                <w:szCs w:val="18"/>
              </w:rPr>
              <w:pPrChange w:id="4325" w:author="Bailey, Colin (DFO/MPO)" w:date="2024-10-31T23:59:00Z">
                <w:pPr>
                  <w:jc w:val="center"/>
                </w:pPr>
              </w:pPrChange>
            </w:pPr>
            <w:del w:id="4326" w:author="Bailey, Colin (DFO/MPO)" w:date="2024-11-01T00:09:00Z">
              <w:r w:rsidRPr="003C067C" w:rsidDel="00D21B02">
                <w:rPr>
                  <w:rFonts w:cs="Arial"/>
                  <w:color w:val="000000"/>
                  <w:sz w:val="18"/>
                  <w:szCs w:val="18"/>
                </w:rPr>
                <w:delText>1.43%</w:delText>
              </w:r>
            </w:del>
          </w:p>
        </w:tc>
        <w:tc>
          <w:tcPr>
            <w:tcW w:w="806" w:type="dxa"/>
            <w:tcBorders>
              <w:top w:val="nil"/>
              <w:left w:val="nil"/>
              <w:bottom w:val="nil"/>
              <w:right w:val="nil"/>
            </w:tcBorders>
            <w:shd w:val="clear" w:color="auto" w:fill="auto"/>
            <w:noWrap/>
            <w:vAlign w:val="bottom"/>
            <w:hideMark/>
            <w:tcPrChange w:id="4327" w:author="Bailey, Colin (DFO/MPO)" w:date="2024-11-01T00:04:00Z">
              <w:tcPr>
                <w:tcW w:w="809" w:type="dxa"/>
                <w:tcBorders>
                  <w:top w:val="nil"/>
                  <w:left w:val="nil"/>
                  <w:bottom w:val="nil"/>
                  <w:right w:val="nil"/>
                </w:tcBorders>
                <w:shd w:val="clear" w:color="auto" w:fill="auto"/>
                <w:noWrap/>
                <w:vAlign w:val="bottom"/>
                <w:hideMark/>
              </w:tcPr>
            </w:tcPrChange>
          </w:tcPr>
          <w:p w14:paraId="251817CD" w14:textId="4DA0D980" w:rsidR="00B74121" w:rsidRPr="003C067C" w:rsidDel="00D21B02" w:rsidRDefault="00B74121">
            <w:pPr>
              <w:jc w:val="right"/>
              <w:rPr>
                <w:del w:id="4328" w:author="Bailey, Colin (DFO/MPO)" w:date="2024-11-01T00:09:00Z"/>
                <w:rFonts w:cs="Arial"/>
                <w:color w:val="000000"/>
                <w:sz w:val="18"/>
                <w:szCs w:val="18"/>
              </w:rPr>
              <w:pPrChange w:id="4329" w:author="Bailey, Colin (DFO/MPO)" w:date="2024-10-31T23:59:00Z">
                <w:pPr>
                  <w:jc w:val="center"/>
                </w:pPr>
              </w:pPrChange>
            </w:pPr>
            <w:del w:id="4330" w:author="Bailey, Colin (DFO/MPO)" w:date="2024-11-01T00:09:00Z">
              <w:r w:rsidRPr="003C067C" w:rsidDel="00D21B02">
                <w:rPr>
                  <w:rFonts w:cs="Arial"/>
                  <w:color w:val="000000"/>
                  <w:sz w:val="18"/>
                  <w:szCs w:val="18"/>
                </w:rPr>
                <w:delText>2.21%</w:delText>
              </w:r>
            </w:del>
          </w:p>
        </w:tc>
        <w:tc>
          <w:tcPr>
            <w:tcW w:w="806" w:type="dxa"/>
            <w:tcBorders>
              <w:top w:val="nil"/>
              <w:left w:val="nil"/>
              <w:bottom w:val="nil"/>
              <w:right w:val="nil"/>
            </w:tcBorders>
            <w:shd w:val="clear" w:color="auto" w:fill="auto"/>
            <w:noWrap/>
            <w:vAlign w:val="bottom"/>
            <w:hideMark/>
            <w:tcPrChange w:id="4331" w:author="Bailey, Colin (DFO/MPO)" w:date="2024-11-01T00:04:00Z">
              <w:tcPr>
                <w:tcW w:w="809" w:type="dxa"/>
                <w:tcBorders>
                  <w:top w:val="nil"/>
                  <w:left w:val="nil"/>
                  <w:bottom w:val="nil"/>
                  <w:right w:val="nil"/>
                </w:tcBorders>
                <w:shd w:val="clear" w:color="auto" w:fill="auto"/>
                <w:noWrap/>
                <w:vAlign w:val="bottom"/>
                <w:hideMark/>
              </w:tcPr>
            </w:tcPrChange>
          </w:tcPr>
          <w:p w14:paraId="2855C84D" w14:textId="545D4265" w:rsidR="00B74121" w:rsidRPr="003C067C" w:rsidDel="00D21B02" w:rsidRDefault="00B74121">
            <w:pPr>
              <w:jc w:val="right"/>
              <w:rPr>
                <w:del w:id="4332" w:author="Bailey, Colin (DFO/MPO)" w:date="2024-11-01T00:09:00Z"/>
                <w:rFonts w:cs="Arial"/>
                <w:color w:val="000000"/>
                <w:sz w:val="18"/>
                <w:szCs w:val="18"/>
              </w:rPr>
              <w:pPrChange w:id="4333" w:author="Bailey, Colin (DFO/MPO)" w:date="2024-10-31T23:59:00Z">
                <w:pPr>
                  <w:jc w:val="center"/>
                </w:pPr>
              </w:pPrChange>
            </w:pPr>
            <w:del w:id="4334" w:author="Bailey, Colin (DFO/MPO)" w:date="2024-11-01T00:09:00Z">
              <w:r w:rsidRPr="003C067C" w:rsidDel="00D21B02">
                <w:rPr>
                  <w:rFonts w:cs="Arial"/>
                  <w:color w:val="000000"/>
                  <w:sz w:val="18"/>
                  <w:szCs w:val="18"/>
                </w:rPr>
                <w:delText>1.10%</w:delText>
              </w:r>
            </w:del>
          </w:p>
        </w:tc>
      </w:tr>
      <w:tr w:rsidR="0058659A" w:rsidRPr="008A296C" w:rsidDel="00D21B02" w14:paraId="5527578C" w14:textId="70D3AED8" w:rsidTr="0058659A">
        <w:tblPrEx>
          <w:tblPrExChange w:id="4335" w:author="Bailey, Colin (DFO/MPO)" w:date="2024-11-01T00:04:00Z">
            <w:tblPrEx>
              <w:tblW w:w="14884" w:type="dxa"/>
            </w:tblPrEx>
          </w:tblPrExChange>
        </w:tblPrEx>
        <w:trPr>
          <w:trHeight w:val="300"/>
          <w:del w:id="4336" w:author="Bailey, Colin (DFO/MPO)" w:date="2024-11-01T00:09:00Z"/>
          <w:trPrChange w:id="4337" w:author="Bailey, Colin (DFO/MPO)" w:date="2024-11-01T00:04:00Z">
            <w:trPr>
              <w:trHeight w:val="300"/>
            </w:trPr>
          </w:trPrChange>
        </w:trPr>
        <w:tc>
          <w:tcPr>
            <w:tcW w:w="2428" w:type="dxa"/>
            <w:tcBorders>
              <w:top w:val="nil"/>
              <w:left w:val="nil"/>
              <w:bottom w:val="nil"/>
              <w:right w:val="nil"/>
            </w:tcBorders>
            <w:shd w:val="clear" w:color="auto" w:fill="auto"/>
            <w:noWrap/>
            <w:vAlign w:val="bottom"/>
            <w:hideMark/>
            <w:tcPrChange w:id="4338" w:author="Bailey, Colin (DFO/MPO)" w:date="2024-11-01T00:04:00Z">
              <w:tcPr>
                <w:tcW w:w="2430" w:type="dxa"/>
                <w:gridSpan w:val="2"/>
                <w:tcBorders>
                  <w:top w:val="nil"/>
                  <w:left w:val="nil"/>
                  <w:bottom w:val="nil"/>
                  <w:right w:val="nil"/>
                </w:tcBorders>
                <w:shd w:val="clear" w:color="auto" w:fill="auto"/>
                <w:noWrap/>
                <w:vAlign w:val="bottom"/>
                <w:hideMark/>
              </w:tcPr>
            </w:tcPrChange>
          </w:tcPr>
          <w:p w14:paraId="444F9AB3" w14:textId="4B176E67" w:rsidR="00B74121" w:rsidRPr="003C067C" w:rsidDel="00D21B02" w:rsidRDefault="00B74121" w:rsidP="0058659A">
            <w:pPr>
              <w:rPr>
                <w:del w:id="4339" w:author="Bailey, Colin (DFO/MPO)" w:date="2024-11-01T00:09:00Z"/>
                <w:rFonts w:cs="Arial"/>
                <w:color w:val="000000"/>
                <w:sz w:val="18"/>
                <w:szCs w:val="18"/>
              </w:rPr>
            </w:pPr>
            <w:del w:id="4340" w:author="Bailey, Colin (DFO/MPO)" w:date="2024-11-01T00:09:00Z">
              <w:r w:rsidRPr="003C067C" w:rsidDel="00D21B02">
                <w:rPr>
                  <w:rFonts w:cs="Arial"/>
                  <w:color w:val="000000"/>
                  <w:sz w:val="18"/>
                  <w:szCs w:val="18"/>
                </w:rPr>
                <w:delText>NW Vancouver Island Troll</w:delText>
              </w:r>
            </w:del>
          </w:p>
        </w:tc>
        <w:tc>
          <w:tcPr>
            <w:tcW w:w="809" w:type="dxa"/>
            <w:tcBorders>
              <w:top w:val="nil"/>
              <w:left w:val="nil"/>
              <w:bottom w:val="nil"/>
              <w:right w:val="nil"/>
            </w:tcBorders>
            <w:shd w:val="clear" w:color="auto" w:fill="auto"/>
            <w:noWrap/>
            <w:vAlign w:val="bottom"/>
            <w:hideMark/>
            <w:tcPrChange w:id="4341"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3CEE9A12" w14:textId="7A55DE14" w:rsidR="00B74121" w:rsidRPr="003C067C" w:rsidDel="00D21B02" w:rsidRDefault="00B74121">
            <w:pPr>
              <w:jc w:val="right"/>
              <w:rPr>
                <w:del w:id="4342" w:author="Bailey, Colin (DFO/MPO)" w:date="2024-11-01T00:09:00Z"/>
                <w:rFonts w:cs="Arial"/>
                <w:color w:val="000000"/>
                <w:sz w:val="18"/>
                <w:szCs w:val="18"/>
              </w:rPr>
              <w:pPrChange w:id="4343" w:author="Bailey, Colin (DFO/MPO)" w:date="2024-10-31T23:59:00Z">
                <w:pPr>
                  <w:jc w:val="center"/>
                </w:pPr>
              </w:pPrChange>
            </w:pPr>
            <w:del w:id="4344"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4345"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28998499" w14:textId="6139DF72" w:rsidR="00B74121" w:rsidRPr="003C067C" w:rsidDel="00D21B02" w:rsidRDefault="00B74121">
            <w:pPr>
              <w:jc w:val="right"/>
              <w:rPr>
                <w:del w:id="4346" w:author="Bailey, Colin (DFO/MPO)" w:date="2024-11-01T00:09:00Z"/>
                <w:rFonts w:cs="Arial"/>
                <w:color w:val="000000"/>
                <w:sz w:val="18"/>
                <w:szCs w:val="18"/>
              </w:rPr>
              <w:pPrChange w:id="4347" w:author="Bailey, Colin (DFO/MPO)" w:date="2024-10-31T23:59:00Z">
                <w:pPr>
                  <w:jc w:val="center"/>
                </w:pPr>
              </w:pPrChange>
            </w:pPr>
            <w:del w:id="4348"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4349"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2480B62E" w14:textId="5B5D6CED" w:rsidR="00B74121" w:rsidRPr="003C067C" w:rsidDel="00D21B02" w:rsidRDefault="00B74121">
            <w:pPr>
              <w:jc w:val="right"/>
              <w:rPr>
                <w:del w:id="4350" w:author="Bailey, Colin (DFO/MPO)" w:date="2024-11-01T00:09:00Z"/>
                <w:rFonts w:cs="Arial"/>
                <w:color w:val="000000"/>
                <w:sz w:val="18"/>
                <w:szCs w:val="18"/>
              </w:rPr>
              <w:pPrChange w:id="4351" w:author="Bailey, Colin (DFO/MPO)" w:date="2024-10-31T23:59:00Z">
                <w:pPr>
                  <w:jc w:val="center"/>
                </w:pPr>
              </w:pPrChange>
            </w:pPr>
            <w:del w:id="4352"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4353"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78D9B8F5" w14:textId="7378346A" w:rsidR="00B74121" w:rsidRPr="003C067C" w:rsidDel="00D21B02" w:rsidRDefault="00B74121">
            <w:pPr>
              <w:jc w:val="right"/>
              <w:rPr>
                <w:del w:id="4354" w:author="Bailey, Colin (DFO/MPO)" w:date="2024-11-01T00:09:00Z"/>
                <w:rFonts w:cs="Arial"/>
                <w:color w:val="000000"/>
                <w:sz w:val="18"/>
                <w:szCs w:val="18"/>
              </w:rPr>
              <w:pPrChange w:id="4355" w:author="Bailey, Colin (DFO/MPO)" w:date="2024-10-31T23:59:00Z">
                <w:pPr>
                  <w:jc w:val="center"/>
                </w:pPr>
              </w:pPrChange>
            </w:pPr>
            <w:del w:id="4356" w:author="Bailey, Colin (DFO/MPO)" w:date="2024-11-01T00:09:00Z">
              <w:r w:rsidRPr="003C067C" w:rsidDel="00D21B02">
                <w:rPr>
                  <w:rFonts w:cs="Arial"/>
                  <w:color w:val="000000"/>
                  <w:sz w:val="18"/>
                  <w:szCs w:val="18"/>
                </w:rPr>
                <w:delText>0.30%</w:delText>
              </w:r>
            </w:del>
          </w:p>
        </w:tc>
        <w:tc>
          <w:tcPr>
            <w:tcW w:w="900" w:type="dxa"/>
            <w:tcBorders>
              <w:top w:val="nil"/>
              <w:left w:val="nil"/>
              <w:bottom w:val="nil"/>
              <w:right w:val="nil"/>
            </w:tcBorders>
            <w:shd w:val="clear" w:color="auto" w:fill="auto"/>
            <w:noWrap/>
            <w:vAlign w:val="bottom"/>
            <w:hideMark/>
            <w:tcPrChange w:id="4357" w:author="Bailey, Colin (DFO/MPO)" w:date="2024-11-01T00:04:00Z">
              <w:tcPr>
                <w:tcW w:w="900" w:type="dxa"/>
                <w:gridSpan w:val="2"/>
                <w:tcBorders>
                  <w:top w:val="nil"/>
                  <w:left w:val="nil"/>
                  <w:bottom w:val="nil"/>
                  <w:right w:val="nil"/>
                </w:tcBorders>
                <w:shd w:val="clear" w:color="auto" w:fill="auto"/>
                <w:noWrap/>
                <w:vAlign w:val="bottom"/>
                <w:hideMark/>
              </w:tcPr>
            </w:tcPrChange>
          </w:tcPr>
          <w:p w14:paraId="53997C53" w14:textId="72CE9C3D" w:rsidR="00B74121" w:rsidRPr="003C067C" w:rsidDel="00D21B02" w:rsidRDefault="00B74121">
            <w:pPr>
              <w:jc w:val="right"/>
              <w:rPr>
                <w:del w:id="4358" w:author="Bailey, Colin (DFO/MPO)" w:date="2024-11-01T00:09:00Z"/>
                <w:rFonts w:cs="Arial"/>
                <w:color w:val="000000"/>
                <w:sz w:val="18"/>
                <w:szCs w:val="18"/>
              </w:rPr>
              <w:pPrChange w:id="4359" w:author="Bailey, Colin (DFO/MPO)" w:date="2024-10-31T23:59:00Z">
                <w:pPr>
                  <w:jc w:val="center"/>
                </w:pPr>
              </w:pPrChange>
            </w:pPr>
            <w:del w:id="4360" w:author="Bailey, Colin (DFO/MPO)" w:date="2024-11-01T00:09:00Z">
              <w:r w:rsidRPr="003C067C" w:rsidDel="00D21B02">
                <w:rPr>
                  <w:rFonts w:cs="Arial"/>
                  <w:color w:val="000000"/>
                  <w:sz w:val="18"/>
                  <w:szCs w:val="18"/>
                </w:rPr>
                <w:delText>0.20%</w:delText>
              </w:r>
            </w:del>
          </w:p>
        </w:tc>
        <w:tc>
          <w:tcPr>
            <w:tcW w:w="810" w:type="dxa"/>
            <w:tcBorders>
              <w:top w:val="nil"/>
              <w:left w:val="nil"/>
              <w:bottom w:val="nil"/>
              <w:right w:val="nil"/>
            </w:tcBorders>
            <w:shd w:val="clear" w:color="auto" w:fill="auto"/>
            <w:noWrap/>
            <w:vAlign w:val="bottom"/>
            <w:hideMark/>
            <w:tcPrChange w:id="4361"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42435697" w14:textId="48D4A04B" w:rsidR="00B74121" w:rsidRPr="003C067C" w:rsidDel="00D21B02" w:rsidRDefault="00B74121">
            <w:pPr>
              <w:jc w:val="right"/>
              <w:rPr>
                <w:del w:id="4362" w:author="Bailey, Colin (DFO/MPO)" w:date="2024-11-01T00:09:00Z"/>
                <w:rFonts w:cs="Arial"/>
                <w:color w:val="000000"/>
                <w:sz w:val="18"/>
                <w:szCs w:val="18"/>
              </w:rPr>
              <w:pPrChange w:id="4363" w:author="Bailey, Colin (DFO/MPO)" w:date="2024-10-31T23:59:00Z">
                <w:pPr>
                  <w:jc w:val="center"/>
                </w:pPr>
              </w:pPrChange>
            </w:pPr>
            <w:del w:id="4364" w:author="Bailey, Colin (DFO/MPO)" w:date="2024-11-01T00:09:00Z">
              <w:r w:rsidRPr="003C067C" w:rsidDel="00D21B02">
                <w:rPr>
                  <w:rFonts w:cs="Arial"/>
                  <w:color w:val="000000"/>
                  <w:sz w:val="18"/>
                  <w:szCs w:val="18"/>
                </w:rPr>
                <w:delText>0.40%</w:delText>
              </w:r>
            </w:del>
          </w:p>
        </w:tc>
        <w:tc>
          <w:tcPr>
            <w:tcW w:w="810" w:type="dxa"/>
            <w:tcBorders>
              <w:top w:val="nil"/>
              <w:left w:val="nil"/>
              <w:bottom w:val="nil"/>
              <w:right w:val="nil"/>
            </w:tcBorders>
            <w:shd w:val="clear" w:color="auto" w:fill="auto"/>
            <w:noWrap/>
            <w:vAlign w:val="bottom"/>
            <w:hideMark/>
            <w:tcPrChange w:id="4365"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2C5DC1EA" w14:textId="100F8FE0" w:rsidR="00B74121" w:rsidRPr="003C067C" w:rsidDel="00D21B02" w:rsidRDefault="00B74121">
            <w:pPr>
              <w:jc w:val="right"/>
              <w:rPr>
                <w:del w:id="4366" w:author="Bailey, Colin (DFO/MPO)" w:date="2024-11-01T00:09:00Z"/>
                <w:rFonts w:cs="Arial"/>
                <w:color w:val="000000"/>
                <w:sz w:val="18"/>
                <w:szCs w:val="18"/>
              </w:rPr>
              <w:pPrChange w:id="4367" w:author="Bailey, Colin (DFO/MPO)" w:date="2024-10-31T23:59:00Z">
                <w:pPr>
                  <w:jc w:val="center"/>
                </w:pPr>
              </w:pPrChange>
            </w:pPr>
            <w:del w:id="4368"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4369"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23E4E66E" w14:textId="210CCCD2" w:rsidR="00B74121" w:rsidRPr="003C067C" w:rsidDel="00D21B02" w:rsidRDefault="00B74121">
            <w:pPr>
              <w:jc w:val="right"/>
              <w:rPr>
                <w:del w:id="4370" w:author="Bailey, Colin (DFO/MPO)" w:date="2024-11-01T00:09:00Z"/>
                <w:rFonts w:cs="Arial"/>
                <w:color w:val="000000"/>
                <w:sz w:val="18"/>
                <w:szCs w:val="18"/>
              </w:rPr>
              <w:pPrChange w:id="4371" w:author="Bailey, Colin (DFO/MPO)" w:date="2024-10-31T23:59:00Z">
                <w:pPr>
                  <w:jc w:val="center"/>
                </w:pPr>
              </w:pPrChange>
            </w:pPr>
            <w:del w:id="4372"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bottom"/>
            <w:hideMark/>
            <w:tcPrChange w:id="4373" w:author="Bailey, Colin (DFO/MPO)" w:date="2024-11-01T00:04:00Z">
              <w:tcPr>
                <w:tcW w:w="1624" w:type="dxa"/>
                <w:gridSpan w:val="5"/>
                <w:tcBorders>
                  <w:top w:val="nil"/>
                  <w:left w:val="nil"/>
                  <w:bottom w:val="nil"/>
                  <w:right w:val="nil"/>
                </w:tcBorders>
                <w:shd w:val="clear" w:color="auto" w:fill="auto"/>
                <w:noWrap/>
                <w:vAlign w:val="bottom"/>
                <w:hideMark/>
              </w:tcPr>
            </w:tcPrChange>
          </w:tcPr>
          <w:p w14:paraId="1F68DB2F" w14:textId="247EE203" w:rsidR="00B74121" w:rsidRPr="003C067C" w:rsidDel="00D21B02" w:rsidRDefault="00B74121">
            <w:pPr>
              <w:jc w:val="right"/>
              <w:rPr>
                <w:del w:id="4374" w:author="Bailey, Colin (DFO/MPO)" w:date="2024-11-01T00:09:00Z"/>
                <w:rFonts w:cs="Arial"/>
                <w:color w:val="000000"/>
                <w:sz w:val="18"/>
                <w:szCs w:val="18"/>
              </w:rPr>
              <w:pPrChange w:id="4375" w:author="Bailey, Colin (DFO/MPO)" w:date="2024-10-31T23:59:00Z">
                <w:pPr>
                  <w:jc w:val="center"/>
                </w:pPr>
              </w:pPrChange>
            </w:pPr>
            <w:del w:id="4376" w:author="Bailey, Colin (DFO/MPO)" w:date="2024-11-01T00:09:00Z">
              <w:r w:rsidRPr="003C067C" w:rsidDel="00D21B02">
                <w:rPr>
                  <w:rFonts w:cs="Arial"/>
                  <w:color w:val="000000"/>
                  <w:sz w:val="18"/>
                  <w:szCs w:val="18"/>
                </w:rPr>
                <w:delText>0.50%</w:delText>
              </w:r>
            </w:del>
          </w:p>
        </w:tc>
        <w:tc>
          <w:tcPr>
            <w:tcW w:w="810" w:type="dxa"/>
            <w:tcBorders>
              <w:top w:val="nil"/>
              <w:left w:val="nil"/>
              <w:bottom w:val="nil"/>
              <w:right w:val="nil"/>
            </w:tcBorders>
            <w:shd w:val="clear" w:color="auto" w:fill="auto"/>
            <w:noWrap/>
            <w:vAlign w:val="bottom"/>
            <w:hideMark/>
            <w:tcPrChange w:id="4377" w:author="Bailey, Colin (DFO/MPO)" w:date="2024-11-01T00:04:00Z">
              <w:tcPr>
                <w:tcW w:w="1886" w:type="dxa"/>
                <w:gridSpan w:val="5"/>
                <w:tcBorders>
                  <w:top w:val="nil"/>
                  <w:left w:val="nil"/>
                  <w:bottom w:val="nil"/>
                  <w:right w:val="nil"/>
                </w:tcBorders>
                <w:shd w:val="clear" w:color="auto" w:fill="auto"/>
                <w:noWrap/>
                <w:vAlign w:val="bottom"/>
                <w:hideMark/>
              </w:tcPr>
            </w:tcPrChange>
          </w:tcPr>
          <w:p w14:paraId="14AD7005" w14:textId="57EC81FC" w:rsidR="00B74121" w:rsidRPr="003C067C" w:rsidDel="00D21B02" w:rsidRDefault="00B74121">
            <w:pPr>
              <w:jc w:val="right"/>
              <w:rPr>
                <w:del w:id="4378" w:author="Bailey, Colin (DFO/MPO)" w:date="2024-11-01T00:09:00Z"/>
                <w:rFonts w:cs="Arial"/>
                <w:color w:val="000000"/>
                <w:sz w:val="18"/>
                <w:szCs w:val="18"/>
              </w:rPr>
              <w:pPrChange w:id="4379" w:author="Bailey, Colin (DFO/MPO)" w:date="2024-10-31T23:59:00Z">
                <w:pPr>
                  <w:jc w:val="center"/>
                </w:pPr>
              </w:pPrChange>
            </w:pPr>
            <w:del w:id="4380" w:author="Bailey, Colin (DFO/MPO)" w:date="2024-11-01T00:09:00Z">
              <w:r w:rsidRPr="003C067C" w:rsidDel="00D21B02">
                <w:rPr>
                  <w:rFonts w:cs="Arial"/>
                  <w:color w:val="000000"/>
                  <w:sz w:val="18"/>
                  <w:szCs w:val="18"/>
                </w:rPr>
                <w:delText>0.11%</w:delText>
              </w:r>
            </w:del>
          </w:p>
        </w:tc>
        <w:tc>
          <w:tcPr>
            <w:tcW w:w="810" w:type="dxa"/>
            <w:tcBorders>
              <w:top w:val="nil"/>
              <w:left w:val="nil"/>
              <w:bottom w:val="nil"/>
              <w:right w:val="nil"/>
            </w:tcBorders>
            <w:shd w:val="clear" w:color="auto" w:fill="auto"/>
            <w:noWrap/>
            <w:vAlign w:val="bottom"/>
            <w:hideMark/>
            <w:tcPrChange w:id="4381" w:author="Bailey, Colin (DFO/MPO)" w:date="2024-11-01T00:04:00Z">
              <w:tcPr>
                <w:tcW w:w="756" w:type="dxa"/>
                <w:gridSpan w:val="2"/>
                <w:tcBorders>
                  <w:top w:val="nil"/>
                  <w:left w:val="nil"/>
                  <w:bottom w:val="nil"/>
                  <w:right w:val="nil"/>
                </w:tcBorders>
                <w:shd w:val="clear" w:color="auto" w:fill="auto"/>
                <w:noWrap/>
                <w:vAlign w:val="bottom"/>
                <w:hideMark/>
              </w:tcPr>
            </w:tcPrChange>
          </w:tcPr>
          <w:p w14:paraId="5CAF3067" w14:textId="62F1972D" w:rsidR="00B74121" w:rsidRPr="003C067C" w:rsidDel="00D21B02" w:rsidRDefault="00B74121">
            <w:pPr>
              <w:jc w:val="right"/>
              <w:rPr>
                <w:del w:id="4382" w:author="Bailey, Colin (DFO/MPO)" w:date="2024-11-01T00:09:00Z"/>
                <w:rFonts w:cs="Arial"/>
                <w:color w:val="000000"/>
                <w:sz w:val="18"/>
                <w:szCs w:val="18"/>
              </w:rPr>
              <w:pPrChange w:id="4383" w:author="Bailey, Colin (DFO/MPO)" w:date="2024-10-31T23:59:00Z">
                <w:pPr>
                  <w:jc w:val="center"/>
                </w:pPr>
              </w:pPrChange>
            </w:pPr>
            <w:del w:id="4384" w:author="Bailey, Colin (DFO/MPO)" w:date="2024-11-01T00:09:00Z">
              <w:r w:rsidRPr="003C067C" w:rsidDel="00D21B02">
                <w:rPr>
                  <w:rFonts w:cs="Arial"/>
                  <w:color w:val="000000"/>
                  <w:sz w:val="18"/>
                  <w:szCs w:val="18"/>
                </w:rPr>
                <w:delText>0.84%</w:delText>
              </w:r>
            </w:del>
          </w:p>
        </w:tc>
        <w:tc>
          <w:tcPr>
            <w:tcW w:w="806" w:type="dxa"/>
            <w:tcBorders>
              <w:top w:val="nil"/>
              <w:left w:val="nil"/>
              <w:bottom w:val="nil"/>
              <w:right w:val="nil"/>
            </w:tcBorders>
            <w:shd w:val="clear" w:color="auto" w:fill="auto"/>
            <w:noWrap/>
            <w:vAlign w:val="bottom"/>
            <w:hideMark/>
            <w:tcPrChange w:id="4385" w:author="Bailey, Colin (DFO/MPO)" w:date="2024-11-01T00:04:00Z">
              <w:tcPr>
                <w:tcW w:w="809" w:type="dxa"/>
                <w:tcBorders>
                  <w:top w:val="nil"/>
                  <w:left w:val="nil"/>
                  <w:bottom w:val="nil"/>
                  <w:right w:val="nil"/>
                </w:tcBorders>
                <w:shd w:val="clear" w:color="auto" w:fill="auto"/>
                <w:noWrap/>
                <w:vAlign w:val="bottom"/>
                <w:hideMark/>
              </w:tcPr>
            </w:tcPrChange>
          </w:tcPr>
          <w:p w14:paraId="47E0CF49" w14:textId="145EEB64" w:rsidR="00B74121" w:rsidRPr="003C067C" w:rsidDel="00D21B02" w:rsidRDefault="00B74121">
            <w:pPr>
              <w:jc w:val="right"/>
              <w:rPr>
                <w:del w:id="4386" w:author="Bailey, Colin (DFO/MPO)" w:date="2024-11-01T00:09:00Z"/>
                <w:rFonts w:cs="Arial"/>
                <w:color w:val="000000"/>
                <w:sz w:val="18"/>
                <w:szCs w:val="18"/>
              </w:rPr>
              <w:pPrChange w:id="4387" w:author="Bailey, Colin (DFO/MPO)" w:date="2024-10-31T23:59:00Z">
                <w:pPr>
                  <w:jc w:val="center"/>
                </w:pPr>
              </w:pPrChange>
            </w:pPr>
            <w:del w:id="4388" w:author="Bailey, Colin (DFO/MPO)" w:date="2024-11-01T00:09:00Z">
              <w:r w:rsidRPr="003C067C" w:rsidDel="00D21B02">
                <w:rPr>
                  <w:rFonts w:cs="Arial"/>
                  <w:color w:val="000000"/>
                  <w:sz w:val="18"/>
                  <w:szCs w:val="18"/>
                </w:rPr>
                <w:delText>0.22%</w:delText>
              </w:r>
            </w:del>
          </w:p>
        </w:tc>
        <w:tc>
          <w:tcPr>
            <w:tcW w:w="806" w:type="dxa"/>
            <w:tcBorders>
              <w:top w:val="nil"/>
              <w:left w:val="nil"/>
              <w:bottom w:val="nil"/>
              <w:right w:val="nil"/>
            </w:tcBorders>
            <w:shd w:val="clear" w:color="auto" w:fill="auto"/>
            <w:noWrap/>
            <w:vAlign w:val="bottom"/>
            <w:hideMark/>
            <w:tcPrChange w:id="4389" w:author="Bailey, Colin (DFO/MPO)" w:date="2024-11-01T00:04:00Z">
              <w:tcPr>
                <w:tcW w:w="809" w:type="dxa"/>
                <w:tcBorders>
                  <w:top w:val="nil"/>
                  <w:left w:val="nil"/>
                  <w:bottom w:val="nil"/>
                  <w:right w:val="nil"/>
                </w:tcBorders>
                <w:shd w:val="clear" w:color="auto" w:fill="auto"/>
                <w:noWrap/>
                <w:vAlign w:val="bottom"/>
                <w:hideMark/>
              </w:tcPr>
            </w:tcPrChange>
          </w:tcPr>
          <w:p w14:paraId="167D04A1" w14:textId="7695EDE0" w:rsidR="00B74121" w:rsidRPr="003C067C" w:rsidDel="00D21B02" w:rsidRDefault="00B74121">
            <w:pPr>
              <w:jc w:val="right"/>
              <w:rPr>
                <w:del w:id="4390" w:author="Bailey, Colin (DFO/MPO)" w:date="2024-11-01T00:09:00Z"/>
                <w:rFonts w:cs="Arial"/>
                <w:color w:val="000000"/>
                <w:sz w:val="18"/>
                <w:szCs w:val="18"/>
              </w:rPr>
              <w:pPrChange w:id="4391" w:author="Bailey, Colin (DFO/MPO)" w:date="2024-10-31T23:59:00Z">
                <w:pPr>
                  <w:jc w:val="center"/>
                </w:pPr>
              </w:pPrChange>
            </w:pPr>
            <w:del w:id="4392" w:author="Bailey, Colin (DFO/MPO)" w:date="2024-11-01T00:09:00Z">
              <w:r w:rsidRPr="003C067C" w:rsidDel="00D21B02">
                <w:rPr>
                  <w:rFonts w:cs="Arial"/>
                  <w:color w:val="000000"/>
                  <w:sz w:val="18"/>
                  <w:szCs w:val="18"/>
                </w:rPr>
                <w:delText>0.10%</w:delText>
              </w:r>
            </w:del>
          </w:p>
        </w:tc>
      </w:tr>
      <w:tr w:rsidR="0058659A" w:rsidRPr="008A296C" w:rsidDel="00D21B02" w14:paraId="1AF489BC" w14:textId="7B7844F9" w:rsidTr="0058659A">
        <w:tblPrEx>
          <w:tblPrExChange w:id="4393" w:author="Bailey, Colin (DFO/MPO)" w:date="2024-11-01T00:04:00Z">
            <w:tblPrEx>
              <w:tblW w:w="14884" w:type="dxa"/>
            </w:tblPrEx>
          </w:tblPrExChange>
        </w:tblPrEx>
        <w:trPr>
          <w:trHeight w:val="315"/>
          <w:del w:id="4394" w:author="Bailey, Colin (DFO/MPO)" w:date="2024-11-01T00:09:00Z"/>
          <w:trPrChange w:id="4395" w:author="Bailey, Colin (DFO/MPO)" w:date="2024-11-01T00:04:00Z">
            <w:trPr>
              <w:trHeight w:val="315"/>
            </w:trPr>
          </w:trPrChange>
        </w:trPr>
        <w:tc>
          <w:tcPr>
            <w:tcW w:w="2428" w:type="dxa"/>
            <w:tcBorders>
              <w:top w:val="nil"/>
              <w:left w:val="nil"/>
              <w:bottom w:val="nil"/>
              <w:right w:val="nil"/>
            </w:tcBorders>
            <w:shd w:val="clear" w:color="auto" w:fill="auto"/>
            <w:noWrap/>
            <w:vAlign w:val="bottom"/>
            <w:hideMark/>
            <w:tcPrChange w:id="4396" w:author="Bailey, Colin (DFO/MPO)" w:date="2024-11-01T00:04:00Z">
              <w:tcPr>
                <w:tcW w:w="2430" w:type="dxa"/>
                <w:gridSpan w:val="2"/>
                <w:tcBorders>
                  <w:top w:val="nil"/>
                  <w:left w:val="nil"/>
                  <w:bottom w:val="nil"/>
                  <w:right w:val="nil"/>
                </w:tcBorders>
                <w:shd w:val="clear" w:color="auto" w:fill="auto"/>
                <w:noWrap/>
                <w:vAlign w:val="bottom"/>
                <w:hideMark/>
              </w:tcPr>
            </w:tcPrChange>
          </w:tcPr>
          <w:p w14:paraId="61568580" w14:textId="670E52EB" w:rsidR="00B74121" w:rsidRPr="003C067C" w:rsidDel="00D21B02" w:rsidRDefault="00B74121" w:rsidP="0058659A">
            <w:pPr>
              <w:rPr>
                <w:del w:id="4397" w:author="Bailey, Colin (DFO/MPO)" w:date="2024-11-01T00:09:00Z"/>
                <w:rFonts w:cs="Arial"/>
                <w:color w:val="000000"/>
                <w:sz w:val="18"/>
                <w:szCs w:val="18"/>
              </w:rPr>
            </w:pPr>
            <w:del w:id="4398" w:author="Bailey, Colin (DFO/MPO)" w:date="2024-11-01T00:09:00Z">
              <w:r w:rsidRPr="003C067C" w:rsidDel="00D21B02">
                <w:rPr>
                  <w:rFonts w:cs="Arial"/>
                  <w:color w:val="000000"/>
                  <w:sz w:val="18"/>
                  <w:szCs w:val="18"/>
                </w:rPr>
                <w:delText>Johnstone Strait Troll</w:delText>
              </w:r>
            </w:del>
          </w:p>
        </w:tc>
        <w:tc>
          <w:tcPr>
            <w:tcW w:w="809" w:type="dxa"/>
            <w:tcBorders>
              <w:top w:val="nil"/>
              <w:left w:val="nil"/>
              <w:bottom w:val="nil"/>
              <w:right w:val="nil"/>
            </w:tcBorders>
            <w:shd w:val="clear" w:color="auto" w:fill="auto"/>
            <w:noWrap/>
            <w:vAlign w:val="bottom"/>
            <w:hideMark/>
            <w:tcPrChange w:id="4399"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4F4C7211" w14:textId="4B5A7B73" w:rsidR="00B74121" w:rsidRPr="003C067C" w:rsidDel="00D21B02" w:rsidRDefault="00B74121">
            <w:pPr>
              <w:jc w:val="right"/>
              <w:rPr>
                <w:del w:id="4400" w:author="Bailey, Colin (DFO/MPO)" w:date="2024-11-01T00:09:00Z"/>
                <w:rFonts w:cs="Arial"/>
                <w:color w:val="000000"/>
                <w:sz w:val="18"/>
                <w:szCs w:val="18"/>
              </w:rPr>
              <w:pPrChange w:id="4401" w:author="Bailey, Colin (DFO/MPO)" w:date="2024-10-31T23:59:00Z">
                <w:pPr>
                  <w:jc w:val="center"/>
                </w:pPr>
              </w:pPrChange>
            </w:pPr>
            <w:del w:id="4402"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4403"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42C0C59A" w14:textId="283A90E0" w:rsidR="00B74121" w:rsidRPr="003C067C" w:rsidDel="00D21B02" w:rsidRDefault="00B74121">
            <w:pPr>
              <w:jc w:val="right"/>
              <w:rPr>
                <w:del w:id="4404" w:author="Bailey, Colin (DFO/MPO)" w:date="2024-11-01T00:09:00Z"/>
                <w:rFonts w:cs="Arial"/>
                <w:color w:val="000000"/>
                <w:sz w:val="18"/>
                <w:szCs w:val="18"/>
              </w:rPr>
              <w:pPrChange w:id="4405" w:author="Bailey, Colin (DFO/MPO)" w:date="2024-10-31T23:59:00Z">
                <w:pPr>
                  <w:jc w:val="center"/>
                </w:pPr>
              </w:pPrChange>
            </w:pPr>
            <w:del w:id="4406"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4407"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78696D19" w14:textId="1C4DD623" w:rsidR="00B74121" w:rsidRPr="003C067C" w:rsidDel="00D21B02" w:rsidRDefault="00B74121">
            <w:pPr>
              <w:jc w:val="right"/>
              <w:rPr>
                <w:del w:id="4408" w:author="Bailey, Colin (DFO/MPO)" w:date="2024-11-01T00:09:00Z"/>
                <w:rFonts w:cs="Arial"/>
                <w:color w:val="000000"/>
                <w:sz w:val="18"/>
                <w:szCs w:val="18"/>
              </w:rPr>
              <w:pPrChange w:id="4409" w:author="Bailey, Colin (DFO/MPO)" w:date="2024-10-31T23:59:00Z">
                <w:pPr>
                  <w:jc w:val="center"/>
                </w:pPr>
              </w:pPrChange>
            </w:pPr>
            <w:del w:id="4410"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4411"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7F8B5535" w14:textId="750A74AF" w:rsidR="00B74121" w:rsidRPr="003C067C" w:rsidDel="00D21B02" w:rsidRDefault="00B74121">
            <w:pPr>
              <w:jc w:val="right"/>
              <w:rPr>
                <w:del w:id="4412" w:author="Bailey, Colin (DFO/MPO)" w:date="2024-11-01T00:09:00Z"/>
                <w:rFonts w:cs="Arial"/>
                <w:color w:val="000000"/>
                <w:sz w:val="18"/>
                <w:szCs w:val="18"/>
              </w:rPr>
              <w:pPrChange w:id="4413" w:author="Bailey, Colin (DFO/MPO)" w:date="2024-10-31T23:59:00Z">
                <w:pPr>
                  <w:jc w:val="center"/>
                </w:pPr>
              </w:pPrChange>
            </w:pPr>
            <w:del w:id="4414" w:author="Bailey, Colin (DFO/MPO)" w:date="2024-11-01T00:09:00Z">
              <w:r w:rsidRPr="003C067C" w:rsidDel="00D21B02">
                <w:rPr>
                  <w:rFonts w:cs="Arial"/>
                  <w:color w:val="000000"/>
                  <w:sz w:val="18"/>
                  <w:szCs w:val="18"/>
                </w:rPr>
                <w:delText>0.00%</w:delText>
              </w:r>
            </w:del>
          </w:p>
        </w:tc>
        <w:tc>
          <w:tcPr>
            <w:tcW w:w="900" w:type="dxa"/>
            <w:tcBorders>
              <w:top w:val="nil"/>
              <w:left w:val="nil"/>
              <w:bottom w:val="nil"/>
              <w:right w:val="nil"/>
            </w:tcBorders>
            <w:shd w:val="clear" w:color="auto" w:fill="auto"/>
            <w:noWrap/>
            <w:vAlign w:val="bottom"/>
            <w:hideMark/>
            <w:tcPrChange w:id="4415" w:author="Bailey, Colin (DFO/MPO)" w:date="2024-11-01T00:04:00Z">
              <w:tcPr>
                <w:tcW w:w="900" w:type="dxa"/>
                <w:gridSpan w:val="2"/>
                <w:tcBorders>
                  <w:top w:val="nil"/>
                  <w:left w:val="nil"/>
                  <w:bottom w:val="nil"/>
                  <w:right w:val="nil"/>
                </w:tcBorders>
                <w:shd w:val="clear" w:color="auto" w:fill="auto"/>
                <w:noWrap/>
                <w:vAlign w:val="bottom"/>
                <w:hideMark/>
              </w:tcPr>
            </w:tcPrChange>
          </w:tcPr>
          <w:p w14:paraId="1F50DFA5" w14:textId="73D06C01" w:rsidR="00B74121" w:rsidRPr="003C067C" w:rsidDel="00D21B02" w:rsidRDefault="00B74121">
            <w:pPr>
              <w:jc w:val="right"/>
              <w:rPr>
                <w:del w:id="4416" w:author="Bailey, Colin (DFO/MPO)" w:date="2024-11-01T00:09:00Z"/>
                <w:rFonts w:cs="Arial"/>
                <w:color w:val="000000"/>
                <w:sz w:val="18"/>
                <w:szCs w:val="18"/>
              </w:rPr>
              <w:pPrChange w:id="4417" w:author="Bailey, Colin (DFO/MPO)" w:date="2024-10-31T23:59:00Z">
                <w:pPr>
                  <w:jc w:val="center"/>
                </w:pPr>
              </w:pPrChange>
            </w:pPr>
            <w:del w:id="4418"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4419"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7CA08D7C" w14:textId="40F77426" w:rsidR="00B74121" w:rsidRPr="003C067C" w:rsidDel="00D21B02" w:rsidRDefault="00B74121">
            <w:pPr>
              <w:jc w:val="right"/>
              <w:rPr>
                <w:del w:id="4420" w:author="Bailey, Colin (DFO/MPO)" w:date="2024-11-01T00:09:00Z"/>
                <w:rFonts w:cs="Arial"/>
                <w:color w:val="000000"/>
                <w:sz w:val="18"/>
                <w:szCs w:val="18"/>
              </w:rPr>
              <w:pPrChange w:id="4421" w:author="Bailey, Colin (DFO/MPO)" w:date="2024-10-31T23:59:00Z">
                <w:pPr>
                  <w:jc w:val="center"/>
                </w:pPr>
              </w:pPrChange>
            </w:pPr>
            <w:del w:id="4422"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4423"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3660D85E" w14:textId="702FBA0E" w:rsidR="00B74121" w:rsidRPr="003C067C" w:rsidDel="00D21B02" w:rsidRDefault="00B74121">
            <w:pPr>
              <w:jc w:val="right"/>
              <w:rPr>
                <w:del w:id="4424" w:author="Bailey, Colin (DFO/MPO)" w:date="2024-11-01T00:09:00Z"/>
                <w:rFonts w:cs="Arial"/>
                <w:color w:val="000000"/>
                <w:sz w:val="18"/>
                <w:szCs w:val="18"/>
              </w:rPr>
              <w:pPrChange w:id="4425" w:author="Bailey, Colin (DFO/MPO)" w:date="2024-10-31T23:59:00Z">
                <w:pPr>
                  <w:jc w:val="center"/>
                </w:pPr>
              </w:pPrChange>
            </w:pPr>
          </w:p>
        </w:tc>
        <w:tc>
          <w:tcPr>
            <w:tcW w:w="810" w:type="dxa"/>
            <w:tcBorders>
              <w:top w:val="nil"/>
              <w:left w:val="nil"/>
              <w:bottom w:val="nil"/>
              <w:right w:val="nil"/>
            </w:tcBorders>
            <w:shd w:val="clear" w:color="auto" w:fill="auto"/>
            <w:noWrap/>
            <w:vAlign w:val="bottom"/>
            <w:hideMark/>
            <w:tcPrChange w:id="4426"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3C594D9D" w14:textId="7201ACA2" w:rsidR="00B74121" w:rsidRPr="003C067C" w:rsidDel="00D21B02" w:rsidRDefault="00B74121">
            <w:pPr>
              <w:jc w:val="right"/>
              <w:rPr>
                <w:del w:id="4427" w:author="Bailey, Colin (DFO/MPO)" w:date="2024-11-01T00:09:00Z"/>
                <w:rFonts w:cs="Arial"/>
                <w:sz w:val="18"/>
                <w:szCs w:val="18"/>
              </w:rPr>
              <w:pPrChange w:id="4428" w:author="Bailey, Colin (DFO/MPO)" w:date="2024-10-31T23:59:00Z">
                <w:pPr>
                  <w:jc w:val="center"/>
                </w:pPr>
              </w:pPrChange>
            </w:pPr>
          </w:p>
        </w:tc>
        <w:tc>
          <w:tcPr>
            <w:tcW w:w="810" w:type="dxa"/>
            <w:tcBorders>
              <w:top w:val="nil"/>
              <w:left w:val="nil"/>
              <w:bottom w:val="nil"/>
              <w:right w:val="nil"/>
            </w:tcBorders>
            <w:shd w:val="clear" w:color="auto" w:fill="auto"/>
            <w:noWrap/>
            <w:vAlign w:val="bottom"/>
            <w:hideMark/>
            <w:tcPrChange w:id="4429" w:author="Bailey, Colin (DFO/MPO)" w:date="2024-11-01T00:04:00Z">
              <w:tcPr>
                <w:tcW w:w="1624" w:type="dxa"/>
                <w:gridSpan w:val="5"/>
                <w:tcBorders>
                  <w:top w:val="nil"/>
                  <w:left w:val="nil"/>
                  <w:bottom w:val="nil"/>
                  <w:right w:val="nil"/>
                </w:tcBorders>
                <w:shd w:val="clear" w:color="auto" w:fill="auto"/>
                <w:noWrap/>
                <w:vAlign w:val="bottom"/>
                <w:hideMark/>
              </w:tcPr>
            </w:tcPrChange>
          </w:tcPr>
          <w:p w14:paraId="4903541B" w14:textId="4548C54D" w:rsidR="00B74121" w:rsidRPr="003C067C" w:rsidDel="00D21B02" w:rsidRDefault="00B74121">
            <w:pPr>
              <w:jc w:val="right"/>
              <w:rPr>
                <w:del w:id="4430" w:author="Bailey, Colin (DFO/MPO)" w:date="2024-11-01T00:09:00Z"/>
                <w:rFonts w:cs="Arial"/>
                <w:sz w:val="18"/>
                <w:szCs w:val="18"/>
              </w:rPr>
              <w:pPrChange w:id="4431" w:author="Bailey, Colin (DFO/MPO)" w:date="2024-10-31T23:59:00Z">
                <w:pPr>
                  <w:jc w:val="center"/>
                </w:pPr>
              </w:pPrChange>
            </w:pPr>
          </w:p>
        </w:tc>
        <w:tc>
          <w:tcPr>
            <w:tcW w:w="810" w:type="dxa"/>
            <w:tcBorders>
              <w:top w:val="nil"/>
              <w:left w:val="nil"/>
              <w:bottom w:val="nil"/>
              <w:right w:val="nil"/>
            </w:tcBorders>
            <w:shd w:val="clear" w:color="auto" w:fill="auto"/>
            <w:noWrap/>
            <w:vAlign w:val="bottom"/>
            <w:hideMark/>
            <w:tcPrChange w:id="4432" w:author="Bailey, Colin (DFO/MPO)" w:date="2024-11-01T00:04:00Z">
              <w:tcPr>
                <w:tcW w:w="1886" w:type="dxa"/>
                <w:gridSpan w:val="5"/>
                <w:tcBorders>
                  <w:top w:val="nil"/>
                  <w:left w:val="nil"/>
                  <w:bottom w:val="nil"/>
                  <w:right w:val="nil"/>
                </w:tcBorders>
                <w:shd w:val="clear" w:color="auto" w:fill="auto"/>
                <w:noWrap/>
                <w:vAlign w:val="bottom"/>
                <w:hideMark/>
              </w:tcPr>
            </w:tcPrChange>
          </w:tcPr>
          <w:p w14:paraId="1FBE6202" w14:textId="13C5FDF5" w:rsidR="00B74121" w:rsidRPr="003C067C" w:rsidDel="00D21B02" w:rsidRDefault="00B74121">
            <w:pPr>
              <w:jc w:val="right"/>
              <w:rPr>
                <w:del w:id="4433" w:author="Bailey, Colin (DFO/MPO)" w:date="2024-11-01T00:09:00Z"/>
                <w:rFonts w:cs="Arial"/>
                <w:sz w:val="18"/>
                <w:szCs w:val="18"/>
              </w:rPr>
              <w:pPrChange w:id="4434" w:author="Bailey, Colin (DFO/MPO)" w:date="2024-10-31T23:59:00Z">
                <w:pPr>
                  <w:jc w:val="center"/>
                </w:pPr>
              </w:pPrChange>
            </w:pPr>
          </w:p>
        </w:tc>
        <w:tc>
          <w:tcPr>
            <w:tcW w:w="810" w:type="dxa"/>
            <w:tcBorders>
              <w:top w:val="nil"/>
              <w:left w:val="nil"/>
              <w:bottom w:val="nil"/>
              <w:right w:val="nil"/>
            </w:tcBorders>
            <w:shd w:val="clear" w:color="auto" w:fill="auto"/>
            <w:noWrap/>
            <w:vAlign w:val="bottom"/>
            <w:hideMark/>
            <w:tcPrChange w:id="4435" w:author="Bailey, Colin (DFO/MPO)" w:date="2024-11-01T00:04:00Z">
              <w:tcPr>
                <w:tcW w:w="756" w:type="dxa"/>
                <w:gridSpan w:val="2"/>
                <w:tcBorders>
                  <w:top w:val="nil"/>
                  <w:left w:val="nil"/>
                  <w:bottom w:val="nil"/>
                  <w:right w:val="nil"/>
                </w:tcBorders>
                <w:shd w:val="clear" w:color="auto" w:fill="auto"/>
                <w:noWrap/>
                <w:vAlign w:val="bottom"/>
                <w:hideMark/>
              </w:tcPr>
            </w:tcPrChange>
          </w:tcPr>
          <w:p w14:paraId="65C2A42A" w14:textId="46BDCAD9" w:rsidR="00B74121" w:rsidRPr="003C067C" w:rsidDel="00D21B02" w:rsidRDefault="00B74121">
            <w:pPr>
              <w:jc w:val="right"/>
              <w:rPr>
                <w:del w:id="4436" w:author="Bailey, Colin (DFO/MPO)" w:date="2024-11-01T00:09:00Z"/>
                <w:rFonts w:cs="Arial"/>
                <w:color w:val="000000"/>
                <w:sz w:val="18"/>
                <w:szCs w:val="18"/>
              </w:rPr>
              <w:pPrChange w:id="4437" w:author="Bailey, Colin (DFO/MPO)" w:date="2024-10-31T23:59:00Z">
                <w:pPr>
                  <w:jc w:val="center"/>
                </w:pPr>
              </w:pPrChange>
            </w:pPr>
            <w:del w:id="4438" w:author="Bailey, Colin (DFO/MPO)" w:date="2024-11-01T00:09:00Z">
              <w:r w:rsidRPr="003C067C" w:rsidDel="00D21B02">
                <w:rPr>
                  <w:rFonts w:cs="Arial"/>
                  <w:color w:val="000000"/>
                  <w:sz w:val="18"/>
                  <w:szCs w:val="18"/>
                </w:rPr>
                <w:delText>0.00%</w:delText>
              </w:r>
            </w:del>
          </w:p>
        </w:tc>
        <w:tc>
          <w:tcPr>
            <w:tcW w:w="806" w:type="dxa"/>
            <w:tcBorders>
              <w:top w:val="nil"/>
              <w:left w:val="nil"/>
              <w:bottom w:val="nil"/>
              <w:right w:val="nil"/>
            </w:tcBorders>
            <w:shd w:val="clear" w:color="auto" w:fill="auto"/>
            <w:noWrap/>
            <w:vAlign w:val="bottom"/>
            <w:hideMark/>
            <w:tcPrChange w:id="4439" w:author="Bailey, Colin (DFO/MPO)" w:date="2024-11-01T00:04:00Z">
              <w:tcPr>
                <w:tcW w:w="809" w:type="dxa"/>
                <w:tcBorders>
                  <w:top w:val="nil"/>
                  <w:left w:val="nil"/>
                  <w:bottom w:val="nil"/>
                  <w:right w:val="nil"/>
                </w:tcBorders>
                <w:shd w:val="clear" w:color="auto" w:fill="auto"/>
                <w:noWrap/>
                <w:vAlign w:val="bottom"/>
                <w:hideMark/>
              </w:tcPr>
            </w:tcPrChange>
          </w:tcPr>
          <w:p w14:paraId="7720DD5C" w14:textId="15177F88" w:rsidR="00B74121" w:rsidRPr="003C067C" w:rsidDel="00D21B02" w:rsidRDefault="00B74121">
            <w:pPr>
              <w:jc w:val="right"/>
              <w:rPr>
                <w:del w:id="4440" w:author="Bailey, Colin (DFO/MPO)" w:date="2024-11-01T00:09:00Z"/>
                <w:rFonts w:cs="Arial"/>
                <w:color w:val="000000"/>
                <w:sz w:val="18"/>
                <w:szCs w:val="18"/>
              </w:rPr>
              <w:pPrChange w:id="4441" w:author="Bailey, Colin (DFO/MPO)" w:date="2024-10-31T23:59:00Z">
                <w:pPr>
                  <w:jc w:val="center"/>
                </w:pPr>
              </w:pPrChange>
            </w:pPr>
            <w:del w:id="4442" w:author="Bailey, Colin (DFO/MPO)" w:date="2024-11-01T00:09:00Z">
              <w:r w:rsidRPr="003C067C" w:rsidDel="00D21B02">
                <w:rPr>
                  <w:rFonts w:cs="Arial"/>
                  <w:color w:val="000000"/>
                  <w:sz w:val="18"/>
                  <w:szCs w:val="18"/>
                </w:rPr>
                <w:delText>0.00%</w:delText>
              </w:r>
            </w:del>
          </w:p>
        </w:tc>
        <w:tc>
          <w:tcPr>
            <w:tcW w:w="806" w:type="dxa"/>
            <w:tcBorders>
              <w:top w:val="nil"/>
              <w:left w:val="nil"/>
              <w:bottom w:val="nil"/>
              <w:right w:val="nil"/>
            </w:tcBorders>
            <w:shd w:val="clear" w:color="auto" w:fill="auto"/>
            <w:noWrap/>
            <w:vAlign w:val="bottom"/>
            <w:hideMark/>
            <w:tcPrChange w:id="4443" w:author="Bailey, Colin (DFO/MPO)" w:date="2024-11-01T00:04:00Z">
              <w:tcPr>
                <w:tcW w:w="809" w:type="dxa"/>
                <w:tcBorders>
                  <w:top w:val="nil"/>
                  <w:left w:val="nil"/>
                  <w:bottom w:val="nil"/>
                  <w:right w:val="nil"/>
                </w:tcBorders>
                <w:shd w:val="clear" w:color="auto" w:fill="auto"/>
                <w:noWrap/>
                <w:vAlign w:val="bottom"/>
                <w:hideMark/>
              </w:tcPr>
            </w:tcPrChange>
          </w:tcPr>
          <w:p w14:paraId="42D90729" w14:textId="09076347" w:rsidR="00B74121" w:rsidRPr="003C067C" w:rsidDel="00D21B02" w:rsidRDefault="00B74121">
            <w:pPr>
              <w:jc w:val="right"/>
              <w:rPr>
                <w:del w:id="4444" w:author="Bailey, Colin (DFO/MPO)" w:date="2024-11-01T00:09:00Z"/>
                <w:rFonts w:cs="Arial"/>
                <w:color w:val="000000"/>
                <w:sz w:val="18"/>
                <w:szCs w:val="18"/>
              </w:rPr>
              <w:pPrChange w:id="4445" w:author="Bailey, Colin (DFO/MPO)" w:date="2024-10-31T23:59:00Z">
                <w:pPr>
                  <w:jc w:val="center"/>
                </w:pPr>
              </w:pPrChange>
            </w:pPr>
            <w:del w:id="4446" w:author="Bailey, Colin (DFO/MPO)" w:date="2024-11-01T00:09:00Z">
              <w:r w:rsidRPr="003C067C" w:rsidDel="00D21B02">
                <w:rPr>
                  <w:rFonts w:cs="Arial"/>
                  <w:color w:val="000000"/>
                  <w:sz w:val="18"/>
                  <w:szCs w:val="18"/>
                </w:rPr>
                <w:delText>0.00%</w:delText>
              </w:r>
            </w:del>
          </w:p>
        </w:tc>
      </w:tr>
      <w:tr w:rsidR="0058659A" w:rsidRPr="008A296C" w:rsidDel="00D21B02" w14:paraId="6315905C" w14:textId="1BD5779B" w:rsidTr="0058659A">
        <w:tblPrEx>
          <w:tblPrExChange w:id="4447" w:author="Bailey, Colin (DFO/MPO)" w:date="2024-11-01T00:04:00Z">
            <w:tblPrEx>
              <w:tblW w:w="14884" w:type="dxa"/>
            </w:tblPrEx>
          </w:tblPrExChange>
        </w:tblPrEx>
        <w:trPr>
          <w:trHeight w:val="315"/>
          <w:del w:id="4448" w:author="Bailey, Colin (DFO/MPO)" w:date="2024-11-01T00:09:00Z"/>
          <w:trPrChange w:id="4449" w:author="Bailey, Colin (DFO/MPO)" w:date="2024-11-01T00:04:00Z">
            <w:trPr>
              <w:trHeight w:val="315"/>
            </w:trPr>
          </w:trPrChange>
        </w:trPr>
        <w:tc>
          <w:tcPr>
            <w:tcW w:w="2428" w:type="dxa"/>
            <w:tcBorders>
              <w:top w:val="nil"/>
              <w:left w:val="nil"/>
              <w:bottom w:val="nil"/>
              <w:right w:val="nil"/>
            </w:tcBorders>
            <w:shd w:val="clear" w:color="auto" w:fill="auto"/>
            <w:noWrap/>
            <w:vAlign w:val="bottom"/>
            <w:hideMark/>
            <w:tcPrChange w:id="4450" w:author="Bailey, Colin (DFO/MPO)" w:date="2024-11-01T00:04:00Z">
              <w:tcPr>
                <w:tcW w:w="2430" w:type="dxa"/>
                <w:gridSpan w:val="2"/>
                <w:tcBorders>
                  <w:top w:val="nil"/>
                  <w:left w:val="nil"/>
                  <w:bottom w:val="nil"/>
                  <w:right w:val="nil"/>
                </w:tcBorders>
                <w:shd w:val="clear" w:color="auto" w:fill="auto"/>
                <w:noWrap/>
                <w:vAlign w:val="bottom"/>
                <w:hideMark/>
              </w:tcPr>
            </w:tcPrChange>
          </w:tcPr>
          <w:p w14:paraId="3254C2F8" w14:textId="6D72A7C1" w:rsidR="00B74121" w:rsidRPr="003C067C" w:rsidDel="00D21B02" w:rsidRDefault="00B74121" w:rsidP="0058659A">
            <w:pPr>
              <w:rPr>
                <w:del w:id="4451" w:author="Bailey, Colin (DFO/MPO)" w:date="2024-11-01T00:09:00Z"/>
                <w:rFonts w:cs="Arial"/>
                <w:color w:val="000000"/>
                <w:sz w:val="18"/>
                <w:szCs w:val="18"/>
              </w:rPr>
            </w:pPr>
            <w:del w:id="4452" w:author="Bailey, Colin (DFO/MPO)" w:date="2024-11-01T00:09:00Z">
              <w:r w:rsidRPr="003C067C" w:rsidDel="00D21B02">
                <w:rPr>
                  <w:rFonts w:cs="Arial"/>
                  <w:color w:val="000000"/>
                  <w:sz w:val="18"/>
                  <w:szCs w:val="18"/>
                </w:rPr>
                <w:delText>Georgia Straits Troll</w:delText>
              </w:r>
            </w:del>
          </w:p>
        </w:tc>
        <w:tc>
          <w:tcPr>
            <w:tcW w:w="809" w:type="dxa"/>
            <w:tcBorders>
              <w:top w:val="nil"/>
              <w:left w:val="nil"/>
              <w:bottom w:val="nil"/>
              <w:right w:val="nil"/>
            </w:tcBorders>
            <w:shd w:val="clear" w:color="auto" w:fill="auto"/>
            <w:noWrap/>
            <w:vAlign w:val="bottom"/>
            <w:hideMark/>
            <w:tcPrChange w:id="4453"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78C87D7B" w14:textId="5ECE7A34" w:rsidR="00B74121" w:rsidRPr="003C067C" w:rsidDel="00D21B02" w:rsidRDefault="00B74121">
            <w:pPr>
              <w:jc w:val="right"/>
              <w:rPr>
                <w:del w:id="4454" w:author="Bailey, Colin (DFO/MPO)" w:date="2024-11-01T00:09:00Z"/>
                <w:rFonts w:cs="Arial"/>
                <w:color w:val="000000"/>
                <w:sz w:val="18"/>
                <w:szCs w:val="18"/>
              </w:rPr>
              <w:pPrChange w:id="4455" w:author="Bailey, Colin (DFO/MPO)" w:date="2024-10-31T23:59:00Z">
                <w:pPr>
                  <w:jc w:val="center"/>
                </w:pPr>
              </w:pPrChange>
            </w:pPr>
            <w:del w:id="4456"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4457"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3E82CC46" w14:textId="6BC52C59" w:rsidR="00B74121" w:rsidRPr="003C067C" w:rsidDel="00D21B02" w:rsidRDefault="00B74121">
            <w:pPr>
              <w:jc w:val="right"/>
              <w:rPr>
                <w:del w:id="4458" w:author="Bailey, Colin (DFO/MPO)" w:date="2024-11-01T00:09:00Z"/>
                <w:rFonts w:cs="Arial"/>
                <w:color w:val="000000"/>
                <w:sz w:val="18"/>
                <w:szCs w:val="18"/>
              </w:rPr>
              <w:pPrChange w:id="4459" w:author="Bailey, Colin (DFO/MPO)" w:date="2024-10-31T23:59:00Z">
                <w:pPr>
                  <w:jc w:val="center"/>
                </w:pPr>
              </w:pPrChange>
            </w:pPr>
            <w:del w:id="4460"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4461"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3AE3652F" w14:textId="064347D3" w:rsidR="00B74121" w:rsidRPr="003C067C" w:rsidDel="00D21B02" w:rsidRDefault="00B74121">
            <w:pPr>
              <w:jc w:val="right"/>
              <w:rPr>
                <w:del w:id="4462" w:author="Bailey, Colin (DFO/MPO)" w:date="2024-11-01T00:09:00Z"/>
                <w:rFonts w:cs="Arial"/>
                <w:color w:val="000000"/>
                <w:sz w:val="18"/>
                <w:szCs w:val="18"/>
              </w:rPr>
              <w:pPrChange w:id="4463" w:author="Bailey, Colin (DFO/MPO)" w:date="2024-10-31T23:59:00Z">
                <w:pPr>
                  <w:jc w:val="center"/>
                </w:pPr>
              </w:pPrChange>
            </w:pPr>
          </w:p>
        </w:tc>
        <w:tc>
          <w:tcPr>
            <w:tcW w:w="810" w:type="dxa"/>
            <w:tcBorders>
              <w:top w:val="nil"/>
              <w:left w:val="nil"/>
              <w:bottom w:val="nil"/>
              <w:right w:val="nil"/>
            </w:tcBorders>
            <w:shd w:val="clear" w:color="auto" w:fill="auto"/>
            <w:noWrap/>
            <w:vAlign w:val="bottom"/>
            <w:hideMark/>
            <w:tcPrChange w:id="4464"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40AD880D" w14:textId="5E2715EF" w:rsidR="00B74121" w:rsidRPr="003C067C" w:rsidDel="00D21B02" w:rsidRDefault="00B74121">
            <w:pPr>
              <w:jc w:val="right"/>
              <w:rPr>
                <w:del w:id="4465" w:author="Bailey, Colin (DFO/MPO)" w:date="2024-11-01T00:09:00Z"/>
                <w:rFonts w:cs="Arial"/>
                <w:sz w:val="18"/>
                <w:szCs w:val="18"/>
              </w:rPr>
              <w:pPrChange w:id="4466" w:author="Bailey, Colin (DFO/MPO)" w:date="2024-10-31T23:59:00Z">
                <w:pPr>
                  <w:jc w:val="center"/>
                </w:pPr>
              </w:pPrChange>
            </w:pPr>
          </w:p>
        </w:tc>
        <w:tc>
          <w:tcPr>
            <w:tcW w:w="900" w:type="dxa"/>
            <w:tcBorders>
              <w:top w:val="nil"/>
              <w:left w:val="nil"/>
              <w:bottom w:val="nil"/>
              <w:right w:val="nil"/>
            </w:tcBorders>
            <w:shd w:val="clear" w:color="auto" w:fill="auto"/>
            <w:noWrap/>
            <w:vAlign w:val="bottom"/>
            <w:hideMark/>
            <w:tcPrChange w:id="4467" w:author="Bailey, Colin (DFO/MPO)" w:date="2024-11-01T00:04:00Z">
              <w:tcPr>
                <w:tcW w:w="900" w:type="dxa"/>
                <w:gridSpan w:val="2"/>
                <w:tcBorders>
                  <w:top w:val="nil"/>
                  <w:left w:val="nil"/>
                  <w:bottom w:val="nil"/>
                  <w:right w:val="nil"/>
                </w:tcBorders>
                <w:shd w:val="clear" w:color="auto" w:fill="auto"/>
                <w:noWrap/>
                <w:vAlign w:val="bottom"/>
                <w:hideMark/>
              </w:tcPr>
            </w:tcPrChange>
          </w:tcPr>
          <w:p w14:paraId="5C493B9B" w14:textId="29431348" w:rsidR="00B74121" w:rsidRPr="003C067C" w:rsidDel="00D21B02" w:rsidRDefault="00B74121">
            <w:pPr>
              <w:jc w:val="right"/>
              <w:rPr>
                <w:del w:id="4468" w:author="Bailey, Colin (DFO/MPO)" w:date="2024-11-01T00:09:00Z"/>
                <w:rFonts w:cs="Arial"/>
                <w:color w:val="000000"/>
                <w:sz w:val="18"/>
                <w:szCs w:val="18"/>
              </w:rPr>
              <w:pPrChange w:id="4469" w:author="Bailey, Colin (DFO/MPO)" w:date="2024-10-31T23:59:00Z">
                <w:pPr>
                  <w:jc w:val="center"/>
                </w:pPr>
              </w:pPrChange>
            </w:pPr>
            <w:del w:id="4470"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4471"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00807DD5" w14:textId="0D4781C8" w:rsidR="00B74121" w:rsidRPr="003C067C" w:rsidDel="00D21B02" w:rsidRDefault="00B74121">
            <w:pPr>
              <w:jc w:val="right"/>
              <w:rPr>
                <w:del w:id="4472" w:author="Bailey, Colin (DFO/MPO)" w:date="2024-11-01T00:09:00Z"/>
                <w:rFonts w:cs="Arial"/>
                <w:color w:val="000000"/>
                <w:sz w:val="18"/>
                <w:szCs w:val="18"/>
              </w:rPr>
              <w:pPrChange w:id="4473" w:author="Bailey, Colin (DFO/MPO)" w:date="2024-10-31T23:59:00Z">
                <w:pPr>
                  <w:jc w:val="center"/>
                </w:pPr>
              </w:pPrChange>
            </w:pPr>
          </w:p>
        </w:tc>
        <w:tc>
          <w:tcPr>
            <w:tcW w:w="810" w:type="dxa"/>
            <w:tcBorders>
              <w:top w:val="nil"/>
              <w:left w:val="nil"/>
              <w:bottom w:val="nil"/>
              <w:right w:val="nil"/>
            </w:tcBorders>
            <w:shd w:val="clear" w:color="auto" w:fill="auto"/>
            <w:noWrap/>
            <w:vAlign w:val="bottom"/>
            <w:hideMark/>
            <w:tcPrChange w:id="4474"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5C6803A8" w14:textId="0B4A9A38" w:rsidR="00B74121" w:rsidRPr="003C067C" w:rsidDel="00D21B02" w:rsidRDefault="00B74121">
            <w:pPr>
              <w:jc w:val="right"/>
              <w:rPr>
                <w:del w:id="4475" w:author="Bailey, Colin (DFO/MPO)" w:date="2024-11-01T00:09:00Z"/>
                <w:rFonts w:cs="Arial"/>
                <w:sz w:val="18"/>
                <w:szCs w:val="18"/>
              </w:rPr>
              <w:pPrChange w:id="4476" w:author="Bailey, Colin (DFO/MPO)" w:date="2024-10-31T23:59:00Z">
                <w:pPr>
                  <w:jc w:val="center"/>
                </w:pPr>
              </w:pPrChange>
            </w:pPr>
          </w:p>
        </w:tc>
        <w:tc>
          <w:tcPr>
            <w:tcW w:w="810" w:type="dxa"/>
            <w:tcBorders>
              <w:top w:val="nil"/>
              <w:left w:val="nil"/>
              <w:bottom w:val="nil"/>
              <w:right w:val="nil"/>
            </w:tcBorders>
            <w:shd w:val="clear" w:color="auto" w:fill="auto"/>
            <w:noWrap/>
            <w:vAlign w:val="bottom"/>
            <w:hideMark/>
            <w:tcPrChange w:id="4477"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1D61357A" w14:textId="480B1189" w:rsidR="00B74121" w:rsidRPr="003C067C" w:rsidDel="00D21B02" w:rsidRDefault="00B74121">
            <w:pPr>
              <w:jc w:val="right"/>
              <w:rPr>
                <w:del w:id="4478" w:author="Bailey, Colin (DFO/MPO)" w:date="2024-11-01T00:09:00Z"/>
                <w:rFonts w:cs="Arial"/>
                <w:sz w:val="18"/>
                <w:szCs w:val="18"/>
              </w:rPr>
              <w:pPrChange w:id="4479" w:author="Bailey, Colin (DFO/MPO)" w:date="2024-10-31T23:59:00Z">
                <w:pPr>
                  <w:jc w:val="center"/>
                </w:pPr>
              </w:pPrChange>
            </w:pPr>
          </w:p>
        </w:tc>
        <w:tc>
          <w:tcPr>
            <w:tcW w:w="810" w:type="dxa"/>
            <w:tcBorders>
              <w:top w:val="nil"/>
              <w:left w:val="nil"/>
              <w:bottom w:val="nil"/>
              <w:right w:val="nil"/>
            </w:tcBorders>
            <w:shd w:val="clear" w:color="auto" w:fill="auto"/>
            <w:noWrap/>
            <w:vAlign w:val="bottom"/>
            <w:hideMark/>
            <w:tcPrChange w:id="4480" w:author="Bailey, Colin (DFO/MPO)" w:date="2024-11-01T00:04:00Z">
              <w:tcPr>
                <w:tcW w:w="1624" w:type="dxa"/>
                <w:gridSpan w:val="5"/>
                <w:tcBorders>
                  <w:top w:val="nil"/>
                  <w:left w:val="nil"/>
                  <w:bottom w:val="nil"/>
                  <w:right w:val="nil"/>
                </w:tcBorders>
                <w:shd w:val="clear" w:color="auto" w:fill="auto"/>
                <w:noWrap/>
                <w:vAlign w:val="bottom"/>
                <w:hideMark/>
              </w:tcPr>
            </w:tcPrChange>
          </w:tcPr>
          <w:p w14:paraId="354D4869" w14:textId="58C1E77E" w:rsidR="00B74121" w:rsidRPr="003C067C" w:rsidDel="00D21B02" w:rsidRDefault="00B74121">
            <w:pPr>
              <w:jc w:val="right"/>
              <w:rPr>
                <w:del w:id="4481" w:author="Bailey, Colin (DFO/MPO)" w:date="2024-11-01T00:09:00Z"/>
                <w:rFonts w:cs="Arial"/>
                <w:color w:val="000000"/>
                <w:sz w:val="18"/>
                <w:szCs w:val="18"/>
              </w:rPr>
              <w:pPrChange w:id="4482" w:author="Bailey, Colin (DFO/MPO)" w:date="2024-10-31T23:59:00Z">
                <w:pPr>
                  <w:jc w:val="center"/>
                </w:pPr>
              </w:pPrChange>
            </w:pPr>
            <w:del w:id="4483"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4484" w:author="Bailey, Colin (DFO/MPO)" w:date="2024-11-01T00:04:00Z">
              <w:tcPr>
                <w:tcW w:w="1886" w:type="dxa"/>
                <w:gridSpan w:val="5"/>
                <w:tcBorders>
                  <w:top w:val="nil"/>
                  <w:left w:val="nil"/>
                  <w:bottom w:val="nil"/>
                  <w:right w:val="nil"/>
                </w:tcBorders>
                <w:shd w:val="clear" w:color="auto" w:fill="auto"/>
                <w:noWrap/>
                <w:vAlign w:val="bottom"/>
                <w:hideMark/>
              </w:tcPr>
            </w:tcPrChange>
          </w:tcPr>
          <w:p w14:paraId="70DFBBBC" w14:textId="21DAC197" w:rsidR="00B74121" w:rsidRPr="003C067C" w:rsidDel="00D21B02" w:rsidRDefault="00B74121">
            <w:pPr>
              <w:jc w:val="right"/>
              <w:rPr>
                <w:del w:id="4485" w:author="Bailey, Colin (DFO/MPO)" w:date="2024-11-01T00:09:00Z"/>
                <w:rFonts w:cs="Arial"/>
                <w:color w:val="000000"/>
                <w:sz w:val="18"/>
                <w:szCs w:val="18"/>
              </w:rPr>
              <w:pPrChange w:id="4486" w:author="Bailey, Colin (DFO/MPO)" w:date="2024-10-31T23:59:00Z">
                <w:pPr>
                  <w:jc w:val="center"/>
                </w:pPr>
              </w:pPrChange>
            </w:pPr>
          </w:p>
        </w:tc>
        <w:tc>
          <w:tcPr>
            <w:tcW w:w="810" w:type="dxa"/>
            <w:tcBorders>
              <w:top w:val="nil"/>
              <w:left w:val="nil"/>
              <w:bottom w:val="nil"/>
              <w:right w:val="nil"/>
            </w:tcBorders>
            <w:shd w:val="clear" w:color="auto" w:fill="auto"/>
            <w:noWrap/>
            <w:vAlign w:val="bottom"/>
            <w:hideMark/>
            <w:tcPrChange w:id="4487" w:author="Bailey, Colin (DFO/MPO)" w:date="2024-11-01T00:04:00Z">
              <w:tcPr>
                <w:tcW w:w="756" w:type="dxa"/>
                <w:gridSpan w:val="2"/>
                <w:tcBorders>
                  <w:top w:val="nil"/>
                  <w:left w:val="nil"/>
                  <w:bottom w:val="nil"/>
                  <w:right w:val="nil"/>
                </w:tcBorders>
                <w:shd w:val="clear" w:color="auto" w:fill="auto"/>
                <w:noWrap/>
                <w:vAlign w:val="bottom"/>
                <w:hideMark/>
              </w:tcPr>
            </w:tcPrChange>
          </w:tcPr>
          <w:p w14:paraId="52320219" w14:textId="4AAB2FC8" w:rsidR="00B74121" w:rsidRPr="003C067C" w:rsidDel="00D21B02" w:rsidRDefault="00B74121">
            <w:pPr>
              <w:jc w:val="right"/>
              <w:rPr>
                <w:del w:id="4488" w:author="Bailey, Colin (DFO/MPO)" w:date="2024-11-01T00:09:00Z"/>
                <w:rFonts w:cs="Arial"/>
                <w:color w:val="000000"/>
                <w:sz w:val="18"/>
                <w:szCs w:val="18"/>
              </w:rPr>
              <w:pPrChange w:id="4489" w:author="Bailey, Colin (DFO/MPO)" w:date="2024-10-31T23:59:00Z">
                <w:pPr>
                  <w:jc w:val="center"/>
                </w:pPr>
              </w:pPrChange>
            </w:pPr>
            <w:del w:id="4490" w:author="Bailey, Colin (DFO/MPO)" w:date="2024-11-01T00:09:00Z">
              <w:r w:rsidRPr="003C067C" w:rsidDel="00D21B02">
                <w:rPr>
                  <w:rFonts w:cs="Arial"/>
                  <w:color w:val="000000"/>
                  <w:sz w:val="18"/>
                  <w:szCs w:val="18"/>
                </w:rPr>
                <w:delText>0.00%</w:delText>
              </w:r>
            </w:del>
          </w:p>
        </w:tc>
        <w:tc>
          <w:tcPr>
            <w:tcW w:w="806" w:type="dxa"/>
            <w:tcBorders>
              <w:top w:val="nil"/>
              <w:left w:val="nil"/>
              <w:bottom w:val="nil"/>
              <w:right w:val="nil"/>
            </w:tcBorders>
            <w:shd w:val="clear" w:color="auto" w:fill="auto"/>
            <w:noWrap/>
            <w:vAlign w:val="bottom"/>
            <w:hideMark/>
            <w:tcPrChange w:id="4491" w:author="Bailey, Colin (DFO/MPO)" w:date="2024-11-01T00:04:00Z">
              <w:tcPr>
                <w:tcW w:w="809" w:type="dxa"/>
                <w:tcBorders>
                  <w:top w:val="nil"/>
                  <w:left w:val="nil"/>
                  <w:bottom w:val="nil"/>
                  <w:right w:val="nil"/>
                </w:tcBorders>
                <w:shd w:val="clear" w:color="auto" w:fill="auto"/>
                <w:noWrap/>
                <w:vAlign w:val="bottom"/>
                <w:hideMark/>
              </w:tcPr>
            </w:tcPrChange>
          </w:tcPr>
          <w:p w14:paraId="63875B03" w14:textId="692E5CB6" w:rsidR="00B74121" w:rsidRPr="003C067C" w:rsidDel="00D21B02" w:rsidRDefault="00B74121">
            <w:pPr>
              <w:jc w:val="right"/>
              <w:rPr>
                <w:del w:id="4492" w:author="Bailey, Colin (DFO/MPO)" w:date="2024-11-01T00:09:00Z"/>
                <w:rFonts w:cs="Arial"/>
                <w:color w:val="000000"/>
                <w:sz w:val="18"/>
                <w:szCs w:val="18"/>
              </w:rPr>
              <w:pPrChange w:id="4493" w:author="Bailey, Colin (DFO/MPO)" w:date="2024-10-31T23:59:00Z">
                <w:pPr>
                  <w:jc w:val="center"/>
                </w:pPr>
              </w:pPrChange>
            </w:pPr>
            <w:del w:id="4494" w:author="Bailey, Colin (DFO/MPO)" w:date="2024-11-01T00:09:00Z">
              <w:r w:rsidRPr="003C067C" w:rsidDel="00D21B02">
                <w:rPr>
                  <w:rFonts w:cs="Arial"/>
                  <w:color w:val="000000"/>
                  <w:sz w:val="18"/>
                  <w:szCs w:val="18"/>
                </w:rPr>
                <w:delText>0.08%</w:delText>
              </w:r>
            </w:del>
          </w:p>
        </w:tc>
        <w:tc>
          <w:tcPr>
            <w:tcW w:w="806" w:type="dxa"/>
            <w:tcBorders>
              <w:top w:val="nil"/>
              <w:left w:val="nil"/>
              <w:bottom w:val="nil"/>
              <w:right w:val="nil"/>
            </w:tcBorders>
            <w:shd w:val="clear" w:color="auto" w:fill="auto"/>
            <w:noWrap/>
            <w:vAlign w:val="bottom"/>
            <w:hideMark/>
            <w:tcPrChange w:id="4495" w:author="Bailey, Colin (DFO/MPO)" w:date="2024-11-01T00:04:00Z">
              <w:tcPr>
                <w:tcW w:w="809" w:type="dxa"/>
                <w:tcBorders>
                  <w:top w:val="nil"/>
                  <w:left w:val="nil"/>
                  <w:bottom w:val="nil"/>
                  <w:right w:val="nil"/>
                </w:tcBorders>
                <w:shd w:val="clear" w:color="auto" w:fill="auto"/>
                <w:noWrap/>
                <w:vAlign w:val="bottom"/>
                <w:hideMark/>
              </w:tcPr>
            </w:tcPrChange>
          </w:tcPr>
          <w:p w14:paraId="5ABB6B70" w14:textId="624C152E" w:rsidR="00B74121" w:rsidRPr="003C067C" w:rsidDel="00D21B02" w:rsidRDefault="00B74121">
            <w:pPr>
              <w:jc w:val="right"/>
              <w:rPr>
                <w:del w:id="4496" w:author="Bailey, Colin (DFO/MPO)" w:date="2024-11-01T00:09:00Z"/>
                <w:rFonts w:cs="Arial"/>
                <w:color w:val="000000"/>
                <w:sz w:val="18"/>
                <w:szCs w:val="18"/>
              </w:rPr>
              <w:pPrChange w:id="4497" w:author="Bailey, Colin (DFO/MPO)" w:date="2024-10-31T23:59:00Z">
                <w:pPr>
                  <w:jc w:val="center"/>
                </w:pPr>
              </w:pPrChange>
            </w:pPr>
            <w:del w:id="4498" w:author="Bailey, Colin (DFO/MPO)" w:date="2024-11-01T00:09:00Z">
              <w:r w:rsidRPr="003C067C" w:rsidDel="00D21B02">
                <w:rPr>
                  <w:rFonts w:cs="Arial"/>
                  <w:color w:val="000000"/>
                  <w:sz w:val="18"/>
                  <w:szCs w:val="18"/>
                </w:rPr>
                <w:delText>0.00%</w:delText>
              </w:r>
            </w:del>
          </w:p>
        </w:tc>
      </w:tr>
      <w:tr w:rsidR="0058659A" w:rsidRPr="008A296C" w:rsidDel="00D21B02" w14:paraId="7C47F79E" w14:textId="2B94B16C" w:rsidTr="0058659A">
        <w:tblPrEx>
          <w:tblPrExChange w:id="4499" w:author="Bailey, Colin (DFO/MPO)" w:date="2024-11-01T00:04:00Z">
            <w:tblPrEx>
              <w:tblW w:w="14884" w:type="dxa"/>
            </w:tblPrEx>
          </w:tblPrExChange>
        </w:tblPrEx>
        <w:trPr>
          <w:trHeight w:val="315"/>
          <w:del w:id="4500" w:author="Bailey, Colin (DFO/MPO)" w:date="2024-11-01T00:09:00Z"/>
          <w:trPrChange w:id="4501" w:author="Bailey, Colin (DFO/MPO)" w:date="2024-11-01T00:04:00Z">
            <w:trPr>
              <w:trHeight w:val="315"/>
            </w:trPr>
          </w:trPrChange>
        </w:trPr>
        <w:tc>
          <w:tcPr>
            <w:tcW w:w="3237" w:type="dxa"/>
            <w:gridSpan w:val="2"/>
            <w:tcBorders>
              <w:top w:val="nil"/>
              <w:left w:val="nil"/>
              <w:bottom w:val="nil"/>
              <w:right w:val="nil"/>
            </w:tcBorders>
            <w:shd w:val="clear" w:color="auto" w:fill="auto"/>
            <w:noWrap/>
            <w:vAlign w:val="bottom"/>
            <w:hideMark/>
            <w:tcPrChange w:id="4502" w:author="Bailey, Colin (DFO/MPO)" w:date="2024-11-01T00:04:00Z">
              <w:tcPr>
                <w:tcW w:w="3240" w:type="dxa"/>
                <w:gridSpan w:val="4"/>
                <w:tcBorders>
                  <w:top w:val="nil"/>
                  <w:left w:val="nil"/>
                  <w:bottom w:val="nil"/>
                  <w:right w:val="nil"/>
                </w:tcBorders>
                <w:shd w:val="clear" w:color="auto" w:fill="auto"/>
                <w:noWrap/>
                <w:vAlign w:val="bottom"/>
                <w:hideMark/>
              </w:tcPr>
            </w:tcPrChange>
          </w:tcPr>
          <w:p w14:paraId="4D50101C" w14:textId="0965727D" w:rsidR="00B74121" w:rsidRPr="003C067C" w:rsidDel="00D21B02" w:rsidRDefault="00B74121" w:rsidP="0058659A">
            <w:pPr>
              <w:rPr>
                <w:del w:id="4503" w:author="Bailey, Colin (DFO/MPO)" w:date="2024-11-01T00:09:00Z"/>
                <w:rFonts w:cs="Arial"/>
                <w:color w:val="000000"/>
                <w:sz w:val="18"/>
                <w:szCs w:val="18"/>
              </w:rPr>
            </w:pPr>
            <w:del w:id="4504" w:author="Bailey, Colin (DFO/MPO)" w:date="2024-11-01T00:09:00Z">
              <w:r w:rsidRPr="003C067C" w:rsidDel="00D21B02">
                <w:rPr>
                  <w:rFonts w:cs="Arial"/>
                  <w:color w:val="000000"/>
                  <w:sz w:val="18"/>
                  <w:szCs w:val="18"/>
                </w:rPr>
                <w:delText>BC South Central Troll</w:delText>
              </w:r>
            </w:del>
          </w:p>
        </w:tc>
        <w:tc>
          <w:tcPr>
            <w:tcW w:w="810" w:type="dxa"/>
            <w:tcBorders>
              <w:top w:val="nil"/>
              <w:left w:val="nil"/>
              <w:bottom w:val="nil"/>
              <w:right w:val="nil"/>
            </w:tcBorders>
            <w:shd w:val="clear" w:color="auto" w:fill="auto"/>
            <w:noWrap/>
            <w:vAlign w:val="bottom"/>
            <w:hideMark/>
            <w:tcPrChange w:id="4505"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1386D139" w14:textId="72C71942" w:rsidR="00B74121" w:rsidRPr="003C067C" w:rsidDel="00D21B02" w:rsidRDefault="00B74121">
            <w:pPr>
              <w:jc w:val="right"/>
              <w:rPr>
                <w:del w:id="4506" w:author="Bailey, Colin (DFO/MPO)" w:date="2024-11-01T00:09:00Z"/>
                <w:rFonts w:cs="Arial"/>
                <w:color w:val="000000"/>
                <w:sz w:val="18"/>
                <w:szCs w:val="18"/>
              </w:rPr>
              <w:pPrChange w:id="4507" w:author="Bailey, Colin (DFO/MPO)" w:date="2024-10-31T23:59:00Z">
                <w:pPr>
                  <w:jc w:val="center"/>
                </w:pPr>
              </w:pPrChange>
            </w:pPr>
            <w:del w:id="4508"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4509"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36154363" w14:textId="5B20DB82" w:rsidR="00B74121" w:rsidRPr="003C067C" w:rsidDel="00D21B02" w:rsidRDefault="00B74121">
            <w:pPr>
              <w:jc w:val="right"/>
              <w:rPr>
                <w:del w:id="4510" w:author="Bailey, Colin (DFO/MPO)" w:date="2024-11-01T00:09:00Z"/>
                <w:rFonts w:cs="Arial"/>
                <w:color w:val="000000"/>
                <w:sz w:val="18"/>
                <w:szCs w:val="18"/>
              </w:rPr>
              <w:pPrChange w:id="4511" w:author="Bailey, Colin (DFO/MPO)" w:date="2024-10-31T23:59:00Z">
                <w:pPr>
                  <w:jc w:val="center"/>
                </w:pPr>
              </w:pPrChange>
            </w:pPr>
          </w:p>
        </w:tc>
        <w:tc>
          <w:tcPr>
            <w:tcW w:w="810" w:type="dxa"/>
            <w:tcBorders>
              <w:top w:val="nil"/>
              <w:left w:val="nil"/>
              <w:bottom w:val="nil"/>
              <w:right w:val="nil"/>
            </w:tcBorders>
            <w:shd w:val="clear" w:color="auto" w:fill="auto"/>
            <w:noWrap/>
            <w:vAlign w:val="bottom"/>
            <w:hideMark/>
            <w:tcPrChange w:id="4512"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68C6F1F9" w14:textId="1691DEAC" w:rsidR="00B74121" w:rsidRPr="003C067C" w:rsidDel="00D21B02" w:rsidRDefault="00B74121">
            <w:pPr>
              <w:jc w:val="right"/>
              <w:rPr>
                <w:del w:id="4513" w:author="Bailey, Colin (DFO/MPO)" w:date="2024-11-01T00:09:00Z"/>
                <w:rFonts w:cs="Arial"/>
                <w:sz w:val="18"/>
                <w:szCs w:val="18"/>
              </w:rPr>
              <w:pPrChange w:id="4514" w:author="Bailey, Colin (DFO/MPO)" w:date="2024-10-31T23:59:00Z">
                <w:pPr>
                  <w:jc w:val="center"/>
                </w:pPr>
              </w:pPrChange>
            </w:pPr>
          </w:p>
        </w:tc>
        <w:tc>
          <w:tcPr>
            <w:tcW w:w="900" w:type="dxa"/>
            <w:tcBorders>
              <w:top w:val="nil"/>
              <w:left w:val="nil"/>
              <w:bottom w:val="nil"/>
              <w:right w:val="nil"/>
            </w:tcBorders>
            <w:shd w:val="clear" w:color="auto" w:fill="auto"/>
            <w:noWrap/>
            <w:vAlign w:val="bottom"/>
            <w:hideMark/>
            <w:tcPrChange w:id="4515" w:author="Bailey, Colin (DFO/MPO)" w:date="2024-11-01T00:04:00Z">
              <w:tcPr>
                <w:tcW w:w="900" w:type="dxa"/>
                <w:gridSpan w:val="2"/>
                <w:tcBorders>
                  <w:top w:val="nil"/>
                  <w:left w:val="nil"/>
                  <w:bottom w:val="nil"/>
                  <w:right w:val="nil"/>
                </w:tcBorders>
                <w:shd w:val="clear" w:color="auto" w:fill="auto"/>
                <w:noWrap/>
                <w:vAlign w:val="bottom"/>
                <w:hideMark/>
              </w:tcPr>
            </w:tcPrChange>
          </w:tcPr>
          <w:p w14:paraId="333DC276" w14:textId="75183B28" w:rsidR="00B74121" w:rsidRPr="003C067C" w:rsidDel="00D21B02" w:rsidRDefault="00B74121">
            <w:pPr>
              <w:jc w:val="right"/>
              <w:rPr>
                <w:del w:id="4516" w:author="Bailey, Colin (DFO/MPO)" w:date="2024-11-01T00:09:00Z"/>
                <w:rFonts w:cs="Arial"/>
                <w:sz w:val="18"/>
                <w:szCs w:val="18"/>
              </w:rPr>
              <w:pPrChange w:id="4517" w:author="Bailey, Colin (DFO/MPO)" w:date="2024-10-31T23:59:00Z">
                <w:pPr>
                  <w:jc w:val="center"/>
                </w:pPr>
              </w:pPrChange>
            </w:pPr>
          </w:p>
        </w:tc>
        <w:tc>
          <w:tcPr>
            <w:tcW w:w="810" w:type="dxa"/>
            <w:tcBorders>
              <w:top w:val="nil"/>
              <w:left w:val="nil"/>
              <w:bottom w:val="nil"/>
              <w:right w:val="nil"/>
            </w:tcBorders>
            <w:shd w:val="clear" w:color="auto" w:fill="auto"/>
            <w:noWrap/>
            <w:vAlign w:val="bottom"/>
            <w:hideMark/>
            <w:tcPrChange w:id="4518"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6359FD03" w14:textId="3DA26318" w:rsidR="00B74121" w:rsidRPr="003C067C" w:rsidDel="00D21B02" w:rsidRDefault="00B74121">
            <w:pPr>
              <w:jc w:val="right"/>
              <w:rPr>
                <w:del w:id="4519" w:author="Bailey, Colin (DFO/MPO)" w:date="2024-11-01T00:09:00Z"/>
                <w:rFonts w:cs="Arial"/>
                <w:sz w:val="18"/>
                <w:szCs w:val="18"/>
              </w:rPr>
              <w:pPrChange w:id="4520" w:author="Bailey, Colin (DFO/MPO)" w:date="2024-10-31T23:59:00Z">
                <w:pPr>
                  <w:jc w:val="center"/>
                </w:pPr>
              </w:pPrChange>
            </w:pPr>
          </w:p>
        </w:tc>
        <w:tc>
          <w:tcPr>
            <w:tcW w:w="810" w:type="dxa"/>
            <w:tcBorders>
              <w:top w:val="nil"/>
              <w:left w:val="nil"/>
              <w:bottom w:val="nil"/>
              <w:right w:val="nil"/>
            </w:tcBorders>
            <w:shd w:val="clear" w:color="auto" w:fill="auto"/>
            <w:noWrap/>
            <w:vAlign w:val="bottom"/>
            <w:hideMark/>
            <w:tcPrChange w:id="4521"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0E4C3542" w14:textId="19C06969" w:rsidR="00B74121" w:rsidRPr="003C067C" w:rsidDel="00D21B02" w:rsidRDefault="00B74121">
            <w:pPr>
              <w:jc w:val="right"/>
              <w:rPr>
                <w:del w:id="4522" w:author="Bailey, Colin (DFO/MPO)" w:date="2024-11-01T00:09:00Z"/>
                <w:rFonts w:cs="Arial"/>
                <w:sz w:val="18"/>
                <w:szCs w:val="18"/>
              </w:rPr>
              <w:pPrChange w:id="4523" w:author="Bailey, Colin (DFO/MPO)" w:date="2024-10-31T23:59:00Z">
                <w:pPr>
                  <w:jc w:val="center"/>
                </w:pPr>
              </w:pPrChange>
            </w:pPr>
          </w:p>
        </w:tc>
        <w:tc>
          <w:tcPr>
            <w:tcW w:w="810" w:type="dxa"/>
            <w:tcBorders>
              <w:top w:val="nil"/>
              <w:left w:val="nil"/>
              <w:bottom w:val="nil"/>
              <w:right w:val="nil"/>
            </w:tcBorders>
            <w:shd w:val="clear" w:color="auto" w:fill="auto"/>
            <w:noWrap/>
            <w:vAlign w:val="bottom"/>
            <w:hideMark/>
            <w:tcPrChange w:id="4524"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1CA3DE4D" w14:textId="0598A4E2" w:rsidR="00B74121" w:rsidRPr="003C067C" w:rsidDel="00D21B02" w:rsidRDefault="00B74121">
            <w:pPr>
              <w:jc w:val="right"/>
              <w:rPr>
                <w:del w:id="4525" w:author="Bailey, Colin (DFO/MPO)" w:date="2024-11-01T00:09:00Z"/>
                <w:rFonts w:cs="Arial"/>
                <w:sz w:val="18"/>
                <w:szCs w:val="18"/>
              </w:rPr>
              <w:pPrChange w:id="4526" w:author="Bailey, Colin (DFO/MPO)" w:date="2024-10-31T23:59:00Z">
                <w:pPr>
                  <w:jc w:val="center"/>
                </w:pPr>
              </w:pPrChange>
            </w:pPr>
          </w:p>
        </w:tc>
        <w:tc>
          <w:tcPr>
            <w:tcW w:w="810" w:type="dxa"/>
            <w:tcBorders>
              <w:top w:val="nil"/>
              <w:left w:val="nil"/>
              <w:bottom w:val="nil"/>
              <w:right w:val="nil"/>
            </w:tcBorders>
            <w:shd w:val="clear" w:color="auto" w:fill="auto"/>
            <w:noWrap/>
            <w:vAlign w:val="bottom"/>
            <w:hideMark/>
            <w:tcPrChange w:id="4527"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5593E1B9" w14:textId="4BFA2D5F" w:rsidR="00B74121" w:rsidRPr="003C067C" w:rsidDel="00D21B02" w:rsidRDefault="00B74121">
            <w:pPr>
              <w:jc w:val="right"/>
              <w:rPr>
                <w:del w:id="4528" w:author="Bailey, Colin (DFO/MPO)" w:date="2024-11-01T00:09:00Z"/>
                <w:rFonts w:cs="Arial"/>
                <w:sz w:val="18"/>
                <w:szCs w:val="18"/>
              </w:rPr>
              <w:pPrChange w:id="4529" w:author="Bailey, Colin (DFO/MPO)" w:date="2024-10-31T23:59:00Z">
                <w:pPr>
                  <w:jc w:val="center"/>
                </w:pPr>
              </w:pPrChange>
            </w:pPr>
          </w:p>
        </w:tc>
        <w:tc>
          <w:tcPr>
            <w:tcW w:w="810" w:type="dxa"/>
            <w:tcBorders>
              <w:top w:val="nil"/>
              <w:left w:val="nil"/>
              <w:bottom w:val="nil"/>
              <w:right w:val="nil"/>
            </w:tcBorders>
            <w:shd w:val="clear" w:color="auto" w:fill="auto"/>
            <w:noWrap/>
            <w:vAlign w:val="bottom"/>
            <w:hideMark/>
            <w:tcPrChange w:id="4530" w:author="Bailey, Colin (DFO/MPO)" w:date="2024-11-01T00:04:00Z">
              <w:tcPr>
                <w:tcW w:w="2700" w:type="dxa"/>
                <w:gridSpan w:val="8"/>
                <w:tcBorders>
                  <w:top w:val="nil"/>
                  <w:left w:val="nil"/>
                  <w:bottom w:val="nil"/>
                  <w:right w:val="nil"/>
                </w:tcBorders>
                <w:shd w:val="clear" w:color="auto" w:fill="auto"/>
                <w:noWrap/>
                <w:vAlign w:val="bottom"/>
                <w:hideMark/>
              </w:tcPr>
            </w:tcPrChange>
          </w:tcPr>
          <w:p w14:paraId="2547676D" w14:textId="57AB62FD" w:rsidR="00B74121" w:rsidRPr="003C067C" w:rsidDel="00D21B02" w:rsidRDefault="00B74121">
            <w:pPr>
              <w:jc w:val="right"/>
              <w:rPr>
                <w:del w:id="4531" w:author="Bailey, Colin (DFO/MPO)" w:date="2024-11-01T00:09:00Z"/>
                <w:rFonts w:cs="Arial"/>
                <w:sz w:val="18"/>
                <w:szCs w:val="18"/>
              </w:rPr>
              <w:pPrChange w:id="4532" w:author="Bailey, Colin (DFO/MPO)" w:date="2024-10-31T23:59:00Z">
                <w:pPr>
                  <w:jc w:val="center"/>
                </w:pPr>
              </w:pPrChange>
            </w:pPr>
          </w:p>
        </w:tc>
        <w:tc>
          <w:tcPr>
            <w:tcW w:w="810" w:type="dxa"/>
            <w:tcBorders>
              <w:top w:val="nil"/>
              <w:left w:val="nil"/>
              <w:bottom w:val="nil"/>
              <w:right w:val="nil"/>
            </w:tcBorders>
            <w:shd w:val="clear" w:color="auto" w:fill="auto"/>
            <w:noWrap/>
            <w:vAlign w:val="bottom"/>
            <w:hideMark/>
            <w:tcPrChange w:id="4533" w:author="Bailey, Colin (DFO/MPO)" w:date="2024-11-01T00:04:00Z">
              <w:tcPr>
                <w:tcW w:w="756" w:type="dxa"/>
                <w:gridSpan w:val="2"/>
                <w:tcBorders>
                  <w:top w:val="nil"/>
                  <w:left w:val="nil"/>
                  <w:bottom w:val="nil"/>
                  <w:right w:val="nil"/>
                </w:tcBorders>
                <w:shd w:val="clear" w:color="auto" w:fill="auto"/>
                <w:noWrap/>
                <w:vAlign w:val="bottom"/>
                <w:hideMark/>
              </w:tcPr>
            </w:tcPrChange>
          </w:tcPr>
          <w:p w14:paraId="3F5785AF" w14:textId="7F682C93" w:rsidR="00B74121" w:rsidRPr="003C067C" w:rsidDel="00D21B02" w:rsidRDefault="00B74121">
            <w:pPr>
              <w:jc w:val="right"/>
              <w:rPr>
                <w:del w:id="4534" w:author="Bailey, Colin (DFO/MPO)" w:date="2024-11-01T00:09:00Z"/>
                <w:rFonts w:cs="Arial"/>
                <w:color w:val="000000"/>
                <w:sz w:val="18"/>
                <w:szCs w:val="18"/>
              </w:rPr>
              <w:pPrChange w:id="4535" w:author="Bailey, Colin (DFO/MPO)" w:date="2024-10-31T23:59:00Z">
                <w:pPr>
                  <w:jc w:val="center"/>
                </w:pPr>
              </w:pPrChange>
            </w:pPr>
            <w:del w:id="4536"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4537" w:author="Bailey, Colin (DFO/MPO)" w:date="2024-11-01T00:04:00Z">
              <w:tcPr>
                <w:tcW w:w="809" w:type="dxa"/>
                <w:tcBorders>
                  <w:top w:val="nil"/>
                  <w:left w:val="nil"/>
                  <w:bottom w:val="nil"/>
                  <w:right w:val="nil"/>
                </w:tcBorders>
                <w:shd w:val="clear" w:color="auto" w:fill="auto"/>
                <w:noWrap/>
                <w:vAlign w:val="bottom"/>
                <w:hideMark/>
              </w:tcPr>
            </w:tcPrChange>
          </w:tcPr>
          <w:p w14:paraId="1BB0502F" w14:textId="6FAC9D5D" w:rsidR="00B74121" w:rsidRPr="003C067C" w:rsidDel="00D21B02" w:rsidRDefault="00B74121">
            <w:pPr>
              <w:jc w:val="right"/>
              <w:rPr>
                <w:del w:id="4538" w:author="Bailey, Colin (DFO/MPO)" w:date="2024-11-01T00:09:00Z"/>
                <w:rFonts w:cs="Arial"/>
                <w:color w:val="000000"/>
                <w:sz w:val="18"/>
                <w:szCs w:val="18"/>
              </w:rPr>
              <w:pPrChange w:id="4539" w:author="Bailey, Colin (DFO/MPO)" w:date="2024-10-31T23:59:00Z">
                <w:pPr>
                  <w:jc w:val="center"/>
                </w:pPr>
              </w:pPrChange>
            </w:pPr>
            <w:del w:id="4540" w:author="Bailey, Colin (DFO/MPO)" w:date="2024-11-01T00:09:00Z">
              <w:r w:rsidRPr="003C067C" w:rsidDel="00D21B02">
                <w:rPr>
                  <w:rFonts w:cs="Arial"/>
                  <w:color w:val="000000"/>
                  <w:sz w:val="18"/>
                  <w:szCs w:val="18"/>
                </w:rPr>
                <w:delText>0.00%</w:delText>
              </w:r>
            </w:del>
          </w:p>
        </w:tc>
        <w:tc>
          <w:tcPr>
            <w:tcW w:w="806" w:type="dxa"/>
            <w:tcBorders>
              <w:top w:val="nil"/>
              <w:left w:val="nil"/>
              <w:bottom w:val="nil"/>
              <w:right w:val="nil"/>
            </w:tcBorders>
            <w:shd w:val="clear" w:color="auto" w:fill="auto"/>
            <w:noWrap/>
            <w:vAlign w:val="bottom"/>
            <w:hideMark/>
            <w:tcPrChange w:id="4541" w:author="Bailey, Colin (DFO/MPO)" w:date="2024-11-01T00:04:00Z">
              <w:tcPr>
                <w:tcW w:w="809" w:type="dxa"/>
                <w:tcBorders>
                  <w:top w:val="nil"/>
                  <w:left w:val="nil"/>
                  <w:bottom w:val="nil"/>
                  <w:right w:val="nil"/>
                </w:tcBorders>
                <w:shd w:val="clear" w:color="auto" w:fill="auto"/>
                <w:noWrap/>
                <w:vAlign w:val="bottom"/>
                <w:hideMark/>
              </w:tcPr>
            </w:tcPrChange>
          </w:tcPr>
          <w:p w14:paraId="5600EB19" w14:textId="31B29897" w:rsidR="00B74121" w:rsidRPr="003C067C" w:rsidDel="00D21B02" w:rsidRDefault="00B74121">
            <w:pPr>
              <w:jc w:val="right"/>
              <w:rPr>
                <w:del w:id="4542" w:author="Bailey, Colin (DFO/MPO)" w:date="2024-11-01T00:09:00Z"/>
                <w:rFonts w:cs="Arial"/>
                <w:color w:val="000000"/>
                <w:sz w:val="18"/>
                <w:szCs w:val="18"/>
              </w:rPr>
              <w:pPrChange w:id="4543" w:author="Bailey, Colin (DFO/MPO)" w:date="2024-10-31T23:59:00Z">
                <w:pPr>
                  <w:jc w:val="center"/>
                </w:pPr>
              </w:pPrChange>
            </w:pPr>
            <w:del w:id="4544" w:author="Bailey, Colin (DFO/MPO)" w:date="2024-11-01T00:09:00Z">
              <w:r w:rsidRPr="003C067C" w:rsidDel="00D21B02">
                <w:rPr>
                  <w:rFonts w:cs="Arial"/>
                  <w:color w:val="000000"/>
                  <w:sz w:val="18"/>
                  <w:szCs w:val="18"/>
                </w:rPr>
                <w:delText>0.00%</w:delText>
              </w:r>
            </w:del>
          </w:p>
        </w:tc>
      </w:tr>
      <w:tr w:rsidR="0058659A" w:rsidRPr="008A296C" w:rsidDel="00D21B02" w14:paraId="44D81625" w14:textId="37686CD5" w:rsidTr="0058659A">
        <w:tblPrEx>
          <w:tblPrExChange w:id="4545" w:author="Bailey, Colin (DFO/MPO)" w:date="2024-11-01T00:04:00Z">
            <w:tblPrEx>
              <w:tblW w:w="14884" w:type="dxa"/>
            </w:tblPrEx>
          </w:tblPrExChange>
        </w:tblPrEx>
        <w:trPr>
          <w:trHeight w:val="300"/>
          <w:del w:id="4546" w:author="Bailey, Colin (DFO/MPO)" w:date="2024-11-01T00:09:00Z"/>
          <w:trPrChange w:id="4547" w:author="Bailey, Colin (DFO/MPO)" w:date="2024-11-01T00:04:00Z">
            <w:trPr>
              <w:trHeight w:val="300"/>
            </w:trPr>
          </w:trPrChange>
        </w:trPr>
        <w:tc>
          <w:tcPr>
            <w:tcW w:w="2428" w:type="dxa"/>
            <w:tcBorders>
              <w:top w:val="nil"/>
              <w:left w:val="nil"/>
              <w:bottom w:val="nil"/>
              <w:right w:val="nil"/>
            </w:tcBorders>
            <w:shd w:val="clear" w:color="auto" w:fill="auto"/>
            <w:noWrap/>
            <w:vAlign w:val="bottom"/>
            <w:hideMark/>
            <w:tcPrChange w:id="4548" w:author="Bailey, Colin (DFO/MPO)" w:date="2024-11-01T00:04:00Z">
              <w:tcPr>
                <w:tcW w:w="2430" w:type="dxa"/>
                <w:gridSpan w:val="2"/>
                <w:tcBorders>
                  <w:top w:val="nil"/>
                  <w:left w:val="nil"/>
                  <w:bottom w:val="nil"/>
                  <w:right w:val="nil"/>
                </w:tcBorders>
                <w:shd w:val="clear" w:color="auto" w:fill="auto"/>
                <w:noWrap/>
                <w:vAlign w:val="bottom"/>
                <w:hideMark/>
              </w:tcPr>
            </w:tcPrChange>
          </w:tcPr>
          <w:p w14:paraId="6FF36AEC" w14:textId="4FA33C7D" w:rsidR="00B74121" w:rsidRPr="003C067C" w:rsidDel="00D21B02" w:rsidRDefault="00B74121" w:rsidP="0058659A">
            <w:pPr>
              <w:rPr>
                <w:del w:id="4549" w:author="Bailey, Colin (DFO/MPO)" w:date="2024-11-01T00:09:00Z"/>
                <w:rFonts w:cs="Arial"/>
                <w:color w:val="000000"/>
                <w:sz w:val="18"/>
                <w:szCs w:val="18"/>
              </w:rPr>
            </w:pPr>
            <w:del w:id="4550" w:author="Bailey, Colin (DFO/MPO)" w:date="2024-11-01T00:09:00Z">
              <w:r w:rsidRPr="003C067C" w:rsidDel="00D21B02">
                <w:rPr>
                  <w:rFonts w:cs="Arial"/>
                  <w:color w:val="000000"/>
                  <w:sz w:val="18"/>
                  <w:szCs w:val="18"/>
                </w:rPr>
                <w:delText>BC Northern Troll</w:delText>
              </w:r>
            </w:del>
          </w:p>
        </w:tc>
        <w:tc>
          <w:tcPr>
            <w:tcW w:w="809" w:type="dxa"/>
            <w:tcBorders>
              <w:top w:val="nil"/>
              <w:left w:val="nil"/>
              <w:bottom w:val="nil"/>
              <w:right w:val="nil"/>
            </w:tcBorders>
            <w:shd w:val="clear" w:color="auto" w:fill="auto"/>
            <w:noWrap/>
            <w:vAlign w:val="bottom"/>
            <w:hideMark/>
            <w:tcPrChange w:id="4551"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6859C9C1" w14:textId="773199BF" w:rsidR="00B74121" w:rsidRPr="003C067C" w:rsidDel="00D21B02" w:rsidRDefault="00B74121">
            <w:pPr>
              <w:jc w:val="right"/>
              <w:rPr>
                <w:del w:id="4552" w:author="Bailey, Colin (DFO/MPO)" w:date="2024-11-01T00:09:00Z"/>
                <w:rFonts w:cs="Arial"/>
                <w:color w:val="000000"/>
                <w:sz w:val="18"/>
                <w:szCs w:val="18"/>
              </w:rPr>
              <w:pPrChange w:id="4553" w:author="Bailey, Colin (DFO/MPO)" w:date="2024-11-01T00:00:00Z">
                <w:pPr>
                  <w:jc w:val="center"/>
                </w:pPr>
              </w:pPrChange>
            </w:pPr>
            <w:del w:id="4554"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4555"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579DF237" w14:textId="7F13556F" w:rsidR="00B74121" w:rsidRPr="003C067C" w:rsidDel="00D21B02" w:rsidRDefault="00B74121">
            <w:pPr>
              <w:jc w:val="right"/>
              <w:rPr>
                <w:del w:id="4556" w:author="Bailey, Colin (DFO/MPO)" w:date="2024-11-01T00:09:00Z"/>
                <w:rFonts w:cs="Arial"/>
                <w:color w:val="000000"/>
                <w:sz w:val="18"/>
                <w:szCs w:val="18"/>
              </w:rPr>
              <w:pPrChange w:id="4557" w:author="Bailey, Colin (DFO/MPO)" w:date="2024-10-31T23:59:00Z">
                <w:pPr>
                  <w:jc w:val="center"/>
                </w:pPr>
              </w:pPrChange>
            </w:pPr>
            <w:del w:id="4558"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bottom"/>
            <w:hideMark/>
            <w:tcPrChange w:id="4559"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6162008B" w14:textId="4FEE5A3D" w:rsidR="00B74121" w:rsidRPr="003C067C" w:rsidDel="00D21B02" w:rsidRDefault="00B74121">
            <w:pPr>
              <w:jc w:val="right"/>
              <w:rPr>
                <w:del w:id="4560" w:author="Bailey, Colin (DFO/MPO)" w:date="2024-11-01T00:09:00Z"/>
                <w:rFonts w:cs="Arial"/>
                <w:color w:val="000000"/>
                <w:sz w:val="18"/>
                <w:szCs w:val="18"/>
              </w:rPr>
              <w:pPrChange w:id="4561" w:author="Bailey, Colin (DFO/MPO)" w:date="2024-10-31T23:59:00Z">
                <w:pPr>
                  <w:jc w:val="center"/>
                </w:pPr>
              </w:pPrChange>
            </w:pPr>
            <w:del w:id="4562" w:author="Bailey, Colin (DFO/MPO)" w:date="2024-11-01T00:09:00Z">
              <w:r w:rsidRPr="003C067C" w:rsidDel="00D21B02">
                <w:rPr>
                  <w:rFonts w:cs="Arial"/>
                  <w:color w:val="000000"/>
                  <w:sz w:val="18"/>
                  <w:szCs w:val="18"/>
                </w:rPr>
                <w:delText>0.30%</w:delText>
              </w:r>
            </w:del>
          </w:p>
        </w:tc>
        <w:tc>
          <w:tcPr>
            <w:tcW w:w="810" w:type="dxa"/>
            <w:tcBorders>
              <w:top w:val="nil"/>
              <w:left w:val="nil"/>
              <w:bottom w:val="nil"/>
              <w:right w:val="nil"/>
            </w:tcBorders>
            <w:shd w:val="clear" w:color="auto" w:fill="auto"/>
            <w:noWrap/>
            <w:vAlign w:val="bottom"/>
            <w:hideMark/>
            <w:tcPrChange w:id="4563"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07BBC92A" w14:textId="15F5E5F1" w:rsidR="00B74121" w:rsidRPr="003C067C" w:rsidDel="00D21B02" w:rsidRDefault="00B74121">
            <w:pPr>
              <w:jc w:val="right"/>
              <w:rPr>
                <w:del w:id="4564" w:author="Bailey, Colin (DFO/MPO)" w:date="2024-11-01T00:09:00Z"/>
                <w:rFonts w:cs="Arial"/>
                <w:color w:val="000000"/>
                <w:sz w:val="18"/>
                <w:szCs w:val="18"/>
              </w:rPr>
              <w:pPrChange w:id="4565" w:author="Bailey, Colin (DFO/MPO)" w:date="2024-10-31T23:59:00Z">
                <w:pPr>
                  <w:jc w:val="center"/>
                </w:pPr>
              </w:pPrChange>
            </w:pPr>
            <w:del w:id="4566" w:author="Bailey, Colin (DFO/MPO)" w:date="2024-11-01T00:09:00Z">
              <w:r w:rsidRPr="003C067C" w:rsidDel="00D21B02">
                <w:rPr>
                  <w:rFonts w:cs="Arial"/>
                  <w:color w:val="000000"/>
                  <w:sz w:val="18"/>
                  <w:szCs w:val="18"/>
                </w:rPr>
                <w:delText>0.40%</w:delText>
              </w:r>
            </w:del>
          </w:p>
        </w:tc>
        <w:tc>
          <w:tcPr>
            <w:tcW w:w="900" w:type="dxa"/>
            <w:tcBorders>
              <w:top w:val="nil"/>
              <w:left w:val="nil"/>
              <w:bottom w:val="nil"/>
              <w:right w:val="nil"/>
            </w:tcBorders>
            <w:shd w:val="clear" w:color="auto" w:fill="auto"/>
            <w:noWrap/>
            <w:vAlign w:val="bottom"/>
            <w:hideMark/>
            <w:tcPrChange w:id="4567" w:author="Bailey, Colin (DFO/MPO)" w:date="2024-11-01T00:04:00Z">
              <w:tcPr>
                <w:tcW w:w="900" w:type="dxa"/>
                <w:gridSpan w:val="2"/>
                <w:tcBorders>
                  <w:top w:val="nil"/>
                  <w:left w:val="nil"/>
                  <w:bottom w:val="nil"/>
                  <w:right w:val="nil"/>
                </w:tcBorders>
                <w:shd w:val="clear" w:color="auto" w:fill="auto"/>
                <w:noWrap/>
                <w:vAlign w:val="bottom"/>
                <w:hideMark/>
              </w:tcPr>
            </w:tcPrChange>
          </w:tcPr>
          <w:p w14:paraId="4A20FC9D" w14:textId="610254E8" w:rsidR="00B74121" w:rsidRPr="003C067C" w:rsidDel="00D21B02" w:rsidRDefault="00B74121">
            <w:pPr>
              <w:jc w:val="right"/>
              <w:rPr>
                <w:del w:id="4568" w:author="Bailey, Colin (DFO/MPO)" w:date="2024-11-01T00:09:00Z"/>
                <w:rFonts w:cs="Arial"/>
                <w:color w:val="000000"/>
                <w:sz w:val="18"/>
                <w:szCs w:val="18"/>
              </w:rPr>
              <w:pPrChange w:id="4569" w:author="Bailey, Colin (DFO/MPO)" w:date="2024-10-31T23:59:00Z">
                <w:pPr>
                  <w:jc w:val="center"/>
                </w:pPr>
              </w:pPrChange>
            </w:pPr>
            <w:del w:id="4570"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4571"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6E880141" w14:textId="1F784518" w:rsidR="00B74121" w:rsidRPr="003C067C" w:rsidDel="00D21B02" w:rsidRDefault="00B74121">
            <w:pPr>
              <w:jc w:val="right"/>
              <w:rPr>
                <w:del w:id="4572" w:author="Bailey, Colin (DFO/MPO)" w:date="2024-11-01T00:09:00Z"/>
                <w:rFonts w:cs="Arial"/>
                <w:color w:val="000000"/>
                <w:sz w:val="18"/>
                <w:szCs w:val="18"/>
              </w:rPr>
              <w:pPrChange w:id="4573" w:author="Bailey, Colin (DFO/MPO)" w:date="2024-10-31T23:59:00Z">
                <w:pPr>
                  <w:jc w:val="center"/>
                </w:pPr>
              </w:pPrChange>
            </w:pPr>
            <w:del w:id="4574" w:author="Bailey, Colin (DFO/MPO)" w:date="2024-11-01T00:09:00Z">
              <w:r w:rsidRPr="003C067C" w:rsidDel="00D21B02">
                <w:rPr>
                  <w:rFonts w:cs="Arial"/>
                  <w:color w:val="000000"/>
                  <w:sz w:val="18"/>
                  <w:szCs w:val="18"/>
                </w:rPr>
                <w:delText>0.20%</w:delText>
              </w:r>
            </w:del>
          </w:p>
        </w:tc>
        <w:tc>
          <w:tcPr>
            <w:tcW w:w="810" w:type="dxa"/>
            <w:tcBorders>
              <w:top w:val="nil"/>
              <w:left w:val="nil"/>
              <w:bottom w:val="nil"/>
              <w:right w:val="nil"/>
            </w:tcBorders>
            <w:shd w:val="clear" w:color="auto" w:fill="auto"/>
            <w:noWrap/>
            <w:vAlign w:val="bottom"/>
            <w:hideMark/>
            <w:tcPrChange w:id="4575"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72A4FBDE" w14:textId="59F152F1" w:rsidR="00B74121" w:rsidRPr="003C067C" w:rsidDel="00D21B02" w:rsidRDefault="00B74121">
            <w:pPr>
              <w:jc w:val="right"/>
              <w:rPr>
                <w:del w:id="4576" w:author="Bailey, Colin (DFO/MPO)" w:date="2024-11-01T00:09:00Z"/>
                <w:rFonts w:cs="Arial"/>
                <w:color w:val="000000"/>
                <w:sz w:val="18"/>
                <w:szCs w:val="18"/>
              </w:rPr>
              <w:pPrChange w:id="4577" w:author="Bailey, Colin (DFO/MPO)" w:date="2024-10-31T23:59:00Z">
                <w:pPr>
                  <w:jc w:val="center"/>
                </w:pPr>
              </w:pPrChange>
            </w:pPr>
            <w:del w:id="4578"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bottom"/>
            <w:hideMark/>
            <w:tcPrChange w:id="4579"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3E5F6B29" w14:textId="3986E8FD" w:rsidR="00B74121" w:rsidRPr="003C067C" w:rsidDel="00D21B02" w:rsidRDefault="00B74121">
            <w:pPr>
              <w:jc w:val="right"/>
              <w:rPr>
                <w:del w:id="4580" w:author="Bailey, Colin (DFO/MPO)" w:date="2024-11-01T00:09:00Z"/>
                <w:rFonts w:cs="Arial"/>
                <w:color w:val="000000"/>
                <w:sz w:val="18"/>
                <w:szCs w:val="18"/>
              </w:rPr>
              <w:pPrChange w:id="4581" w:author="Bailey, Colin (DFO/MPO)" w:date="2024-10-31T23:59:00Z">
                <w:pPr>
                  <w:jc w:val="center"/>
                </w:pPr>
              </w:pPrChange>
            </w:pPr>
            <w:del w:id="4582"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4583" w:author="Bailey, Colin (DFO/MPO)" w:date="2024-11-01T00:04:00Z">
              <w:tcPr>
                <w:tcW w:w="1624" w:type="dxa"/>
                <w:gridSpan w:val="5"/>
                <w:tcBorders>
                  <w:top w:val="nil"/>
                  <w:left w:val="nil"/>
                  <w:bottom w:val="nil"/>
                  <w:right w:val="nil"/>
                </w:tcBorders>
                <w:shd w:val="clear" w:color="auto" w:fill="auto"/>
                <w:noWrap/>
                <w:vAlign w:val="bottom"/>
                <w:hideMark/>
              </w:tcPr>
            </w:tcPrChange>
          </w:tcPr>
          <w:p w14:paraId="6D9ED2F1" w14:textId="603C87E1" w:rsidR="00B74121" w:rsidRPr="003C067C" w:rsidDel="00D21B02" w:rsidRDefault="00B74121">
            <w:pPr>
              <w:jc w:val="right"/>
              <w:rPr>
                <w:del w:id="4584" w:author="Bailey, Colin (DFO/MPO)" w:date="2024-11-01T00:09:00Z"/>
                <w:rFonts w:cs="Arial"/>
                <w:color w:val="000000"/>
                <w:sz w:val="18"/>
                <w:szCs w:val="18"/>
              </w:rPr>
              <w:pPrChange w:id="4585" w:author="Bailey, Colin (DFO/MPO)" w:date="2024-10-31T23:59:00Z">
                <w:pPr>
                  <w:jc w:val="center"/>
                </w:pPr>
              </w:pPrChange>
            </w:pPr>
            <w:del w:id="4586" w:author="Bailey, Colin (DFO/MPO)" w:date="2024-11-01T00:09:00Z">
              <w:r w:rsidRPr="003C067C" w:rsidDel="00D21B02">
                <w:rPr>
                  <w:rFonts w:cs="Arial"/>
                  <w:color w:val="000000"/>
                  <w:sz w:val="18"/>
                  <w:szCs w:val="18"/>
                </w:rPr>
                <w:delText>0.30%</w:delText>
              </w:r>
            </w:del>
          </w:p>
        </w:tc>
        <w:tc>
          <w:tcPr>
            <w:tcW w:w="810" w:type="dxa"/>
            <w:tcBorders>
              <w:top w:val="nil"/>
              <w:left w:val="nil"/>
              <w:bottom w:val="nil"/>
              <w:right w:val="nil"/>
            </w:tcBorders>
            <w:shd w:val="clear" w:color="auto" w:fill="auto"/>
            <w:noWrap/>
            <w:vAlign w:val="bottom"/>
            <w:hideMark/>
            <w:tcPrChange w:id="4587" w:author="Bailey, Colin (DFO/MPO)" w:date="2024-11-01T00:04:00Z">
              <w:tcPr>
                <w:tcW w:w="1886" w:type="dxa"/>
                <w:gridSpan w:val="5"/>
                <w:tcBorders>
                  <w:top w:val="nil"/>
                  <w:left w:val="nil"/>
                  <w:bottom w:val="nil"/>
                  <w:right w:val="nil"/>
                </w:tcBorders>
                <w:shd w:val="clear" w:color="auto" w:fill="auto"/>
                <w:noWrap/>
                <w:vAlign w:val="bottom"/>
                <w:hideMark/>
              </w:tcPr>
            </w:tcPrChange>
          </w:tcPr>
          <w:p w14:paraId="010F5999" w14:textId="5F962AFA" w:rsidR="00B74121" w:rsidRPr="003C067C" w:rsidDel="00D21B02" w:rsidRDefault="00B74121">
            <w:pPr>
              <w:jc w:val="right"/>
              <w:rPr>
                <w:del w:id="4588" w:author="Bailey, Colin (DFO/MPO)" w:date="2024-11-01T00:09:00Z"/>
                <w:rFonts w:cs="Arial"/>
                <w:color w:val="000000"/>
                <w:sz w:val="18"/>
                <w:szCs w:val="18"/>
              </w:rPr>
              <w:pPrChange w:id="4589" w:author="Bailey, Colin (DFO/MPO)" w:date="2024-10-31T23:59:00Z">
                <w:pPr>
                  <w:jc w:val="center"/>
                </w:pPr>
              </w:pPrChange>
            </w:pPr>
            <w:del w:id="4590" w:author="Bailey, Colin (DFO/MPO)" w:date="2024-11-01T00:09:00Z">
              <w:r w:rsidRPr="003C067C" w:rsidDel="00D21B02">
                <w:rPr>
                  <w:rFonts w:cs="Arial"/>
                  <w:color w:val="000000"/>
                  <w:sz w:val="18"/>
                  <w:szCs w:val="18"/>
                </w:rPr>
                <w:delText>0.35%</w:delText>
              </w:r>
            </w:del>
          </w:p>
        </w:tc>
        <w:tc>
          <w:tcPr>
            <w:tcW w:w="810" w:type="dxa"/>
            <w:tcBorders>
              <w:top w:val="nil"/>
              <w:left w:val="nil"/>
              <w:bottom w:val="nil"/>
              <w:right w:val="nil"/>
            </w:tcBorders>
            <w:shd w:val="clear" w:color="auto" w:fill="auto"/>
            <w:noWrap/>
            <w:vAlign w:val="bottom"/>
            <w:hideMark/>
            <w:tcPrChange w:id="4591" w:author="Bailey, Colin (DFO/MPO)" w:date="2024-11-01T00:04:00Z">
              <w:tcPr>
                <w:tcW w:w="756" w:type="dxa"/>
                <w:gridSpan w:val="2"/>
                <w:tcBorders>
                  <w:top w:val="nil"/>
                  <w:left w:val="nil"/>
                  <w:bottom w:val="nil"/>
                  <w:right w:val="nil"/>
                </w:tcBorders>
                <w:shd w:val="clear" w:color="auto" w:fill="auto"/>
                <w:noWrap/>
                <w:vAlign w:val="bottom"/>
                <w:hideMark/>
              </w:tcPr>
            </w:tcPrChange>
          </w:tcPr>
          <w:p w14:paraId="44ECE161" w14:textId="345B8D63" w:rsidR="00B74121" w:rsidRPr="003C067C" w:rsidDel="00D21B02" w:rsidRDefault="00B74121">
            <w:pPr>
              <w:jc w:val="right"/>
              <w:rPr>
                <w:del w:id="4592" w:author="Bailey, Colin (DFO/MPO)" w:date="2024-11-01T00:09:00Z"/>
                <w:rFonts w:cs="Arial"/>
                <w:color w:val="000000"/>
                <w:sz w:val="18"/>
                <w:szCs w:val="18"/>
              </w:rPr>
              <w:pPrChange w:id="4593" w:author="Bailey, Colin (DFO/MPO)" w:date="2024-10-31T23:59:00Z">
                <w:pPr>
                  <w:jc w:val="center"/>
                </w:pPr>
              </w:pPrChange>
            </w:pPr>
            <w:del w:id="4594" w:author="Bailey, Colin (DFO/MPO)" w:date="2024-11-01T00:09:00Z">
              <w:r w:rsidRPr="003C067C" w:rsidDel="00D21B02">
                <w:rPr>
                  <w:rFonts w:cs="Arial"/>
                  <w:color w:val="000000"/>
                  <w:sz w:val="18"/>
                  <w:szCs w:val="18"/>
                </w:rPr>
                <w:delText>0.14%</w:delText>
              </w:r>
            </w:del>
          </w:p>
        </w:tc>
        <w:tc>
          <w:tcPr>
            <w:tcW w:w="806" w:type="dxa"/>
            <w:tcBorders>
              <w:top w:val="nil"/>
              <w:left w:val="nil"/>
              <w:bottom w:val="nil"/>
              <w:right w:val="nil"/>
            </w:tcBorders>
            <w:shd w:val="clear" w:color="auto" w:fill="auto"/>
            <w:noWrap/>
            <w:vAlign w:val="bottom"/>
            <w:hideMark/>
            <w:tcPrChange w:id="4595" w:author="Bailey, Colin (DFO/MPO)" w:date="2024-11-01T00:04:00Z">
              <w:tcPr>
                <w:tcW w:w="809" w:type="dxa"/>
                <w:tcBorders>
                  <w:top w:val="nil"/>
                  <w:left w:val="nil"/>
                  <w:bottom w:val="nil"/>
                  <w:right w:val="nil"/>
                </w:tcBorders>
                <w:shd w:val="clear" w:color="auto" w:fill="auto"/>
                <w:noWrap/>
                <w:vAlign w:val="bottom"/>
                <w:hideMark/>
              </w:tcPr>
            </w:tcPrChange>
          </w:tcPr>
          <w:p w14:paraId="4E8F12D1" w14:textId="73D63389" w:rsidR="00B74121" w:rsidRPr="003C067C" w:rsidDel="00D21B02" w:rsidRDefault="00B74121">
            <w:pPr>
              <w:jc w:val="right"/>
              <w:rPr>
                <w:del w:id="4596" w:author="Bailey, Colin (DFO/MPO)" w:date="2024-11-01T00:09:00Z"/>
                <w:rFonts w:cs="Arial"/>
                <w:color w:val="000000"/>
                <w:sz w:val="18"/>
                <w:szCs w:val="18"/>
              </w:rPr>
              <w:pPrChange w:id="4597" w:author="Bailey, Colin (DFO/MPO)" w:date="2024-10-31T23:59:00Z">
                <w:pPr>
                  <w:jc w:val="center"/>
                </w:pPr>
              </w:pPrChange>
            </w:pPr>
            <w:del w:id="4598" w:author="Bailey, Colin (DFO/MPO)" w:date="2024-11-01T00:09:00Z">
              <w:r w:rsidRPr="003C067C" w:rsidDel="00D21B02">
                <w:rPr>
                  <w:rFonts w:cs="Arial"/>
                  <w:color w:val="000000"/>
                  <w:sz w:val="18"/>
                  <w:szCs w:val="18"/>
                </w:rPr>
                <w:delText>0.10%</w:delText>
              </w:r>
            </w:del>
          </w:p>
        </w:tc>
        <w:tc>
          <w:tcPr>
            <w:tcW w:w="806" w:type="dxa"/>
            <w:tcBorders>
              <w:top w:val="nil"/>
              <w:left w:val="nil"/>
              <w:bottom w:val="nil"/>
              <w:right w:val="nil"/>
            </w:tcBorders>
            <w:shd w:val="clear" w:color="auto" w:fill="auto"/>
            <w:noWrap/>
            <w:vAlign w:val="bottom"/>
            <w:hideMark/>
            <w:tcPrChange w:id="4599" w:author="Bailey, Colin (DFO/MPO)" w:date="2024-11-01T00:04:00Z">
              <w:tcPr>
                <w:tcW w:w="809" w:type="dxa"/>
                <w:tcBorders>
                  <w:top w:val="nil"/>
                  <w:left w:val="nil"/>
                  <w:bottom w:val="nil"/>
                  <w:right w:val="nil"/>
                </w:tcBorders>
                <w:shd w:val="clear" w:color="auto" w:fill="auto"/>
                <w:noWrap/>
                <w:vAlign w:val="bottom"/>
                <w:hideMark/>
              </w:tcPr>
            </w:tcPrChange>
          </w:tcPr>
          <w:p w14:paraId="61D1B34A" w14:textId="11063D40" w:rsidR="00B74121" w:rsidRPr="003C067C" w:rsidDel="00D21B02" w:rsidRDefault="00B74121">
            <w:pPr>
              <w:jc w:val="right"/>
              <w:rPr>
                <w:del w:id="4600" w:author="Bailey, Colin (DFO/MPO)" w:date="2024-11-01T00:09:00Z"/>
                <w:rFonts w:cs="Arial"/>
                <w:color w:val="000000"/>
                <w:sz w:val="18"/>
                <w:szCs w:val="18"/>
              </w:rPr>
              <w:pPrChange w:id="4601" w:author="Bailey, Colin (DFO/MPO)" w:date="2024-10-31T23:59:00Z">
                <w:pPr>
                  <w:jc w:val="center"/>
                </w:pPr>
              </w:pPrChange>
            </w:pPr>
            <w:del w:id="4602" w:author="Bailey, Colin (DFO/MPO)" w:date="2024-11-01T00:09:00Z">
              <w:r w:rsidRPr="003C067C" w:rsidDel="00D21B02">
                <w:rPr>
                  <w:rFonts w:cs="Arial"/>
                  <w:color w:val="000000"/>
                  <w:sz w:val="18"/>
                  <w:szCs w:val="18"/>
                </w:rPr>
                <w:delText>0.09%</w:delText>
              </w:r>
            </w:del>
          </w:p>
        </w:tc>
      </w:tr>
      <w:tr w:rsidR="0058659A" w:rsidRPr="008A296C" w:rsidDel="00D21B02" w14:paraId="68525B70" w14:textId="14A05B2B" w:rsidTr="0058659A">
        <w:tblPrEx>
          <w:tblPrExChange w:id="4603" w:author="Bailey, Colin (DFO/MPO)" w:date="2024-11-01T00:04:00Z">
            <w:tblPrEx>
              <w:tblW w:w="14884" w:type="dxa"/>
            </w:tblPrEx>
          </w:tblPrExChange>
        </w:tblPrEx>
        <w:trPr>
          <w:trHeight w:val="330"/>
          <w:del w:id="4604" w:author="Bailey, Colin (DFO/MPO)" w:date="2024-11-01T00:09:00Z"/>
          <w:trPrChange w:id="4605" w:author="Bailey, Colin (DFO/MPO)" w:date="2024-11-01T00:04:00Z">
            <w:trPr>
              <w:trHeight w:val="330"/>
            </w:trPr>
          </w:trPrChange>
        </w:trPr>
        <w:tc>
          <w:tcPr>
            <w:tcW w:w="3237" w:type="dxa"/>
            <w:gridSpan w:val="2"/>
            <w:tcBorders>
              <w:top w:val="nil"/>
              <w:left w:val="nil"/>
              <w:bottom w:val="nil"/>
              <w:right w:val="nil"/>
            </w:tcBorders>
            <w:shd w:val="clear" w:color="auto" w:fill="auto"/>
            <w:noWrap/>
            <w:vAlign w:val="bottom"/>
            <w:hideMark/>
            <w:tcPrChange w:id="4606" w:author="Bailey, Colin (DFO/MPO)" w:date="2024-11-01T00:04:00Z">
              <w:tcPr>
                <w:tcW w:w="3240" w:type="dxa"/>
                <w:gridSpan w:val="4"/>
                <w:tcBorders>
                  <w:top w:val="nil"/>
                  <w:left w:val="nil"/>
                  <w:bottom w:val="nil"/>
                  <w:right w:val="nil"/>
                </w:tcBorders>
                <w:shd w:val="clear" w:color="auto" w:fill="auto"/>
                <w:noWrap/>
                <w:vAlign w:val="bottom"/>
                <w:hideMark/>
              </w:tcPr>
            </w:tcPrChange>
          </w:tcPr>
          <w:p w14:paraId="30D65160" w14:textId="4CBFADF9" w:rsidR="00B74121" w:rsidRPr="003C067C" w:rsidDel="00D21B02" w:rsidRDefault="00B74121" w:rsidP="0058659A">
            <w:pPr>
              <w:rPr>
                <w:del w:id="4607" w:author="Bailey, Colin (DFO/MPO)" w:date="2024-11-01T00:09:00Z"/>
                <w:rFonts w:cs="Arial"/>
                <w:color w:val="000000"/>
                <w:sz w:val="18"/>
                <w:szCs w:val="18"/>
              </w:rPr>
            </w:pPr>
            <w:del w:id="4608" w:author="Bailey, Colin (DFO/MPO)" w:date="2024-11-01T00:09:00Z">
              <w:r w:rsidRPr="003C067C" w:rsidDel="00D21B02">
                <w:rPr>
                  <w:rFonts w:cs="Arial"/>
                  <w:color w:val="000000"/>
                  <w:sz w:val="18"/>
                  <w:szCs w:val="18"/>
                </w:rPr>
                <w:delText>BC North Central Troll</w:delText>
              </w:r>
            </w:del>
          </w:p>
        </w:tc>
        <w:tc>
          <w:tcPr>
            <w:tcW w:w="810" w:type="dxa"/>
            <w:tcBorders>
              <w:top w:val="nil"/>
              <w:left w:val="nil"/>
              <w:bottom w:val="nil"/>
              <w:right w:val="nil"/>
            </w:tcBorders>
            <w:shd w:val="clear" w:color="auto" w:fill="auto"/>
            <w:noWrap/>
            <w:vAlign w:val="bottom"/>
            <w:hideMark/>
            <w:tcPrChange w:id="4609"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28FC91BD" w14:textId="459D399A" w:rsidR="00B74121" w:rsidRPr="003C067C" w:rsidDel="00D21B02" w:rsidRDefault="00B74121">
            <w:pPr>
              <w:jc w:val="right"/>
              <w:rPr>
                <w:del w:id="4610" w:author="Bailey, Colin (DFO/MPO)" w:date="2024-11-01T00:09:00Z"/>
                <w:rFonts w:cs="Arial"/>
                <w:color w:val="000000"/>
                <w:sz w:val="18"/>
                <w:szCs w:val="18"/>
              </w:rPr>
              <w:pPrChange w:id="4611" w:author="Bailey, Colin (DFO/MPO)" w:date="2024-10-31T23:59:00Z">
                <w:pPr>
                  <w:jc w:val="center"/>
                </w:pPr>
              </w:pPrChange>
            </w:pPr>
            <w:del w:id="4612"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bottom"/>
            <w:hideMark/>
            <w:tcPrChange w:id="4613"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7C6FCC89" w14:textId="3BB7A4E2" w:rsidR="00B74121" w:rsidRPr="003C067C" w:rsidDel="00D21B02" w:rsidRDefault="00B74121">
            <w:pPr>
              <w:jc w:val="right"/>
              <w:rPr>
                <w:del w:id="4614" w:author="Bailey, Colin (DFO/MPO)" w:date="2024-11-01T00:09:00Z"/>
                <w:rFonts w:cs="Arial"/>
                <w:color w:val="000000"/>
                <w:sz w:val="18"/>
                <w:szCs w:val="18"/>
              </w:rPr>
              <w:pPrChange w:id="4615" w:author="Bailey, Colin (DFO/MPO)" w:date="2024-10-31T23:59:00Z">
                <w:pPr>
                  <w:jc w:val="center"/>
                </w:pPr>
              </w:pPrChange>
            </w:pPr>
          </w:p>
        </w:tc>
        <w:tc>
          <w:tcPr>
            <w:tcW w:w="810" w:type="dxa"/>
            <w:tcBorders>
              <w:top w:val="nil"/>
              <w:left w:val="nil"/>
              <w:bottom w:val="nil"/>
              <w:right w:val="nil"/>
            </w:tcBorders>
            <w:shd w:val="clear" w:color="auto" w:fill="auto"/>
            <w:noWrap/>
            <w:vAlign w:val="bottom"/>
            <w:hideMark/>
            <w:tcPrChange w:id="4616"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68068B8B" w14:textId="3CDC56A1" w:rsidR="00B74121" w:rsidRPr="003C067C" w:rsidDel="00D21B02" w:rsidRDefault="00B74121">
            <w:pPr>
              <w:jc w:val="right"/>
              <w:rPr>
                <w:del w:id="4617" w:author="Bailey, Colin (DFO/MPO)" w:date="2024-11-01T00:09:00Z"/>
                <w:rFonts w:cs="Arial"/>
                <w:color w:val="000000"/>
                <w:sz w:val="18"/>
                <w:szCs w:val="18"/>
              </w:rPr>
              <w:pPrChange w:id="4618" w:author="Bailey, Colin (DFO/MPO)" w:date="2024-10-31T23:59:00Z">
                <w:pPr>
                  <w:jc w:val="center"/>
                </w:pPr>
              </w:pPrChange>
            </w:pPr>
            <w:del w:id="4619" w:author="Bailey, Colin (DFO/MPO)" w:date="2024-11-01T00:09:00Z">
              <w:r w:rsidRPr="003C067C" w:rsidDel="00D21B02">
                <w:rPr>
                  <w:rFonts w:cs="Arial"/>
                  <w:color w:val="000000"/>
                  <w:sz w:val="18"/>
                  <w:szCs w:val="18"/>
                </w:rPr>
                <w:delText>0.30%</w:delText>
              </w:r>
            </w:del>
          </w:p>
        </w:tc>
        <w:tc>
          <w:tcPr>
            <w:tcW w:w="900" w:type="dxa"/>
            <w:tcBorders>
              <w:top w:val="nil"/>
              <w:left w:val="nil"/>
              <w:bottom w:val="nil"/>
              <w:right w:val="nil"/>
            </w:tcBorders>
            <w:shd w:val="clear" w:color="auto" w:fill="auto"/>
            <w:noWrap/>
            <w:vAlign w:val="bottom"/>
            <w:hideMark/>
            <w:tcPrChange w:id="4620" w:author="Bailey, Colin (DFO/MPO)" w:date="2024-11-01T00:04:00Z">
              <w:tcPr>
                <w:tcW w:w="900" w:type="dxa"/>
                <w:gridSpan w:val="2"/>
                <w:tcBorders>
                  <w:top w:val="nil"/>
                  <w:left w:val="nil"/>
                  <w:bottom w:val="nil"/>
                  <w:right w:val="nil"/>
                </w:tcBorders>
                <w:shd w:val="clear" w:color="auto" w:fill="auto"/>
                <w:noWrap/>
                <w:vAlign w:val="bottom"/>
                <w:hideMark/>
              </w:tcPr>
            </w:tcPrChange>
          </w:tcPr>
          <w:p w14:paraId="5E24435D" w14:textId="12F6A221" w:rsidR="00B74121" w:rsidRPr="003C067C" w:rsidDel="00D21B02" w:rsidRDefault="00B74121">
            <w:pPr>
              <w:jc w:val="right"/>
              <w:rPr>
                <w:del w:id="4621" w:author="Bailey, Colin (DFO/MPO)" w:date="2024-11-01T00:09:00Z"/>
                <w:rFonts w:cs="Arial"/>
                <w:color w:val="000000"/>
                <w:sz w:val="18"/>
                <w:szCs w:val="18"/>
              </w:rPr>
              <w:pPrChange w:id="4622" w:author="Bailey, Colin (DFO/MPO)" w:date="2024-10-31T23:59:00Z">
                <w:pPr>
                  <w:jc w:val="center"/>
                </w:pPr>
              </w:pPrChange>
            </w:pPr>
            <w:del w:id="4623"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4624"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303927E5" w14:textId="69BA2211" w:rsidR="00B74121" w:rsidRPr="003C067C" w:rsidDel="00D21B02" w:rsidRDefault="00B74121">
            <w:pPr>
              <w:jc w:val="right"/>
              <w:rPr>
                <w:del w:id="4625" w:author="Bailey, Colin (DFO/MPO)" w:date="2024-11-01T00:09:00Z"/>
                <w:rFonts w:cs="Arial"/>
                <w:color w:val="000000"/>
                <w:sz w:val="18"/>
                <w:szCs w:val="18"/>
              </w:rPr>
              <w:pPrChange w:id="4626" w:author="Bailey, Colin (DFO/MPO)" w:date="2024-10-31T23:59:00Z">
                <w:pPr>
                  <w:jc w:val="center"/>
                </w:pPr>
              </w:pPrChange>
            </w:pPr>
            <w:del w:id="4627"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4628"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1BBC3F41" w14:textId="0A382F61" w:rsidR="00B74121" w:rsidRPr="003C067C" w:rsidDel="00D21B02" w:rsidRDefault="00B74121">
            <w:pPr>
              <w:jc w:val="right"/>
              <w:rPr>
                <w:del w:id="4629" w:author="Bailey, Colin (DFO/MPO)" w:date="2024-11-01T00:09:00Z"/>
                <w:rFonts w:cs="Arial"/>
                <w:color w:val="000000"/>
                <w:sz w:val="18"/>
                <w:szCs w:val="18"/>
              </w:rPr>
              <w:pPrChange w:id="4630" w:author="Bailey, Colin (DFO/MPO)" w:date="2024-10-31T23:59:00Z">
                <w:pPr>
                  <w:jc w:val="center"/>
                </w:pPr>
              </w:pPrChange>
            </w:pPr>
            <w:del w:id="4631"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4632"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1FD369E5" w14:textId="12D5D95C" w:rsidR="00B74121" w:rsidRPr="003C067C" w:rsidDel="00D21B02" w:rsidRDefault="00B74121">
            <w:pPr>
              <w:jc w:val="right"/>
              <w:rPr>
                <w:del w:id="4633" w:author="Bailey, Colin (DFO/MPO)" w:date="2024-11-01T00:09:00Z"/>
                <w:rFonts w:cs="Arial"/>
                <w:color w:val="000000"/>
                <w:sz w:val="18"/>
                <w:szCs w:val="18"/>
              </w:rPr>
              <w:pPrChange w:id="4634" w:author="Bailey, Colin (DFO/MPO)" w:date="2024-10-31T23:59:00Z">
                <w:pPr>
                  <w:jc w:val="center"/>
                </w:pPr>
              </w:pPrChange>
            </w:pPr>
            <w:del w:id="4635"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4636" w:author="Bailey, Colin (DFO/MPO)" w:date="2024-11-01T00:04:00Z">
              <w:tcPr>
                <w:tcW w:w="810" w:type="dxa"/>
                <w:gridSpan w:val="2"/>
                <w:tcBorders>
                  <w:top w:val="nil"/>
                  <w:left w:val="nil"/>
                  <w:bottom w:val="nil"/>
                  <w:right w:val="nil"/>
                </w:tcBorders>
                <w:shd w:val="clear" w:color="auto" w:fill="auto"/>
                <w:noWrap/>
                <w:vAlign w:val="bottom"/>
                <w:hideMark/>
              </w:tcPr>
            </w:tcPrChange>
          </w:tcPr>
          <w:p w14:paraId="0C924266" w14:textId="759A677B" w:rsidR="00B74121" w:rsidRPr="003C067C" w:rsidDel="00D21B02" w:rsidRDefault="00B74121">
            <w:pPr>
              <w:jc w:val="right"/>
              <w:rPr>
                <w:del w:id="4637" w:author="Bailey, Colin (DFO/MPO)" w:date="2024-11-01T00:09:00Z"/>
                <w:rFonts w:cs="Arial"/>
                <w:color w:val="000000"/>
                <w:sz w:val="18"/>
                <w:szCs w:val="18"/>
              </w:rPr>
              <w:pPrChange w:id="4638" w:author="Bailey, Colin (DFO/MPO)" w:date="2024-10-31T23:59:00Z">
                <w:pPr>
                  <w:jc w:val="center"/>
                </w:pPr>
              </w:pPrChange>
            </w:pPr>
            <w:del w:id="4639"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4640" w:author="Bailey, Colin (DFO/MPO)" w:date="2024-11-01T00:04:00Z">
              <w:tcPr>
                <w:tcW w:w="2700" w:type="dxa"/>
                <w:gridSpan w:val="8"/>
                <w:tcBorders>
                  <w:top w:val="nil"/>
                  <w:left w:val="nil"/>
                  <w:bottom w:val="nil"/>
                  <w:right w:val="nil"/>
                </w:tcBorders>
                <w:shd w:val="clear" w:color="auto" w:fill="auto"/>
                <w:noWrap/>
                <w:vAlign w:val="bottom"/>
                <w:hideMark/>
              </w:tcPr>
            </w:tcPrChange>
          </w:tcPr>
          <w:p w14:paraId="6209EC1D" w14:textId="4BB83C48" w:rsidR="00B74121" w:rsidRPr="003C067C" w:rsidDel="00D21B02" w:rsidRDefault="00B74121">
            <w:pPr>
              <w:jc w:val="right"/>
              <w:rPr>
                <w:del w:id="4641" w:author="Bailey, Colin (DFO/MPO)" w:date="2024-11-01T00:09:00Z"/>
                <w:rFonts w:cs="Arial"/>
                <w:color w:val="000000"/>
                <w:sz w:val="18"/>
                <w:szCs w:val="18"/>
              </w:rPr>
              <w:pPrChange w:id="4642" w:author="Bailey, Colin (DFO/MPO)" w:date="2024-10-31T23:59:00Z">
                <w:pPr>
                  <w:jc w:val="center"/>
                </w:pPr>
              </w:pPrChange>
            </w:pPr>
            <w:del w:id="4643" w:author="Bailey, Colin (DFO/MPO)" w:date="2024-11-01T00:09:00Z">
              <w:r w:rsidRPr="003C067C" w:rsidDel="00D21B02">
                <w:rPr>
                  <w:rFonts w:cs="Arial"/>
                  <w:color w:val="000000"/>
                  <w:sz w:val="18"/>
                  <w:szCs w:val="18"/>
                </w:rPr>
                <w:delText>0.03%</w:delText>
              </w:r>
            </w:del>
          </w:p>
        </w:tc>
        <w:tc>
          <w:tcPr>
            <w:tcW w:w="810" w:type="dxa"/>
            <w:tcBorders>
              <w:top w:val="nil"/>
              <w:left w:val="nil"/>
              <w:bottom w:val="nil"/>
              <w:right w:val="nil"/>
            </w:tcBorders>
            <w:shd w:val="clear" w:color="auto" w:fill="auto"/>
            <w:noWrap/>
            <w:vAlign w:val="bottom"/>
            <w:hideMark/>
            <w:tcPrChange w:id="4644" w:author="Bailey, Colin (DFO/MPO)" w:date="2024-11-01T00:04:00Z">
              <w:tcPr>
                <w:tcW w:w="756" w:type="dxa"/>
                <w:gridSpan w:val="2"/>
                <w:tcBorders>
                  <w:top w:val="nil"/>
                  <w:left w:val="nil"/>
                  <w:bottom w:val="nil"/>
                  <w:right w:val="nil"/>
                </w:tcBorders>
                <w:shd w:val="clear" w:color="auto" w:fill="auto"/>
                <w:noWrap/>
                <w:vAlign w:val="bottom"/>
                <w:hideMark/>
              </w:tcPr>
            </w:tcPrChange>
          </w:tcPr>
          <w:p w14:paraId="31B4030E" w14:textId="32F0E429" w:rsidR="00B74121" w:rsidRPr="003C067C" w:rsidDel="00D21B02" w:rsidRDefault="00B74121">
            <w:pPr>
              <w:jc w:val="right"/>
              <w:rPr>
                <w:del w:id="4645" w:author="Bailey, Colin (DFO/MPO)" w:date="2024-11-01T00:09:00Z"/>
                <w:rFonts w:cs="Arial"/>
                <w:color w:val="000000"/>
                <w:sz w:val="18"/>
                <w:szCs w:val="18"/>
              </w:rPr>
              <w:pPrChange w:id="4646" w:author="Bailey, Colin (DFO/MPO)" w:date="2024-10-31T23:59:00Z">
                <w:pPr>
                  <w:jc w:val="center"/>
                </w:pPr>
              </w:pPrChange>
            </w:pPr>
            <w:del w:id="4647"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bottom"/>
            <w:hideMark/>
            <w:tcPrChange w:id="4648" w:author="Bailey, Colin (DFO/MPO)" w:date="2024-11-01T00:04:00Z">
              <w:tcPr>
                <w:tcW w:w="809" w:type="dxa"/>
                <w:tcBorders>
                  <w:top w:val="nil"/>
                  <w:left w:val="nil"/>
                  <w:bottom w:val="nil"/>
                  <w:right w:val="nil"/>
                </w:tcBorders>
                <w:shd w:val="clear" w:color="auto" w:fill="auto"/>
                <w:noWrap/>
                <w:vAlign w:val="bottom"/>
                <w:hideMark/>
              </w:tcPr>
            </w:tcPrChange>
          </w:tcPr>
          <w:p w14:paraId="61E606DA" w14:textId="34DB97BF" w:rsidR="00B74121" w:rsidRPr="003C067C" w:rsidDel="00D21B02" w:rsidRDefault="00B74121">
            <w:pPr>
              <w:jc w:val="right"/>
              <w:rPr>
                <w:del w:id="4649" w:author="Bailey, Colin (DFO/MPO)" w:date="2024-11-01T00:09:00Z"/>
                <w:rFonts w:cs="Arial"/>
                <w:color w:val="000000"/>
                <w:sz w:val="18"/>
                <w:szCs w:val="18"/>
              </w:rPr>
              <w:pPrChange w:id="4650" w:author="Bailey, Colin (DFO/MPO)" w:date="2024-10-31T23:59:00Z">
                <w:pPr>
                  <w:jc w:val="center"/>
                </w:pPr>
              </w:pPrChange>
            </w:pPr>
            <w:del w:id="4651" w:author="Bailey, Colin (DFO/MPO)" w:date="2024-11-01T00:09:00Z">
              <w:r w:rsidRPr="003C067C" w:rsidDel="00D21B02">
                <w:rPr>
                  <w:rFonts w:cs="Arial"/>
                  <w:color w:val="000000"/>
                  <w:sz w:val="18"/>
                  <w:szCs w:val="18"/>
                </w:rPr>
                <w:delText>0.01%</w:delText>
              </w:r>
            </w:del>
          </w:p>
        </w:tc>
        <w:tc>
          <w:tcPr>
            <w:tcW w:w="806" w:type="dxa"/>
            <w:tcBorders>
              <w:top w:val="nil"/>
              <w:left w:val="nil"/>
              <w:bottom w:val="nil"/>
              <w:right w:val="nil"/>
            </w:tcBorders>
            <w:shd w:val="clear" w:color="auto" w:fill="auto"/>
            <w:noWrap/>
            <w:vAlign w:val="bottom"/>
            <w:hideMark/>
            <w:tcPrChange w:id="4652" w:author="Bailey, Colin (DFO/MPO)" w:date="2024-11-01T00:04:00Z">
              <w:tcPr>
                <w:tcW w:w="809" w:type="dxa"/>
                <w:tcBorders>
                  <w:top w:val="nil"/>
                  <w:left w:val="nil"/>
                  <w:bottom w:val="nil"/>
                  <w:right w:val="nil"/>
                </w:tcBorders>
                <w:shd w:val="clear" w:color="auto" w:fill="auto"/>
                <w:noWrap/>
                <w:vAlign w:val="bottom"/>
                <w:hideMark/>
              </w:tcPr>
            </w:tcPrChange>
          </w:tcPr>
          <w:p w14:paraId="50A1C012" w14:textId="698B0088" w:rsidR="00B74121" w:rsidRPr="003C067C" w:rsidDel="00D21B02" w:rsidRDefault="00B74121">
            <w:pPr>
              <w:jc w:val="right"/>
              <w:rPr>
                <w:del w:id="4653" w:author="Bailey, Colin (DFO/MPO)" w:date="2024-11-01T00:09:00Z"/>
                <w:rFonts w:cs="Arial"/>
                <w:color w:val="000000"/>
                <w:sz w:val="18"/>
                <w:szCs w:val="18"/>
              </w:rPr>
              <w:pPrChange w:id="4654" w:author="Bailey, Colin (DFO/MPO)" w:date="2024-10-31T23:59:00Z">
                <w:pPr>
                  <w:jc w:val="center"/>
                </w:pPr>
              </w:pPrChange>
            </w:pPr>
            <w:del w:id="4655" w:author="Bailey, Colin (DFO/MPO)" w:date="2024-11-01T00:09:00Z">
              <w:r w:rsidRPr="003C067C" w:rsidDel="00D21B02">
                <w:rPr>
                  <w:rFonts w:cs="Arial"/>
                  <w:color w:val="000000"/>
                  <w:sz w:val="18"/>
                  <w:szCs w:val="18"/>
                </w:rPr>
                <w:delText>0.00%</w:delText>
              </w:r>
            </w:del>
          </w:p>
        </w:tc>
      </w:tr>
      <w:tr w:rsidR="0058659A" w:rsidRPr="008A296C" w:rsidDel="00D21B02" w14:paraId="6FC5F351" w14:textId="70B1FAA1" w:rsidTr="0058659A">
        <w:trPr>
          <w:trHeight w:val="330"/>
          <w:del w:id="4656" w:author="Bailey, Colin (DFO/MPO)" w:date="2024-11-01T00:09:00Z"/>
        </w:trPr>
        <w:tc>
          <w:tcPr>
            <w:tcW w:w="2428" w:type="dxa"/>
            <w:tcBorders>
              <w:top w:val="single" w:sz="8" w:space="0" w:color="auto"/>
              <w:left w:val="nil"/>
              <w:bottom w:val="single" w:sz="8" w:space="0" w:color="auto"/>
              <w:right w:val="nil"/>
            </w:tcBorders>
            <w:shd w:val="clear" w:color="000000" w:fill="DDEBF7"/>
            <w:noWrap/>
            <w:vAlign w:val="center"/>
            <w:hideMark/>
          </w:tcPr>
          <w:p w14:paraId="3A8ABCEB" w14:textId="438DC9C3" w:rsidR="00B74121" w:rsidRPr="003C067C" w:rsidDel="00D21B02" w:rsidRDefault="00B74121">
            <w:pPr>
              <w:rPr>
                <w:del w:id="4657" w:author="Bailey, Colin (DFO/MPO)" w:date="2024-11-01T00:09:00Z"/>
                <w:rFonts w:cs="Arial"/>
                <w:b/>
                <w:bCs/>
                <w:color w:val="000000"/>
                <w:sz w:val="18"/>
                <w:szCs w:val="18"/>
              </w:rPr>
            </w:pPr>
            <w:del w:id="4658" w:author="Bailey, Colin (DFO/MPO)" w:date="2024-11-01T00:09:00Z">
              <w:r w:rsidRPr="003C067C" w:rsidDel="00D21B02">
                <w:rPr>
                  <w:rFonts w:cs="Arial"/>
                  <w:b/>
                  <w:bCs/>
                  <w:color w:val="000000"/>
                  <w:sz w:val="18"/>
                  <w:szCs w:val="18"/>
                </w:rPr>
                <w:delText>Freshwater Sport</w:delText>
              </w:r>
            </w:del>
          </w:p>
        </w:tc>
        <w:tc>
          <w:tcPr>
            <w:tcW w:w="809" w:type="dxa"/>
            <w:tcBorders>
              <w:top w:val="single" w:sz="8" w:space="0" w:color="auto"/>
              <w:left w:val="nil"/>
              <w:bottom w:val="single" w:sz="8" w:space="0" w:color="auto"/>
              <w:right w:val="nil"/>
            </w:tcBorders>
            <w:shd w:val="clear" w:color="000000" w:fill="DDEBF7"/>
            <w:noWrap/>
            <w:vAlign w:val="center"/>
            <w:hideMark/>
          </w:tcPr>
          <w:p w14:paraId="777E460E" w14:textId="66016952" w:rsidR="00B74121" w:rsidRPr="003C067C" w:rsidDel="00D21B02" w:rsidRDefault="00B74121">
            <w:pPr>
              <w:jc w:val="center"/>
              <w:rPr>
                <w:del w:id="4659" w:author="Bailey, Colin (DFO/MPO)" w:date="2024-11-01T00:09:00Z"/>
                <w:rFonts w:cs="Arial"/>
                <w:b/>
                <w:bCs/>
                <w:color w:val="000000"/>
                <w:sz w:val="18"/>
                <w:szCs w:val="18"/>
              </w:rPr>
            </w:pPr>
            <w:del w:id="4660" w:author="Bailey, Colin (DFO/MPO)" w:date="2024-11-01T00:09:00Z">
              <w:r w:rsidRPr="003C067C" w:rsidDel="00D21B02">
                <w:rPr>
                  <w:rFonts w:cs="Arial"/>
                  <w:b/>
                  <w:bCs/>
                  <w:color w:val="000000"/>
                  <w:sz w:val="18"/>
                  <w:szCs w:val="18"/>
                </w:rPr>
                <w:delText>0.40%</w:delText>
              </w:r>
            </w:del>
          </w:p>
        </w:tc>
        <w:tc>
          <w:tcPr>
            <w:tcW w:w="810" w:type="dxa"/>
            <w:tcBorders>
              <w:top w:val="single" w:sz="8" w:space="0" w:color="auto"/>
              <w:left w:val="nil"/>
              <w:bottom w:val="single" w:sz="8" w:space="0" w:color="auto"/>
              <w:right w:val="nil"/>
            </w:tcBorders>
            <w:shd w:val="clear" w:color="000000" w:fill="DDEBF7"/>
            <w:noWrap/>
            <w:vAlign w:val="center"/>
            <w:hideMark/>
          </w:tcPr>
          <w:p w14:paraId="42527A40" w14:textId="2BDEC333" w:rsidR="00B74121" w:rsidRPr="003C067C" w:rsidDel="00D21B02" w:rsidRDefault="00B74121">
            <w:pPr>
              <w:jc w:val="center"/>
              <w:rPr>
                <w:del w:id="4661" w:author="Bailey, Colin (DFO/MPO)" w:date="2024-11-01T00:09:00Z"/>
                <w:rFonts w:cs="Arial"/>
                <w:b/>
                <w:bCs/>
                <w:color w:val="000000"/>
                <w:sz w:val="18"/>
                <w:szCs w:val="18"/>
              </w:rPr>
            </w:pPr>
            <w:del w:id="4662" w:author="Bailey, Colin (DFO/MPO)" w:date="2024-11-01T00:09:00Z">
              <w:r w:rsidRPr="003C067C" w:rsidDel="00D21B02">
                <w:rPr>
                  <w:rFonts w:cs="Arial"/>
                  <w:b/>
                  <w:bCs/>
                  <w:color w:val="000000"/>
                  <w:sz w:val="18"/>
                  <w:szCs w:val="18"/>
                </w:rPr>
                <w:delText>0.70%</w:delText>
              </w:r>
            </w:del>
          </w:p>
        </w:tc>
        <w:tc>
          <w:tcPr>
            <w:tcW w:w="810" w:type="dxa"/>
            <w:tcBorders>
              <w:top w:val="single" w:sz="8" w:space="0" w:color="auto"/>
              <w:left w:val="nil"/>
              <w:bottom w:val="single" w:sz="8" w:space="0" w:color="auto"/>
              <w:right w:val="nil"/>
            </w:tcBorders>
            <w:shd w:val="clear" w:color="000000" w:fill="DDEBF7"/>
            <w:noWrap/>
            <w:vAlign w:val="center"/>
            <w:hideMark/>
          </w:tcPr>
          <w:p w14:paraId="7128CA21" w14:textId="5D4A94EB" w:rsidR="00B74121" w:rsidRPr="003C067C" w:rsidDel="00D21B02" w:rsidRDefault="00B74121">
            <w:pPr>
              <w:jc w:val="center"/>
              <w:rPr>
                <w:del w:id="4663" w:author="Bailey, Colin (DFO/MPO)" w:date="2024-11-01T00:09:00Z"/>
                <w:rFonts w:cs="Arial"/>
                <w:b/>
                <w:bCs/>
                <w:color w:val="000000"/>
                <w:sz w:val="18"/>
                <w:szCs w:val="18"/>
              </w:rPr>
            </w:pPr>
            <w:del w:id="4664" w:author="Bailey, Colin (DFO/MPO)" w:date="2024-11-01T00:09:00Z">
              <w:r w:rsidRPr="003C067C" w:rsidDel="00D21B02">
                <w:rPr>
                  <w:rFonts w:cs="Arial"/>
                  <w:b/>
                  <w:bCs/>
                  <w:color w:val="000000"/>
                  <w:sz w:val="18"/>
                  <w:szCs w:val="18"/>
                </w:rPr>
                <w:delText>0.40%</w:delText>
              </w:r>
            </w:del>
          </w:p>
        </w:tc>
        <w:tc>
          <w:tcPr>
            <w:tcW w:w="810" w:type="dxa"/>
            <w:tcBorders>
              <w:top w:val="single" w:sz="8" w:space="0" w:color="auto"/>
              <w:left w:val="nil"/>
              <w:bottom w:val="single" w:sz="8" w:space="0" w:color="auto"/>
              <w:right w:val="nil"/>
            </w:tcBorders>
            <w:shd w:val="clear" w:color="000000" w:fill="DDEBF7"/>
            <w:noWrap/>
            <w:vAlign w:val="center"/>
            <w:hideMark/>
          </w:tcPr>
          <w:p w14:paraId="44DF4EDF" w14:textId="5C72814B" w:rsidR="00B74121" w:rsidRPr="003C067C" w:rsidDel="00D21B02" w:rsidRDefault="00B74121">
            <w:pPr>
              <w:jc w:val="center"/>
              <w:rPr>
                <w:del w:id="4665" w:author="Bailey, Colin (DFO/MPO)" w:date="2024-11-01T00:09:00Z"/>
                <w:rFonts w:cs="Arial"/>
                <w:b/>
                <w:bCs/>
                <w:color w:val="000000"/>
                <w:sz w:val="18"/>
                <w:szCs w:val="18"/>
              </w:rPr>
            </w:pPr>
            <w:del w:id="4666" w:author="Bailey, Colin (DFO/MPO)" w:date="2024-11-01T00:09:00Z">
              <w:r w:rsidRPr="003C067C" w:rsidDel="00D21B02">
                <w:rPr>
                  <w:rFonts w:cs="Arial"/>
                  <w:b/>
                  <w:bCs/>
                  <w:color w:val="000000"/>
                  <w:sz w:val="18"/>
                  <w:szCs w:val="18"/>
                </w:rPr>
                <w:delText>0.30%</w:delText>
              </w:r>
            </w:del>
          </w:p>
        </w:tc>
        <w:tc>
          <w:tcPr>
            <w:tcW w:w="900" w:type="dxa"/>
            <w:tcBorders>
              <w:top w:val="single" w:sz="8" w:space="0" w:color="auto"/>
              <w:left w:val="nil"/>
              <w:bottom w:val="single" w:sz="8" w:space="0" w:color="auto"/>
              <w:right w:val="nil"/>
            </w:tcBorders>
            <w:shd w:val="clear" w:color="000000" w:fill="DDEBF7"/>
            <w:noWrap/>
            <w:vAlign w:val="center"/>
            <w:hideMark/>
          </w:tcPr>
          <w:p w14:paraId="45E196A8" w14:textId="63FFE5EE" w:rsidR="00B74121" w:rsidRPr="003C067C" w:rsidDel="00D21B02" w:rsidRDefault="00B74121">
            <w:pPr>
              <w:jc w:val="center"/>
              <w:rPr>
                <w:del w:id="4667" w:author="Bailey, Colin (DFO/MPO)" w:date="2024-11-01T00:09:00Z"/>
                <w:rFonts w:cs="Arial"/>
                <w:b/>
                <w:bCs/>
                <w:color w:val="000000"/>
                <w:sz w:val="18"/>
                <w:szCs w:val="18"/>
              </w:rPr>
            </w:pPr>
            <w:del w:id="4668" w:author="Bailey, Colin (DFO/MPO)" w:date="2024-11-01T00:09:00Z">
              <w:r w:rsidRPr="003C067C" w:rsidDel="00D21B02">
                <w:rPr>
                  <w:rFonts w:cs="Arial"/>
                  <w:b/>
                  <w:bCs/>
                  <w:color w:val="000000"/>
                  <w:sz w:val="18"/>
                  <w:szCs w:val="18"/>
                </w:rPr>
                <w:delText>0.40%</w:delText>
              </w:r>
            </w:del>
          </w:p>
        </w:tc>
        <w:tc>
          <w:tcPr>
            <w:tcW w:w="810" w:type="dxa"/>
            <w:tcBorders>
              <w:top w:val="single" w:sz="8" w:space="0" w:color="auto"/>
              <w:left w:val="nil"/>
              <w:bottom w:val="single" w:sz="8" w:space="0" w:color="auto"/>
              <w:right w:val="nil"/>
            </w:tcBorders>
            <w:shd w:val="clear" w:color="000000" w:fill="DDEBF7"/>
            <w:noWrap/>
            <w:vAlign w:val="center"/>
            <w:hideMark/>
          </w:tcPr>
          <w:p w14:paraId="7A5D761B" w14:textId="7D5CD956" w:rsidR="00B74121" w:rsidRPr="003C067C" w:rsidDel="00D21B02" w:rsidRDefault="00B74121">
            <w:pPr>
              <w:jc w:val="center"/>
              <w:rPr>
                <w:del w:id="4669" w:author="Bailey, Colin (DFO/MPO)" w:date="2024-11-01T00:09:00Z"/>
                <w:rFonts w:cs="Arial"/>
                <w:b/>
                <w:bCs/>
                <w:color w:val="000000"/>
                <w:sz w:val="18"/>
                <w:szCs w:val="18"/>
              </w:rPr>
            </w:pPr>
            <w:del w:id="4670" w:author="Bailey, Colin (DFO/MPO)" w:date="2024-11-01T00:09:00Z">
              <w:r w:rsidRPr="003C067C" w:rsidDel="00D21B02">
                <w:rPr>
                  <w:rFonts w:cs="Arial"/>
                  <w:b/>
                  <w:bCs/>
                  <w:color w:val="000000"/>
                  <w:sz w:val="18"/>
                  <w:szCs w:val="18"/>
                </w:rPr>
                <w:delText>2.00%</w:delText>
              </w:r>
            </w:del>
          </w:p>
        </w:tc>
        <w:tc>
          <w:tcPr>
            <w:tcW w:w="810" w:type="dxa"/>
            <w:tcBorders>
              <w:top w:val="single" w:sz="8" w:space="0" w:color="auto"/>
              <w:left w:val="nil"/>
              <w:bottom w:val="single" w:sz="8" w:space="0" w:color="auto"/>
              <w:right w:val="nil"/>
            </w:tcBorders>
            <w:shd w:val="clear" w:color="000000" w:fill="DDEBF7"/>
            <w:noWrap/>
            <w:vAlign w:val="center"/>
            <w:hideMark/>
          </w:tcPr>
          <w:p w14:paraId="6E88EA29" w14:textId="2A645568" w:rsidR="00B74121" w:rsidRPr="003C067C" w:rsidDel="00D21B02" w:rsidRDefault="00B74121">
            <w:pPr>
              <w:jc w:val="center"/>
              <w:rPr>
                <w:del w:id="4671" w:author="Bailey, Colin (DFO/MPO)" w:date="2024-11-01T00:09:00Z"/>
                <w:rFonts w:cs="Arial"/>
                <w:b/>
                <w:bCs/>
                <w:color w:val="000000"/>
                <w:sz w:val="18"/>
                <w:szCs w:val="18"/>
              </w:rPr>
            </w:pPr>
            <w:del w:id="4672" w:author="Bailey, Colin (DFO/MPO)" w:date="2024-11-01T00:09:00Z">
              <w:r w:rsidRPr="003C067C" w:rsidDel="00D21B02">
                <w:rPr>
                  <w:rFonts w:cs="Arial"/>
                  <w:b/>
                  <w:bCs/>
                  <w:color w:val="000000"/>
                  <w:sz w:val="18"/>
                  <w:szCs w:val="18"/>
                </w:rPr>
                <w:delText>0.20%</w:delText>
              </w:r>
            </w:del>
          </w:p>
        </w:tc>
        <w:tc>
          <w:tcPr>
            <w:tcW w:w="810" w:type="dxa"/>
            <w:tcBorders>
              <w:top w:val="single" w:sz="8" w:space="0" w:color="auto"/>
              <w:left w:val="nil"/>
              <w:bottom w:val="single" w:sz="8" w:space="0" w:color="auto"/>
              <w:right w:val="nil"/>
            </w:tcBorders>
            <w:shd w:val="clear" w:color="000000" w:fill="DDEBF7"/>
            <w:noWrap/>
            <w:vAlign w:val="center"/>
            <w:hideMark/>
          </w:tcPr>
          <w:p w14:paraId="158C0695" w14:textId="71754CB6" w:rsidR="00B74121" w:rsidRPr="003C067C" w:rsidDel="00D21B02" w:rsidRDefault="00B74121">
            <w:pPr>
              <w:jc w:val="center"/>
              <w:rPr>
                <w:del w:id="4673" w:author="Bailey, Colin (DFO/MPO)" w:date="2024-11-01T00:09:00Z"/>
                <w:rFonts w:cs="Arial"/>
                <w:b/>
                <w:bCs/>
                <w:color w:val="000000"/>
                <w:sz w:val="18"/>
                <w:szCs w:val="18"/>
              </w:rPr>
            </w:pPr>
            <w:del w:id="4674" w:author="Bailey, Colin (DFO/MPO)" w:date="2024-11-01T00:09:00Z">
              <w:r w:rsidRPr="003C067C" w:rsidDel="00D21B02">
                <w:rPr>
                  <w:rFonts w:cs="Arial"/>
                  <w:b/>
                  <w:bCs/>
                  <w:color w:val="000000"/>
                  <w:sz w:val="18"/>
                  <w:szCs w:val="18"/>
                </w:rPr>
                <w:delText>0.50%</w:delText>
              </w:r>
            </w:del>
          </w:p>
        </w:tc>
        <w:tc>
          <w:tcPr>
            <w:tcW w:w="810" w:type="dxa"/>
            <w:tcBorders>
              <w:top w:val="single" w:sz="8" w:space="0" w:color="auto"/>
              <w:left w:val="nil"/>
              <w:bottom w:val="single" w:sz="8" w:space="0" w:color="auto"/>
              <w:right w:val="nil"/>
            </w:tcBorders>
            <w:shd w:val="clear" w:color="000000" w:fill="DDEBF7"/>
            <w:noWrap/>
            <w:vAlign w:val="center"/>
            <w:hideMark/>
          </w:tcPr>
          <w:p w14:paraId="37E533F5" w14:textId="5170A248" w:rsidR="00B74121" w:rsidRPr="003C067C" w:rsidDel="00D21B02" w:rsidRDefault="00B74121">
            <w:pPr>
              <w:jc w:val="center"/>
              <w:rPr>
                <w:del w:id="4675" w:author="Bailey, Colin (DFO/MPO)" w:date="2024-11-01T00:09:00Z"/>
                <w:rFonts w:cs="Arial"/>
                <w:b/>
                <w:bCs/>
                <w:color w:val="000000"/>
                <w:sz w:val="18"/>
                <w:szCs w:val="18"/>
              </w:rPr>
            </w:pPr>
            <w:del w:id="4676" w:author="Bailey, Colin (DFO/MPO)" w:date="2024-11-01T00:09:00Z">
              <w:r w:rsidRPr="003C067C" w:rsidDel="00D21B02">
                <w:rPr>
                  <w:rFonts w:cs="Arial"/>
                  <w:b/>
                  <w:bCs/>
                  <w:color w:val="000000"/>
                  <w:sz w:val="18"/>
                  <w:szCs w:val="18"/>
                </w:rPr>
                <w:delText>0.10%</w:delText>
              </w:r>
            </w:del>
          </w:p>
        </w:tc>
        <w:tc>
          <w:tcPr>
            <w:tcW w:w="810" w:type="dxa"/>
            <w:tcBorders>
              <w:top w:val="single" w:sz="8" w:space="0" w:color="auto"/>
              <w:left w:val="nil"/>
              <w:bottom w:val="single" w:sz="8" w:space="0" w:color="auto"/>
              <w:right w:val="nil"/>
            </w:tcBorders>
            <w:shd w:val="clear" w:color="000000" w:fill="DDEBF7"/>
            <w:noWrap/>
            <w:vAlign w:val="center"/>
            <w:hideMark/>
          </w:tcPr>
          <w:p w14:paraId="6F070FD3" w14:textId="6DF5BAEF" w:rsidR="00B74121" w:rsidRPr="003C067C" w:rsidDel="00D21B02" w:rsidRDefault="00B74121">
            <w:pPr>
              <w:jc w:val="center"/>
              <w:rPr>
                <w:del w:id="4677" w:author="Bailey, Colin (DFO/MPO)" w:date="2024-11-01T00:09:00Z"/>
                <w:rFonts w:cs="Arial"/>
                <w:b/>
                <w:bCs/>
                <w:color w:val="000000"/>
                <w:sz w:val="18"/>
                <w:szCs w:val="18"/>
              </w:rPr>
            </w:pPr>
            <w:del w:id="4678" w:author="Bailey, Colin (DFO/MPO)" w:date="2024-11-01T00:09:00Z">
              <w:r w:rsidRPr="003C067C" w:rsidDel="00D21B02">
                <w:rPr>
                  <w:rFonts w:cs="Arial"/>
                  <w:b/>
                  <w:bCs/>
                  <w:color w:val="000000"/>
                  <w:sz w:val="18"/>
                  <w:szCs w:val="18"/>
                </w:rPr>
                <w:delText>0.01%</w:delText>
              </w:r>
            </w:del>
          </w:p>
        </w:tc>
        <w:tc>
          <w:tcPr>
            <w:tcW w:w="810" w:type="dxa"/>
            <w:tcBorders>
              <w:top w:val="single" w:sz="8" w:space="0" w:color="auto"/>
              <w:left w:val="nil"/>
              <w:bottom w:val="single" w:sz="8" w:space="0" w:color="auto"/>
              <w:right w:val="nil"/>
            </w:tcBorders>
            <w:shd w:val="clear" w:color="000000" w:fill="DDEBF7"/>
            <w:noWrap/>
            <w:vAlign w:val="center"/>
            <w:hideMark/>
          </w:tcPr>
          <w:p w14:paraId="7CF6F8FA" w14:textId="3DA41CCF" w:rsidR="00B74121" w:rsidRPr="003C067C" w:rsidDel="00D21B02" w:rsidRDefault="00B74121">
            <w:pPr>
              <w:jc w:val="center"/>
              <w:rPr>
                <w:del w:id="4679" w:author="Bailey, Colin (DFO/MPO)" w:date="2024-11-01T00:09:00Z"/>
                <w:rFonts w:cs="Arial"/>
                <w:b/>
                <w:bCs/>
                <w:color w:val="000000"/>
                <w:sz w:val="18"/>
                <w:szCs w:val="18"/>
              </w:rPr>
            </w:pPr>
            <w:del w:id="4680" w:author="Bailey, Colin (DFO/MPO)" w:date="2024-11-01T00:09:00Z">
              <w:r w:rsidRPr="003C067C" w:rsidDel="00D21B02">
                <w:rPr>
                  <w:rFonts w:cs="Arial"/>
                  <w:b/>
                  <w:bCs/>
                  <w:color w:val="000000"/>
                  <w:sz w:val="18"/>
                  <w:szCs w:val="18"/>
                </w:rPr>
                <w:delText>0.01%</w:delText>
              </w:r>
            </w:del>
          </w:p>
        </w:tc>
        <w:tc>
          <w:tcPr>
            <w:tcW w:w="806" w:type="dxa"/>
            <w:tcBorders>
              <w:top w:val="single" w:sz="8" w:space="0" w:color="auto"/>
              <w:left w:val="nil"/>
              <w:bottom w:val="single" w:sz="8" w:space="0" w:color="auto"/>
              <w:right w:val="nil"/>
            </w:tcBorders>
            <w:shd w:val="clear" w:color="000000" w:fill="DDEBF7"/>
            <w:noWrap/>
            <w:vAlign w:val="center"/>
            <w:hideMark/>
          </w:tcPr>
          <w:p w14:paraId="29BA7B3E" w14:textId="7047E8AC" w:rsidR="00B74121" w:rsidRPr="003C067C" w:rsidDel="00D21B02" w:rsidRDefault="00B74121">
            <w:pPr>
              <w:jc w:val="center"/>
              <w:rPr>
                <w:del w:id="4681" w:author="Bailey, Colin (DFO/MPO)" w:date="2024-11-01T00:09:00Z"/>
                <w:rFonts w:cs="Arial"/>
                <w:b/>
                <w:bCs/>
                <w:color w:val="000000"/>
                <w:sz w:val="18"/>
                <w:szCs w:val="18"/>
              </w:rPr>
            </w:pPr>
            <w:del w:id="4682" w:author="Bailey, Colin (DFO/MPO)" w:date="2024-11-01T00:09:00Z">
              <w:r w:rsidRPr="003C067C" w:rsidDel="00D21B02">
                <w:rPr>
                  <w:rFonts w:cs="Arial"/>
                  <w:b/>
                  <w:bCs/>
                  <w:color w:val="000000"/>
                  <w:sz w:val="18"/>
                  <w:szCs w:val="18"/>
                </w:rPr>
                <w:delText>0.06%</w:delText>
              </w:r>
            </w:del>
          </w:p>
        </w:tc>
        <w:tc>
          <w:tcPr>
            <w:tcW w:w="806" w:type="dxa"/>
            <w:tcBorders>
              <w:top w:val="single" w:sz="8" w:space="0" w:color="auto"/>
              <w:left w:val="nil"/>
              <w:bottom w:val="single" w:sz="8" w:space="0" w:color="auto"/>
              <w:right w:val="nil"/>
            </w:tcBorders>
            <w:shd w:val="clear" w:color="000000" w:fill="DDEBF7"/>
            <w:noWrap/>
            <w:vAlign w:val="center"/>
            <w:hideMark/>
          </w:tcPr>
          <w:p w14:paraId="7216CD11" w14:textId="0E5BBEC3" w:rsidR="00B74121" w:rsidRPr="003C067C" w:rsidDel="00D21B02" w:rsidRDefault="00B74121">
            <w:pPr>
              <w:jc w:val="center"/>
              <w:rPr>
                <w:del w:id="4683" w:author="Bailey, Colin (DFO/MPO)" w:date="2024-11-01T00:09:00Z"/>
                <w:rFonts w:cs="Arial"/>
                <w:b/>
                <w:bCs/>
                <w:color w:val="000000"/>
                <w:sz w:val="18"/>
                <w:szCs w:val="18"/>
              </w:rPr>
            </w:pPr>
            <w:del w:id="4684" w:author="Bailey, Colin (DFO/MPO)" w:date="2024-11-01T00:09:00Z">
              <w:r w:rsidRPr="003C067C" w:rsidDel="00D21B02">
                <w:rPr>
                  <w:rFonts w:cs="Arial"/>
                  <w:b/>
                  <w:bCs/>
                  <w:color w:val="000000"/>
                  <w:sz w:val="18"/>
                  <w:szCs w:val="18"/>
                </w:rPr>
                <w:delText>0.32%</w:delText>
              </w:r>
            </w:del>
          </w:p>
        </w:tc>
      </w:tr>
      <w:tr w:rsidR="0058659A" w:rsidRPr="008A296C" w:rsidDel="00D21B02" w14:paraId="672C6E8D" w14:textId="363B52C5" w:rsidTr="0058659A">
        <w:tblPrEx>
          <w:tblPrExChange w:id="4685" w:author="Bailey, Colin (DFO/MPO)" w:date="2024-11-01T00:04:00Z">
            <w:tblPrEx>
              <w:tblW w:w="14884" w:type="dxa"/>
            </w:tblPrEx>
          </w:tblPrExChange>
        </w:tblPrEx>
        <w:trPr>
          <w:trHeight w:val="300"/>
          <w:del w:id="4686" w:author="Bailey, Colin (DFO/MPO)" w:date="2024-11-01T00:09:00Z"/>
          <w:trPrChange w:id="4687" w:author="Bailey, Colin (DFO/MPO)" w:date="2024-11-01T00:04:00Z">
            <w:trPr>
              <w:trHeight w:val="300"/>
            </w:trPr>
          </w:trPrChange>
        </w:trPr>
        <w:tc>
          <w:tcPr>
            <w:tcW w:w="2428" w:type="dxa"/>
            <w:tcBorders>
              <w:top w:val="nil"/>
              <w:left w:val="nil"/>
              <w:bottom w:val="nil"/>
              <w:right w:val="nil"/>
            </w:tcBorders>
            <w:shd w:val="clear" w:color="auto" w:fill="auto"/>
            <w:noWrap/>
            <w:vAlign w:val="center"/>
            <w:hideMark/>
            <w:tcPrChange w:id="4688" w:author="Bailey, Colin (DFO/MPO)" w:date="2024-11-01T00:04:00Z">
              <w:tcPr>
                <w:tcW w:w="2430" w:type="dxa"/>
                <w:gridSpan w:val="2"/>
                <w:tcBorders>
                  <w:top w:val="nil"/>
                  <w:left w:val="nil"/>
                  <w:bottom w:val="nil"/>
                  <w:right w:val="nil"/>
                </w:tcBorders>
                <w:shd w:val="clear" w:color="auto" w:fill="auto"/>
                <w:noWrap/>
                <w:vAlign w:val="center"/>
                <w:hideMark/>
              </w:tcPr>
            </w:tcPrChange>
          </w:tcPr>
          <w:p w14:paraId="18146B3B" w14:textId="61688569" w:rsidR="00B74121" w:rsidRPr="003C067C" w:rsidDel="00D21B02" w:rsidRDefault="00B74121">
            <w:pPr>
              <w:rPr>
                <w:del w:id="4689" w:author="Bailey, Colin (DFO/MPO)" w:date="2024-11-01T00:09:00Z"/>
                <w:rFonts w:cs="Arial"/>
                <w:color w:val="000000"/>
                <w:sz w:val="18"/>
                <w:szCs w:val="18"/>
              </w:rPr>
            </w:pPr>
            <w:del w:id="4690" w:author="Bailey, Colin (DFO/MPO)" w:date="2024-11-01T00:09:00Z">
              <w:r w:rsidRPr="003C067C" w:rsidDel="00D21B02">
                <w:rPr>
                  <w:rFonts w:cs="Arial"/>
                  <w:color w:val="000000"/>
                  <w:sz w:val="18"/>
                  <w:szCs w:val="18"/>
                </w:rPr>
                <w:delText>BCI Recreational</w:delText>
              </w:r>
            </w:del>
          </w:p>
        </w:tc>
        <w:tc>
          <w:tcPr>
            <w:tcW w:w="809" w:type="dxa"/>
            <w:tcBorders>
              <w:top w:val="nil"/>
              <w:left w:val="nil"/>
              <w:bottom w:val="nil"/>
              <w:right w:val="nil"/>
            </w:tcBorders>
            <w:shd w:val="clear" w:color="auto" w:fill="auto"/>
            <w:noWrap/>
            <w:vAlign w:val="center"/>
            <w:hideMark/>
            <w:tcPrChange w:id="4691"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62627333" w14:textId="12C0658D" w:rsidR="00B74121" w:rsidRPr="003C067C" w:rsidDel="00D21B02" w:rsidRDefault="00B74121">
            <w:pPr>
              <w:jc w:val="center"/>
              <w:rPr>
                <w:del w:id="4692" w:author="Bailey, Colin (DFO/MPO)" w:date="2024-11-01T00:09:00Z"/>
                <w:rFonts w:cs="Arial"/>
                <w:color w:val="000000"/>
                <w:sz w:val="18"/>
                <w:szCs w:val="18"/>
              </w:rPr>
            </w:pPr>
            <w:del w:id="4693" w:author="Bailey, Colin (DFO/MPO)" w:date="2024-11-01T00:09:00Z">
              <w:r w:rsidRPr="003C067C" w:rsidDel="00D21B02">
                <w:rPr>
                  <w:rFonts w:cs="Arial"/>
                  <w:color w:val="000000"/>
                  <w:sz w:val="18"/>
                  <w:szCs w:val="18"/>
                </w:rPr>
                <w:delText>0.01%</w:delText>
              </w:r>
            </w:del>
          </w:p>
        </w:tc>
        <w:tc>
          <w:tcPr>
            <w:tcW w:w="810" w:type="dxa"/>
            <w:tcBorders>
              <w:top w:val="nil"/>
              <w:left w:val="nil"/>
              <w:bottom w:val="nil"/>
              <w:right w:val="nil"/>
            </w:tcBorders>
            <w:shd w:val="clear" w:color="auto" w:fill="auto"/>
            <w:noWrap/>
            <w:vAlign w:val="center"/>
            <w:hideMark/>
            <w:tcPrChange w:id="4694"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75EA5147" w14:textId="1A1711E1" w:rsidR="00B74121" w:rsidRPr="003C067C" w:rsidDel="00D21B02" w:rsidRDefault="00B74121">
            <w:pPr>
              <w:jc w:val="center"/>
              <w:rPr>
                <w:del w:id="4695" w:author="Bailey, Colin (DFO/MPO)" w:date="2024-11-01T00:09:00Z"/>
                <w:rFonts w:cs="Arial"/>
                <w:color w:val="000000"/>
                <w:sz w:val="18"/>
                <w:szCs w:val="18"/>
              </w:rPr>
            </w:pPr>
            <w:del w:id="4696"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697"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393D0442" w14:textId="11C8044B" w:rsidR="00B74121" w:rsidRPr="003C067C" w:rsidDel="00D21B02" w:rsidRDefault="00B74121">
            <w:pPr>
              <w:jc w:val="center"/>
              <w:rPr>
                <w:del w:id="4698" w:author="Bailey, Colin (DFO/MPO)" w:date="2024-11-01T00:09:00Z"/>
                <w:rFonts w:cs="Arial"/>
                <w:color w:val="000000"/>
                <w:sz w:val="18"/>
                <w:szCs w:val="18"/>
              </w:rPr>
            </w:pPr>
            <w:del w:id="4699"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700"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74D92E5E" w14:textId="1E9968F4" w:rsidR="00B74121" w:rsidRPr="003C067C" w:rsidDel="00D21B02" w:rsidRDefault="00B74121">
            <w:pPr>
              <w:jc w:val="center"/>
              <w:rPr>
                <w:del w:id="4701" w:author="Bailey, Colin (DFO/MPO)" w:date="2024-11-01T00:09:00Z"/>
                <w:rFonts w:cs="Arial"/>
                <w:color w:val="000000"/>
                <w:sz w:val="18"/>
                <w:szCs w:val="18"/>
              </w:rPr>
            </w:pPr>
            <w:del w:id="4702" w:author="Bailey, Colin (DFO/MPO)" w:date="2024-11-01T00:09:00Z">
              <w:r w:rsidRPr="003C067C" w:rsidDel="00D21B02">
                <w:rPr>
                  <w:rFonts w:cs="Arial"/>
                  <w:color w:val="000000"/>
                  <w:sz w:val="18"/>
                  <w:szCs w:val="18"/>
                </w:rPr>
                <w:delText>0.01%</w:delText>
              </w:r>
            </w:del>
          </w:p>
        </w:tc>
        <w:tc>
          <w:tcPr>
            <w:tcW w:w="900" w:type="dxa"/>
            <w:tcBorders>
              <w:top w:val="nil"/>
              <w:left w:val="nil"/>
              <w:bottom w:val="nil"/>
              <w:right w:val="nil"/>
            </w:tcBorders>
            <w:shd w:val="clear" w:color="auto" w:fill="auto"/>
            <w:noWrap/>
            <w:vAlign w:val="center"/>
            <w:hideMark/>
            <w:tcPrChange w:id="4703" w:author="Bailey, Colin (DFO/MPO)" w:date="2024-11-01T00:04:00Z">
              <w:tcPr>
                <w:tcW w:w="900" w:type="dxa"/>
                <w:gridSpan w:val="2"/>
                <w:tcBorders>
                  <w:top w:val="nil"/>
                  <w:left w:val="nil"/>
                  <w:bottom w:val="nil"/>
                  <w:right w:val="nil"/>
                </w:tcBorders>
                <w:shd w:val="clear" w:color="auto" w:fill="auto"/>
                <w:noWrap/>
                <w:vAlign w:val="center"/>
                <w:hideMark/>
              </w:tcPr>
            </w:tcPrChange>
          </w:tcPr>
          <w:p w14:paraId="4AD4B68C" w14:textId="2C580BED" w:rsidR="00B74121" w:rsidRPr="003C067C" w:rsidDel="00D21B02" w:rsidRDefault="00B74121">
            <w:pPr>
              <w:jc w:val="center"/>
              <w:rPr>
                <w:del w:id="4704" w:author="Bailey, Colin (DFO/MPO)" w:date="2024-11-01T00:09:00Z"/>
                <w:rFonts w:cs="Arial"/>
                <w:color w:val="000000"/>
                <w:sz w:val="18"/>
                <w:szCs w:val="18"/>
              </w:rPr>
            </w:pPr>
            <w:del w:id="4705" w:author="Bailey, Colin (DFO/MPO)" w:date="2024-11-01T00:09:00Z">
              <w:r w:rsidRPr="003C067C" w:rsidDel="00D21B02">
                <w:rPr>
                  <w:rFonts w:cs="Arial"/>
                  <w:color w:val="000000"/>
                  <w:sz w:val="18"/>
                  <w:szCs w:val="18"/>
                </w:rPr>
                <w:delText>0.01%</w:delText>
              </w:r>
            </w:del>
          </w:p>
        </w:tc>
        <w:tc>
          <w:tcPr>
            <w:tcW w:w="810" w:type="dxa"/>
            <w:tcBorders>
              <w:top w:val="nil"/>
              <w:left w:val="nil"/>
              <w:bottom w:val="nil"/>
              <w:right w:val="nil"/>
            </w:tcBorders>
            <w:shd w:val="clear" w:color="auto" w:fill="auto"/>
            <w:noWrap/>
            <w:vAlign w:val="center"/>
            <w:hideMark/>
            <w:tcPrChange w:id="4706"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5D6BF000" w14:textId="2CAB5912" w:rsidR="00B74121" w:rsidRPr="003C067C" w:rsidDel="00D21B02" w:rsidRDefault="00B74121">
            <w:pPr>
              <w:jc w:val="center"/>
              <w:rPr>
                <w:del w:id="4707" w:author="Bailey, Colin (DFO/MPO)" w:date="2024-11-01T00:09:00Z"/>
                <w:rFonts w:cs="Arial"/>
                <w:color w:val="000000"/>
                <w:sz w:val="18"/>
                <w:szCs w:val="18"/>
              </w:rPr>
            </w:pPr>
            <w:del w:id="4708" w:author="Bailey, Colin (DFO/MPO)" w:date="2024-11-01T00:09:00Z">
              <w:r w:rsidRPr="003C067C" w:rsidDel="00D21B02">
                <w:rPr>
                  <w:rFonts w:cs="Arial"/>
                  <w:color w:val="000000"/>
                  <w:sz w:val="18"/>
                  <w:szCs w:val="18"/>
                </w:rPr>
                <w:delText>0.01%</w:delText>
              </w:r>
            </w:del>
          </w:p>
        </w:tc>
        <w:tc>
          <w:tcPr>
            <w:tcW w:w="810" w:type="dxa"/>
            <w:tcBorders>
              <w:top w:val="nil"/>
              <w:left w:val="nil"/>
              <w:bottom w:val="nil"/>
              <w:right w:val="nil"/>
            </w:tcBorders>
            <w:shd w:val="clear" w:color="auto" w:fill="auto"/>
            <w:noWrap/>
            <w:vAlign w:val="center"/>
            <w:hideMark/>
            <w:tcPrChange w:id="4709"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10E3135C" w14:textId="3928D384" w:rsidR="00B74121" w:rsidRPr="003C067C" w:rsidDel="00D21B02" w:rsidRDefault="00B74121">
            <w:pPr>
              <w:jc w:val="center"/>
              <w:rPr>
                <w:del w:id="4710" w:author="Bailey, Colin (DFO/MPO)" w:date="2024-11-01T00:09:00Z"/>
                <w:rFonts w:cs="Arial"/>
                <w:color w:val="000000"/>
                <w:sz w:val="18"/>
                <w:szCs w:val="18"/>
              </w:rPr>
            </w:pPr>
            <w:del w:id="4711" w:author="Bailey, Colin (DFO/MPO)" w:date="2024-11-01T00:09:00Z">
              <w:r w:rsidRPr="003C067C" w:rsidDel="00D21B02">
                <w:rPr>
                  <w:rFonts w:cs="Arial"/>
                  <w:color w:val="000000"/>
                  <w:sz w:val="18"/>
                  <w:szCs w:val="18"/>
                </w:rPr>
                <w:delText>0.01%</w:delText>
              </w:r>
            </w:del>
          </w:p>
        </w:tc>
        <w:tc>
          <w:tcPr>
            <w:tcW w:w="810" w:type="dxa"/>
            <w:tcBorders>
              <w:top w:val="nil"/>
              <w:left w:val="nil"/>
              <w:bottom w:val="nil"/>
              <w:right w:val="nil"/>
            </w:tcBorders>
            <w:shd w:val="clear" w:color="auto" w:fill="auto"/>
            <w:noWrap/>
            <w:vAlign w:val="center"/>
            <w:hideMark/>
            <w:tcPrChange w:id="4712"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726A5E5A" w14:textId="3BEF1164" w:rsidR="00B74121" w:rsidRPr="003C067C" w:rsidDel="00D21B02" w:rsidRDefault="00B74121">
            <w:pPr>
              <w:jc w:val="center"/>
              <w:rPr>
                <w:del w:id="4713" w:author="Bailey, Colin (DFO/MPO)" w:date="2024-11-01T00:09:00Z"/>
                <w:rFonts w:cs="Arial"/>
                <w:color w:val="000000"/>
                <w:sz w:val="18"/>
                <w:szCs w:val="18"/>
              </w:rPr>
            </w:pPr>
            <w:del w:id="4714"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715"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75B289CB" w14:textId="506C7A5D" w:rsidR="00B74121" w:rsidRPr="003C067C" w:rsidDel="00D21B02" w:rsidRDefault="00B74121">
            <w:pPr>
              <w:jc w:val="center"/>
              <w:rPr>
                <w:del w:id="4716" w:author="Bailey, Colin (DFO/MPO)" w:date="2024-11-01T00:09:00Z"/>
                <w:rFonts w:cs="Arial"/>
                <w:color w:val="000000"/>
                <w:sz w:val="18"/>
                <w:szCs w:val="18"/>
              </w:rPr>
            </w:pPr>
            <w:del w:id="4717"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718" w:author="Bailey, Colin (DFO/MPO)" w:date="2024-11-01T00:04:00Z">
              <w:tcPr>
                <w:tcW w:w="2700" w:type="dxa"/>
                <w:gridSpan w:val="8"/>
                <w:tcBorders>
                  <w:top w:val="nil"/>
                  <w:left w:val="nil"/>
                  <w:bottom w:val="nil"/>
                  <w:right w:val="nil"/>
                </w:tcBorders>
                <w:shd w:val="clear" w:color="auto" w:fill="auto"/>
                <w:noWrap/>
                <w:vAlign w:val="center"/>
                <w:hideMark/>
              </w:tcPr>
            </w:tcPrChange>
          </w:tcPr>
          <w:p w14:paraId="5D5D2E8D" w14:textId="6C9F33C0" w:rsidR="00B74121" w:rsidRPr="003C067C" w:rsidDel="00D21B02" w:rsidRDefault="00B74121">
            <w:pPr>
              <w:jc w:val="center"/>
              <w:rPr>
                <w:del w:id="4719" w:author="Bailey, Colin (DFO/MPO)" w:date="2024-11-01T00:09:00Z"/>
                <w:rFonts w:cs="Arial"/>
                <w:color w:val="000000"/>
                <w:sz w:val="18"/>
                <w:szCs w:val="18"/>
              </w:rPr>
            </w:pPr>
          </w:p>
        </w:tc>
        <w:tc>
          <w:tcPr>
            <w:tcW w:w="810" w:type="dxa"/>
            <w:tcBorders>
              <w:top w:val="nil"/>
              <w:left w:val="nil"/>
              <w:bottom w:val="nil"/>
              <w:right w:val="nil"/>
            </w:tcBorders>
            <w:shd w:val="clear" w:color="auto" w:fill="auto"/>
            <w:noWrap/>
            <w:vAlign w:val="center"/>
            <w:hideMark/>
            <w:tcPrChange w:id="4720" w:author="Bailey, Colin (DFO/MPO)" w:date="2024-11-01T00:04:00Z">
              <w:tcPr>
                <w:tcW w:w="756" w:type="dxa"/>
                <w:gridSpan w:val="2"/>
                <w:tcBorders>
                  <w:top w:val="nil"/>
                  <w:left w:val="nil"/>
                  <w:bottom w:val="nil"/>
                  <w:right w:val="nil"/>
                </w:tcBorders>
                <w:shd w:val="clear" w:color="auto" w:fill="auto"/>
                <w:noWrap/>
                <w:vAlign w:val="center"/>
                <w:hideMark/>
              </w:tcPr>
            </w:tcPrChange>
          </w:tcPr>
          <w:p w14:paraId="5ACFB029" w14:textId="07178E4C" w:rsidR="00B74121" w:rsidRPr="003C067C" w:rsidDel="00D21B02" w:rsidRDefault="00B74121">
            <w:pPr>
              <w:jc w:val="center"/>
              <w:rPr>
                <w:del w:id="4721" w:author="Bailey, Colin (DFO/MPO)" w:date="2024-11-01T00:09:00Z"/>
                <w:rFonts w:cs="Arial"/>
                <w:color w:val="000000"/>
                <w:sz w:val="18"/>
                <w:szCs w:val="18"/>
              </w:rPr>
            </w:pPr>
            <w:del w:id="4722" w:author="Bailey, Colin (DFO/MPO)" w:date="2024-11-01T00:09:00Z">
              <w:r w:rsidRPr="003C067C" w:rsidDel="00D21B02">
                <w:rPr>
                  <w:rFonts w:cs="Arial"/>
                  <w:color w:val="000000"/>
                  <w:sz w:val="18"/>
                  <w:szCs w:val="18"/>
                </w:rPr>
                <w:delText>0.00%</w:delText>
              </w:r>
            </w:del>
          </w:p>
        </w:tc>
        <w:tc>
          <w:tcPr>
            <w:tcW w:w="806" w:type="dxa"/>
            <w:tcBorders>
              <w:top w:val="nil"/>
              <w:left w:val="nil"/>
              <w:bottom w:val="nil"/>
              <w:right w:val="nil"/>
            </w:tcBorders>
            <w:shd w:val="clear" w:color="auto" w:fill="auto"/>
            <w:noWrap/>
            <w:vAlign w:val="center"/>
            <w:hideMark/>
            <w:tcPrChange w:id="4723" w:author="Bailey, Colin (DFO/MPO)" w:date="2024-11-01T00:04:00Z">
              <w:tcPr>
                <w:tcW w:w="809" w:type="dxa"/>
                <w:tcBorders>
                  <w:top w:val="nil"/>
                  <w:left w:val="nil"/>
                  <w:bottom w:val="nil"/>
                  <w:right w:val="nil"/>
                </w:tcBorders>
                <w:shd w:val="clear" w:color="auto" w:fill="auto"/>
                <w:noWrap/>
                <w:vAlign w:val="center"/>
                <w:hideMark/>
              </w:tcPr>
            </w:tcPrChange>
          </w:tcPr>
          <w:p w14:paraId="6CA60609" w14:textId="6CA62123" w:rsidR="00B74121" w:rsidRPr="003C067C" w:rsidDel="00D21B02" w:rsidRDefault="00B74121">
            <w:pPr>
              <w:jc w:val="center"/>
              <w:rPr>
                <w:del w:id="4724" w:author="Bailey, Colin (DFO/MPO)" w:date="2024-11-01T00:09:00Z"/>
                <w:rFonts w:cs="Arial"/>
                <w:color w:val="000000"/>
                <w:sz w:val="18"/>
                <w:szCs w:val="18"/>
              </w:rPr>
            </w:pPr>
            <w:del w:id="4725" w:author="Bailey, Colin (DFO/MPO)" w:date="2024-11-01T00:09:00Z">
              <w:r w:rsidRPr="003C067C" w:rsidDel="00D21B02">
                <w:rPr>
                  <w:rFonts w:cs="Arial"/>
                  <w:color w:val="000000"/>
                  <w:sz w:val="18"/>
                  <w:szCs w:val="18"/>
                </w:rPr>
                <w:delText>0.00%</w:delText>
              </w:r>
            </w:del>
          </w:p>
        </w:tc>
        <w:tc>
          <w:tcPr>
            <w:tcW w:w="806" w:type="dxa"/>
            <w:tcBorders>
              <w:top w:val="nil"/>
              <w:left w:val="nil"/>
              <w:bottom w:val="nil"/>
              <w:right w:val="nil"/>
            </w:tcBorders>
            <w:shd w:val="clear" w:color="auto" w:fill="auto"/>
            <w:noWrap/>
            <w:vAlign w:val="center"/>
            <w:hideMark/>
            <w:tcPrChange w:id="4726" w:author="Bailey, Colin (DFO/MPO)" w:date="2024-11-01T00:04:00Z">
              <w:tcPr>
                <w:tcW w:w="809" w:type="dxa"/>
                <w:tcBorders>
                  <w:top w:val="nil"/>
                  <w:left w:val="nil"/>
                  <w:bottom w:val="nil"/>
                  <w:right w:val="nil"/>
                </w:tcBorders>
                <w:shd w:val="clear" w:color="auto" w:fill="auto"/>
                <w:noWrap/>
                <w:vAlign w:val="center"/>
                <w:hideMark/>
              </w:tcPr>
            </w:tcPrChange>
          </w:tcPr>
          <w:p w14:paraId="38426BC0" w14:textId="38086C9B" w:rsidR="00B74121" w:rsidRPr="003C067C" w:rsidDel="00D21B02" w:rsidRDefault="00B74121">
            <w:pPr>
              <w:jc w:val="center"/>
              <w:rPr>
                <w:del w:id="4727" w:author="Bailey, Colin (DFO/MPO)" w:date="2024-11-01T00:09:00Z"/>
                <w:rFonts w:cs="Arial"/>
                <w:color w:val="000000"/>
                <w:sz w:val="18"/>
                <w:szCs w:val="18"/>
              </w:rPr>
            </w:pPr>
            <w:del w:id="4728" w:author="Bailey, Colin (DFO/MPO)" w:date="2024-11-01T00:09:00Z">
              <w:r w:rsidRPr="003C067C" w:rsidDel="00D21B02">
                <w:rPr>
                  <w:rFonts w:cs="Arial"/>
                  <w:color w:val="000000"/>
                  <w:sz w:val="18"/>
                  <w:szCs w:val="18"/>
                </w:rPr>
                <w:delText>0.16%</w:delText>
              </w:r>
            </w:del>
          </w:p>
        </w:tc>
      </w:tr>
      <w:tr w:rsidR="0058659A" w:rsidRPr="008A296C" w:rsidDel="00D21B02" w14:paraId="5D6EA4F0" w14:textId="2EC6524D" w:rsidTr="0058659A">
        <w:tblPrEx>
          <w:tblPrExChange w:id="4729" w:author="Bailey, Colin (DFO/MPO)" w:date="2024-11-01T00:04:00Z">
            <w:tblPrEx>
              <w:tblW w:w="14884" w:type="dxa"/>
            </w:tblPrEx>
          </w:tblPrExChange>
        </w:tblPrEx>
        <w:trPr>
          <w:trHeight w:val="315"/>
          <w:del w:id="4730" w:author="Bailey, Colin (DFO/MPO)" w:date="2024-11-01T00:09:00Z"/>
          <w:trPrChange w:id="4731" w:author="Bailey, Colin (DFO/MPO)" w:date="2024-11-01T00:04:00Z">
            <w:trPr>
              <w:trHeight w:val="315"/>
            </w:trPr>
          </w:trPrChange>
        </w:trPr>
        <w:tc>
          <w:tcPr>
            <w:tcW w:w="2428" w:type="dxa"/>
            <w:tcBorders>
              <w:top w:val="nil"/>
              <w:left w:val="nil"/>
              <w:bottom w:val="nil"/>
              <w:right w:val="nil"/>
            </w:tcBorders>
            <w:shd w:val="clear" w:color="auto" w:fill="auto"/>
            <w:noWrap/>
            <w:vAlign w:val="center"/>
            <w:hideMark/>
            <w:tcPrChange w:id="4732" w:author="Bailey, Colin (DFO/MPO)" w:date="2024-11-01T00:04:00Z">
              <w:tcPr>
                <w:tcW w:w="2430" w:type="dxa"/>
                <w:gridSpan w:val="2"/>
                <w:tcBorders>
                  <w:top w:val="nil"/>
                  <w:left w:val="nil"/>
                  <w:bottom w:val="nil"/>
                  <w:right w:val="nil"/>
                </w:tcBorders>
                <w:shd w:val="clear" w:color="auto" w:fill="auto"/>
                <w:noWrap/>
                <w:vAlign w:val="center"/>
                <w:hideMark/>
              </w:tcPr>
            </w:tcPrChange>
          </w:tcPr>
          <w:p w14:paraId="2E9A1434" w14:textId="528D02E2" w:rsidR="00B74121" w:rsidRPr="003C067C" w:rsidDel="00D21B02" w:rsidRDefault="00B74121">
            <w:pPr>
              <w:rPr>
                <w:del w:id="4733" w:author="Bailey, Colin (DFO/MPO)" w:date="2024-11-01T00:09:00Z"/>
                <w:rFonts w:cs="Arial"/>
                <w:color w:val="000000"/>
                <w:sz w:val="18"/>
                <w:szCs w:val="18"/>
              </w:rPr>
            </w:pPr>
            <w:del w:id="4734" w:author="Bailey, Colin (DFO/MPO)" w:date="2024-11-01T00:09:00Z">
              <w:r w:rsidRPr="003C067C" w:rsidDel="00D21B02">
                <w:rPr>
                  <w:rFonts w:cs="Arial"/>
                  <w:color w:val="000000"/>
                  <w:sz w:val="18"/>
                  <w:szCs w:val="18"/>
                </w:rPr>
                <w:delText>LFA Recreational</w:delText>
              </w:r>
            </w:del>
          </w:p>
        </w:tc>
        <w:tc>
          <w:tcPr>
            <w:tcW w:w="809" w:type="dxa"/>
            <w:tcBorders>
              <w:top w:val="nil"/>
              <w:left w:val="nil"/>
              <w:bottom w:val="nil"/>
              <w:right w:val="nil"/>
            </w:tcBorders>
            <w:shd w:val="clear" w:color="auto" w:fill="auto"/>
            <w:noWrap/>
            <w:vAlign w:val="center"/>
            <w:hideMark/>
            <w:tcPrChange w:id="4735"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6805E7D4" w14:textId="53BD79A3" w:rsidR="00B74121" w:rsidRPr="003C067C" w:rsidDel="00D21B02" w:rsidRDefault="00B74121">
            <w:pPr>
              <w:jc w:val="center"/>
              <w:rPr>
                <w:del w:id="4736" w:author="Bailey, Colin (DFO/MPO)" w:date="2024-11-01T00:09:00Z"/>
                <w:rFonts w:cs="Arial"/>
                <w:color w:val="000000"/>
                <w:sz w:val="18"/>
                <w:szCs w:val="18"/>
              </w:rPr>
            </w:pPr>
            <w:del w:id="4737" w:author="Bailey, Colin (DFO/MPO)" w:date="2024-11-01T00:09:00Z">
              <w:r w:rsidRPr="003C067C" w:rsidDel="00D21B02">
                <w:rPr>
                  <w:rFonts w:cs="Arial"/>
                  <w:color w:val="000000"/>
                  <w:sz w:val="18"/>
                  <w:szCs w:val="18"/>
                </w:rPr>
                <w:delText>0.43%</w:delText>
              </w:r>
            </w:del>
          </w:p>
        </w:tc>
        <w:tc>
          <w:tcPr>
            <w:tcW w:w="810" w:type="dxa"/>
            <w:tcBorders>
              <w:top w:val="nil"/>
              <w:left w:val="nil"/>
              <w:bottom w:val="nil"/>
              <w:right w:val="nil"/>
            </w:tcBorders>
            <w:shd w:val="clear" w:color="auto" w:fill="auto"/>
            <w:noWrap/>
            <w:vAlign w:val="center"/>
            <w:hideMark/>
            <w:tcPrChange w:id="4738"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459BA128" w14:textId="6851015C" w:rsidR="00B74121" w:rsidRPr="003C067C" w:rsidDel="00D21B02" w:rsidRDefault="00B74121">
            <w:pPr>
              <w:jc w:val="center"/>
              <w:rPr>
                <w:del w:id="4739" w:author="Bailey, Colin (DFO/MPO)" w:date="2024-11-01T00:09:00Z"/>
                <w:rFonts w:cs="Arial"/>
                <w:color w:val="000000"/>
                <w:sz w:val="18"/>
                <w:szCs w:val="18"/>
              </w:rPr>
            </w:pPr>
            <w:del w:id="4740" w:author="Bailey, Colin (DFO/MPO)" w:date="2024-11-01T00:09:00Z">
              <w:r w:rsidRPr="003C067C" w:rsidDel="00D21B02">
                <w:rPr>
                  <w:rFonts w:cs="Arial"/>
                  <w:color w:val="000000"/>
                  <w:sz w:val="18"/>
                  <w:szCs w:val="18"/>
                </w:rPr>
                <w:delText>0.71%</w:delText>
              </w:r>
            </w:del>
          </w:p>
        </w:tc>
        <w:tc>
          <w:tcPr>
            <w:tcW w:w="810" w:type="dxa"/>
            <w:tcBorders>
              <w:top w:val="nil"/>
              <w:left w:val="nil"/>
              <w:bottom w:val="nil"/>
              <w:right w:val="nil"/>
            </w:tcBorders>
            <w:shd w:val="clear" w:color="auto" w:fill="auto"/>
            <w:noWrap/>
            <w:vAlign w:val="center"/>
            <w:hideMark/>
            <w:tcPrChange w:id="4741"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7E826002" w14:textId="60E1A73F" w:rsidR="00B74121" w:rsidRPr="003C067C" w:rsidDel="00D21B02" w:rsidRDefault="00B74121">
            <w:pPr>
              <w:jc w:val="center"/>
              <w:rPr>
                <w:del w:id="4742" w:author="Bailey, Colin (DFO/MPO)" w:date="2024-11-01T00:09:00Z"/>
                <w:rFonts w:cs="Arial"/>
                <w:color w:val="000000"/>
                <w:sz w:val="18"/>
                <w:szCs w:val="18"/>
              </w:rPr>
            </w:pPr>
            <w:del w:id="4743" w:author="Bailey, Colin (DFO/MPO)" w:date="2024-11-01T00:09:00Z">
              <w:r w:rsidRPr="003C067C" w:rsidDel="00D21B02">
                <w:rPr>
                  <w:rFonts w:cs="Arial"/>
                  <w:color w:val="000000"/>
                  <w:sz w:val="18"/>
                  <w:szCs w:val="18"/>
                </w:rPr>
                <w:delText>0.37%</w:delText>
              </w:r>
            </w:del>
          </w:p>
        </w:tc>
        <w:tc>
          <w:tcPr>
            <w:tcW w:w="810" w:type="dxa"/>
            <w:tcBorders>
              <w:top w:val="nil"/>
              <w:left w:val="nil"/>
              <w:bottom w:val="nil"/>
              <w:right w:val="nil"/>
            </w:tcBorders>
            <w:shd w:val="clear" w:color="auto" w:fill="auto"/>
            <w:noWrap/>
            <w:vAlign w:val="center"/>
            <w:hideMark/>
            <w:tcPrChange w:id="4744"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6AAA1CD1" w14:textId="04A067A4" w:rsidR="00B74121" w:rsidRPr="003C067C" w:rsidDel="00D21B02" w:rsidRDefault="00B74121">
            <w:pPr>
              <w:jc w:val="center"/>
              <w:rPr>
                <w:del w:id="4745" w:author="Bailey, Colin (DFO/MPO)" w:date="2024-11-01T00:09:00Z"/>
                <w:rFonts w:cs="Arial"/>
                <w:color w:val="000000"/>
                <w:sz w:val="18"/>
                <w:szCs w:val="18"/>
              </w:rPr>
            </w:pPr>
            <w:del w:id="4746" w:author="Bailey, Colin (DFO/MPO)" w:date="2024-11-01T00:09:00Z">
              <w:r w:rsidRPr="003C067C" w:rsidDel="00D21B02">
                <w:rPr>
                  <w:rFonts w:cs="Arial"/>
                  <w:color w:val="000000"/>
                  <w:sz w:val="18"/>
                  <w:szCs w:val="18"/>
                </w:rPr>
                <w:delText>0.27%</w:delText>
              </w:r>
            </w:del>
          </w:p>
        </w:tc>
        <w:tc>
          <w:tcPr>
            <w:tcW w:w="900" w:type="dxa"/>
            <w:tcBorders>
              <w:top w:val="nil"/>
              <w:left w:val="nil"/>
              <w:bottom w:val="nil"/>
              <w:right w:val="nil"/>
            </w:tcBorders>
            <w:shd w:val="clear" w:color="auto" w:fill="auto"/>
            <w:noWrap/>
            <w:vAlign w:val="center"/>
            <w:hideMark/>
            <w:tcPrChange w:id="4747" w:author="Bailey, Colin (DFO/MPO)" w:date="2024-11-01T00:04:00Z">
              <w:tcPr>
                <w:tcW w:w="900" w:type="dxa"/>
                <w:gridSpan w:val="2"/>
                <w:tcBorders>
                  <w:top w:val="nil"/>
                  <w:left w:val="nil"/>
                  <w:bottom w:val="nil"/>
                  <w:right w:val="nil"/>
                </w:tcBorders>
                <w:shd w:val="clear" w:color="auto" w:fill="auto"/>
                <w:noWrap/>
                <w:vAlign w:val="center"/>
                <w:hideMark/>
              </w:tcPr>
            </w:tcPrChange>
          </w:tcPr>
          <w:p w14:paraId="1B2073F1" w14:textId="682808DC" w:rsidR="00B74121" w:rsidRPr="003C067C" w:rsidDel="00D21B02" w:rsidRDefault="00B74121">
            <w:pPr>
              <w:jc w:val="center"/>
              <w:rPr>
                <w:del w:id="4748" w:author="Bailey, Colin (DFO/MPO)" w:date="2024-11-01T00:09:00Z"/>
                <w:rFonts w:cs="Arial"/>
                <w:color w:val="000000"/>
                <w:sz w:val="18"/>
                <w:szCs w:val="18"/>
              </w:rPr>
            </w:pPr>
            <w:del w:id="4749" w:author="Bailey, Colin (DFO/MPO)" w:date="2024-11-01T00:09:00Z">
              <w:r w:rsidRPr="003C067C" w:rsidDel="00D21B02">
                <w:rPr>
                  <w:rFonts w:cs="Arial"/>
                  <w:color w:val="000000"/>
                  <w:sz w:val="18"/>
                  <w:szCs w:val="18"/>
                </w:rPr>
                <w:delText>0.41%</w:delText>
              </w:r>
            </w:del>
          </w:p>
        </w:tc>
        <w:tc>
          <w:tcPr>
            <w:tcW w:w="810" w:type="dxa"/>
            <w:tcBorders>
              <w:top w:val="nil"/>
              <w:left w:val="nil"/>
              <w:bottom w:val="nil"/>
              <w:right w:val="nil"/>
            </w:tcBorders>
            <w:shd w:val="clear" w:color="auto" w:fill="auto"/>
            <w:noWrap/>
            <w:vAlign w:val="center"/>
            <w:hideMark/>
            <w:tcPrChange w:id="4750"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470C9B40" w14:textId="15C67888" w:rsidR="00B74121" w:rsidRPr="003C067C" w:rsidDel="00D21B02" w:rsidRDefault="00B74121">
            <w:pPr>
              <w:jc w:val="center"/>
              <w:rPr>
                <w:del w:id="4751" w:author="Bailey, Colin (DFO/MPO)" w:date="2024-11-01T00:09:00Z"/>
                <w:rFonts w:cs="Arial"/>
                <w:color w:val="000000"/>
                <w:sz w:val="18"/>
                <w:szCs w:val="18"/>
              </w:rPr>
            </w:pPr>
            <w:del w:id="4752" w:author="Bailey, Colin (DFO/MPO)" w:date="2024-11-01T00:09:00Z">
              <w:r w:rsidRPr="003C067C" w:rsidDel="00D21B02">
                <w:rPr>
                  <w:rFonts w:cs="Arial"/>
                  <w:color w:val="000000"/>
                  <w:sz w:val="18"/>
                  <w:szCs w:val="18"/>
                </w:rPr>
                <w:delText>2.02%</w:delText>
              </w:r>
            </w:del>
          </w:p>
        </w:tc>
        <w:tc>
          <w:tcPr>
            <w:tcW w:w="810" w:type="dxa"/>
            <w:tcBorders>
              <w:top w:val="nil"/>
              <w:left w:val="nil"/>
              <w:bottom w:val="nil"/>
              <w:right w:val="nil"/>
            </w:tcBorders>
            <w:shd w:val="clear" w:color="auto" w:fill="auto"/>
            <w:noWrap/>
            <w:vAlign w:val="center"/>
            <w:hideMark/>
            <w:tcPrChange w:id="4753"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49ACB0A7" w14:textId="07AB1F5D" w:rsidR="00B74121" w:rsidRPr="003C067C" w:rsidDel="00D21B02" w:rsidRDefault="00B74121">
            <w:pPr>
              <w:jc w:val="center"/>
              <w:rPr>
                <w:del w:id="4754" w:author="Bailey, Colin (DFO/MPO)" w:date="2024-11-01T00:09:00Z"/>
                <w:rFonts w:cs="Arial"/>
                <w:color w:val="000000"/>
                <w:sz w:val="18"/>
                <w:szCs w:val="18"/>
              </w:rPr>
            </w:pPr>
            <w:del w:id="4755" w:author="Bailey, Colin (DFO/MPO)" w:date="2024-11-01T00:09:00Z">
              <w:r w:rsidRPr="003C067C" w:rsidDel="00D21B02">
                <w:rPr>
                  <w:rFonts w:cs="Arial"/>
                  <w:color w:val="000000"/>
                  <w:sz w:val="18"/>
                  <w:szCs w:val="18"/>
                </w:rPr>
                <w:delText>0.20%</w:delText>
              </w:r>
            </w:del>
          </w:p>
        </w:tc>
        <w:tc>
          <w:tcPr>
            <w:tcW w:w="810" w:type="dxa"/>
            <w:tcBorders>
              <w:top w:val="nil"/>
              <w:left w:val="nil"/>
              <w:bottom w:val="nil"/>
              <w:right w:val="nil"/>
            </w:tcBorders>
            <w:shd w:val="clear" w:color="auto" w:fill="auto"/>
            <w:noWrap/>
            <w:vAlign w:val="center"/>
            <w:hideMark/>
            <w:tcPrChange w:id="4756"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0101DEAC" w14:textId="625CFF38" w:rsidR="00B74121" w:rsidRPr="003C067C" w:rsidDel="00D21B02" w:rsidRDefault="00B74121">
            <w:pPr>
              <w:jc w:val="center"/>
              <w:rPr>
                <w:del w:id="4757" w:author="Bailey, Colin (DFO/MPO)" w:date="2024-11-01T00:09:00Z"/>
                <w:rFonts w:cs="Arial"/>
                <w:color w:val="000000"/>
                <w:sz w:val="18"/>
                <w:szCs w:val="18"/>
              </w:rPr>
            </w:pPr>
            <w:del w:id="4758" w:author="Bailey, Colin (DFO/MPO)" w:date="2024-11-01T00:09:00Z">
              <w:r w:rsidRPr="003C067C" w:rsidDel="00D21B02">
                <w:rPr>
                  <w:rFonts w:cs="Arial"/>
                  <w:color w:val="000000"/>
                  <w:sz w:val="18"/>
                  <w:szCs w:val="18"/>
                </w:rPr>
                <w:delText>0.46%</w:delText>
              </w:r>
            </w:del>
          </w:p>
        </w:tc>
        <w:tc>
          <w:tcPr>
            <w:tcW w:w="810" w:type="dxa"/>
            <w:tcBorders>
              <w:top w:val="nil"/>
              <w:left w:val="nil"/>
              <w:bottom w:val="nil"/>
              <w:right w:val="nil"/>
            </w:tcBorders>
            <w:shd w:val="clear" w:color="auto" w:fill="auto"/>
            <w:noWrap/>
            <w:vAlign w:val="center"/>
            <w:hideMark/>
            <w:tcPrChange w:id="4759"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3FC82475" w14:textId="40C1B1A8" w:rsidR="00B74121" w:rsidRPr="003C067C" w:rsidDel="00D21B02" w:rsidRDefault="00B74121">
            <w:pPr>
              <w:jc w:val="center"/>
              <w:rPr>
                <w:del w:id="4760" w:author="Bailey, Colin (DFO/MPO)" w:date="2024-11-01T00:09:00Z"/>
                <w:rFonts w:cs="Arial"/>
                <w:color w:val="000000"/>
                <w:sz w:val="18"/>
                <w:szCs w:val="18"/>
              </w:rPr>
            </w:pPr>
            <w:del w:id="4761" w:author="Bailey, Colin (DFO/MPO)" w:date="2024-11-01T00:09:00Z">
              <w:r w:rsidRPr="003C067C" w:rsidDel="00D21B02">
                <w:rPr>
                  <w:rFonts w:cs="Arial"/>
                  <w:color w:val="000000"/>
                  <w:sz w:val="18"/>
                  <w:szCs w:val="18"/>
                </w:rPr>
                <w:delText>0.14%</w:delText>
              </w:r>
            </w:del>
          </w:p>
        </w:tc>
        <w:tc>
          <w:tcPr>
            <w:tcW w:w="810" w:type="dxa"/>
            <w:tcBorders>
              <w:top w:val="nil"/>
              <w:left w:val="nil"/>
              <w:bottom w:val="nil"/>
              <w:right w:val="nil"/>
            </w:tcBorders>
            <w:shd w:val="clear" w:color="auto" w:fill="auto"/>
            <w:noWrap/>
            <w:vAlign w:val="center"/>
            <w:hideMark/>
            <w:tcPrChange w:id="4762" w:author="Bailey, Colin (DFO/MPO)" w:date="2024-11-01T00:04:00Z">
              <w:tcPr>
                <w:tcW w:w="2700" w:type="dxa"/>
                <w:gridSpan w:val="8"/>
                <w:tcBorders>
                  <w:top w:val="nil"/>
                  <w:left w:val="nil"/>
                  <w:bottom w:val="nil"/>
                  <w:right w:val="nil"/>
                </w:tcBorders>
                <w:shd w:val="clear" w:color="auto" w:fill="auto"/>
                <w:noWrap/>
                <w:vAlign w:val="center"/>
                <w:hideMark/>
              </w:tcPr>
            </w:tcPrChange>
          </w:tcPr>
          <w:p w14:paraId="7C2B6A47" w14:textId="01D77861" w:rsidR="00B74121" w:rsidRPr="003C067C" w:rsidDel="00D21B02" w:rsidRDefault="00B74121">
            <w:pPr>
              <w:jc w:val="center"/>
              <w:rPr>
                <w:del w:id="4763" w:author="Bailey, Colin (DFO/MPO)" w:date="2024-11-01T00:09:00Z"/>
                <w:rFonts w:cs="Arial"/>
                <w:color w:val="000000"/>
                <w:sz w:val="18"/>
                <w:szCs w:val="18"/>
              </w:rPr>
            </w:pPr>
            <w:del w:id="4764" w:author="Bailey, Colin (DFO/MPO)" w:date="2024-11-01T00:09:00Z">
              <w:r w:rsidRPr="003C067C" w:rsidDel="00D21B02">
                <w:rPr>
                  <w:rFonts w:cs="Arial"/>
                  <w:color w:val="000000"/>
                  <w:sz w:val="18"/>
                  <w:szCs w:val="18"/>
                </w:rPr>
                <w:delText>0.01%</w:delText>
              </w:r>
            </w:del>
          </w:p>
        </w:tc>
        <w:tc>
          <w:tcPr>
            <w:tcW w:w="810" w:type="dxa"/>
            <w:tcBorders>
              <w:top w:val="nil"/>
              <w:left w:val="nil"/>
              <w:bottom w:val="nil"/>
              <w:right w:val="nil"/>
            </w:tcBorders>
            <w:shd w:val="clear" w:color="auto" w:fill="auto"/>
            <w:noWrap/>
            <w:vAlign w:val="center"/>
            <w:hideMark/>
            <w:tcPrChange w:id="4765" w:author="Bailey, Colin (DFO/MPO)" w:date="2024-11-01T00:04:00Z">
              <w:tcPr>
                <w:tcW w:w="756" w:type="dxa"/>
                <w:gridSpan w:val="2"/>
                <w:tcBorders>
                  <w:top w:val="nil"/>
                  <w:left w:val="nil"/>
                  <w:bottom w:val="nil"/>
                  <w:right w:val="nil"/>
                </w:tcBorders>
                <w:shd w:val="clear" w:color="auto" w:fill="auto"/>
                <w:noWrap/>
                <w:vAlign w:val="center"/>
                <w:hideMark/>
              </w:tcPr>
            </w:tcPrChange>
          </w:tcPr>
          <w:p w14:paraId="28991FEE" w14:textId="0DBCF685" w:rsidR="00B74121" w:rsidRPr="003C067C" w:rsidDel="00D21B02" w:rsidRDefault="00B74121">
            <w:pPr>
              <w:jc w:val="center"/>
              <w:rPr>
                <w:del w:id="4766" w:author="Bailey, Colin (DFO/MPO)" w:date="2024-11-01T00:09:00Z"/>
                <w:rFonts w:cs="Arial"/>
                <w:color w:val="000000"/>
                <w:sz w:val="18"/>
                <w:szCs w:val="18"/>
              </w:rPr>
            </w:pPr>
            <w:del w:id="4767" w:author="Bailey, Colin (DFO/MPO)" w:date="2024-11-01T00:09:00Z">
              <w:r w:rsidRPr="003C067C" w:rsidDel="00D21B02">
                <w:rPr>
                  <w:rFonts w:cs="Arial"/>
                  <w:color w:val="000000"/>
                  <w:sz w:val="18"/>
                  <w:szCs w:val="18"/>
                </w:rPr>
                <w:delText>0.01%</w:delText>
              </w:r>
            </w:del>
          </w:p>
        </w:tc>
        <w:tc>
          <w:tcPr>
            <w:tcW w:w="806" w:type="dxa"/>
            <w:tcBorders>
              <w:top w:val="nil"/>
              <w:left w:val="nil"/>
              <w:bottom w:val="nil"/>
              <w:right w:val="nil"/>
            </w:tcBorders>
            <w:shd w:val="clear" w:color="auto" w:fill="auto"/>
            <w:noWrap/>
            <w:vAlign w:val="center"/>
            <w:hideMark/>
            <w:tcPrChange w:id="4768" w:author="Bailey, Colin (DFO/MPO)" w:date="2024-11-01T00:04:00Z">
              <w:tcPr>
                <w:tcW w:w="809" w:type="dxa"/>
                <w:tcBorders>
                  <w:top w:val="nil"/>
                  <w:left w:val="nil"/>
                  <w:bottom w:val="nil"/>
                  <w:right w:val="nil"/>
                </w:tcBorders>
                <w:shd w:val="clear" w:color="auto" w:fill="auto"/>
                <w:noWrap/>
                <w:vAlign w:val="center"/>
                <w:hideMark/>
              </w:tcPr>
            </w:tcPrChange>
          </w:tcPr>
          <w:p w14:paraId="156AA3F0" w14:textId="227105B9" w:rsidR="00B74121" w:rsidRPr="003C067C" w:rsidDel="00D21B02" w:rsidRDefault="00B74121">
            <w:pPr>
              <w:jc w:val="center"/>
              <w:rPr>
                <w:del w:id="4769" w:author="Bailey, Colin (DFO/MPO)" w:date="2024-11-01T00:09:00Z"/>
                <w:rFonts w:cs="Arial"/>
                <w:color w:val="000000"/>
                <w:sz w:val="18"/>
                <w:szCs w:val="18"/>
              </w:rPr>
            </w:pPr>
            <w:del w:id="4770" w:author="Bailey, Colin (DFO/MPO)" w:date="2024-11-01T00:09:00Z">
              <w:r w:rsidRPr="003C067C" w:rsidDel="00D21B02">
                <w:rPr>
                  <w:rFonts w:cs="Arial"/>
                  <w:color w:val="000000"/>
                  <w:sz w:val="18"/>
                  <w:szCs w:val="18"/>
                </w:rPr>
                <w:delText>0.06%</w:delText>
              </w:r>
            </w:del>
          </w:p>
        </w:tc>
        <w:tc>
          <w:tcPr>
            <w:tcW w:w="806" w:type="dxa"/>
            <w:tcBorders>
              <w:top w:val="nil"/>
              <w:left w:val="nil"/>
              <w:bottom w:val="nil"/>
              <w:right w:val="nil"/>
            </w:tcBorders>
            <w:shd w:val="clear" w:color="auto" w:fill="auto"/>
            <w:noWrap/>
            <w:vAlign w:val="center"/>
            <w:hideMark/>
            <w:tcPrChange w:id="4771" w:author="Bailey, Colin (DFO/MPO)" w:date="2024-11-01T00:04:00Z">
              <w:tcPr>
                <w:tcW w:w="809" w:type="dxa"/>
                <w:tcBorders>
                  <w:top w:val="nil"/>
                  <w:left w:val="nil"/>
                  <w:bottom w:val="nil"/>
                  <w:right w:val="nil"/>
                </w:tcBorders>
                <w:shd w:val="clear" w:color="auto" w:fill="auto"/>
                <w:noWrap/>
                <w:vAlign w:val="center"/>
                <w:hideMark/>
              </w:tcPr>
            </w:tcPrChange>
          </w:tcPr>
          <w:p w14:paraId="371FE3B0" w14:textId="318DFA41" w:rsidR="00B74121" w:rsidRPr="003C067C" w:rsidDel="00D21B02" w:rsidRDefault="00B74121">
            <w:pPr>
              <w:jc w:val="center"/>
              <w:rPr>
                <w:del w:id="4772" w:author="Bailey, Colin (DFO/MPO)" w:date="2024-11-01T00:09:00Z"/>
                <w:rFonts w:cs="Arial"/>
                <w:color w:val="000000"/>
                <w:sz w:val="18"/>
                <w:szCs w:val="18"/>
              </w:rPr>
            </w:pPr>
            <w:del w:id="4773" w:author="Bailey, Colin (DFO/MPO)" w:date="2024-11-01T00:09:00Z">
              <w:r w:rsidRPr="003C067C" w:rsidDel="00D21B02">
                <w:rPr>
                  <w:rFonts w:cs="Arial"/>
                  <w:color w:val="000000"/>
                  <w:sz w:val="18"/>
                  <w:szCs w:val="18"/>
                </w:rPr>
                <w:delText>0.15%</w:delText>
              </w:r>
            </w:del>
          </w:p>
        </w:tc>
      </w:tr>
      <w:tr w:rsidR="0058659A" w:rsidRPr="008A296C" w:rsidDel="00D21B02" w14:paraId="0676E5C5" w14:textId="1D0D6A39" w:rsidTr="0058659A">
        <w:trPr>
          <w:trHeight w:val="330"/>
          <w:del w:id="4774" w:author="Bailey, Colin (DFO/MPO)" w:date="2024-11-01T00:09:00Z"/>
        </w:trPr>
        <w:tc>
          <w:tcPr>
            <w:tcW w:w="2428" w:type="dxa"/>
            <w:tcBorders>
              <w:top w:val="single" w:sz="8" w:space="0" w:color="auto"/>
              <w:left w:val="nil"/>
              <w:bottom w:val="single" w:sz="8" w:space="0" w:color="auto"/>
              <w:right w:val="nil"/>
            </w:tcBorders>
            <w:shd w:val="clear" w:color="000000" w:fill="DDEBF7"/>
            <w:noWrap/>
            <w:vAlign w:val="center"/>
            <w:hideMark/>
          </w:tcPr>
          <w:p w14:paraId="78BA6865" w14:textId="62062CBC" w:rsidR="00B74121" w:rsidRPr="003C067C" w:rsidDel="00D21B02" w:rsidRDefault="00B74121">
            <w:pPr>
              <w:rPr>
                <w:del w:id="4775" w:author="Bailey, Colin (DFO/MPO)" w:date="2024-11-01T00:09:00Z"/>
                <w:rFonts w:cs="Arial"/>
                <w:b/>
                <w:bCs/>
                <w:color w:val="000000"/>
                <w:sz w:val="18"/>
                <w:szCs w:val="18"/>
              </w:rPr>
            </w:pPr>
            <w:del w:id="4776" w:author="Bailey, Colin (DFO/MPO)" w:date="2024-11-01T00:09:00Z">
              <w:r w:rsidRPr="003C067C" w:rsidDel="00D21B02">
                <w:rPr>
                  <w:rFonts w:cs="Arial"/>
                  <w:b/>
                  <w:bCs/>
                  <w:color w:val="000000"/>
                  <w:sz w:val="18"/>
                  <w:szCs w:val="18"/>
                </w:rPr>
                <w:delText>Freshwater Net</w:delText>
              </w:r>
            </w:del>
          </w:p>
        </w:tc>
        <w:tc>
          <w:tcPr>
            <w:tcW w:w="809" w:type="dxa"/>
            <w:tcBorders>
              <w:top w:val="single" w:sz="8" w:space="0" w:color="auto"/>
              <w:left w:val="nil"/>
              <w:bottom w:val="single" w:sz="8" w:space="0" w:color="auto"/>
              <w:right w:val="nil"/>
            </w:tcBorders>
            <w:shd w:val="clear" w:color="000000" w:fill="DDEBF7"/>
            <w:noWrap/>
            <w:vAlign w:val="center"/>
            <w:hideMark/>
          </w:tcPr>
          <w:p w14:paraId="2243E966" w14:textId="6D1A1D61" w:rsidR="00B74121" w:rsidRPr="003C067C" w:rsidDel="00D21B02" w:rsidRDefault="00B74121">
            <w:pPr>
              <w:jc w:val="center"/>
              <w:rPr>
                <w:del w:id="4777" w:author="Bailey, Colin (DFO/MPO)" w:date="2024-11-01T00:09:00Z"/>
                <w:rFonts w:cs="Arial"/>
                <w:b/>
                <w:bCs/>
                <w:color w:val="000000"/>
                <w:sz w:val="18"/>
                <w:szCs w:val="18"/>
              </w:rPr>
            </w:pPr>
            <w:del w:id="4778" w:author="Bailey, Colin (DFO/MPO)" w:date="2024-11-01T00:09:00Z">
              <w:r w:rsidRPr="003C067C" w:rsidDel="00D21B02">
                <w:rPr>
                  <w:rFonts w:cs="Arial"/>
                  <w:b/>
                  <w:bCs/>
                  <w:color w:val="000000"/>
                  <w:sz w:val="18"/>
                  <w:szCs w:val="18"/>
                </w:rPr>
                <w:delText>1.70%</w:delText>
              </w:r>
            </w:del>
          </w:p>
        </w:tc>
        <w:tc>
          <w:tcPr>
            <w:tcW w:w="810" w:type="dxa"/>
            <w:tcBorders>
              <w:top w:val="single" w:sz="8" w:space="0" w:color="auto"/>
              <w:left w:val="nil"/>
              <w:bottom w:val="single" w:sz="8" w:space="0" w:color="auto"/>
              <w:right w:val="nil"/>
            </w:tcBorders>
            <w:shd w:val="clear" w:color="000000" w:fill="DDEBF7"/>
            <w:noWrap/>
            <w:vAlign w:val="center"/>
            <w:hideMark/>
          </w:tcPr>
          <w:p w14:paraId="225DA787" w14:textId="1C19A4ED" w:rsidR="00B74121" w:rsidRPr="003C067C" w:rsidDel="00D21B02" w:rsidRDefault="00B74121">
            <w:pPr>
              <w:jc w:val="center"/>
              <w:rPr>
                <w:del w:id="4779" w:author="Bailey, Colin (DFO/MPO)" w:date="2024-11-01T00:09:00Z"/>
                <w:rFonts w:cs="Arial"/>
                <w:b/>
                <w:bCs/>
                <w:color w:val="000000"/>
                <w:sz w:val="18"/>
                <w:szCs w:val="18"/>
              </w:rPr>
            </w:pPr>
            <w:del w:id="4780" w:author="Bailey, Colin (DFO/MPO)" w:date="2024-11-01T00:09:00Z">
              <w:r w:rsidRPr="003C067C" w:rsidDel="00D21B02">
                <w:rPr>
                  <w:rFonts w:cs="Arial"/>
                  <w:b/>
                  <w:bCs/>
                  <w:color w:val="000000"/>
                  <w:sz w:val="18"/>
                  <w:szCs w:val="18"/>
                </w:rPr>
                <w:delText>1.20%</w:delText>
              </w:r>
            </w:del>
          </w:p>
        </w:tc>
        <w:tc>
          <w:tcPr>
            <w:tcW w:w="810" w:type="dxa"/>
            <w:tcBorders>
              <w:top w:val="single" w:sz="8" w:space="0" w:color="auto"/>
              <w:left w:val="nil"/>
              <w:bottom w:val="single" w:sz="8" w:space="0" w:color="auto"/>
              <w:right w:val="nil"/>
            </w:tcBorders>
            <w:shd w:val="clear" w:color="000000" w:fill="DDEBF7"/>
            <w:noWrap/>
            <w:vAlign w:val="center"/>
            <w:hideMark/>
          </w:tcPr>
          <w:p w14:paraId="7DF0A5BB" w14:textId="7D4600BC" w:rsidR="00B74121" w:rsidRPr="003C067C" w:rsidDel="00D21B02" w:rsidRDefault="00B74121">
            <w:pPr>
              <w:jc w:val="center"/>
              <w:rPr>
                <w:del w:id="4781" w:author="Bailey, Colin (DFO/MPO)" w:date="2024-11-01T00:09:00Z"/>
                <w:rFonts w:cs="Arial"/>
                <w:b/>
                <w:bCs/>
                <w:color w:val="000000"/>
                <w:sz w:val="18"/>
                <w:szCs w:val="18"/>
              </w:rPr>
            </w:pPr>
            <w:del w:id="4782" w:author="Bailey, Colin (DFO/MPO)" w:date="2024-11-01T00:09:00Z">
              <w:r w:rsidRPr="003C067C" w:rsidDel="00D21B02">
                <w:rPr>
                  <w:rFonts w:cs="Arial"/>
                  <w:b/>
                  <w:bCs/>
                  <w:color w:val="000000"/>
                  <w:sz w:val="18"/>
                  <w:szCs w:val="18"/>
                </w:rPr>
                <w:delText>0.40%</w:delText>
              </w:r>
            </w:del>
          </w:p>
        </w:tc>
        <w:tc>
          <w:tcPr>
            <w:tcW w:w="810" w:type="dxa"/>
            <w:tcBorders>
              <w:top w:val="single" w:sz="8" w:space="0" w:color="auto"/>
              <w:left w:val="nil"/>
              <w:bottom w:val="single" w:sz="8" w:space="0" w:color="auto"/>
              <w:right w:val="nil"/>
            </w:tcBorders>
            <w:shd w:val="clear" w:color="000000" w:fill="DDEBF7"/>
            <w:noWrap/>
            <w:vAlign w:val="center"/>
            <w:hideMark/>
          </w:tcPr>
          <w:p w14:paraId="1412DFE9" w14:textId="20A4100A" w:rsidR="00B74121" w:rsidRPr="003C067C" w:rsidDel="00D21B02" w:rsidRDefault="00B74121">
            <w:pPr>
              <w:jc w:val="center"/>
              <w:rPr>
                <w:del w:id="4783" w:author="Bailey, Colin (DFO/MPO)" w:date="2024-11-01T00:09:00Z"/>
                <w:rFonts w:cs="Arial"/>
                <w:b/>
                <w:bCs/>
                <w:color w:val="000000"/>
                <w:sz w:val="18"/>
                <w:szCs w:val="18"/>
              </w:rPr>
            </w:pPr>
            <w:del w:id="4784" w:author="Bailey, Colin (DFO/MPO)" w:date="2024-11-01T00:09:00Z">
              <w:r w:rsidRPr="003C067C" w:rsidDel="00D21B02">
                <w:rPr>
                  <w:rFonts w:cs="Arial"/>
                  <w:b/>
                  <w:bCs/>
                  <w:color w:val="000000"/>
                  <w:sz w:val="18"/>
                  <w:szCs w:val="18"/>
                </w:rPr>
                <w:delText>1.00%</w:delText>
              </w:r>
            </w:del>
          </w:p>
        </w:tc>
        <w:tc>
          <w:tcPr>
            <w:tcW w:w="900" w:type="dxa"/>
            <w:tcBorders>
              <w:top w:val="single" w:sz="8" w:space="0" w:color="auto"/>
              <w:left w:val="nil"/>
              <w:bottom w:val="single" w:sz="8" w:space="0" w:color="auto"/>
              <w:right w:val="nil"/>
            </w:tcBorders>
            <w:shd w:val="clear" w:color="000000" w:fill="DDEBF7"/>
            <w:noWrap/>
            <w:vAlign w:val="center"/>
            <w:hideMark/>
          </w:tcPr>
          <w:p w14:paraId="3324B38E" w14:textId="3C43BCA5" w:rsidR="00B74121" w:rsidRPr="003C067C" w:rsidDel="00D21B02" w:rsidRDefault="00B74121">
            <w:pPr>
              <w:jc w:val="center"/>
              <w:rPr>
                <w:del w:id="4785" w:author="Bailey, Colin (DFO/MPO)" w:date="2024-11-01T00:09:00Z"/>
                <w:rFonts w:cs="Arial"/>
                <w:b/>
                <w:bCs/>
                <w:color w:val="000000"/>
                <w:sz w:val="18"/>
                <w:szCs w:val="18"/>
              </w:rPr>
            </w:pPr>
            <w:del w:id="4786" w:author="Bailey, Colin (DFO/MPO)" w:date="2024-11-01T00:09:00Z">
              <w:r w:rsidRPr="003C067C" w:rsidDel="00D21B02">
                <w:rPr>
                  <w:rFonts w:cs="Arial"/>
                  <w:b/>
                  <w:bCs/>
                  <w:color w:val="000000"/>
                  <w:sz w:val="18"/>
                  <w:szCs w:val="18"/>
                </w:rPr>
                <w:delText>12.90%</w:delText>
              </w:r>
            </w:del>
          </w:p>
        </w:tc>
        <w:tc>
          <w:tcPr>
            <w:tcW w:w="810" w:type="dxa"/>
            <w:tcBorders>
              <w:top w:val="single" w:sz="8" w:space="0" w:color="auto"/>
              <w:left w:val="nil"/>
              <w:bottom w:val="single" w:sz="8" w:space="0" w:color="auto"/>
              <w:right w:val="nil"/>
            </w:tcBorders>
            <w:shd w:val="clear" w:color="000000" w:fill="DDEBF7"/>
            <w:noWrap/>
            <w:vAlign w:val="center"/>
            <w:hideMark/>
          </w:tcPr>
          <w:p w14:paraId="2209141F" w14:textId="246C9882" w:rsidR="00B74121" w:rsidRPr="003C067C" w:rsidDel="00D21B02" w:rsidRDefault="00B74121">
            <w:pPr>
              <w:jc w:val="center"/>
              <w:rPr>
                <w:del w:id="4787" w:author="Bailey, Colin (DFO/MPO)" w:date="2024-11-01T00:09:00Z"/>
                <w:rFonts w:cs="Arial"/>
                <w:b/>
                <w:bCs/>
                <w:color w:val="000000"/>
                <w:sz w:val="18"/>
                <w:szCs w:val="18"/>
              </w:rPr>
            </w:pPr>
            <w:del w:id="4788" w:author="Bailey, Colin (DFO/MPO)" w:date="2024-11-01T00:09:00Z">
              <w:r w:rsidRPr="003C067C" w:rsidDel="00D21B02">
                <w:rPr>
                  <w:rFonts w:cs="Arial"/>
                  <w:b/>
                  <w:bCs/>
                  <w:color w:val="000000"/>
                  <w:sz w:val="18"/>
                  <w:szCs w:val="18"/>
                </w:rPr>
                <w:delText>2.60%</w:delText>
              </w:r>
            </w:del>
          </w:p>
        </w:tc>
        <w:tc>
          <w:tcPr>
            <w:tcW w:w="810" w:type="dxa"/>
            <w:tcBorders>
              <w:top w:val="single" w:sz="8" w:space="0" w:color="auto"/>
              <w:left w:val="nil"/>
              <w:bottom w:val="single" w:sz="8" w:space="0" w:color="auto"/>
              <w:right w:val="nil"/>
            </w:tcBorders>
            <w:shd w:val="clear" w:color="000000" w:fill="DDEBF7"/>
            <w:noWrap/>
            <w:vAlign w:val="center"/>
            <w:hideMark/>
          </w:tcPr>
          <w:p w14:paraId="5155B251" w14:textId="6E244B26" w:rsidR="00B74121" w:rsidRPr="003C067C" w:rsidDel="00D21B02" w:rsidRDefault="00B74121">
            <w:pPr>
              <w:jc w:val="center"/>
              <w:rPr>
                <w:del w:id="4789" w:author="Bailey, Colin (DFO/MPO)" w:date="2024-11-01T00:09:00Z"/>
                <w:rFonts w:cs="Arial"/>
                <w:b/>
                <w:bCs/>
                <w:color w:val="000000"/>
                <w:sz w:val="18"/>
                <w:szCs w:val="18"/>
              </w:rPr>
            </w:pPr>
            <w:del w:id="4790" w:author="Bailey, Colin (DFO/MPO)" w:date="2024-11-01T00:09:00Z">
              <w:r w:rsidRPr="003C067C" w:rsidDel="00D21B02">
                <w:rPr>
                  <w:rFonts w:cs="Arial"/>
                  <w:b/>
                  <w:bCs/>
                  <w:color w:val="000000"/>
                  <w:sz w:val="18"/>
                  <w:szCs w:val="18"/>
                </w:rPr>
                <w:delText>1.00%</w:delText>
              </w:r>
            </w:del>
          </w:p>
        </w:tc>
        <w:tc>
          <w:tcPr>
            <w:tcW w:w="810" w:type="dxa"/>
            <w:tcBorders>
              <w:top w:val="single" w:sz="8" w:space="0" w:color="auto"/>
              <w:left w:val="nil"/>
              <w:bottom w:val="single" w:sz="8" w:space="0" w:color="auto"/>
              <w:right w:val="nil"/>
            </w:tcBorders>
            <w:shd w:val="clear" w:color="000000" w:fill="DDEBF7"/>
            <w:noWrap/>
            <w:vAlign w:val="center"/>
            <w:hideMark/>
          </w:tcPr>
          <w:p w14:paraId="5FA6AB16" w14:textId="714CF50A" w:rsidR="00B74121" w:rsidRPr="003C067C" w:rsidDel="00D21B02" w:rsidRDefault="00B74121">
            <w:pPr>
              <w:jc w:val="center"/>
              <w:rPr>
                <w:del w:id="4791" w:author="Bailey, Colin (DFO/MPO)" w:date="2024-11-01T00:09:00Z"/>
                <w:rFonts w:cs="Arial"/>
                <w:b/>
                <w:bCs/>
                <w:color w:val="000000"/>
                <w:sz w:val="18"/>
                <w:szCs w:val="18"/>
              </w:rPr>
            </w:pPr>
            <w:del w:id="4792" w:author="Bailey, Colin (DFO/MPO)" w:date="2024-11-01T00:09:00Z">
              <w:r w:rsidRPr="003C067C" w:rsidDel="00D21B02">
                <w:rPr>
                  <w:rFonts w:cs="Arial"/>
                  <w:b/>
                  <w:bCs/>
                  <w:color w:val="000000"/>
                  <w:sz w:val="18"/>
                  <w:szCs w:val="18"/>
                </w:rPr>
                <w:delText>1.30%</w:delText>
              </w:r>
            </w:del>
          </w:p>
        </w:tc>
        <w:tc>
          <w:tcPr>
            <w:tcW w:w="810" w:type="dxa"/>
            <w:tcBorders>
              <w:top w:val="single" w:sz="8" w:space="0" w:color="auto"/>
              <w:left w:val="nil"/>
              <w:bottom w:val="single" w:sz="8" w:space="0" w:color="auto"/>
              <w:right w:val="nil"/>
            </w:tcBorders>
            <w:shd w:val="clear" w:color="000000" w:fill="DDEBF7"/>
            <w:noWrap/>
            <w:vAlign w:val="center"/>
            <w:hideMark/>
          </w:tcPr>
          <w:p w14:paraId="17FE46C8" w14:textId="2847C711" w:rsidR="00B74121" w:rsidRPr="003C067C" w:rsidDel="00D21B02" w:rsidRDefault="00B74121">
            <w:pPr>
              <w:jc w:val="center"/>
              <w:rPr>
                <w:del w:id="4793" w:author="Bailey, Colin (DFO/MPO)" w:date="2024-11-01T00:09:00Z"/>
                <w:rFonts w:cs="Arial"/>
                <w:b/>
                <w:bCs/>
                <w:color w:val="000000"/>
                <w:sz w:val="18"/>
                <w:szCs w:val="18"/>
              </w:rPr>
            </w:pPr>
            <w:del w:id="4794" w:author="Bailey, Colin (DFO/MPO)" w:date="2024-11-01T00:09:00Z">
              <w:r w:rsidRPr="003C067C" w:rsidDel="00D21B02">
                <w:rPr>
                  <w:rFonts w:cs="Arial"/>
                  <w:b/>
                  <w:bCs/>
                  <w:color w:val="000000"/>
                  <w:sz w:val="18"/>
                  <w:szCs w:val="18"/>
                </w:rPr>
                <w:delText>2.40%</w:delText>
              </w:r>
            </w:del>
          </w:p>
        </w:tc>
        <w:tc>
          <w:tcPr>
            <w:tcW w:w="810" w:type="dxa"/>
            <w:tcBorders>
              <w:top w:val="single" w:sz="8" w:space="0" w:color="auto"/>
              <w:left w:val="nil"/>
              <w:bottom w:val="single" w:sz="8" w:space="0" w:color="auto"/>
              <w:right w:val="nil"/>
            </w:tcBorders>
            <w:shd w:val="clear" w:color="000000" w:fill="DDEBF7"/>
            <w:noWrap/>
            <w:vAlign w:val="center"/>
            <w:hideMark/>
          </w:tcPr>
          <w:p w14:paraId="10EE2DB1" w14:textId="4CA8BF4F" w:rsidR="00B74121" w:rsidRPr="003C067C" w:rsidDel="00D21B02" w:rsidRDefault="00B74121">
            <w:pPr>
              <w:jc w:val="center"/>
              <w:rPr>
                <w:del w:id="4795" w:author="Bailey, Colin (DFO/MPO)" w:date="2024-11-01T00:09:00Z"/>
                <w:rFonts w:cs="Arial"/>
                <w:b/>
                <w:bCs/>
                <w:color w:val="000000"/>
                <w:sz w:val="18"/>
                <w:szCs w:val="18"/>
              </w:rPr>
            </w:pPr>
            <w:del w:id="4796" w:author="Bailey, Colin (DFO/MPO)" w:date="2024-11-01T00:09:00Z">
              <w:r w:rsidRPr="003C067C" w:rsidDel="00D21B02">
                <w:rPr>
                  <w:rFonts w:cs="Arial"/>
                  <w:b/>
                  <w:bCs/>
                  <w:color w:val="000000"/>
                  <w:sz w:val="18"/>
                  <w:szCs w:val="18"/>
                </w:rPr>
                <w:delText>0.46%</w:delText>
              </w:r>
            </w:del>
          </w:p>
        </w:tc>
        <w:tc>
          <w:tcPr>
            <w:tcW w:w="810" w:type="dxa"/>
            <w:tcBorders>
              <w:top w:val="single" w:sz="8" w:space="0" w:color="auto"/>
              <w:left w:val="nil"/>
              <w:bottom w:val="single" w:sz="8" w:space="0" w:color="auto"/>
              <w:right w:val="nil"/>
            </w:tcBorders>
            <w:shd w:val="clear" w:color="000000" w:fill="DDEBF7"/>
            <w:noWrap/>
            <w:vAlign w:val="center"/>
            <w:hideMark/>
          </w:tcPr>
          <w:p w14:paraId="1C5B9A46" w14:textId="66D0E33D" w:rsidR="00B74121" w:rsidRPr="003C067C" w:rsidDel="00D21B02" w:rsidRDefault="00B74121">
            <w:pPr>
              <w:jc w:val="center"/>
              <w:rPr>
                <w:del w:id="4797" w:author="Bailey, Colin (DFO/MPO)" w:date="2024-11-01T00:09:00Z"/>
                <w:rFonts w:cs="Arial"/>
                <w:b/>
                <w:bCs/>
                <w:color w:val="000000"/>
                <w:sz w:val="18"/>
                <w:szCs w:val="18"/>
              </w:rPr>
            </w:pPr>
            <w:del w:id="4798" w:author="Bailey, Colin (DFO/MPO)" w:date="2024-11-01T00:09:00Z">
              <w:r w:rsidRPr="003C067C" w:rsidDel="00D21B02">
                <w:rPr>
                  <w:rFonts w:cs="Arial"/>
                  <w:b/>
                  <w:bCs/>
                  <w:color w:val="000000"/>
                  <w:sz w:val="18"/>
                  <w:szCs w:val="18"/>
                </w:rPr>
                <w:delText>0.36%</w:delText>
              </w:r>
            </w:del>
          </w:p>
        </w:tc>
        <w:tc>
          <w:tcPr>
            <w:tcW w:w="806" w:type="dxa"/>
            <w:tcBorders>
              <w:top w:val="single" w:sz="8" w:space="0" w:color="auto"/>
              <w:left w:val="nil"/>
              <w:bottom w:val="single" w:sz="8" w:space="0" w:color="auto"/>
              <w:right w:val="nil"/>
            </w:tcBorders>
            <w:shd w:val="clear" w:color="000000" w:fill="DDEBF7"/>
            <w:noWrap/>
            <w:vAlign w:val="center"/>
            <w:hideMark/>
          </w:tcPr>
          <w:p w14:paraId="013A2109" w14:textId="06E9A086" w:rsidR="00B74121" w:rsidRPr="003C067C" w:rsidDel="00D21B02" w:rsidRDefault="00B74121">
            <w:pPr>
              <w:jc w:val="center"/>
              <w:rPr>
                <w:del w:id="4799" w:author="Bailey, Colin (DFO/MPO)" w:date="2024-11-01T00:09:00Z"/>
                <w:rFonts w:cs="Arial"/>
                <w:b/>
                <w:bCs/>
                <w:color w:val="000000"/>
                <w:sz w:val="18"/>
                <w:szCs w:val="18"/>
              </w:rPr>
            </w:pPr>
            <w:del w:id="4800" w:author="Bailey, Colin (DFO/MPO)" w:date="2024-11-01T00:09:00Z">
              <w:r w:rsidRPr="003C067C" w:rsidDel="00D21B02">
                <w:rPr>
                  <w:rFonts w:cs="Arial"/>
                  <w:b/>
                  <w:bCs/>
                  <w:color w:val="000000"/>
                  <w:sz w:val="18"/>
                  <w:szCs w:val="18"/>
                </w:rPr>
                <w:delText>0.49%</w:delText>
              </w:r>
            </w:del>
          </w:p>
        </w:tc>
        <w:tc>
          <w:tcPr>
            <w:tcW w:w="806" w:type="dxa"/>
            <w:tcBorders>
              <w:top w:val="single" w:sz="8" w:space="0" w:color="auto"/>
              <w:left w:val="nil"/>
              <w:bottom w:val="single" w:sz="8" w:space="0" w:color="auto"/>
              <w:right w:val="nil"/>
            </w:tcBorders>
            <w:shd w:val="clear" w:color="000000" w:fill="DDEBF7"/>
            <w:noWrap/>
            <w:vAlign w:val="center"/>
            <w:hideMark/>
          </w:tcPr>
          <w:p w14:paraId="2E121330" w14:textId="1D428C4F" w:rsidR="00B74121" w:rsidRPr="003C067C" w:rsidDel="00D21B02" w:rsidRDefault="00B74121">
            <w:pPr>
              <w:jc w:val="center"/>
              <w:rPr>
                <w:del w:id="4801" w:author="Bailey, Colin (DFO/MPO)" w:date="2024-11-01T00:09:00Z"/>
                <w:rFonts w:cs="Arial"/>
                <w:b/>
                <w:bCs/>
                <w:color w:val="000000"/>
                <w:sz w:val="18"/>
                <w:szCs w:val="18"/>
              </w:rPr>
            </w:pPr>
            <w:del w:id="4802" w:author="Bailey, Colin (DFO/MPO)" w:date="2024-11-01T00:09:00Z">
              <w:r w:rsidRPr="003C067C" w:rsidDel="00D21B02">
                <w:rPr>
                  <w:rFonts w:cs="Arial"/>
                  <w:b/>
                  <w:bCs/>
                  <w:color w:val="000000"/>
                  <w:sz w:val="18"/>
                  <w:szCs w:val="18"/>
                </w:rPr>
                <w:delText>1.64%</w:delText>
              </w:r>
            </w:del>
          </w:p>
        </w:tc>
      </w:tr>
      <w:tr w:rsidR="0058659A" w:rsidRPr="008A296C" w:rsidDel="00D21B02" w14:paraId="4918ED7C" w14:textId="164603D8" w:rsidTr="0058659A">
        <w:tblPrEx>
          <w:tblPrExChange w:id="4803" w:author="Bailey, Colin (DFO/MPO)" w:date="2024-11-01T00:04:00Z">
            <w:tblPrEx>
              <w:tblW w:w="14884" w:type="dxa"/>
            </w:tblPrEx>
          </w:tblPrExChange>
        </w:tblPrEx>
        <w:trPr>
          <w:trHeight w:val="300"/>
          <w:del w:id="4804" w:author="Bailey, Colin (DFO/MPO)" w:date="2024-11-01T00:09:00Z"/>
          <w:trPrChange w:id="4805" w:author="Bailey, Colin (DFO/MPO)" w:date="2024-11-01T00:04:00Z">
            <w:trPr>
              <w:trHeight w:val="300"/>
            </w:trPr>
          </w:trPrChange>
        </w:trPr>
        <w:tc>
          <w:tcPr>
            <w:tcW w:w="2428" w:type="dxa"/>
            <w:tcBorders>
              <w:top w:val="nil"/>
              <w:left w:val="nil"/>
              <w:bottom w:val="nil"/>
              <w:right w:val="nil"/>
            </w:tcBorders>
            <w:shd w:val="clear" w:color="auto" w:fill="auto"/>
            <w:noWrap/>
            <w:vAlign w:val="center"/>
            <w:hideMark/>
            <w:tcPrChange w:id="4806" w:author="Bailey, Colin (DFO/MPO)" w:date="2024-11-01T00:04:00Z">
              <w:tcPr>
                <w:tcW w:w="2430" w:type="dxa"/>
                <w:gridSpan w:val="2"/>
                <w:tcBorders>
                  <w:top w:val="nil"/>
                  <w:left w:val="nil"/>
                  <w:bottom w:val="nil"/>
                  <w:right w:val="nil"/>
                </w:tcBorders>
                <w:shd w:val="clear" w:color="auto" w:fill="auto"/>
                <w:noWrap/>
                <w:vAlign w:val="center"/>
                <w:hideMark/>
              </w:tcPr>
            </w:tcPrChange>
          </w:tcPr>
          <w:p w14:paraId="1A596091" w14:textId="64734D6D" w:rsidR="00B74121" w:rsidRPr="003C067C" w:rsidDel="00D21B02" w:rsidRDefault="00B74121">
            <w:pPr>
              <w:rPr>
                <w:del w:id="4807" w:author="Bailey, Colin (DFO/MPO)" w:date="2024-11-01T00:09:00Z"/>
                <w:rFonts w:cs="Arial"/>
                <w:color w:val="000000"/>
                <w:sz w:val="18"/>
                <w:szCs w:val="18"/>
              </w:rPr>
            </w:pPr>
            <w:del w:id="4808" w:author="Bailey, Colin (DFO/MPO)" w:date="2024-11-01T00:09:00Z">
              <w:r w:rsidRPr="003C067C" w:rsidDel="00D21B02">
                <w:rPr>
                  <w:rFonts w:cs="Arial"/>
                  <w:color w:val="000000"/>
                  <w:sz w:val="18"/>
                  <w:szCs w:val="18"/>
                </w:rPr>
                <w:delText>Albion Chinook Test Fishery</w:delText>
              </w:r>
            </w:del>
          </w:p>
        </w:tc>
        <w:tc>
          <w:tcPr>
            <w:tcW w:w="809" w:type="dxa"/>
            <w:tcBorders>
              <w:top w:val="nil"/>
              <w:left w:val="nil"/>
              <w:bottom w:val="nil"/>
              <w:right w:val="nil"/>
            </w:tcBorders>
            <w:shd w:val="clear" w:color="auto" w:fill="auto"/>
            <w:noWrap/>
            <w:vAlign w:val="center"/>
            <w:hideMark/>
            <w:tcPrChange w:id="4809"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71DA5A06" w14:textId="3EF4B59D" w:rsidR="00B74121" w:rsidRPr="003C067C" w:rsidDel="00D21B02" w:rsidRDefault="00B74121">
            <w:pPr>
              <w:jc w:val="center"/>
              <w:rPr>
                <w:del w:id="4810" w:author="Bailey, Colin (DFO/MPO)" w:date="2024-11-01T00:09:00Z"/>
                <w:rFonts w:cs="Arial"/>
                <w:color w:val="000000"/>
                <w:sz w:val="18"/>
                <w:szCs w:val="18"/>
              </w:rPr>
            </w:pPr>
            <w:del w:id="4811"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812"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60BC9B57" w14:textId="7F5FEBF1" w:rsidR="00B74121" w:rsidRPr="003C067C" w:rsidDel="00D21B02" w:rsidRDefault="00B74121">
            <w:pPr>
              <w:jc w:val="center"/>
              <w:rPr>
                <w:del w:id="4813" w:author="Bailey, Colin (DFO/MPO)" w:date="2024-11-01T00:09:00Z"/>
                <w:rFonts w:cs="Arial"/>
                <w:color w:val="000000"/>
                <w:sz w:val="18"/>
                <w:szCs w:val="18"/>
              </w:rPr>
            </w:pPr>
            <w:del w:id="4814"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815"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3EA04447" w14:textId="6D601265" w:rsidR="00B74121" w:rsidRPr="003C067C" w:rsidDel="00D21B02" w:rsidRDefault="00B74121">
            <w:pPr>
              <w:jc w:val="center"/>
              <w:rPr>
                <w:del w:id="4816" w:author="Bailey, Colin (DFO/MPO)" w:date="2024-11-01T00:09:00Z"/>
                <w:rFonts w:cs="Arial"/>
                <w:color w:val="000000"/>
                <w:sz w:val="18"/>
                <w:szCs w:val="18"/>
              </w:rPr>
            </w:pPr>
            <w:del w:id="4817"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818"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2568324F" w14:textId="58EA2FE0" w:rsidR="00B74121" w:rsidRPr="003C067C" w:rsidDel="00D21B02" w:rsidRDefault="00B74121">
            <w:pPr>
              <w:jc w:val="center"/>
              <w:rPr>
                <w:del w:id="4819" w:author="Bailey, Colin (DFO/MPO)" w:date="2024-11-01T00:09:00Z"/>
                <w:rFonts w:cs="Arial"/>
                <w:color w:val="000000"/>
                <w:sz w:val="18"/>
                <w:szCs w:val="18"/>
              </w:rPr>
            </w:pPr>
            <w:del w:id="4820" w:author="Bailey, Colin (DFO/MPO)" w:date="2024-11-01T00:09:00Z">
              <w:r w:rsidRPr="003C067C" w:rsidDel="00D21B02">
                <w:rPr>
                  <w:rFonts w:cs="Arial"/>
                  <w:color w:val="000000"/>
                  <w:sz w:val="18"/>
                  <w:szCs w:val="18"/>
                </w:rPr>
                <w:delText>0.00%</w:delText>
              </w:r>
            </w:del>
          </w:p>
        </w:tc>
        <w:tc>
          <w:tcPr>
            <w:tcW w:w="900" w:type="dxa"/>
            <w:tcBorders>
              <w:top w:val="nil"/>
              <w:left w:val="nil"/>
              <w:bottom w:val="nil"/>
              <w:right w:val="nil"/>
            </w:tcBorders>
            <w:shd w:val="clear" w:color="auto" w:fill="auto"/>
            <w:noWrap/>
            <w:vAlign w:val="center"/>
            <w:hideMark/>
            <w:tcPrChange w:id="4821" w:author="Bailey, Colin (DFO/MPO)" w:date="2024-11-01T00:04:00Z">
              <w:tcPr>
                <w:tcW w:w="900" w:type="dxa"/>
                <w:gridSpan w:val="2"/>
                <w:tcBorders>
                  <w:top w:val="nil"/>
                  <w:left w:val="nil"/>
                  <w:bottom w:val="nil"/>
                  <w:right w:val="nil"/>
                </w:tcBorders>
                <w:shd w:val="clear" w:color="auto" w:fill="auto"/>
                <w:noWrap/>
                <w:vAlign w:val="center"/>
                <w:hideMark/>
              </w:tcPr>
            </w:tcPrChange>
          </w:tcPr>
          <w:p w14:paraId="295EC45C" w14:textId="286DC73A" w:rsidR="00B74121" w:rsidRPr="003C067C" w:rsidDel="00D21B02" w:rsidRDefault="00B74121">
            <w:pPr>
              <w:jc w:val="center"/>
              <w:rPr>
                <w:del w:id="4822" w:author="Bailey, Colin (DFO/MPO)" w:date="2024-11-01T00:09:00Z"/>
                <w:rFonts w:cs="Arial"/>
                <w:color w:val="000000"/>
                <w:sz w:val="18"/>
                <w:szCs w:val="18"/>
              </w:rPr>
            </w:pPr>
            <w:del w:id="4823"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824"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339FD816" w14:textId="644B2377" w:rsidR="00B74121" w:rsidRPr="003C067C" w:rsidDel="00D21B02" w:rsidRDefault="00B74121">
            <w:pPr>
              <w:jc w:val="center"/>
              <w:rPr>
                <w:del w:id="4825" w:author="Bailey, Colin (DFO/MPO)" w:date="2024-11-01T00:09:00Z"/>
                <w:rFonts w:cs="Arial"/>
                <w:color w:val="000000"/>
                <w:sz w:val="18"/>
                <w:szCs w:val="18"/>
              </w:rPr>
            </w:pPr>
            <w:del w:id="4826"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827"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16319598" w14:textId="5BEA0555" w:rsidR="00B74121" w:rsidRPr="003C067C" w:rsidDel="00D21B02" w:rsidRDefault="00B74121">
            <w:pPr>
              <w:jc w:val="center"/>
              <w:rPr>
                <w:del w:id="4828" w:author="Bailey, Colin (DFO/MPO)" w:date="2024-11-01T00:09:00Z"/>
                <w:rFonts w:cs="Arial"/>
                <w:color w:val="000000"/>
                <w:sz w:val="18"/>
                <w:szCs w:val="18"/>
              </w:rPr>
            </w:pPr>
            <w:del w:id="4829"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830"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07449448" w14:textId="6F40004F" w:rsidR="00B74121" w:rsidRPr="003C067C" w:rsidDel="00D21B02" w:rsidRDefault="00B74121">
            <w:pPr>
              <w:jc w:val="center"/>
              <w:rPr>
                <w:del w:id="4831" w:author="Bailey, Colin (DFO/MPO)" w:date="2024-11-01T00:09:00Z"/>
                <w:rFonts w:cs="Arial"/>
                <w:color w:val="000000"/>
                <w:sz w:val="18"/>
                <w:szCs w:val="18"/>
              </w:rPr>
            </w:pPr>
            <w:del w:id="4832"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833"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6CF93A23" w14:textId="3AF45C5B" w:rsidR="00B74121" w:rsidRPr="003C067C" w:rsidDel="00D21B02" w:rsidRDefault="00B74121">
            <w:pPr>
              <w:jc w:val="center"/>
              <w:rPr>
                <w:del w:id="4834" w:author="Bailey, Colin (DFO/MPO)" w:date="2024-11-01T00:09:00Z"/>
                <w:rFonts w:cs="Arial"/>
                <w:color w:val="000000"/>
                <w:sz w:val="18"/>
                <w:szCs w:val="18"/>
              </w:rPr>
            </w:pPr>
            <w:del w:id="4835"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836" w:author="Bailey, Colin (DFO/MPO)" w:date="2024-11-01T00:04:00Z">
              <w:tcPr>
                <w:tcW w:w="2700" w:type="dxa"/>
                <w:gridSpan w:val="8"/>
                <w:tcBorders>
                  <w:top w:val="nil"/>
                  <w:left w:val="nil"/>
                  <w:bottom w:val="nil"/>
                  <w:right w:val="nil"/>
                </w:tcBorders>
                <w:shd w:val="clear" w:color="auto" w:fill="auto"/>
                <w:noWrap/>
                <w:vAlign w:val="center"/>
                <w:hideMark/>
              </w:tcPr>
            </w:tcPrChange>
          </w:tcPr>
          <w:p w14:paraId="30384275" w14:textId="351052FB" w:rsidR="00B74121" w:rsidRPr="003C067C" w:rsidDel="00D21B02" w:rsidRDefault="00B74121">
            <w:pPr>
              <w:jc w:val="center"/>
              <w:rPr>
                <w:del w:id="4837" w:author="Bailey, Colin (DFO/MPO)" w:date="2024-11-01T00:09:00Z"/>
                <w:rFonts w:cs="Arial"/>
                <w:color w:val="000000"/>
                <w:sz w:val="18"/>
                <w:szCs w:val="18"/>
              </w:rPr>
            </w:pPr>
            <w:del w:id="4838"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839" w:author="Bailey, Colin (DFO/MPO)" w:date="2024-11-01T00:04:00Z">
              <w:tcPr>
                <w:tcW w:w="756" w:type="dxa"/>
                <w:gridSpan w:val="2"/>
                <w:tcBorders>
                  <w:top w:val="nil"/>
                  <w:left w:val="nil"/>
                  <w:bottom w:val="nil"/>
                  <w:right w:val="nil"/>
                </w:tcBorders>
                <w:shd w:val="clear" w:color="auto" w:fill="auto"/>
                <w:noWrap/>
                <w:vAlign w:val="center"/>
                <w:hideMark/>
              </w:tcPr>
            </w:tcPrChange>
          </w:tcPr>
          <w:p w14:paraId="795A5226" w14:textId="5E8CB32B" w:rsidR="00B74121" w:rsidRPr="003C067C" w:rsidDel="00D21B02" w:rsidRDefault="00B74121">
            <w:pPr>
              <w:jc w:val="center"/>
              <w:rPr>
                <w:del w:id="4840" w:author="Bailey, Colin (DFO/MPO)" w:date="2024-11-01T00:09:00Z"/>
                <w:rFonts w:cs="Arial"/>
                <w:color w:val="000000"/>
                <w:sz w:val="18"/>
                <w:szCs w:val="18"/>
              </w:rPr>
            </w:pPr>
            <w:del w:id="4841" w:author="Bailey, Colin (DFO/MPO)" w:date="2024-11-01T00:09:00Z">
              <w:r w:rsidRPr="003C067C" w:rsidDel="00D21B02">
                <w:rPr>
                  <w:rFonts w:cs="Arial"/>
                  <w:color w:val="000000"/>
                  <w:sz w:val="18"/>
                  <w:szCs w:val="18"/>
                </w:rPr>
                <w:delText>0.01%</w:delText>
              </w:r>
            </w:del>
          </w:p>
        </w:tc>
        <w:tc>
          <w:tcPr>
            <w:tcW w:w="806" w:type="dxa"/>
            <w:tcBorders>
              <w:top w:val="nil"/>
              <w:left w:val="nil"/>
              <w:bottom w:val="nil"/>
              <w:right w:val="nil"/>
            </w:tcBorders>
            <w:shd w:val="clear" w:color="auto" w:fill="auto"/>
            <w:noWrap/>
            <w:vAlign w:val="center"/>
            <w:hideMark/>
            <w:tcPrChange w:id="4842" w:author="Bailey, Colin (DFO/MPO)" w:date="2024-11-01T00:04:00Z">
              <w:tcPr>
                <w:tcW w:w="809" w:type="dxa"/>
                <w:tcBorders>
                  <w:top w:val="nil"/>
                  <w:left w:val="nil"/>
                  <w:bottom w:val="nil"/>
                  <w:right w:val="nil"/>
                </w:tcBorders>
                <w:shd w:val="clear" w:color="auto" w:fill="auto"/>
                <w:noWrap/>
                <w:vAlign w:val="center"/>
                <w:hideMark/>
              </w:tcPr>
            </w:tcPrChange>
          </w:tcPr>
          <w:p w14:paraId="190E7F3B" w14:textId="7B49435A" w:rsidR="00B74121" w:rsidRPr="003C067C" w:rsidDel="00D21B02" w:rsidRDefault="00B74121">
            <w:pPr>
              <w:jc w:val="center"/>
              <w:rPr>
                <w:del w:id="4843" w:author="Bailey, Colin (DFO/MPO)" w:date="2024-11-01T00:09:00Z"/>
                <w:rFonts w:cs="Arial"/>
                <w:color w:val="000000"/>
                <w:sz w:val="18"/>
                <w:szCs w:val="18"/>
              </w:rPr>
            </w:pPr>
            <w:del w:id="4844" w:author="Bailey, Colin (DFO/MPO)" w:date="2024-11-01T00:09:00Z">
              <w:r w:rsidRPr="003C067C" w:rsidDel="00D21B02">
                <w:rPr>
                  <w:rFonts w:cs="Arial"/>
                  <w:color w:val="000000"/>
                  <w:sz w:val="18"/>
                  <w:szCs w:val="18"/>
                </w:rPr>
                <w:delText>0.01%</w:delText>
              </w:r>
            </w:del>
          </w:p>
        </w:tc>
        <w:tc>
          <w:tcPr>
            <w:tcW w:w="806" w:type="dxa"/>
            <w:tcBorders>
              <w:top w:val="nil"/>
              <w:left w:val="nil"/>
              <w:bottom w:val="nil"/>
              <w:right w:val="nil"/>
            </w:tcBorders>
            <w:shd w:val="clear" w:color="auto" w:fill="auto"/>
            <w:noWrap/>
            <w:vAlign w:val="center"/>
            <w:hideMark/>
            <w:tcPrChange w:id="4845" w:author="Bailey, Colin (DFO/MPO)" w:date="2024-11-01T00:04:00Z">
              <w:tcPr>
                <w:tcW w:w="809" w:type="dxa"/>
                <w:tcBorders>
                  <w:top w:val="nil"/>
                  <w:left w:val="nil"/>
                  <w:bottom w:val="nil"/>
                  <w:right w:val="nil"/>
                </w:tcBorders>
                <w:shd w:val="clear" w:color="auto" w:fill="auto"/>
                <w:noWrap/>
                <w:vAlign w:val="center"/>
                <w:hideMark/>
              </w:tcPr>
            </w:tcPrChange>
          </w:tcPr>
          <w:p w14:paraId="5C33C4FC" w14:textId="3EF9F558" w:rsidR="00B74121" w:rsidRPr="003C067C" w:rsidDel="00D21B02" w:rsidRDefault="00B74121">
            <w:pPr>
              <w:jc w:val="center"/>
              <w:rPr>
                <w:del w:id="4846" w:author="Bailey, Colin (DFO/MPO)" w:date="2024-11-01T00:09:00Z"/>
                <w:rFonts w:cs="Arial"/>
                <w:color w:val="000000"/>
                <w:sz w:val="18"/>
                <w:szCs w:val="18"/>
              </w:rPr>
            </w:pPr>
            <w:del w:id="4847" w:author="Bailey, Colin (DFO/MPO)" w:date="2024-11-01T00:09:00Z">
              <w:r w:rsidRPr="003C067C" w:rsidDel="00D21B02">
                <w:rPr>
                  <w:rFonts w:cs="Arial"/>
                  <w:color w:val="000000"/>
                  <w:sz w:val="18"/>
                  <w:szCs w:val="18"/>
                </w:rPr>
                <w:delText>0.02%</w:delText>
              </w:r>
            </w:del>
          </w:p>
        </w:tc>
      </w:tr>
      <w:tr w:rsidR="0058659A" w:rsidRPr="008A296C" w:rsidDel="00D21B02" w14:paraId="762D98AB" w14:textId="45A4AEEA" w:rsidTr="0058659A">
        <w:tblPrEx>
          <w:tblPrExChange w:id="4848" w:author="Bailey, Colin (DFO/MPO)" w:date="2024-11-01T00:04:00Z">
            <w:tblPrEx>
              <w:tblW w:w="14884" w:type="dxa"/>
            </w:tblPrEx>
          </w:tblPrExChange>
        </w:tblPrEx>
        <w:trPr>
          <w:trHeight w:val="300"/>
          <w:del w:id="4849" w:author="Bailey, Colin (DFO/MPO)" w:date="2024-11-01T00:09:00Z"/>
          <w:trPrChange w:id="4850" w:author="Bailey, Colin (DFO/MPO)" w:date="2024-11-01T00:04:00Z">
            <w:trPr>
              <w:trHeight w:val="300"/>
            </w:trPr>
          </w:trPrChange>
        </w:trPr>
        <w:tc>
          <w:tcPr>
            <w:tcW w:w="2428" w:type="dxa"/>
            <w:tcBorders>
              <w:top w:val="nil"/>
              <w:left w:val="nil"/>
              <w:bottom w:val="nil"/>
              <w:right w:val="nil"/>
            </w:tcBorders>
            <w:shd w:val="clear" w:color="auto" w:fill="auto"/>
            <w:noWrap/>
            <w:vAlign w:val="center"/>
            <w:hideMark/>
            <w:tcPrChange w:id="4851" w:author="Bailey, Colin (DFO/MPO)" w:date="2024-11-01T00:04:00Z">
              <w:tcPr>
                <w:tcW w:w="2430" w:type="dxa"/>
                <w:gridSpan w:val="2"/>
                <w:tcBorders>
                  <w:top w:val="nil"/>
                  <w:left w:val="nil"/>
                  <w:bottom w:val="nil"/>
                  <w:right w:val="nil"/>
                </w:tcBorders>
                <w:shd w:val="clear" w:color="auto" w:fill="auto"/>
                <w:noWrap/>
                <w:vAlign w:val="center"/>
                <w:hideMark/>
              </w:tcPr>
            </w:tcPrChange>
          </w:tcPr>
          <w:p w14:paraId="5C5B8423" w14:textId="14AA6493" w:rsidR="00B74121" w:rsidRPr="003C067C" w:rsidDel="00D21B02" w:rsidRDefault="00B74121">
            <w:pPr>
              <w:rPr>
                <w:del w:id="4852" w:author="Bailey, Colin (DFO/MPO)" w:date="2024-11-01T00:09:00Z"/>
                <w:rFonts w:cs="Arial"/>
                <w:color w:val="000000"/>
                <w:sz w:val="18"/>
                <w:szCs w:val="18"/>
              </w:rPr>
            </w:pPr>
            <w:del w:id="4853" w:author="Bailey, Colin (DFO/MPO)" w:date="2024-11-01T00:09:00Z">
              <w:r w:rsidRPr="003C067C" w:rsidDel="00D21B02">
                <w:rPr>
                  <w:rFonts w:cs="Arial"/>
                  <w:color w:val="000000"/>
                  <w:sz w:val="18"/>
                  <w:szCs w:val="18"/>
                </w:rPr>
                <w:delText>Albion Chum Test Fishery</w:delText>
              </w:r>
            </w:del>
          </w:p>
        </w:tc>
        <w:tc>
          <w:tcPr>
            <w:tcW w:w="809" w:type="dxa"/>
            <w:tcBorders>
              <w:top w:val="nil"/>
              <w:left w:val="nil"/>
              <w:bottom w:val="nil"/>
              <w:right w:val="nil"/>
            </w:tcBorders>
            <w:shd w:val="clear" w:color="auto" w:fill="auto"/>
            <w:noWrap/>
            <w:vAlign w:val="center"/>
            <w:hideMark/>
            <w:tcPrChange w:id="4854"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3DE9279A" w14:textId="3ECE2D61" w:rsidR="00B74121" w:rsidRPr="003C067C" w:rsidDel="00D21B02" w:rsidRDefault="00B74121">
            <w:pPr>
              <w:jc w:val="center"/>
              <w:rPr>
                <w:del w:id="4855" w:author="Bailey, Colin (DFO/MPO)" w:date="2024-11-01T00:09:00Z"/>
                <w:rFonts w:cs="Arial"/>
                <w:color w:val="000000"/>
                <w:sz w:val="18"/>
                <w:szCs w:val="18"/>
              </w:rPr>
            </w:pPr>
            <w:del w:id="4856"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center"/>
            <w:hideMark/>
            <w:tcPrChange w:id="4857"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34A12692" w14:textId="1C737819" w:rsidR="00B74121" w:rsidRPr="003C067C" w:rsidDel="00D21B02" w:rsidRDefault="00B74121">
            <w:pPr>
              <w:jc w:val="center"/>
              <w:rPr>
                <w:del w:id="4858" w:author="Bailey, Colin (DFO/MPO)" w:date="2024-11-01T00:09:00Z"/>
                <w:rFonts w:cs="Arial"/>
                <w:color w:val="000000"/>
                <w:sz w:val="18"/>
                <w:szCs w:val="18"/>
              </w:rPr>
            </w:pPr>
            <w:del w:id="4859"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center"/>
            <w:hideMark/>
            <w:tcPrChange w:id="4860"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255190E6" w14:textId="026DBD6A" w:rsidR="00B74121" w:rsidRPr="003C067C" w:rsidDel="00D21B02" w:rsidRDefault="00B74121">
            <w:pPr>
              <w:jc w:val="center"/>
              <w:rPr>
                <w:del w:id="4861" w:author="Bailey, Colin (DFO/MPO)" w:date="2024-11-01T00:09:00Z"/>
                <w:rFonts w:cs="Arial"/>
                <w:color w:val="000000"/>
                <w:sz w:val="18"/>
                <w:szCs w:val="18"/>
              </w:rPr>
            </w:pPr>
            <w:del w:id="4862"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863"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45308392" w14:textId="21E0E12C" w:rsidR="00B74121" w:rsidRPr="003C067C" w:rsidDel="00D21B02" w:rsidRDefault="00B74121">
            <w:pPr>
              <w:jc w:val="center"/>
              <w:rPr>
                <w:del w:id="4864" w:author="Bailey, Colin (DFO/MPO)" w:date="2024-11-01T00:09:00Z"/>
                <w:rFonts w:cs="Arial"/>
                <w:color w:val="000000"/>
                <w:sz w:val="18"/>
                <w:szCs w:val="18"/>
              </w:rPr>
            </w:pPr>
            <w:del w:id="4865" w:author="Bailey, Colin (DFO/MPO)" w:date="2024-11-01T00:09:00Z">
              <w:r w:rsidRPr="003C067C" w:rsidDel="00D21B02">
                <w:rPr>
                  <w:rFonts w:cs="Arial"/>
                  <w:color w:val="000000"/>
                  <w:sz w:val="18"/>
                  <w:szCs w:val="18"/>
                </w:rPr>
                <w:delText>0.00%</w:delText>
              </w:r>
            </w:del>
          </w:p>
        </w:tc>
        <w:tc>
          <w:tcPr>
            <w:tcW w:w="900" w:type="dxa"/>
            <w:tcBorders>
              <w:top w:val="nil"/>
              <w:left w:val="nil"/>
              <w:bottom w:val="nil"/>
              <w:right w:val="nil"/>
            </w:tcBorders>
            <w:shd w:val="clear" w:color="auto" w:fill="auto"/>
            <w:noWrap/>
            <w:vAlign w:val="center"/>
            <w:hideMark/>
            <w:tcPrChange w:id="4866" w:author="Bailey, Colin (DFO/MPO)" w:date="2024-11-01T00:04:00Z">
              <w:tcPr>
                <w:tcW w:w="900" w:type="dxa"/>
                <w:gridSpan w:val="2"/>
                <w:tcBorders>
                  <w:top w:val="nil"/>
                  <w:left w:val="nil"/>
                  <w:bottom w:val="nil"/>
                  <w:right w:val="nil"/>
                </w:tcBorders>
                <w:shd w:val="clear" w:color="auto" w:fill="auto"/>
                <w:noWrap/>
                <w:vAlign w:val="center"/>
                <w:hideMark/>
              </w:tcPr>
            </w:tcPrChange>
          </w:tcPr>
          <w:p w14:paraId="713464D5" w14:textId="4FFB657E" w:rsidR="00B74121" w:rsidRPr="003C067C" w:rsidDel="00D21B02" w:rsidRDefault="00B74121">
            <w:pPr>
              <w:jc w:val="center"/>
              <w:rPr>
                <w:del w:id="4867" w:author="Bailey, Colin (DFO/MPO)" w:date="2024-11-01T00:09:00Z"/>
                <w:rFonts w:cs="Arial"/>
                <w:color w:val="000000"/>
                <w:sz w:val="18"/>
                <w:szCs w:val="18"/>
              </w:rPr>
            </w:pPr>
            <w:del w:id="4868"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869"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020D35B2" w14:textId="6BAB7CDA" w:rsidR="00B74121" w:rsidRPr="003C067C" w:rsidDel="00D21B02" w:rsidRDefault="00B74121">
            <w:pPr>
              <w:jc w:val="center"/>
              <w:rPr>
                <w:del w:id="4870" w:author="Bailey, Colin (DFO/MPO)" w:date="2024-11-01T00:09:00Z"/>
                <w:rFonts w:cs="Arial"/>
                <w:color w:val="000000"/>
                <w:sz w:val="18"/>
                <w:szCs w:val="18"/>
              </w:rPr>
            </w:pPr>
            <w:del w:id="4871"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center"/>
            <w:hideMark/>
            <w:tcPrChange w:id="4872"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4FD199F2" w14:textId="68E125D6" w:rsidR="00B74121" w:rsidRPr="003C067C" w:rsidDel="00D21B02" w:rsidRDefault="00B74121">
            <w:pPr>
              <w:jc w:val="center"/>
              <w:rPr>
                <w:del w:id="4873" w:author="Bailey, Colin (DFO/MPO)" w:date="2024-11-01T00:09:00Z"/>
                <w:rFonts w:cs="Arial"/>
                <w:color w:val="000000"/>
                <w:sz w:val="18"/>
                <w:szCs w:val="18"/>
              </w:rPr>
            </w:pPr>
            <w:del w:id="4874"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center"/>
            <w:hideMark/>
            <w:tcPrChange w:id="4875"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370BC02B" w14:textId="543F1157" w:rsidR="00B74121" w:rsidRPr="003C067C" w:rsidDel="00D21B02" w:rsidRDefault="00B74121">
            <w:pPr>
              <w:jc w:val="center"/>
              <w:rPr>
                <w:del w:id="4876" w:author="Bailey, Colin (DFO/MPO)" w:date="2024-11-01T00:09:00Z"/>
                <w:rFonts w:cs="Arial"/>
                <w:color w:val="000000"/>
                <w:sz w:val="18"/>
                <w:szCs w:val="18"/>
              </w:rPr>
            </w:pPr>
            <w:del w:id="4877"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center"/>
            <w:hideMark/>
            <w:tcPrChange w:id="4878"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58D807A3" w14:textId="2F6E1568" w:rsidR="00B74121" w:rsidRPr="003C067C" w:rsidDel="00D21B02" w:rsidRDefault="00B74121">
            <w:pPr>
              <w:jc w:val="center"/>
              <w:rPr>
                <w:del w:id="4879" w:author="Bailey, Colin (DFO/MPO)" w:date="2024-11-01T00:09:00Z"/>
                <w:rFonts w:cs="Arial"/>
                <w:color w:val="000000"/>
                <w:sz w:val="18"/>
                <w:szCs w:val="18"/>
              </w:rPr>
            </w:pPr>
            <w:del w:id="4880"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center"/>
            <w:hideMark/>
            <w:tcPrChange w:id="4881" w:author="Bailey, Colin (DFO/MPO)" w:date="2024-11-01T00:04:00Z">
              <w:tcPr>
                <w:tcW w:w="2700" w:type="dxa"/>
                <w:gridSpan w:val="8"/>
                <w:tcBorders>
                  <w:top w:val="nil"/>
                  <w:left w:val="nil"/>
                  <w:bottom w:val="nil"/>
                  <w:right w:val="nil"/>
                </w:tcBorders>
                <w:shd w:val="clear" w:color="auto" w:fill="auto"/>
                <w:noWrap/>
                <w:vAlign w:val="center"/>
                <w:hideMark/>
              </w:tcPr>
            </w:tcPrChange>
          </w:tcPr>
          <w:p w14:paraId="72A9E622" w14:textId="5889B076" w:rsidR="00B74121" w:rsidRPr="003C067C" w:rsidDel="00D21B02" w:rsidRDefault="00B74121">
            <w:pPr>
              <w:jc w:val="center"/>
              <w:rPr>
                <w:del w:id="4882" w:author="Bailey, Colin (DFO/MPO)" w:date="2024-11-01T00:09:00Z"/>
                <w:rFonts w:cs="Arial"/>
                <w:color w:val="000000"/>
                <w:sz w:val="18"/>
                <w:szCs w:val="18"/>
              </w:rPr>
            </w:pPr>
            <w:del w:id="4883" w:author="Bailey, Colin (DFO/MPO)" w:date="2024-11-01T00:09:00Z">
              <w:r w:rsidRPr="003C067C" w:rsidDel="00D21B02">
                <w:rPr>
                  <w:rFonts w:cs="Arial"/>
                  <w:color w:val="000000"/>
                  <w:sz w:val="18"/>
                  <w:szCs w:val="18"/>
                </w:rPr>
                <w:delText>0.02%</w:delText>
              </w:r>
            </w:del>
          </w:p>
        </w:tc>
        <w:tc>
          <w:tcPr>
            <w:tcW w:w="810" w:type="dxa"/>
            <w:tcBorders>
              <w:top w:val="nil"/>
              <w:left w:val="nil"/>
              <w:bottom w:val="nil"/>
              <w:right w:val="nil"/>
            </w:tcBorders>
            <w:shd w:val="clear" w:color="auto" w:fill="auto"/>
            <w:noWrap/>
            <w:vAlign w:val="center"/>
            <w:hideMark/>
            <w:tcPrChange w:id="4884" w:author="Bailey, Colin (DFO/MPO)" w:date="2024-11-01T00:04:00Z">
              <w:tcPr>
                <w:tcW w:w="756" w:type="dxa"/>
                <w:gridSpan w:val="2"/>
                <w:tcBorders>
                  <w:top w:val="nil"/>
                  <w:left w:val="nil"/>
                  <w:bottom w:val="nil"/>
                  <w:right w:val="nil"/>
                </w:tcBorders>
                <w:shd w:val="clear" w:color="auto" w:fill="auto"/>
                <w:noWrap/>
                <w:vAlign w:val="center"/>
                <w:hideMark/>
              </w:tcPr>
            </w:tcPrChange>
          </w:tcPr>
          <w:p w14:paraId="7AEE9218" w14:textId="7B014C53" w:rsidR="00B74121" w:rsidRPr="003C067C" w:rsidDel="00D21B02" w:rsidRDefault="00B74121">
            <w:pPr>
              <w:jc w:val="center"/>
              <w:rPr>
                <w:del w:id="4885" w:author="Bailey, Colin (DFO/MPO)" w:date="2024-11-01T00:09:00Z"/>
                <w:rFonts w:cs="Arial"/>
                <w:color w:val="000000"/>
                <w:sz w:val="18"/>
                <w:szCs w:val="18"/>
              </w:rPr>
            </w:pPr>
            <w:del w:id="4886" w:author="Bailey, Colin (DFO/MPO)" w:date="2024-11-01T00:09:00Z">
              <w:r w:rsidRPr="003C067C" w:rsidDel="00D21B02">
                <w:rPr>
                  <w:rFonts w:cs="Arial"/>
                  <w:color w:val="000000"/>
                  <w:sz w:val="18"/>
                  <w:szCs w:val="18"/>
                </w:rPr>
                <w:delText>0.14%</w:delText>
              </w:r>
            </w:del>
          </w:p>
        </w:tc>
        <w:tc>
          <w:tcPr>
            <w:tcW w:w="806" w:type="dxa"/>
            <w:tcBorders>
              <w:top w:val="nil"/>
              <w:left w:val="nil"/>
              <w:bottom w:val="nil"/>
              <w:right w:val="nil"/>
            </w:tcBorders>
            <w:shd w:val="clear" w:color="auto" w:fill="auto"/>
            <w:noWrap/>
            <w:vAlign w:val="center"/>
            <w:hideMark/>
            <w:tcPrChange w:id="4887" w:author="Bailey, Colin (DFO/MPO)" w:date="2024-11-01T00:04:00Z">
              <w:tcPr>
                <w:tcW w:w="809" w:type="dxa"/>
                <w:tcBorders>
                  <w:top w:val="nil"/>
                  <w:left w:val="nil"/>
                  <w:bottom w:val="nil"/>
                  <w:right w:val="nil"/>
                </w:tcBorders>
                <w:shd w:val="clear" w:color="auto" w:fill="auto"/>
                <w:noWrap/>
                <w:vAlign w:val="center"/>
                <w:hideMark/>
              </w:tcPr>
            </w:tcPrChange>
          </w:tcPr>
          <w:p w14:paraId="2D67AAB7" w14:textId="760D7CE8" w:rsidR="00B74121" w:rsidRPr="003C067C" w:rsidDel="00D21B02" w:rsidRDefault="00B74121">
            <w:pPr>
              <w:jc w:val="center"/>
              <w:rPr>
                <w:del w:id="4888" w:author="Bailey, Colin (DFO/MPO)" w:date="2024-11-01T00:09:00Z"/>
                <w:rFonts w:cs="Arial"/>
                <w:color w:val="000000"/>
                <w:sz w:val="18"/>
                <w:szCs w:val="18"/>
              </w:rPr>
            </w:pPr>
            <w:del w:id="4889" w:author="Bailey, Colin (DFO/MPO)" w:date="2024-11-01T00:09:00Z">
              <w:r w:rsidRPr="003C067C" w:rsidDel="00D21B02">
                <w:rPr>
                  <w:rFonts w:cs="Arial"/>
                  <w:color w:val="000000"/>
                  <w:sz w:val="18"/>
                  <w:szCs w:val="18"/>
                </w:rPr>
                <w:delText>0.04%</w:delText>
              </w:r>
            </w:del>
          </w:p>
        </w:tc>
        <w:tc>
          <w:tcPr>
            <w:tcW w:w="806" w:type="dxa"/>
            <w:tcBorders>
              <w:top w:val="nil"/>
              <w:left w:val="nil"/>
              <w:bottom w:val="nil"/>
              <w:right w:val="nil"/>
            </w:tcBorders>
            <w:shd w:val="clear" w:color="auto" w:fill="auto"/>
            <w:noWrap/>
            <w:vAlign w:val="center"/>
            <w:hideMark/>
            <w:tcPrChange w:id="4890" w:author="Bailey, Colin (DFO/MPO)" w:date="2024-11-01T00:04:00Z">
              <w:tcPr>
                <w:tcW w:w="809" w:type="dxa"/>
                <w:tcBorders>
                  <w:top w:val="nil"/>
                  <w:left w:val="nil"/>
                  <w:bottom w:val="nil"/>
                  <w:right w:val="nil"/>
                </w:tcBorders>
                <w:shd w:val="clear" w:color="auto" w:fill="auto"/>
                <w:noWrap/>
                <w:vAlign w:val="center"/>
                <w:hideMark/>
              </w:tcPr>
            </w:tcPrChange>
          </w:tcPr>
          <w:p w14:paraId="7D0CFC07" w14:textId="37EE223F" w:rsidR="00B74121" w:rsidRPr="003C067C" w:rsidDel="00D21B02" w:rsidRDefault="00B74121">
            <w:pPr>
              <w:jc w:val="center"/>
              <w:rPr>
                <w:del w:id="4891" w:author="Bailey, Colin (DFO/MPO)" w:date="2024-11-01T00:09:00Z"/>
                <w:rFonts w:cs="Arial"/>
                <w:color w:val="000000"/>
                <w:sz w:val="18"/>
                <w:szCs w:val="18"/>
              </w:rPr>
            </w:pPr>
            <w:del w:id="4892" w:author="Bailey, Colin (DFO/MPO)" w:date="2024-11-01T00:09:00Z">
              <w:r w:rsidRPr="003C067C" w:rsidDel="00D21B02">
                <w:rPr>
                  <w:rFonts w:cs="Arial"/>
                  <w:color w:val="000000"/>
                  <w:sz w:val="18"/>
                  <w:szCs w:val="18"/>
                </w:rPr>
                <w:delText>0.12%</w:delText>
              </w:r>
            </w:del>
          </w:p>
        </w:tc>
      </w:tr>
      <w:tr w:rsidR="0058659A" w:rsidRPr="008A296C" w:rsidDel="00D21B02" w14:paraId="695A6DB4" w14:textId="49983BF9" w:rsidTr="0058659A">
        <w:tblPrEx>
          <w:tblPrExChange w:id="4893" w:author="Bailey, Colin (DFO/MPO)" w:date="2024-11-01T00:04:00Z">
            <w:tblPrEx>
              <w:tblW w:w="14884" w:type="dxa"/>
            </w:tblPrEx>
          </w:tblPrExChange>
        </w:tblPrEx>
        <w:trPr>
          <w:trHeight w:val="300"/>
          <w:del w:id="4894" w:author="Bailey, Colin (DFO/MPO)" w:date="2024-11-01T00:09:00Z"/>
          <w:trPrChange w:id="4895" w:author="Bailey, Colin (DFO/MPO)" w:date="2024-11-01T00:04:00Z">
            <w:trPr>
              <w:trHeight w:val="300"/>
            </w:trPr>
          </w:trPrChange>
        </w:trPr>
        <w:tc>
          <w:tcPr>
            <w:tcW w:w="2428" w:type="dxa"/>
            <w:tcBorders>
              <w:top w:val="nil"/>
              <w:left w:val="nil"/>
              <w:bottom w:val="nil"/>
              <w:right w:val="nil"/>
            </w:tcBorders>
            <w:shd w:val="clear" w:color="auto" w:fill="auto"/>
            <w:noWrap/>
            <w:vAlign w:val="center"/>
            <w:hideMark/>
            <w:tcPrChange w:id="4896" w:author="Bailey, Colin (DFO/MPO)" w:date="2024-11-01T00:04:00Z">
              <w:tcPr>
                <w:tcW w:w="2430" w:type="dxa"/>
                <w:gridSpan w:val="2"/>
                <w:tcBorders>
                  <w:top w:val="nil"/>
                  <w:left w:val="nil"/>
                  <w:bottom w:val="nil"/>
                  <w:right w:val="nil"/>
                </w:tcBorders>
                <w:shd w:val="clear" w:color="auto" w:fill="auto"/>
                <w:noWrap/>
                <w:vAlign w:val="center"/>
                <w:hideMark/>
              </w:tcPr>
            </w:tcPrChange>
          </w:tcPr>
          <w:p w14:paraId="4E46C956" w14:textId="2FE5760B" w:rsidR="00B74121" w:rsidRPr="003C067C" w:rsidDel="00D21B02" w:rsidRDefault="00B74121">
            <w:pPr>
              <w:rPr>
                <w:del w:id="4897" w:author="Bailey, Colin (DFO/MPO)" w:date="2024-11-01T00:09:00Z"/>
                <w:rFonts w:cs="Arial"/>
                <w:color w:val="000000"/>
                <w:sz w:val="18"/>
                <w:szCs w:val="18"/>
              </w:rPr>
            </w:pPr>
            <w:del w:id="4898" w:author="Bailey, Colin (DFO/MPO)" w:date="2024-11-01T00:09:00Z">
              <w:r w:rsidRPr="003C067C" w:rsidDel="00D21B02">
                <w:rPr>
                  <w:rFonts w:cs="Arial"/>
                  <w:color w:val="000000"/>
                  <w:sz w:val="18"/>
                  <w:szCs w:val="18"/>
                </w:rPr>
                <w:delText>Cottonwood Test Fishery</w:delText>
              </w:r>
            </w:del>
          </w:p>
        </w:tc>
        <w:tc>
          <w:tcPr>
            <w:tcW w:w="809" w:type="dxa"/>
            <w:tcBorders>
              <w:top w:val="nil"/>
              <w:left w:val="nil"/>
              <w:bottom w:val="nil"/>
              <w:right w:val="nil"/>
            </w:tcBorders>
            <w:shd w:val="clear" w:color="auto" w:fill="auto"/>
            <w:noWrap/>
            <w:vAlign w:val="center"/>
            <w:hideMark/>
            <w:tcPrChange w:id="4899"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0CA6D3C5" w14:textId="23B80ABC" w:rsidR="00B74121" w:rsidRPr="003C067C" w:rsidDel="00D21B02" w:rsidRDefault="00B74121">
            <w:pPr>
              <w:jc w:val="center"/>
              <w:rPr>
                <w:del w:id="4900" w:author="Bailey, Colin (DFO/MPO)" w:date="2024-11-01T00:09:00Z"/>
                <w:rFonts w:cs="Arial"/>
                <w:color w:val="000000"/>
                <w:sz w:val="18"/>
                <w:szCs w:val="18"/>
              </w:rPr>
            </w:pPr>
            <w:del w:id="4901"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902"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7716D2C7" w14:textId="6E66536A" w:rsidR="00B74121" w:rsidRPr="003C067C" w:rsidDel="00D21B02" w:rsidRDefault="00B74121">
            <w:pPr>
              <w:jc w:val="center"/>
              <w:rPr>
                <w:del w:id="4903" w:author="Bailey, Colin (DFO/MPO)" w:date="2024-11-01T00:09:00Z"/>
                <w:rFonts w:cs="Arial"/>
                <w:color w:val="000000"/>
                <w:sz w:val="18"/>
                <w:szCs w:val="18"/>
              </w:rPr>
            </w:pPr>
            <w:del w:id="4904"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905"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41A10E8F" w14:textId="619761E7" w:rsidR="00B74121" w:rsidRPr="003C067C" w:rsidDel="00D21B02" w:rsidRDefault="00B74121">
            <w:pPr>
              <w:jc w:val="center"/>
              <w:rPr>
                <w:del w:id="4906" w:author="Bailey, Colin (DFO/MPO)" w:date="2024-11-01T00:09:00Z"/>
                <w:rFonts w:cs="Arial"/>
                <w:color w:val="000000"/>
                <w:sz w:val="18"/>
                <w:szCs w:val="18"/>
              </w:rPr>
            </w:pPr>
            <w:del w:id="4907"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908"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5AB85DF0" w14:textId="4D3EB1F6" w:rsidR="00B74121" w:rsidRPr="003C067C" w:rsidDel="00D21B02" w:rsidRDefault="00B74121">
            <w:pPr>
              <w:jc w:val="center"/>
              <w:rPr>
                <w:del w:id="4909" w:author="Bailey, Colin (DFO/MPO)" w:date="2024-11-01T00:09:00Z"/>
                <w:rFonts w:cs="Arial"/>
                <w:color w:val="000000"/>
                <w:sz w:val="18"/>
                <w:szCs w:val="18"/>
              </w:rPr>
            </w:pPr>
            <w:del w:id="4910" w:author="Bailey, Colin (DFO/MPO)" w:date="2024-11-01T00:09:00Z">
              <w:r w:rsidRPr="003C067C" w:rsidDel="00D21B02">
                <w:rPr>
                  <w:rFonts w:cs="Arial"/>
                  <w:color w:val="000000"/>
                  <w:sz w:val="18"/>
                  <w:szCs w:val="18"/>
                </w:rPr>
                <w:delText>0.00%</w:delText>
              </w:r>
            </w:del>
          </w:p>
        </w:tc>
        <w:tc>
          <w:tcPr>
            <w:tcW w:w="900" w:type="dxa"/>
            <w:tcBorders>
              <w:top w:val="nil"/>
              <w:left w:val="nil"/>
              <w:bottom w:val="nil"/>
              <w:right w:val="nil"/>
            </w:tcBorders>
            <w:shd w:val="clear" w:color="auto" w:fill="auto"/>
            <w:noWrap/>
            <w:vAlign w:val="center"/>
            <w:hideMark/>
            <w:tcPrChange w:id="4911" w:author="Bailey, Colin (DFO/MPO)" w:date="2024-11-01T00:04:00Z">
              <w:tcPr>
                <w:tcW w:w="900" w:type="dxa"/>
                <w:gridSpan w:val="2"/>
                <w:tcBorders>
                  <w:top w:val="nil"/>
                  <w:left w:val="nil"/>
                  <w:bottom w:val="nil"/>
                  <w:right w:val="nil"/>
                </w:tcBorders>
                <w:shd w:val="clear" w:color="auto" w:fill="auto"/>
                <w:noWrap/>
                <w:vAlign w:val="center"/>
                <w:hideMark/>
              </w:tcPr>
            </w:tcPrChange>
          </w:tcPr>
          <w:p w14:paraId="6DF89FCB" w14:textId="5B149859" w:rsidR="00B74121" w:rsidRPr="003C067C" w:rsidDel="00D21B02" w:rsidRDefault="00B74121">
            <w:pPr>
              <w:jc w:val="center"/>
              <w:rPr>
                <w:del w:id="4912" w:author="Bailey, Colin (DFO/MPO)" w:date="2024-11-01T00:09:00Z"/>
                <w:rFonts w:cs="Arial"/>
                <w:color w:val="000000"/>
                <w:sz w:val="18"/>
                <w:szCs w:val="18"/>
              </w:rPr>
            </w:pPr>
            <w:del w:id="4913"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914"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76172641" w14:textId="77172646" w:rsidR="00B74121" w:rsidRPr="003C067C" w:rsidDel="00D21B02" w:rsidRDefault="00B74121">
            <w:pPr>
              <w:jc w:val="center"/>
              <w:rPr>
                <w:del w:id="4915" w:author="Bailey, Colin (DFO/MPO)" w:date="2024-11-01T00:09:00Z"/>
                <w:rFonts w:cs="Arial"/>
                <w:color w:val="000000"/>
                <w:sz w:val="18"/>
                <w:szCs w:val="18"/>
              </w:rPr>
            </w:pPr>
            <w:del w:id="4916"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917"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71238106" w14:textId="5ECA3660" w:rsidR="00B74121" w:rsidRPr="003C067C" w:rsidDel="00D21B02" w:rsidRDefault="00B74121">
            <w:pPr>
              <w:jc w:val="center"/>
              <w:rPr>
                <w:del w:id="4918" w:author="Bailey, Colin (DFO/MPO)" w:date="2024-11-01T00:09:00Z"/>
                <w:rFonts w:cs="Arial"/>
                <w:color w:val="000000"/>
                <w:sz w:val="18"/>
                <w:szCs w:val="18"/>
              </w:rPr>
            </w:pPr>
            <w:del w:id="4919"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920"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7A19B54B" w14:textId="03D31F67" w:rsidR="00B74121" w:rsidRPr="003C067C" w:rsidDel="00D21B02" w:rsidRDefault="00B74121">
            <w:pPr>
              <w:jc w:val="center"/>
              <w:rPr>
                <w:del w:id="4921" w:author="Bailey, Colin (DFO/MPO)" w:date="2024-11-01T00:09:00Z"/>
                <w:rFonts w:cs="Arial"/>
                <w:color w:val="000000"/>
                <w:sz w:val="18"/>
                <w:szCs w:val="18"/>
              </w:rPr>
            </w:pPr>
            <w:del w:id="4922"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923"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474CF0A9" w14:textId="1E2B959F" w:rsidR="00B74121" w:rsidRPr="003C067C" w:rsidDel="00D21B02" w:rsidRDefault="00B74121">
            <w:pPr>
              <w:jc w:val="center"/>
              <w:rPr>
                <w:del w:id="4924" w:author="Bailey, Colin (DFO/MPO)" w:date="2024-11-01T00:09:00Z"/>
                <w:rFonts w:cs="Arial"/>
                <w:color w:val="000000"/>
                <w:sz w:val="18"/>
                <w:szCs w:val="18"/>
              </w:rPr>
            </w:pPr>
            <w:del w:id="4925" w:author="Bailey, Colin (DFO/MPO)" w:date="2024-11-01T00:09:00Z">
              <w:r w:rsidRPr="003C067C" w:rsidDel="00D21B02">
                <w:rPr>
                  <w:rFonts w:cs="Arial"/>
                  <w:color w:val="000000"/>
                  <w:sz w:val="18"/>
                  <w:szCs w:val="18"/>
                </w:rPr>
                <w:delText>0.20%</w:delText>
              </w:r>
            </w:del>
          </w:p>
        </w:tc>
        <w:tc>
          <w:tcPr>
            <w:tcW w:w="810" w:type="dxa"/>
            <w:tcBorders>
              <w:top w:val="nil"/>
              <w:left w:val="nil"/>
              <w:bottom w:val="nil"/>
              <w:right w:val="nil"/>
            </w:tcBorders>
            <w:shd w:val="clear" w:color="auto" w:fill="auto"/>
            <w:noWrap/>
            <w:vAlign w:val="center"/>
            <w:hideMark/>
            <w:tcPrChange w:id="4926" w:author="Bailey, Colin (DFO/MPO)" w:date="2024-11-01T00:04:00Z">
              <w:tcPr>
                <w:tcW w:w="2700" w:type="dxa"/>
                <w:gridSpan w:val="8"/>
                <w:tcBorders>
                  <w:top w:val="nil"/>
                  <w:left w:val="nil"/>
                  <w:bottom w:val="nil"/>
                  <w:right w:val="nil"/>
                </w:tcBorders>
                <w:shd w:val="clear" w:color="auto" w:fill="auto"/>
                <w:noWrap/>
                <w:vAlign w:val="center"/>
                <w:hideMark/>
              </w:tcPr>
            </w:tcPrChange>
          </w:tcPr>
          <w:p w14:paraId="6DB96B51" w14:textId="6BC35C26" w:rsidR="00B74121" w:rsidRPr="003C067C" w:rsidDel="00D21B02" w:rsidRDefault="00B74121">
            <w:pPr>
              <w:jc w:val="center"/>
              <w:rPr>
                <w:del w:id="4927" w:author="Bailey, Colin (DFO/MPO)" w:date="2024-11-01T00:09:00Z"/>
                <w:rFonts w:cs="Arial"/>
                <w:color w:val="000000"/>
                <w:sz w:val="18"/>
                <w:szCs w:val="18"/>
              </w:rPr>
            </w:pPr>
            <w:del w:id="4928" w:author="Bailey, Colin (DFO/MPO)" w:date="2024-11-01T00:09:00Z">
              <w:r w:rsidRPr="003C067C" w:rsidDel="00D21B02">
                <w:rPr>
                  <w:rFonts w:cs="Arial"/>
                  <w:color w:val="000000"/>
                  <w:sz w:val="18"/>
                  <w:szCs w:val="18"/>
                </w:rPr>
                <w:delText>0.08%</w:delText>
              </w:r>
            </w:del>
          </w:p>
        </w:tc>
        <w:tc>
          <w:tcPr>
            <w:tcW w:w="810" w:type="dxa"/>
            <w:tcBorders>
              <w:top w:val="nil"/>
              <w:left w:val="nil"/>
              <w:bottom w:val="nil"/>
              <w:right w:val="nil"/>
            </w:tcBorders>
            <w:shd w:val="clear" w:color="auto" w:fill="auto"/>
            <w:noWrap/>
            <w:vAlign w:val="center"/>
            <w:hideMark/>
            <w:tcPrChange w:id="4929" w:author="Bailey, Colin (DFO/MPO)" w:date="2024-11-01T00:04:00Z">
              <w:tcPr>
                <w:tcW w:w="756" w:type="dxa"/>
                <w:gridSpan w:val="2"/>
                <w:tcBorders>
                  <w:top w:val="nil"/>
                  <w:left w:val="nil"/>
                  <w:bottom w:val="nil"/>
                  <w:right w:val="nil"/>
                </w:tcBorders>
                <w:shd w:val="clear" w:color="auto" w:fill="auto"/>
                <w:noWrap/>
                <w:vAlign w:val="center"/>
                <w:hideMark/>
              </w:tcPr>
            </w:tcPrChange>
          </w:tcPr>
          <w:p w14:paraId="7D570027" w14:textId="303A3F94" w:rsidR="00B74121" w:rsidRPr="003C067C" w:rsidDel="00D21B02" w:rsidRDefault="00B74121">
            <w:pPr>
              <w:jc w:val="center"/>
              <w:rPr>
                <w:del w:id="4930" w:author="Bailey, Colin (DFO/MPO)" w:date="2024-11-01T00:09:00Z"/>
                <w:rFonts w:cs="Arial"/>
                <w:color w:val="000000"/>
                <w:sz w:val="18"/>
                <w:szCs w:val="18"/>
              </w:rPr>
            </w:pPr>
            <w:del w:id="4931" w:author="Bailey, Colin (DFO/MPO)" w:date="2024-11-01T00:09:00Z">
              <w:r w:rsidRPr="003C067C" w:rsidDel="00D21B02">
                <w:rPr>
                  <w:rFonts w:cs="Arial"/>
                  <w:color w:val="000000"/>
                  <w:sz w:val="18"/>
                  <w:szCs w:val="18"/>
                </w:rPr>
                <w:delText>0.00%</w:delText>
              </w:r>
            </w:del>
          </w:p>
        </w:tc>
        <w:tc>
          <w:tcPr>
            <w:tcW w:w="806" w:type="dxa"/>
            <w:tcBorders>
              <w:top w:val="nil"/>
              <w:left w:val="nil"/>
              <w:bottom w:val="nil"/>
              <w:right w:val="nil"/>
            </w:tcBorders>
            <w:shd w:val="clear" w:color="auto" w:fill="auto"/>
            <w:noWrap/>
            <w:vAlign w:val="center"/>
            <w:hideMark/>
            <w:tcPrChange w:id="4932" w:author="Bailey, Colin (DFO/MPO)" w:date="2024-11-01T00:04:00Z">
              <w:tcPr>
                <w:tcW w:w="809" w:type="dxa"/>
                <w:tcBorders>
                  <w:top w:val="nil"/>
                  <w:left w:val="nil"/>
                  <w:bottom w:val="nil"/>
                  <w:right w:val="nil"/>
                </w:tcBorders>
                <w:shd w:val="clear" w:color="auto" w:fill="auto"/>
                <w:noWrap/>
                <w:vAlign w:val="center"/>
                <w:hideMark/>
              </w:tcPr>
            </w:tcPrChange>
          </w:tcPr>
          <w:p w14:paraId="0DADD095" w14:textId="0803BB0C" w:rsidR="00B74121" w:rsidRPr="003C067C" w:rsidDel="00D21B02" w:rsidRDefault="00B74121">
            <w:pPr>
              <w:jc w:val="center"/>
              <w:rPr>
                <w:del w:id="4933" w:author="Bailey, Colin (DFO/MPO)" w:date="2024-11-01T00:09:00Z"/>
                <w:rFonts w:cs="Arial"/>
                <w:color w:val="000000"/>
                <w:sz w:val="18"/>
                <w:szCs w:val="18"/>
              </w:rPr>
            </w:pPr>
            <w:del w:id="4934" w:author="Bailey, Colin (DFO/MPO)" w:date="2024-11-01T00:09:00Z">
              <w:r w:rsidRPr="003C067C" w:rsidDel="00D21B02">
                <w:rPr>
                  <w:rFonts w:cs="Arial"/>
                  <w:color w:val="000000"/>
                  <w:sz w:val="18"/>
                  <w:szCs w:val="18"/>
                </w:rPr>
                <w:delText>0.02%</w:delText>
              </w:r>
            </w:del>
          </w:p>
        </w:tc>
        <w:tc>
          <w:tcPr>
            <w:tcW w:w="806" w:type="dxa"/>
            <w:tcBorders>
              <w:top w:val="nil"/>
              <w:left w:val="nil"/>
              <w:bottom w:val="nil"/>
              <w:right w:val="nil"/>
            </w:tcBorders>
            <w:shd w:val="clear" w:color="auto" w:fill="auto"/>
            <w:noWrap/>
            <w:vAlign w:val="center"/>
            <w:hideMark/>
            <w:tcPrChange w:id="4935" w:author="Bailey, Colin (DFO/MPO)" w:date="2024-11-01T00:04:00Z">
              <w:tcPr>
                <w:tcW w:w="809" w:type="dxa"/>
                <w:tcBorders>
                  <w:top w:val="nil"/>
                  <w:left w:val="nil"/>
                  <w:bottom w:val="nil"/>
                  <w:right w:val="nil"/>
                </w:tcBorders>
                <w:shd w:val="clear" w:color="auto" w:fill="auto"/>
                <w:noWrap/>
                <w:vAlign w:val="center"/>
                <w:hideMark/>
              </w:tcPr>
            </w:tcPrChange>
          </w:tcPr>
          <w:p w14:paraId="602793B5" w14:textId="26594426" w:rsidR="00B74121" w:rsidRPr="003C067C" w:rsidDel="00D21B02" w:rsidRDefault="00B74121">
            <w:pPr>
              <w:jc w:val="center"/>
              <w:rPr>
                <w:del w:id="4936" w:author="Bailey, Colin (DFO/MPO)" w:date="2024-11-01T00:09:00Z"/>
                <w:rFonts w:cs="Arial"/>
                <w:color w:val="000000"/>
                <w:sz w:val="18"/>
                <w:szCs w:val="18"/>
              </w:rPr>
            </w:pPr>
            <w:del w:id="4937" w:author="Bailey, Colin (DFO/MPO)" w:date="2024-11-01T00:09:00Z">
              <w:r w:rsidRPr="003C067C" w:rsidDel="00D21B02">
                <w:rPr>
                  <w:rFonts w:cs="Arial"/>
                  <w:color w:val="000000"/>
                  <w:sz w:val="18"/>
                  <w:szCs w:val="18"/>
                </w:rPr>
                <w:delText>0.35%</w:delText>
              </w:r>
            </w:del>
          </w:p>
        </w:tc>
      </w:tr>
      <w:tr w:rsidR="0058659A" w:rsidRPr="008A296C" w:rsidDel="00D21B02" w14:paraId="1A5FE6E5" w14:textId="07D59501" w:rsidTr="0058659A">
        <w:tblPrEx>
          <w:tblPrExChange w:id="4938" w:author="Bailey, Colin (DFO/MPO)" w:date="2024-11-01T00:04:00Z">
            <w:tblPrEx>
              <w:tblW w:w="14884" w:type="dxa"/>
            </w:tblPrEx>
          </w:tblPrExChange>
        </w:tblPrEx>
        <w:trPr>
          <w:trHeight w:val="300"/>
          <w:del w:id="4939" w:author="Bailey, Colin (DFO/MPO)" w:date="2024-11-01T00:09:00Z"/>
          <w:trPrChange w:id="4940" w:author="Bailey, Colin (DFO/MPO)" w:date="2024-11-01T00:04:00Z">
            <w:trPr>
              <w:trHeight w:val="300"/>
            </w:trPr>
          </w:trPrChange>
        </w:trPr>
        <w:tc>
          <w:tcPr>
            <w:tcW w:w="2428" w:type="dxa"/>
            <w:tcBorders>
              <w:top w:val="nil"/>
              <w:left w:val="nil"/>
              <w:bottom w:val="nil"/>
              <w:right w:val="nil"/>
            </w:tcBorders>
            <w:shd w:val="clear" w:color="auto" w:fill="auto"/>
            <w:noWrap/>
            <w:vAlign w:val="center"/>
            <w:hideMark/>
            <w:tcPrChange w:id="4941" w:author="Bailey, Colin (DFO/MPO)" w:date="2024-11-01T00:04:00Z">
              <w:tcPr>
                <w:tcW w:w="2430" w:type="dxa"/>
                <w:gridSpan w:val="2"/>
                <w:tcBorders>
                  <w:top w:val="nil"/>
                  <w:left w:val="nil"/>
                  <w:bottom w:val="nil"/>
                  <w:right w:val="nil"/>
                </w:tcBorders>
                <w:shd w:val="clear" w:color="auto" w:fill="auto"/>
                <w:noWrap/>
                <w:vAlign w:val="center"/>
                <w:hideMark/>
              </w:tcPr>
            </w:tcPrChange>
          </w:tcPr>
          <w:p w14:paraId="4D2F8242" w14:textId="1EFC11C9" w:rsidR="00B74121" w:rsidRPr="003C067C" w:rsidDel="00D21B02" w:rsidRDefault="00B74121">
            <w:pPr>
              <w:rPr>
                <w:del w:id="4942" w:author="Bailey, Colin (DFO/MPO)" w:date="2024-11-01T00:09:00Z"/>
                <w:rFonts w:cs="Arial"/>
                <w:color w:val="000000"/>
                <w:sz w:val="18"/>
                <w:szCs w:val="18"/>
              </w:rPr>
            </w:pPr>
            <w:del w:id="4943" w:author="Bailey, Colin (DFO/MPO)" w:date="2024-11-01T00:09:00Z">
              <w:r w:rsidRPr="003C067C" w:rsidDel="00D21B02">
                <w:rPr>
                  <w:rFonts w:cs="Arial"/>
                  <w:color w:val="000000"/>
                  <w:sz w:val="18"/>
                  <w:szCs w:val="18"/>
                </w:rPr>
                <w:delText>Qualark Test Fishery</w:delText>
              </w:r>
            </w:del>
          </w:p>
        </w:tc>
        <w:tc>
          <w:tcPr>
            <w:tcW w:w="809" w:type="dxa"/>
            <w:tcBorders>
              <w:top w:val="nil"/>
              <w:left w:val="nil"/>
              <w:bottom w:val="nil"/>
              <w:right w:val="nil"/>
            </w:tcBorders>
            <w:shd w:val="clear" w:color="auto" w:fill="auto"/>
            <w:noWrap/>
            <w:vAlign w:val="center"/>
            <w:hideMark/>
            <w:tcPrChange w:id="4944"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32A4FF16" w14:textId="71926E52" w:rsidR="00B74121" w:rsidRPr="003C067C" w:rsidDel="00D21B02" w:rsidRDefault="00B74121">
            <w:pPr>
              <w:jc w:val="center"/>
              <w:rPr>
                <w:del w:id="4945" w:author="Bailey, Colin (DFO/MPO)" w:date="2024-11-01T00:09:00Z"/>
                <w:rFonts w:cs="Arial"/>
                <w:color w:val="000000"/>
                <w:sz w:val="18"/>
                <w:szCs w:val="18"/>
              </w:rPr>
            </w:pPr>
            <w:del w:id="4946"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947"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7EDAB20D" w14:textId="0D2787DE" w:rsidR="00B74121" w:rsidRPr="003C067C" w:rsidDel="00D21B02" w:rsidRDefault="00B74121">
            <w:pPr>
              <w:jc w:val="center"/>
              <w:rPr>
                <w:del w:id="4948" w:author="Bailey, Colin (DFO/MPO)" w:date="2024-11-01T00:09:00Z"/>
                <w:rFonts w:cs="Arial"/>
                <w:color w:val="000000"/>
                <w:sz w:val="18"/>
                <w:szCs w:val="18"/>
              </w:rPr>
            </w:pPr>
            <w:del w:id="4949"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950"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26ED8C5E" w14:textId="0C5970FF" w:rsidR="00B74121" w:rsidRPr="003C067C" w:rsidDel="00D21B02" w:rsidRDefault="00B74121">
            <w:pPr>
              <w:jc w:val="center"/>
              <w:rPr>
                <w:del w:id="4951" w:author="Bailey, Colin (DFO/MPO)" w:date="2024-11-01T00:09:00Z"/>
                <w:rFonts w:cs="Arial"/>
                <w:color w:val="000000"/>
                <w:sz w:val="18"/>
                <w:szCs w:val="18"/>
              </w:rPr>
            </w:pPr>
            <w:del w:id="4952"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953"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022EBE81" w14:textId="5343D294" w:rsidR="00B74121" w:rsidRPr="003C067C" w:rsidDel="00D21B02" w:rsidRDefault="00B74121">
            <w:pPr>
              <w:jc w:val="center"/>
              <w:rPr>
                <w:del w:id="4954" w:author="Bailey, Colin (DFO/MPO)" w:date="2024-11-01T00:09:00Z"/>
                <w:rFonts w:cs="Arial"/>
                <w:color w:val="000000"/>
                <w:sz w:val="18"/>
                <w:szCs w:val="18"/>
              </w:rPr>
            </w:pPr>
            <w:del w:id="4955" w:author="Bailey, Colin (DFO/MPO)" w:date="2024-11-01T00:09:00Z">
              <w:r w:rsidRPr="003C067C" w:rsidDel="00D21B02">
                <w:rPr>
                  <w:rFonts w:cs="Arial"/>
                  <w:color w:val="000000"/>
                  <w:sz w:val="18"/>
                  <w:szCs w:val="18"/>
                </w:rPr>
                <w:delText>0.00%</w:delText>
              </w:r>
            </w:del>
          </w:p>
        </w:tc>
        <w:tc>
          <w:tcPr>
            <w:tcW w:w="900" w:type="dxa"/>
            <w:tcBorders>
              <w:top w:val="nil"/>
              <w:left w:val="nil"/>
              <w:bottom w:val="nil"/>
              <w:right w:val="nil"/>
            </w:tcBorders>
            <w:shd w:val="clear" w:color="auto" w:fill="auto"/>
            <w:noWrap/>
            <w:vAlign w:val="center"/>
            <w:hideMark/>
            <w:tcPrChange w:id="4956" w:author="Bailey, Colin (DFO/MPO)" w:date="2024-11-01T00:04:00Z">
              <w:tcPr>
                <w:tcW w:w="900" w:type="dxa"/>
                <w:gridSpan w:val="2"/>
                <w:tcBorders>
                  <w:top w:val="nil"/>
                  <w:left w:val="nil"/>
                  <w:bottom w:val="nil"/>
                  <w:right w:val="nil"/>
                </w:tcBorders>
                <w:shd w:val="clear" w:color="auto" w:fill="auto"/>
                <w:noWrap/>
                <w:vAlign w:val="center"/>
                <w:hideMark/>
              </w:tcPr>
            </w:tcPrChange>
          </w:tcPr>
          <w:p w14:paraId="564F11DC" w14:textId="4D7BB316" w:rsidR="00B74121" w:rsidRPr="003C067C" w:rsidDel="00D21B02" w:rsidRDefault="00B74121">
            <w:pPr>
              <w:jc w:val="center"/>
              <w:rPr>
                <w:del w:id="4957" w:author="Bailey, Colin (DFO/MPO)" w:date="2024-11-01T00:09:00Z"/>
                <w:rFonts w:cs="Arial"/>
                <w:color w:val="000000"/>
                <w:sz w:val="18"/>
                <w:szCs w:val="18"/>
              </w:rPr>
            </w:pPr>
            <w:del w:id="4958"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959"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326D0B34" w14:textId="0EC596E9" w:rsidR="00B74121" w:rsidRPr="003C067C" w:rsidDel="00D21B02" w:rsidRDefault="00B74121">
            <w:pPr>
              <w:jc w:val="center"/>
              <w:rPr>
                <w:del w:id="4960" w:author="Bailey, Colin (DFO/MPO)" w:date="2024-11-01T00:09:00Z"/>
                <w:rFonts w:cs="Arial"/>
                <w:color w:val="000000"/>
                <w:sz w:val="18"/>
                <w:szCs w:val="18"/>
              </w:rPr>
            </w:pPr>
            <w:del w:id="4961"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962"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1C53920D" w14:textId="7350394A" w:rsidR="00B74121" w:rsidRPr="003C067C" w:rsidDel="00D21B02" w:rsidRDefault="00B74121">
            <w:pPr>
              <w:jc w:val="center"/>
              <w:rPr>
                <w:del w:id="4963" w:author="Bailey, Colin (DFO/MPO)" w:date="2024-11-01T00:09:00Z"/>
                <w:rFonts w:cs="Arial"/>
                <w:color w:val="000000"/>
                <w:sz w:val="18"/>
                <w:szCs w:val="18"/>
              </w:rPr>
            </w:pPr>
            <w:del w:id="4964"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965"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4D16AD20" w14:textId="4DD6E192" w:rsidR="00B74121" w:rsidRPr="003C067C" w:rsidDel="00D21B02" w:rsidRDefault="00B74121">
            <w:pPr>
              <w:jc w:val="center"/>
              <w:rPr>
                <w:del w:id="4966" w:author="Bailey, Colin (DFO/MPO)" w:date="2024-11-01T00:09:00Z"/>
                <w:rFonts w:cs="Arial"/>
                <w:color w:val="000000"/>
                <w:sz w:val="18"/>
                <w:szCs w:val="18"/>
              </w:rPr>
            </w:pPr>
            <w:del w:id="4967" w:author="Bailey, Colin (DFO/MPO)" w:date="2024-11-01T00:09:00Z">
              <w:r w:rsidRPr="003C067C" w:rsidDel="00D21B02">
                <w:rPr>
                  <w:rFonts w:cs="Arial"/>
                  <w:color w:val="000000"/>
                  <w:sz w:val="18"/>
                  <w:szCs w:val="18"/>
                </w:rPr>
                <w:delText>0.20%</w:delText>
              </w:r>
            </w:del>
          </w:p>
        </w:tc>
        <w:tc>
          <w:tcPr>
            <w:tcW w:w="810" w:type="dxa"/>
            <w:tcBorders>
              <w:top w:val="nil"/>
              <w:left w:val="nil"/>
              <w:bottom w:val="nil"/>
              <w:right w:val="nil"/>
            </w:tcBorders>
            <w:shd w:val="clear" w:color="auto" w:fill="auto"/>
            <w:noWrap/>
            <w:vAlign w:val="center"/>
            <w:hideMark/>
            <w:tcPrChange w:id="4968"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79FC8B80" w14:textId="40B45378" w:rsidR="00B74121" w:rsidRPr="003C067C" w:rsidDel="00D21B02" w:rsidRDefault="00B74121">
            <w:pPr>
              <w:jc w:val="center"/>
              <w:rPr>
                <w:del w:id="4969" w:author="Bailey, Colin (DFO/MPO)" w:date="2024-11-01T00:09:00Z"/>
                <w:rFonts w:cs="Arial"/>
                <w:color w:val="000000"/>
                <w:sz w:val="18"/>
                <w:szCs w:val="18"/>
              </w:rPr>
            </w:pPr>
            <w:del w:id="4970"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center"/>
            <w:hideMark/>
            <w:tcPrChange w:id="4971" w:author="Bailey, Colin (DFO/MPO)" w:date="2024-11-01T00:04:00Z">
              <w:tcPr>
                <w:tcW w:w="2700" w:type="dxa"/>
                <w:gridSpan w:val="8"/>
                <w:tcBorders>
                  <w:top w:val="nil"/>
                  <w:left w:val="nil"/>
                  <w:bottom w:val="nil"/>
                  <w:right w:val="nil"/>
                </w:tcBorders>
                <w:shd w:val="clear" w:color="auto" w:fill="auto"/>
                <w:noWrap/>
                <w:vAlign w:val="center"/>
                <w:hideMark/>
              </w:tcPr>
            </w:tcPrChange>
          </w:tcPr>
          <w:p w14:paraId="68809666" w14:textId="644F658E" w:rsidR="00B74121" w:rsidRPr="003C067C" w:rsidDel="00D21B02" w:rsidRDefault="00B74121">
            <w:pPr>
              <w:jc w:val="center"/>
              <w:rPr>
                <w:del w:id="4972" w:author="Bailey, Colin (DFO/MPO)" w:date="2024-11-01T00:09:00Z"/>
                <w:rFonts w:cs="Arial"/>
                <w:color w:val="000000"/>
                <w:sz w:val="18"/>
                <w:szCs w:val="18"/>
              </w:rPr>
            </w:pPr>
            <w:del w:id="4973" w:author="Bailey, Colin (DFO/MPO)" w:date="2024-11-01T00:09:00Z">
              <w:r w:rsidRPr="003C067C" w:rsidDel="00D21B02">
                <w:rPr>
                  <w:rFonts w:cs="Arial"/>
                  <w:color w:val="000000"/>
                  <w:sz w:val="18"/>
                  <w:szCs w:val="18"/>
                </w:rPr>
                <w:delText>0.02%</w:delText>
              </w:r>
            </w:del>
          </w:p>
        </w:tc>
        <w:tc>
          <w:tcPr>
            <w:tcW w:w="810" w:type="dxa"/>
            <w:tcBorders>
              <w:top w:val="nil"/>
              <w:left w:val="nil"/>
              <w:bottom w:val="nil"/>
              <w:right w:val="nil"/>
            </w:tcBorders>
            <w:shd w:val="clear" w:color="auto" w:fill="auto"/>
            <w:noWrap/>
            <w:vAlign w:val="center"/>
            <w:hideMark/>
            <w:tcPrChange w:id="4974" w:author="Bailey, Colin (DFO/MPO)" w:date="2024-11-01T00:04:00Z">
              <w:tcPr>
                <w:tcW w:w="756" w:type="dxa"/>
                <w:gridSpan w:val="2"/>
                <w:tcBorders>
                  <w:top w:val="nil"/>
                  <w:left w:val="nil"/>
                  <w:bottom w:val="nil"/>
                  <w:right w:val="nil"/>
                </w:tcBorders>
                <w:shd w:val="clear" w:color="auto" w:fill="auto"/>
                <w:noWrap/>
                <w:vAlign w:val="center"/>
                <w:hideMark/>
              </w:tcPr>
            </w:tcPrChange>
          </w:tcPr>
          <w:p w14:paraId="2816AC49" w14:textId="45CE690D" w:rsidR="00B74121" w:rsidRPr="003C067C" w:rsidDel="00D21B02" w:rsidRDefault="00B74121">
            <w:pPr>
              <w:jc w:val="center"/>
              <w:rPr>
                <w:del w:id="4975" w:author="Bailey, Colin (DFO/MPO)" w:date="2024-11-01T00:09:00Z"/>
                <w:rFonts w:cs="Arial"/>
                <w:color w:val="000000"/>
                <w:sz w:val="18"/>
                <w:szCs w:val="18"/>
              </w:rPr>
            </w:pPr>
            <w:del w:id="4976" w:author="Bailey, Colin (DFO/MPO)" w:date="2024-11-01T00:09:00Z">
              <w:r w:rsidRPr="003C067C" w:rsidDel="00D21B02">
                <w:rPr>
                  <w:rFonts w:cs="Arial"/>
                  <w:color w:val="000000"/>
                  <w:sz w:val="18"/>
                  <w:szCs w:val="18"/>
                </w:rPr>
                <w:delText>0.00%</w:delText>
              </w:r>
            </w:del>
          </w:p>
        </w:tc>
        <w:tc>
          <w:tcPr>
            <w:tcW w:w="806" w:type="dxa"/>
            <w:tcBorders>
              <w:top w:val="nil"/>
              <w:left w:val="nil"/>
              <w:bottom w:val="nil"/>
              <w:right w:val="nil"/>
            </w:tcBorders>
            <w:shd w:val="clear" w:color="auto" w:fill="auto"/>
            <w:noWrap/>
            <w:vAlign w:val="center"/>
            <w:hideMark/>
            <w:tcPrChange w:id="4977" w:author="Bailey, Colin (DFO/MPO)" w:date="2024-11-01T00:04:00Z">
              <w:tcPr>
                <w:tcW w:w="809" w:type="dxa"/>
                <w:tcBorders>
                  <w:top w:val="nil"/>
                  <w:left w:val="nil"/>
                  <w:bottom w:val="nil"/>
                  <w:right w:val="nil"/>
                </w:tcBorders>
                <w:shd w:val="clear" w:color="auto" w:fill="auto"/>
                <w:noWrap/>
                <w:vAlign w:val="center"/>
                <w:hideMark/>
              </w:tcPr>
            </w:tcPrChange>
          </w:tcPr>
          <w:p w14:paraId="08DC2F36" w14:textId="28F5EECB" w:rsidR="00B74121" w:rsidRPr="003C067C" w:rsidDel="00D21B02" w:rsidRDefault="00B74121">
            <w:pPr>
              <w:jc w:val="center"/>
              <w:rPr>
                <w:del w:id="4978" w:author="Bailey, Colin (DFO/MPO)" w:date="2024-11-01T00:09:00Z"/>
                <w:rFonts w:cs="Arial"/>
                <w:color w:val="000000"/>
                <w:sz w:val="18"/>
                <w:szCs w:val="18"/>
              </w:rPr>
            </w:pPr>
            <w:del w:id="4979" w:author="Bailey, Colin (DFO/MPO)" w:date="2024-11-01T00:09:00Z">
              <w:r w:rsidRPr="003C067C" w:rsidDel="00D21B02">
                <w:rPr>
                  <w:rFonts w:cs="Arial"/>
                  <w:color w:val="000000"/>
                  <w:sz w:val="18"/>
                  <w:szCs w:val="18"/>
                </w:rPr>
                <w:delText>0.09%</w:delText>
              </w:r>
            </w:del>
          </w:p>
        </w:tc>
        <w:tc>
          <w:tcPr>
            <w:tcW w:w="806" w:type="dxa"/>
            <w:tcBorders>
              <w:top w:val="nil"/>
              <w:left w:val="nil"/>
              <w:bottom w:val="nil"/>
              <w:right w:val="nil"/>
            </w:tcBorders>
            <w:shd w:val="clear" w:color="auto" w:fill="auto"/>
            <w:noWrap/>
            <w:vAlign w:val="center"/>
            <w:hideMark/>
            <w:tcPrChange w:id="4980" w:author="Bailey, Colin (DFO/MPO)" w:date="2024-11-01T00:04:00Z">
              <w:tcPr>
                <w:tcW w:w="809" w:type="dxa"/>
                <w:tcBorders>
                  <w:top w:val="nil"/>
                  <w:left w:val="nil"/>
                  <w:bottom w:val="nil"/>
                  <w:right w:val="nil"/>
                </w:tcBorders>
                <w:shd w:val="clear" w:color="auto" w:fill="auto"/>
                <w:noWrap/>
                <w:vAlign w:val="center"/>
                <w:hideMark/>
              </w:tcPr>
            </w:tcPrChange>
          </w:tcPr>
          <w:p w14:paraId="020BD10F" w14:textId="2CA317D2" w:rsidR="00B74121" w:rsidRPr="003C067C" w:rsidDel="00D21B02" w:rsidRDefault="00B74121">
            <w:pPr>
              <w:jc w:val="center"/>
              <w:rPr>
                <w:del w:id="4981" w:author="Bailey, Colin (DFO/MPO)" w:date="2024-11-01T00:09:00Z"/>
                <w:rFonts w:cs="Arial"/>
                <w:color w:val="000000"/>
                <w:sz w:val="18"/>
                <w:szCs w:val="18"/>
              </w:rPr>
            </w:pPr>
            <w:del w:id="4982" w:author="Bailey, Colin (DFO/MPO)" w:date="2024-11-01T00:09:00Z">
              <w:r w:rsidRPr="003C067C" w:rsidDel="00D21B02">
                <w:rPr>
                  <w:rFonts w:cs="Arial"/>
                  <w:color w:val="000000"/>
                  <w:sz w:val="18"/>
                  <w:szCs w:val="18"/>
                </w:rPr>
                <w:delText>0.13%</w:delText>
              </w:r>
            </w:del>
          </w:p>
        </w:tc>
      </w:tr>
      <w:tr w:rsidR="0058659A" w:rsidRPr="008A296C" w:rsidDel="00D21B02" w14:paraId="1AC7699D" w14:textId="00D510E5" w:rsidTr="0058659A">
        <w:tblPrEx>
          <w:tblPrExChange w:id="4983" w:author="Bailey, Colin (DFO/MPO)" w:date="2024-11-01T00:04:00Z">
            <w:tblPrEx>
              <w:tblW w:w="14884" w:type="dxa"/>
            </w:tblPrEx>
          </w:tblPrExChange>
        </w:tblPrEx>
        <w:trPr>
          <w:trHeight w:val="300"/>
          <w:del w:id="4984" w:author="Bailey, Colin (DFO/MPO)" w:date="2024-11-01T00:09:00Z"/>
          <w:trPrChange w:id="4985" w:author="Bailey, Colin (DFO/MPO)" w:date="2024-11-01T00:04:00Z">
            <w:trPr>
              <w:trHeight w:val="300"/>
            </w:trPr>
          </w:trPrChange>
        </w:trPr>
        <w:tc>
          <w:tcPr>
            <w:tcW w:w="2428" w:type="dxa"/>
            <w:tcBorders>
              <w:top w:val="nil"/>
              <w:left w:val="nil"/>
              <w:bottom w:val="nil"/>
              <w:right w:val="nil"/>
            </w:tcBorders>
            <w:shd w:val="clear" w:color="auto" w:fill="auto"/>
            <w:noWrap/>
            <w:vAlign w:val="center"/>
            <w:hideMark/>
            <w:tcPrChange w:id="4986" w:author="Bailey, Colin (DFO/MPO)" w:date="2024-11-01T00:04:00Z">
              <w:tcPr>
                <w:tcW w:w="2430" w:type="dxa"/>
                <w:gridSpan w:val="2"/>
                <w:tcBorders>
                  <w:top w:val="nil"/>
                  <w:left w:val="nil"/>
                  <w:bottom w:val="nil"/>
                  <w:right w:val="nil"/>
                </w:tcBorders>
                <w:shd w:val="clear" w:color="auto" w:fill="auto"/>
                <w:noWrap/>
                <w:vAlign w:val="center"/>
                <w:hideMark/>
              </w:tcPr>
            </w:tcPrChange>
          </w:tcPr>
          <w:p w14:paraId="6C29ACBE" w14:textId="5978A7FD" w:rsidR="00B74121" w:rsidRPr="003C067C" w:rsidDel="00D21B02" w:rsidRDefault="00B74121">
            <w:pPr>
              <w:rPr>
                <w:del w:id="4987" w:author="Bailey, Colin (DFO/MPO)" w:date="2024-11-01T00:09:00Z"/>
                <w:rFonts w:cs="Arial"/>
                <w:color w:val="000000"/>
                <w:sz w:val="18"/>
                <w:szCs w:val="18"/>
              </w:rPr>
            </w:pPr>
            <w:del w:id="4988" w:author="Bailey, Colin (DFO/MPO)" w:date="2024-11-01T00:09:00Z">
              <w:r w:rsidRPr="003C067C" w:rsidDel="00D21B02">
                <w:rPr>
                  <w:rFonts w:cs="Arial"/>
                  <w:color w:val="000000"/>
                  <w:sz w:val="18"/>
                  <w:szCs w:val="18"/>
                </w:rPr>
                <w:delText>Thompson R Test Fishery</w:delText>
              </w:r>
            </w:del>
          </w:p>
        </w:tc>
        <w:tc>
          <w:tcPr>
            <w:tcW w:w="809" w:type="dxa"/>
            <w:tcBorders>
              <w:top w:val="nil"/>
              <w:left w:val="nil"/>
              <w:bottom w:val="nil"/>
              <w:right w:val="nil"/>
            </w:tcBorders>
            <w:shd w:val="clear" w:color="auto" w:fill="auto"/>
            <w:noWrap/>
            <w:vAlign w:val="center"/>
            <w:hideMark/>
            <w:tcPrChange w:id="4989"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15D4E5CB" w14:textId="74C008D2" w:rsidR="00B74121" w:rsidRPr="003C067C" w:rsidDel="00D21B02" w:rsidRDefault="00B74121">
            <w:pPr>
              <w:jc w:val="center"/>
              <w:rPr>
                <w:del w:id="4990" w:author="Bailey, Colin (DFO/MPO)" w:date="2024-11-01T00:09:00Z"/>
                <w:rFonts w:cs="Arial"/>
                <w:color w:val="000000"/>
                <w:sz w:val="18"/>
                <w:szCs w:val="18"/>
              </w:rPr>
            </w:pPr>
            <w:del w:id="4991"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992"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23805E76" w14:textId="7A670EBB" w:rsidR="00B74121" w:rsidRPr="003C067C" w:rsidDel="00D21B02" w:rsidRDefault="00B74121">
            <w:pPr>
              <w:jc w:val="center"/>
              <w:rPr>
                <w:del w:id="4993" w:author="Bailey, Colin (DFO/MPO)" w:date="2024-11-01T00:09:00Z"/>
                <w:rFonts w:cs="Arial"/>
                <w:color w:val="000000"/>
                <w:sz w:val="18"/>
                <w:szCs w:val="18"/>
              </w:rPr>
            </w:pPr>
            <w:del w:id="4994"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995"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0EB493CF" w14:textId="3020736E" w:rsidR="00B74121" w:rsidRPr="003C067C" w:rsidDel="00D21B02" w:rsidRDefault="00B74121">
            <w:pPr>
              <w:jc w:val="center"/>
              <w:rPr>
                <w:del w:id="4996" w:author="Bailey, Colin (DFO/MPO)" w:date="2024-11-01T00:09:00Z"/>
                <w:rFonts w:cs="Arial"/>
                <w:color w:val="000000"/>
                <w:sz w:val="18"/>
                <w:szCs w:val="18"/>
              </w:rPr>
            </w:pPr>
            <w:del w:id="4997"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4998"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409735DB" w14:textId="572C802D" w:rsidR="00B74121" w:rsidRPr="003C067C" w:rsidDel="00D21B02" w:rsidRDefault="00B74121">
            <w:pPr>
              <w:jc w:val="center"/>
              <w:rPr>
                <w:del w:id="4999" w:author="Bailey, Colin (DFO/MPO)" w:date="2024-11-01T00:09:00Z"/>
                <w:rFonts w:cs="Arial"/>
                <w:color w:val="000000"/>
                <w:sz w:val="18"/>
                <w:szCs w:val="18"/>
              </w:rPr>
            </w:pPr>
            <w:del w:id="5000" w:author="Bailey, Colin (DFO/MPO)" w:date="2024-11-01T00:09:00Z">
              <w:r w:rsidRPr="003C067C" w:rsidDel="00D21B02">
                <w:rPr>
                  <w:rFonts w:cs="Arial"/>
                  <w:color w:val="000000"/>
                  <w:sz w:val="18"/>
                  <w:szCs w:val="18"/>
                </w:rPr>
                <w:delText>0.00%</w:delText>
              </w:r>
            </w:del>
          </w:p>
        </w:tc>
        <w:tc>
          <w:tcPr>
            <w:tcW w:w="900" w:type="dxa"/>
            <w:tcBorders>
              <w:top w:val="nil"/>
              <w:left w:val="nil"/>
              <w:bottom w:val="nil"/>
              <w:right w:val="nil"/>
            </w:tcBorders>
            <w:shd w:val="clear" w:color="auto" w:fill="auto"/>
            <w:noWrap/>
            <w:vAlign w:val="center"/>
            <w:hideMark/>
            <w:tcPrChange w:id="5001" w:author="Bailey, Colin (DFO/MPO)" w:date="2024-11-01T00:04:00Z">
              <w:tcPr>
                <w:tcW w:w="900" w:type="dxa"/>
                <w:gridSpan w:val="2"/>
                <w:tcBorders>
                  <w:top w:val="nil"/>
                  <w:left w:val="nil"/>
                  <w:bottom w:val="nil"/>
                  <w:right w:val="nil"/>
                </w:tcBorders>
                <w:shd w:val="clear" w:color="auto" w:fill="auto"/>
                <w:noWrap/>
                <w:vAlign w:val="center"/>
                <w:hideMark/>
              </w:tcPr>
            </w:tcPrChange>
          </w:tcPr>
          <w:p w14:paraId="03F9DB3E" w14:textId="25A021B5" w:rsidR="00B74121" w:rsidRPr="003C067C" w:rsidDel="00D21B02" w:rsidRDefault="00B74121">
            <w:pPr>
              <w:jc w:val="center"/>
              <w:rPr>
                <w:del w:id="5002" w:author="Bailey, Colin (DFO/MPO)" w:date="2024-11-01T00:09:00Z"/>
                <w:rFonts w:cs="Arial"/>
                <w:color w:val="000000"/>
                <w:sz w:val="18"/>
                <w:szCs w:val="18"/>
              </w:rPr>
            </w:pPr>
            <w:del w:id="5003"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004"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235C9458" w14:textId="46A53A32" w:rsidR="00B74121" w:rsidRPr="003C067C" w:rsidDel="00D21B02" w:rsidRDefault="00B74121">
            <w:pPr>
              <w:jc w:val="center"/>
              <w:rPr>
                <w:del w:id="5005" w:author="Bailey, Colin (DFO/MPO)" w:date="2024-11-01T00:09:00Z"/>
                <w:rFonts w:cs="Arial"/>
                <w:color w:val="000000"/>
                <w:sz w:val="18"/>
                <w:szCs w:val="18"/>
              </w:rPr>
            </w:pPr>
            <w:del w:id="5006"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007"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31B3BE00" w14:textId="31DC4537" w:rsidR="00B74121" w:rsidRPr="003C067C" w:rsidDel="00D21B02" w:rsidRDefault="00B74121">
            <w:pPr>
              <w:jc w:val="center"/>
              <w:rPr>
                <w:del w:id="5008" w:author="Bailey, Colin (DFO/MPO)" w:date="2024-11-01T00:09:00Z"/>
                <w:rFonts w:cs="Arial"/>
                <w:color w:val="000000"/>
                <w:sz w:val="18"/>
                <w:szCs w:val="18"/>
              </w:rPr>
            </w:pPr>
            <w:del w:id="5009"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center"/>
            <w:hideMark/>
            <w:tcPrChange w:id="5010"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578CCB28" w14:textId="515F8644" w:rsidR="00B74121" w:rsidRPr="003C067C" w:rsidDel="00D21B02" w:rsidRDefault="00B74121">
            <w:pPr>
              <w:jc w:val="center"/>
              <w:rPr>
                <w:del w:id="5011" w:author="Bailey, Colin (DFO/MPO)" w:date="2024-11-01T00:09:00Z"/>
                <w:rFonts w:cs="Arial"/>
                <w:color w:val="000000"/>
                <w:sz w:val="18"/>
                <w:szCs w:val="18"/>
              </w:rPr>
            </w:pPr>
            <w:del w:id="5012"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013"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4F5AB078" w14:textId="4112E7DE" w:rsidR="00B74121" w:rsidRPr="003C067C" w:rsidDel="00D21B02" w:rsidRDefault="00B74121">
            <w:pPr>
              <w:jc w:val="center"/>
              <w:rPr>
                <w:del w:id="5014" w:author="Bailey, Colin (DFO/MPO)" w:date="2024-11-01T00:09:00Z"/>
                <w:rFonts w:cs="Arial"/>
                <w:color w:val="000000"/>
                <w:sz w:val="18"/>
                <w:szCs w:val="18"/>
              </w:rPr>
            </w:pPr>
            <w:del w:id="5015"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016" w:author="Bailey, Colin (DFO/MPO)" w:date="2024-11-01T00:04:00Z">
              <w:tcPr>
                <w:tcW w:w="2700" w:type="dxa"/>
                <w:gridSpan w:val="8"/>
                <w:tcBorders>
                  <w:top w:val="nil"/>
                  <w:left w:val="nil"/>
                  <w:bottom w:val="nil"/>
                  <w:right w:val="nil"/>
                </w:tcBorders>
                <w:shd w:val="clear" w:color="auto" w:fill="auto"/>
                <w:noWrap/>
                <w:vAlign w:val="center"/>
                <w:hideMark/>
              </w:tcPr>
            </w:tcPrChange>
          </w:tcPr>
          <w:p w14:paraId="6530DDDC" w14:textId="0D560B37" w:rsidR="00B74121" w:rsidRPr="003C067C" w:rsidDel="00D21B02" w:rsidRDefault="00B74121">
            <w:pPr>
              <w:jc w:val="center"/>
              <w:rPr>
                <w:del w:id="5017" w:author="Bailey, Colin (DFO/MPO)" w:date="2024-11-01T00:09:00Z"/>
                <w:rFonts w:cs="Arial"/>
                <w:color w:val="000000"/>
                <w:sz w:val="18"/>
                <w:szCs w:val="18"/>
              </w:rPr>
            </w:pPr>
          </w:p>
        </w:tc>
        <w:tc>
          <w:tcPr>
            <w:tcW w:w="810" w:type="dxa"/>
            <w:tcBorders>
              <w:top w:val="nil"/>
              <w:left w:val="nil"/>
              <w:bottom w:val="nil"/>
              <w:right w:val="nil"/>
            </w:tcBorders>
            <w:shd w:val="clear" w:color="auto" w:fill="auto"/>
            <w:noWrap/>
            <w:vAlign w:val="center"/>
            <w:hideMark/>
            <w:tcPrChange w:id="5018" w:author="Bailey, Colin (DFO/MPO)" w:date="2024-11-01T00:04:00Z">
              <w:tcPr>
                <w:tcW w:w="756" w:type="dxa"/>
                <w:gridSpan w:val="2"/>
                <w:tcBorders>
                  <w:top w:val="nil"/>
                  <w:left w:val="nil"/>
                  <w:bottom w:val="nil"/>
                  <w:right w:val="nil"/>
                </w:tcBorders>
                <w:shd w:val="clear" w:color="auto" w:fill="auto"/>
                <w:noWrap/>
                <w:vAlign w:val="center"/>
                <w:hideMark/>
              </w:tcPr>
            </w:tcPrChange>
          </w:tcPr>
          <w:p w14:paraId="1EBC1AD7" w14:textId="40F9CC81" w:rsidR="00B74121" w:rsidRPr="003C067C" w:rsidDel="00D21B02" w:rsidRDefault="00B74121">
            <w:pPr>
              <w:jc w:val="center"/>
              <w:rPr>
                <w:del w:id="5019" w:author="Bailey, Colin (DFO/MPO)" w:date="2024-11-01T00:09:00Z"/>
                <w:rFonts w:cs="Arial"/>
                <w:color w:val="000000"/>
                <w:sz w:val="18"/>
                <w:szCs w:val="18"/>
              </w:rPr>
            </w:pPr>
            <w:del w:id="5020" w:author="Bailey, Colin (DFO/MPO)" w:date="2024-11-01T00:09:00Z">
              <w:r w:rsidRPr="003C067C" w:rsidDel="00D21B02">
                <w:rPr>
                  <w:rFonts w:cs="Arial"/>
                  <w:color w:val="000000"/>
                  <w:sz w:val="18"/>
                  <w:szCs w:val="18"/>
                </w:rPr>
                <w:delText>0.00%</w:delText>
              </w:r>
            </w:del>
          </w:p>
        </w:tc>
        <w:tc>
          <w:tcPr>
            <w:tcW w:w="806" w:type="dxa"/>
            <w:tcBorders>
              <w:top w:val="nil"/>
              <w:left w:val="nil"/>
              <w:bottom w:val="nil"/>
              <w:right w:val="nil"/>
            </w:tcBorders>
            <w:shd w:val="clear" w:color="auto" w:fill="auto"/>
            <w:noWrap/>
            <w:vAlign w:val="center"/>
            <w:hideMark/>
            <w:tcPrChange w:id="5021" w:author="Bailey, Colin (DFO/MPO)" w:date="2024-11-01T00:04:00Z">
              <w:tcPr>
                <w:tcW w:w="809" w:type="dxa"/>
                <w:tcBorders>
                  <w:top w:val="nil"/>
                  <w:left w:val="nil"/>
                  <w:bottom w:val="nil"/>
                  <w:right w:val="nil"/>
                </w:tcBorders>
                <w:shd w:val="clear" w:color="auto" w:fill="auto"/>
                <w:noWrap/>
                <w:vAlign w:val="center"/>
                <w:hideMark/>
              </w:tcPr>
            </w:tcPrChange>
          </w:tcPr>
          <w:p w14:paraId="315E5C62" w14:textId="5FF6B23C" w:rsidR="00B74121" w:rsidRPr="003C067C" w:rsidDel="00D21B02" w:rsidRDefault="00B74121">
            <w:pPr>
              <w:jc w:val="center"/>
              <w:rPr>
                <w:del w:id="5022" w:author="Bailey, Colin (DFO/MPO)" w:date="2024-11-01T00:09:00Z"/>
                <w:rFonts w:cs="Arial"/>
                <w:color w:val="000000"/>
                <w:sz w:val="18"/>
                <w:szCs w:val="18"/>
              </w:rPr>
            </w:pPr>
            <w:del w:id="5023" w:author="Bailey, Colin (DFO/MPO)" w:date="2024-11-01T00:09:00Z">
              <w:r w:rsidRPr="003C067C" w:rsidDel="00D21B02">
                <w:rPr>
                  <w:rFonts w:cs="Arial"/>
                  <w:color w:val="000000"/>
                  <w:sz w:val="18"/>
                  <w:szCs w:val="18"/>
                </w:rPr>
                <w:delText>0.00%</w:delText>
              </w:r>
            </w:del>
          </w:p>
        </w:tc>
        <w:tc>
          <w:tcPr>
            <w:tcW w:w="806" w:type="dxa"/>
            <w:tcBorders>
              <w:top w:val="nil"/>
              <w:left w:val="nil"/>
              <w:bottom w:val="nil"/>
              <w:right w:val="nil"/>
            </w:tcBorders>
            <w:shd w:val="clear" w:color="auto" w:fill="auto"/>
            <w:noWrap/>
            <w:vAlign w:val="center"/>
            <w:hideMark/>
            <w:tcPrChange w:id="5024" w:author="Bailey, Colin (DFO/MPO)" w:date="2024-11-01T00:04:00Z">
              <w:tcPr>
                <w:tcW w:w="809" w:type="dxa"/>
                <w:tcBorders>
                  <w:top w:val="nil"/>
                  <w:left w:val="nil"/>
                  <w:bottom w:val="nil"/>
                  <w:right w:val="nil"/>
                </w:tcBorders>
                <w:shd w:val="clear" w:color="auto" w:fill="auto"/>
                <w:noWrap/>
                <w:vAlign w:val="center"/>
                <w:hideMark/>
              </w:tcPr>
            </w:tcPrChange>
          </w:tcPr>
          <w:p w14:paraId="0C0AF0E0" w14:textId="79BDC900" w:rsidR="00B74121" w:rsidRPr="003C067C" w:rsidDel="00D21B02" w:rsidRDefault="00B74121">
            <w:pPr>
              <w:jc w:val="center"/>
              <w:rPr>
                <w:del w:id="5025" w:author="Bailey, Colin (DFO/MPO)" w:date="2024-11-01T00:09:00Z"/>
                <w:rFonts w:cs="Arial"/>
                <w:color w:val="000000"/>
                <w:sz w:val="18"/>
                <w:szCs w:val="18"/>
              </w:rPr>
            </w:pPr>
            <w:del w:id="5026" w:author="Bailey, Colin (DFO/MPO)" w:date="2024-11-01T00:09:00Z">
              <w:r w:rsidRPr="003C067C" w:rsidDel="00D21B02">
                <w:rPr>
                  <w:rFonts w:cs="Arial"/>
                  <w:color w:val="000000"/>
                  <w:sz w:val="18"/>
                  <w:szCs w:val="18"/>
                </w:rPr>
                <w:delText>0.00%</w:delText>
              </w:r>
            </w:del>
          </w:p>
        </w:tc>
      </w:tr>
      <w:tr w:rsidR="0058659A" w:rsidRPr="008A296C" w:rsidDel="00D21B02" w14:paraId="40C3A707" w14:textId="6B1FBEC6" w:rsidTr="0058659A">
        <w:tblPrEx>
          <w:tblPrExChange w:id="5027" w:author="Bailey, Colin (DFO/MPO)" w:date="2024-11-01T00:04:00Z">
            <w:tblPrEx>
              <w:tblW w:w="14884" w:type="dxa"/>
            </w:tblPrEx>
          </w:tblPrExChange>
        </w:tblPrEx>
        <w:trPr>
          <w:trHeight w:val="300"/>
          <w:del w:id="5028" w:author="Bailey, Colin (DFO/MPO)" w:date="2024-11-01T00:09:00Z"/>
          <w:trPrChange w:id="5029" w:author="Bailey, Colin (DFO/MPO)" w:date="2024-11-01T00:04:00Z">
            <w:trPr>
              <w:trHeight w:val="300"/>
            </w:trPr>
          </w:trPrChange>
        </w:trPr>
        <w:tc>
          <w:tcPr>
            <w:tcW w:w="2428" w:type="dxa"/>
            <w:tcBorders>
              <w:top w:val="nil"/>
              <w:left w:val="nil"/>
              <w:bottom w:val="nil"/>
              <w:right w:val="nil"/>
            </w:tcBorders>
            <w:shd w:val="clear" w:color="auto" w:fill="auto"/>
            <w:noWrap/>
            <w:vAlign w:val="center"/>
            <w:hideMark/>
            <w:tcPrChange w:id="5030" w:author="Bailey, Colin (DFO/MPO)" w:date="2024-11-01T00:04:00Z">
              <w:tcPr>
                <w:tcW w:w="2430" w:type="dxa"/>
                <w:gridSpan w:val="2"/>
                <w:tcBorders>
                  <w:top w:val="nil"/>
                  <w:left w:val="nil"/>
                  <w:bottom w:val="nil"/>
                  <w:right w:val="nil"/>
                </w:tcBorders>
                <w:shd w:val="clear" w:color="auto" w:fill="auto"/>
                <w:noWrap/>
                <w:vAlign w:val="center"/>
                <w:hideMark/>
              </w:tcPr>
            </w:tcPrChange>
          </w:tcPr>
          <w:p w14:paraId="6F2B7443" w14:textId="5AA46D84" w:rsidR="00B74121" w:rsidRPr="003C067C" w:rsidDel="00D21B02" w:rsidRDefault="00B74121">
            <w:pPr>
              <w:rPr>
                <w:del w:id="5031" w:author="Bailey, Colin (DFO/MPO)" w:date="2024-11-01T00:09:00Z"/>
                <w:rFonts w:cs="Arial"/>
                <w:color w:val="000000"/>
                <w:sz w:val="18"/>
                <w:szCs w:val="18"/>
              </w:rPr>
            </w:pPr>
            <w:del w:id="5032" w:author="Bailey, Colin (DFO/MPO)" w:date="2024-11-01T00:09:00Z">
              <w:r w:rsidRPr="003C067C" w:rsidDel="00D21B02">
                <w:rPr>
                  <w:rFonts w:cs="Arial"/>
                  <w:color w:val="000000"/>
                  <w:sz w:val="18"/>
                  <w:szCs w:val="18"/>
                </w:rPr>
                <w:delText>Whonnock Test Fishery</w:delText>
              </w:r>
            </w:del>
          </w:p>
        </w:tc>
        <w:tc>
          <w:tcPr>
            <w:tcW w:w="809" w:type="dxa"/>
            <w:tcBorders>
              <w:top w:val="nil"/>
              <w:left w:val="nil"/>
              <w:bottom w:val="nil"/>
              <w:right w:val="nil"/>
            </w:tcBorders>
            <w:shd w:val="clear" w:color="auto" w:fill="auto"/>
            <w:noWrap/>
            <w:vAlign w:val="center"/>
            <w:hideMark/>
            <w:tcPrChange w:id="5033"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71183270" w14:textId="32DE441B" w:rsidR="00B74121" w:rsidRPr="003C067C" w:rsidDel="00D21B02" w:rsidRDefault="00B74121">
            <w:pPr>
              <w:jc w:val="center"/>
              <w:rPr>
                <w:del w:id="5034" w:author="Bailey, Colin (DFO/MPO)" w:date="2024-11-01T00:09:00Z"/>
                <w:rFonts w:cs="Arial"/>
                <w:color w:val="000000"/>
                <w:sz w:val="18"/>
                <w:szCs w:val="18"/>
              </w:rPr>
            </w:pPr>
            <w:del w:id="5035"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036"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4853D585" w14:textId="334F7166" w:rsidR="00B74121" w:rsidRPr="003C067C" w:rsidDel="00D21B02" w:rsidRDefault="00B74121">
            <w:pPr>
              <w:jc w:val="center"/>
              <w:rPr>
                <w:del w:id="5037" w:author="Bailey, Colin (DFO/MPO)" w:date="2024-11-01T00:09:00Z"/>
                <w:rFonts w:cs="Arial"/>
                <w:color w:val="000000"/>
                <w:sz w:val="18"/>
                <w:szCs w:val="18"/>
              </w:rPr>
            </w:pPr>
            <w:del w:id="5038"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center"/>
            <w:hideMark/>
            <w:tcPrChange w:id="5039"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53331945" w14:textId="5BC82955" w:rsidR="00B74121" w:rsidRPr="003C067C" w:rsidDel="00D21B02" w:rsidRDefault="00B74121">
            <w:pPr>
              <w:jc w:val="center"/>
              <w:rPr>
                <w:del w:id="5040" w:author="Bailey, Colin (DFO/MPO)" w:date="2024-11-01T00:09:00Z"/>
                <w:rFonts w:cs="Arial"/>
                <w:color w:val="000000"/>
                <w:sz w:val="18"/>
                <w:szCs w:val="18"/>
              </w:rPr>
            </w:pPr>
            <w:del w:id="5041"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042"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6A5D509E" w14:textId="3169625F" w:rsidR="00B74121" w:rsidRPr="003C067C" w:rsidDel="00D21B02" w:rsidRDefault="00B74121">
            <w:pPr>
              <w:jc w:val="center"/>
              <w:rPr>
                <w:del w:id="5043" w:author="Bailey, Colin (DFO/MPO)" w:date="2024-11-01T00:09:00Z"/>
                <w:rFonts w:cs="Arial"/>
                <w:color w:val="000000"/>
                <w:sz w:val="18"/>
                <w:szCs w:val="18"/>
              </w:rPr>
            </w:pPr>
            <w:del w:id="5044" w:author="Bailey, Colin (DFO/MPO)" w:date="2024-11-01T00:09:00Z">
              <w:r w:rsidRPr="003C067C" w:rsidDel="00D21B02">
                <w:rPr>
                  <w:rFonts w:cs="Arial"/>
                  <w:color w:val="000000"/>
                  <w:sz w:val="18"/>
                  <w:szCs w:val="18"/>
                </w:rPr>
                <w:delText>0.10%</w:delText>
              </w:r>
            </w:del>
          </w:p>
        </w:tc>
        <w:tc>
          <w:tcPr>
            <w:tcW w:w="900" w:type="dxa"/>
            <w:tcBorders>
              <w:top w:val="nil"/>
              <w:left w:val="nil"/>
              <w:bottom w:val="nil"/>
              <w:right w:val="nil"/>
            </w:tcBorders>
            <w:shd w:val="clear" w:color="auto" w:fill="auto"/>
            <w:noWrap/>
            <w:vAlign w:val="center"/>
            <w:hideMark/>
            <w:tcPrChange w:id="5045" w:author="Bailey, Colin (DFO/MPO)" w:date="2024-11-01T00:04:00Z">
              <w:tcPr>
                <w:tcW w:w="900" w:type="dxa"/>
                <w:gridSpan w:val="2"/>
                <w:tcBorders>
                  <w:top w:val="nil"/>
                  <w:left w:val="nil"/>
                  <w:bottom w:val="nil"/>
                  <w:right w:val="nil"/>
                </w:tcBorders>
                <w:shd w:val="clear" w:color="auto" w:fill="auto"/>
                <w:noWrap/>
                <w:vAlign w:val="center"/>
                <w:hideMark/>
              </w:tcPr>
            </w:tcPrChange>
          </w:tcPr>
          <w:p w14:paraId="18EAB476" w14:textId="3144733F" w:rsidR="00B74121" w:rsidRPr="003C067C" w:rsidDel="00D21B02" w:rsidRDefault="00B74121">
            <w:pPr>
              <w:jc w:val="center"/>
              <w:rPr>
                <w:del w:id="5046" w:author="Bailey, Colin (DFO/MPO)" w:date="2024-11-01T00:09:00Z"/>
                <w:rFonts w:cs="Arial"/>
                <w:color w:val="000000"/>
                <w:sz w:val="18"/>
                <w:szCs w:val="18"/>
              </w:rPr>
            </w:pPr>
            <w:del w:id="5047"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center"/>
            <w:hideMark/>
            <w:tcPrChange w:id="5048"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7F19DE64" w14:textId="4472EECC" w:rsidR="00B74121" w:rsidRPr="003C067C" w:rsidDel="00D21B02" w:rsidRDefault="00B74121">
            <w:pPr>
              <w:jc w:val="center"/>
              <w:rPr>
                <w:del w:id="5049" w:author="Bailey, Colin (DFO/MPO)" w:date="2024-11-01T00:09:00Z"/>
                <w:rFonts w:cs="Arial"/>
                <w:color w:val="000000"/>
                <w:sz w:val="18"/>
                <w:szCs w:val="18"/>
              </w:rPr>
            </w:pPr>
            <w:del w:id="5050"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051"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1E75A621" w14:textId="144ACA48" w:rsidR="00B74121" w:rsidRPr="003C067C" w:rsidDel="00D21B02" w:rsidRDefault="00B74121">
            <w:pPr>
              <w:jc w:val="center"/>
              <w:rPr>
                <w:del w:id="5052" w:author="Bailey, Colin (DFO/MPO)" w:date="2024-11-01T00:09:00Z"/>
                <w:rFonts w:cs="Arial"/>
                <w:color w:val="000000"/>
                <w:sz w:val="18"/>
                <w:szCs w:val="18"/>
              </w:rPr>
            </w:pPr>
            <w:del w:id="5053"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center"/>
            <w:hideMark/>
            <w:tcPrChange w:id="5054"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227306F3" w14:textId="4D49822D" w:rsidR="00B74121" w:rsidRPr="003C067C" w:rsidDel="00D21B02" w:rsidRDefault="00B74121">
            <w:pPr>
              <w:jc w:val="center"/>
              <w:rPr>
                <w:del w:id="5055" w:author="Bailey, Colin (DFO/MPO)" w:date="2024-11-01T00:09:00Z"/>
                <w:rFonts w:cs="Arial"/>
                <w:color w:val="000000"/>
                <w:sz w:val="18"/>
                <w:szCs w:val="18"/>
              </w:rPr>
            </w:pPr>
            <w:del w:id="5056" w:author="Bailey, Colin (DFO/MPO)" w:date="2024-11-01T00:09:00Z">
              <w:r w:rsidRPr="003C067C" w:rsidDel="00D21B02">
                <w:rPr>
                  <w:rFonts w:cs="Arial"/>
                  <w:color w:val="000000"/>
                  <w:sz w:val="18"/>
                  <w:szCs w:val="18"/>
                </w:rPr>
                <w:delText>0.20%</w:delText>
              </w:r>
            </w:del>
          </w:p>
        </w:tc>
        <w:tc>
          <w:tcPr>
            <w:tcW w:w="810" w:type="dxa"/>
            <w:tcBorders>
              <w:top w:val="nil"/>
              <w:left w:val="nil"/>
              <w:bottom w:val="nil"/>
              <w:right w:val="nil"/>
            </w:tcBorders>
            <w:shd w:val="clear" w:color="auto" w:fill="auto"/>
            <w:noWrap/>
            <w:vAlign w:val="center"/>
            <w:hideMark/>
            <w:tcPrChange w:id="5057"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31DE4C47" w14:textId="4B119182" w:rsidR="00B74121" w:rsidRPr="003C067C" w:rsidDel="00D21B02" w:rsidRDefault="00B74121">
            <w:pPr>
              <w:jc w:val="center"/>
              <w:rPr>
                <w:del w:id="5058" w:author="Bailey, Colin (DFO/MPO)" w:date="2024-11-01T00:09:00Z"/>
                <w:rFonts w:cs="Arial"/>
                <w:color w:val="000000"/>
                <w:sz w:val="18"/>
                <w:szCs w:val="18"/>
              </w:rPr>
            </w:pPr>
            <w:del w:id="5059"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center"/>
            <w:hideMark/>
            <w:tcPrChange w:id="5060" w:author="Bailey, Colin (DFO/MPO)" w:date="2024-11-01T00:04:00Z">
              <w:tcPr>
                <w:tcW w:w="2700" w:type="dxa"/>
                <w:gridSpan w:val="8"/>
                <w:tcBorders>
                  <w:top w:val="nil"/>
                  <w:left w:val="nil"/>
                  <w:bottom w:val="nil"/>
                  <w:right w:val="nil"/>
                </w:tcBorders>
                <w:shd w:val="clear" w:color="auto" w:fill="auto"/>
                <w:noWrap/>
                <w:vAlign w:val="center"/>
                <w:hideMark/>
              </w:tcPr>
            </w:tcPrChange>
          </w:tcPr>
          <w:p w14:paraId="38211BE1" w14:textId="58332FA4" w:rsidR="00B74121" w:rsidRPr="003C067C" w:rsidDel="00D21B02" w:rsidRDefault="00B74121">
            <w:pPr>
              <w:jc w:val="center"/>
              <w:rPr>
                <w:del w:id="5061" w:author="Bailey, Colin (DFO/MPO)" w:date="2024-11-01T00:09:00Z"/>
                <w:rFonts w:cs="Arial"/>
                <w:color w:val="000000"/>
                <w:sz w:val="18"/>
                <w:szCs w:val="18"/>
              </w:rPr>
            </w:pPr>
            <w:del w:id="5062"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center"/>
            <w:hideMark/>
            <w:tcPrChange w:id="5063" w:author="Bailey, Colin (DFO/MPO)" w:date="2024-11-01T00:04:00Z">
              <w:tcPr>
                <w:tcW w:w="756" w:type="dxa"/>
                <w:gridSpan w:val="2"/>
                <w:tcBorders>
                  <w:top w:val="nil"/>
                  <w:left w:val="nil"/>
                  <w:bottom w:val="nil"/>
                  <w:right w:val="nil"/>
                </w:tcBorders>
                <w:shd w:val="clear" w:color="auto" w:fill="auto"/>
                <w:noWrap/>
                <w:vAlign w:val="center"/>
                <w:hideMark/>
              </w:tcPr>
            </w:tcPrChange>
          </w:tcPr>
          <w:p w14:paraId="693769A4" w14:textId="2521A85E" w:rsidR="00B74121" w:rsidRPr="003C067C" w:rsidDel="00D21B02" w:rsidRDefault="00B74121">
            <w:pPr>
              <w:jc w:val="center"/>
              <w:rPr>
                <w:del w:id="5064" w:author="Bailey, Colin (DFO/MPO)" w:date="2024-11-01T00:09:00Z"/>
                <w:rFonts w:cs="Arial"/>
                <w:color w:val="000000"/>
                <w:sz w:val="18"/>
                <w:szCs w:val="18"/>
              </w:rPr>
            </w:pPr>
            <w:del w:id="5065" w:author="Bailey, Colin (DFO/MPO)" w:date="2024-11-01T00:09:00Z">
              <w:r w:rsidRPr="003C067C" w:rsidDel="00D21B02">
                <w:rPr>
                  <w:rFonts w:cs="Arial"/>
                  <w:color w:val="000000"/>
                  <w:sz w:val="18"/>
                  <w:szCs w:val="18"/>
                </w:rPr>
                <w:delText>0.01%</w:delText>
              </w:r>
            </w:del>
          </w:p>
        </w:tc>
        <w:tc>
          <w:tcPr>
            <w:tcW w:w="806" w:type="dxa"/>
            <w:tcBorders>
              <w:top w:val="nil"/>
              <w:left w:val="nil"/>
              <w:bottom w:val="nil"/>
              <w:right w:val="nil"/>
            </w:tcBorders>
            <w:shd w:val="clear" w:color="auto" w:fill="auto"/>
            <w:noWrap/>
            <w:vAlign w:val="center"/>
            <w:hideMark/>
            <w:tcPrChange w:id="5066" w:author="Bailey, Colin (DFO/MPO)" w:date="2024-11-01T00:04:00Z">
              <w:tcPr>
                <w:tcW w:w="809" w:type="dxa"/>
                <w:tcBorders>
                  <w:top w:val="nil"/>
                  <w:left w:val="nil"/>
                  <w:bottom w:val="nil"/>
                  <w:right w:val="nil"/>
                </w:tcBorders>
                <w:shd w:val="clear" w:color="auto" w:fill="auto"/>
                <w:noWrap/>
                <w:vAlign w:val="center"/>
                <w:hideMark/>
              </w:tcPr>
            </w:tcPrChange>
          </w:tcPr>
          <w:p w14:paraId="0DDCAFCB" w14:textId="47F0E45D" w:rsidR="00B74121" w:rsidRPr="003C067C" w:rsidDel="00D21B02" w:rsidRDefault="00B74121">
            <w:pPr>
              <w:jc w:val="center"/>
              <w:rPr>
                <w:del w:id="5067" w:author="Bailey, Colin (DFO/MPO)" w:date="2024-11-01T00:09:00Z"/>
                <w:rFonts w:cs="Arial"/>
                <w:color w:val="000000"/>
                <w:sz w:val="18"/>
                <w:szCs w:val="18"/>
              </w:rPr>
            </w:pPr>
            <w:del w:id="5068" w:author="Bailey, Colin (DFO/MPO)" w:date="2024-11-01T00:09:00Z">
              <w:r w:rsidRPr="003C067C" w:rsidDel="00D21B02">
                <w:rPr>
                  <w:rFonts w:cs="Arial"/>
                  <w:color w:val="000000"/>
                  <w:sz w:val="18"/>
                  <w:szCs w:val="18"/>
                </w:rPr>
                <w:delText>0.08%</w:delText>
              </w:r>
            </w:del>
          </w:p>
        </w:tc>
        <w:tc>
          <w:tcPr>
            <w:tcW w:w="806" w:type="dxa"/>
            <w:tcBorders>
              <w:top w:val="nil"/>
              <w:left w:val="nil"/>
              <w:bottom w:val="nil"/>
              <w:right w:val="nil"/>
            </w:tcBorders>
            <w:shd w:val="clear" w:color="auto" w:fill="auto"/>
            <w:noWrap/>
            <w:vAlign w:val="center"/>
            <w:hideMark/>
            <w:tcPrChange w:id="5069" w:author="Bailey, Colin (DFO/MPO)" w:date="2024-11-01T00:04:00Z">
              <w:tcPr>
                <w:tcW w:w="809" w:type="dxa"/>
                <w:tcBorders>
                  <w:top w:val="nil"/>
                  <w:left w:val="nil"/>
                  <w:bottom w:val="nil"/>
                  <w:right w:val="nil"/>
                </w:tcBorders>
                <w:shd w:val="clear" w:color="auto" w:fill="auto"/>
                <w:noWrap/>
                <w:vAlign w:val="center"/>
                <w:hideMark/>
              </w:tcPr>
            </w:tcPrChange>
          </w:tcPr>
          <w:p w14:paraId="6650B1D8" w14:textId="5E43D3C3" w:rsidR="00B74121" w:rsidRPr="003C067C" w:rsidDel="00D21B02" w:rsidRDefault="00B74121">
            <w:pPr>
              <w:jc w:val="center"/>
              <w:rPr>
                <w:del w:id="5070" w:author="Bailey, Colin (DFO/MPO)" w:date="2024-11-01T00:09:00Z"/>
                <w:rFonts w:cs="Arial"/>
                <w:color w:val="000000"/>
                <w:sz w:val="18"/>
                <w:szCs w:val="18"/>
              </w:rPr>
            </w:pPr>
            <w:del w:id="5071" w:author="Bailey, Colin (DFO/MPO)" w:date="2024-11-01T00:09:00Z">
              <w:r w:rsidRPr="003C067C" w:rsidDel="00D21B02">
                <w:rPr>
                  <w:rFonts w:cs="Arial"/>
                  <w:color w:val="000000"/>
                  <w:sz w:val="18"/>
                  <w:szCs w:val="18"/>
                </w:rPr>
                <w:delText>0.26%</w:delText>
              </w:r>
            </w:del>
          </w:p>
        </w:tc>
      </w:tr>
      <w:tr w:rsidR="0058659A" w:rsidRPr="008A296C" w:rsidDel="00D21B02" w14:paraId="494FBB28" w14:textId="1229435F" w:rsidTr="0058659A">
        <w:tblPrEx>
          <w:tblPrExChange w:id="5072" w:author="Bailey, Colin (DFO/MPO)" w:date="2024-11-01T00:04:00Z">
            <w:tblPrEx>
              <w:tblW w:w="14884" w:type="dxa"/>
            </w:tblPrEx>
          </w:tblPrExChange>
        </w:tblPrEx>
        <w:trPr>
          <w:trHeight w:val="300"/>
          <w:del w:id="5073" w:author="Bailey, Colin (DFO/MPO)" w:date="2024-11-01T00:09:00Z"/>
          <w:trPrChange w:id="5074" w:author="Bailey, Colin (DFO/MPO)" w:date="2024-11-01T00:04:00Z">
            <w:trPr>
              <w:trHeight w:val="300"/>
            </w:trPr>
          </w:trPrChange>
        </w:trPr>
        <w:tc>
          <w:tcPr>
            <w:tcW w:w="4857" w:type="dxa"/>
            <w:gridSpan w:val="4"/>
            <w:tcBorders>
              <w:top w:val="nil"/>
              <w:left w:val="nil"/>
              <w:bottom w:val="nil"/>
              <w:right w:val="nil"/>
            </w:tcBorders>
            <w:shd w:val="clear" w:color="auto" w:fill="auto"/>
            <w:noWrap/>
            <w:vAlign w:val="center"/>
            <w:hideMark/>
            <w:tcPrChange w:id="5075" w:author="Bailey, Colin (DFO/MPO)" w:date="2024-11-01T00:04:00Z">
              <w:tcPr>
                <w:tcW w:w="4860" w:type="dxa"/>
                <w:gridSpan w:val="8"/>
                <w:tcBorders>
                  <w:top w:val="nil"/>
                  <w:left w:val="nil"/>
                  <w:bottom w:val="nil"/>
                  <w:right w:val="nil"/>
                </w:tcBorders>
                <w:shd w:val="clear" w:color="auto" w:fill="auto"/>
                <w:noWrap/>
                <w:vAlign w:val="center"/>
                <w:hideMark/>
              </w:tcPr>
            </w:tcPrChange>
          </w:tcPr>
          <w:p w14:paraId="2CEB7F2D" w14:textId="1758ED35" w:rsidR="00B74121" w:rsidRPr="003C067C" w:rsidDel="00D21B02" w:rsidRDefault="00B74121">
            <w:pPr>
              <w:rPr>
                <w:del w:id="5076" w:author="Bailey, Colin (DFO/MPO)" w:date="2024-11-01T00:09:00Z"/>
                <w:rFonts w:cs="Arial"/>
                <w:color w:val="000000"/>
                <w:sz w:val="18"/>
                <w:szCs w:val="18"/>
              </w:rPr>
            </w:pPr>
            <w:del w:id="5077" w:author="Bailey, Colin (DFO/MPO)" w:date="2024-11-01T00:09:00Z">
              <w:r w:rsidRPr="003C067C" w:rsidDel="00D21B02">
                <w:rPr>
                  <w:rFonts w:cs="Arial"/>
                  <w:color w:val="000000"/>
                  <w:sz w:val="18"/>
                  <w:szCs w:val="18"/>
                </w:rPr>
                <w:delText>LF Coho Assessment Fishery</w:delText>
              </w:r>
            </w:del>
          </w:p>
        </w:tc>
        <w:tc>
          <w:tcPr>
            <w:tcW w:w="810" w:type="dxa"/>
            <w:tcBorders>
              <w:top w:val="nil"/>
              <w:left w:val="nil"/>
              <w:bottom w:val="nil"/>
              <w:right w:val="nil"/>
            </w:tcBorders>
            <w:shd w:val="clear" w:color="auto" w:fill="auto"/>
            <w:noWrap/>
            <w:vAlign w:val="center"/>
            <w:hideMark/>
            <w:tcPrChange w:id="5078"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617AADB3" w14:textId="4990D987" w:rsidR="00B74121" w:rsidRPr="003C067C" w:rsidDel="00D21B02" w:rsidRDefault="00B74121">
            <w:pPr>
              <w:rPr>
                <w:del w:id="5079" w:author="Bailey, Colin (DFO/MPO)" w:date="2024-11-01T00:09:00Z"/>
                <w:rFonts w:cs="Arial"/>
                <w:color w:val="000000"/>
                <w:sz w:val="18"/>
                <w:szCs w:val="18"/>
              </w:rPr>
            </w:pPr>
          </w:p>
        </w:tc>
        <w:tc>
          <w:tcPr>
            <w:tcW w:w="900" w:type="dxa"/>
            <w:tcBorders>
              <w:top w:val="nil"/>
              <w:left w:val="nil"/>
              <w:bottom w:val="nil"/>
              <w:right w:val="nil"/>
            </w:tcBorders>
            <w:shd w:val="clear" w:color="auto" w:fill="auto"/>
            <w:noWrap/>
            <w:vAlign w:val="center"/>
            <w:hideMark/>
            <w:tcPrChange w:id="5080" w:author="Bailey, Colin (DFO/MPO)" w:date="2024-11-01T00:04:00Z">
              <w:tcPr>
                <w:tcW w:w="900" w:type="dxa"/>
                <w:gridSpan w:val="2"/>
                <w:tcBorders>
                  <w:top w:val="nil"/>
                  <w:left w:val="nil"/>
                  <w:bottom w:val="nil"/>
                  <w:right w:val="nil"/>
                </w:tcBorders>
                <w:shd w:val="clear" w:color="auto" w:fill="auto"/>
                <w:noWrap/>
                <w:vAlign w:val="center"/>
                <w:hideMark/>
              </w:tcPr>
            </w:tcPrChange>
          </w:tcPr>
          <w:p w14:paraId="3A668963" w14:textId="54F5F0A0" w:rsidR="00B74121" w:rsidRPr="003C067C" w:rsidDel="00D21B02" w:rsidRDefault="00B74121">
            <w:pPr>
              <w:jc w:val="center"/>
              <w:rPr>
                <w:del w:id="5081" w:author="Bailey, Colin (DFO/MPO)" w:date="2024-11-01T00:09:00Z"/>
                <w:rFonts w:cs="Arial"/>
                <w:sz w:val="18"/>
                <w:szCs w:val="18"/>
              </w:rPr>
            </w:pPr>
          </w:p>
        </w:tc>
        <w:tc>
          <w:tcPr>
            <w:tcW w:w="810" w:type="dxa"/>
            <w:tcBorders>
              <w:top w:val="nil"/>
              <w:left w:val="nil"/>
              <w:bottom w:val="nil"/>
              <w:right w:val="nil"/>
            </w:tcBorders>
            <w:shd w:val="clear" w:color="auto" w:fill="auto"/>
            <w:noWrap/>
            <w:vAlign w:val="center"/>
            <w:hideMark/>
            <w:tcPrChange w:id="5082"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0AB1813F" w14:textId="7A1D0921" w:rsidR="00B74121" w:rsidRPr="003C067C" w:rsidDel="00D21B02" w:rsidRDefault="00B74121">
            <w:pPr>
              <w:jc w:val="center"/>
              <w:rPr>
                <w:del w:id="5083" w:author="Bailey, Colin (DFO/MPO)" w:date="2024-11-01T00:09:00Z"/>
                <w:rFonts w:cs="Arial"/>
                <w:sz w:val="18"/>
                <w:szCs w:val="18"/>
              </w:rPr>
            </w:pPr>
          </w:p>
        </w:tc>
        <w:tc>
          <w:tcPr>
            <w:tcW w:w="810" w:type="dxa"/>
            <w:tcBorders>
              <w:top w:val="nil"/>
              <w:left w:val="nil"/>
              <w:bottom w:val="nil"/>
              <w:right w:val="nil"/>
            </w:tcBorders>
            <w:shd w:val="clear" w:color="auto" w:fill="auto"/>
            <w:noWrap/>
            <w:vAlign w:val="center"/>
            <w:hideMark/>
            <w:tcPrChange w:id="5084"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56B7FF0A" w14:textId="46F4437B" w:rsidR="00B74121" w:rsidRPr="003C067C" w:rsidDel="00D21B02" w:rsidRDefault="00B74121">
            <w:pPr>
              <w:jc w:val="center"/>
              <w:rPr>
                <w:del w:id="5085" w:author="Bailey, Colin (DFO/MPO)" w:date="2024-11-01T00:09:00Z"/>
                <w:rFonts w:cs="Arial"/>
                <w:sz w:val="18"/>
                <w:szCs w:val="18"/>
              </w:rPr>
            </w:pPr>
          </w:p>
        </w:tc>
        <w:tc>
          <w:tcPr>
            <w:tcW w:w="810" w:type="dxa"/>
            <w:tcBorders>
              <w:top w:val="nil"/>
              <w:left w:val="nil"/>
              <w:bottom w:val="nil"/>
              <w:right w:val="nil"/>
            </w:tcBorders>
            <w:shd w:val="clear" w:color="auto" w:fill="auto"/>
            <w:noWrap/>
            <w:vAlign w:val="center"/>
            <w:hideMark/>
            <w:tcPrChange w:id="5086"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6BC00277" w14:textId="23CD8F57" w:rsidR="00B74121" w:rsidRPr="003C067C" w:rsidDel="00D21B02" w:rsidRDefault="00B74121">
            <w:pPr>
              <w:jc w:val="center"/>
              <w:rPr>
                <w:del w:id="5087" w:author="Bailey, Colin (DFO/MPO)" w:date="2024-11-01T00:09:00Z"/>
                <w:rFonts w:cs="Arial"/>
                <w:sz w:val="18"/>
                <w:szCs w:val="18"/>
              </w:rPr>
            </w:pPr>
          </w:p>
        </w:tc>
        <w:tc>
          <w:tcPr>
            <w:tcW w:w="810" w:type="dxa"/>
            <w:tcBorders>
              <w:top w:val="nil"/>
              <w:left w:val="nil"/>
              <w:bottom w:val="nil"/>
              <w:right w:val="nil"/>
            </w:tcBorders>
            <w:shd w:val="clear" w:color="auto" w:fill="auto"/>
            <w:noWrap/>
            <w:vAlign w:val="center"/>
            <w:hideMark/>
            <w:tcPrChange w:id="5088"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402B7548" w14:textId="2000C54A" w:rsidR="00B74121" w:rsidRPr="003C067C" w:rsidDel="00D21B02" w:rsidRDefault="00B74121">
            <w:pPr>
              <w:jc w:val="center"/>
              <w:rPr>
                <w:del w:id="5089" w:author="Bailey, Colin (DFO/MPO)" w:date="2024-11-01T00:09:00Z"/>
                <w:rFonts w:cs="Arial"/>
                <w:sz w:val="18"/>
                <w:szCs w:val="18"/>
              </w:rPr>
            </w:pPr>
          </w:p>
        </w:tc>
        <w:tc>
          <w:tcPr>
            <w:tcW w:w="810" w:type="dxa"/>
            <w:tcBorders>
              <w:top w:val="nil"/>
              <w:left w:val="nil"/>
              <w:bottom w:val="nil"/>
              <w:right w:val="nil"/>
            </w:tcBorders>
            <w:shd w:val="clear" w:color="auto" w:fill="auto"/>
            <w:noWrap/>
            <w:vAlign w:val="center"/>
            <w:hideMark/>
            <w:tcPrChange w:id="5090"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5E3F3447" w14:textId="589D62B3" w:rsidR="00B74121" w:rsidRPr="003C067C" w:rsidDel="00D21B02" w:rsidRDefault="00B74121">
            <w:pPr>
              <w:jc w:val="center"/>
              <w:rPr>
                <w:del w:id="5091" w:author="Bailey, Colin (DFO/MPO)" w:date="2024-11-01T00:09:00Z"/>
                <w:rFonts w:cs="Arial"/>
                <w:sz w:val="18"/>
                <w:szCs w:val="18"/>
              </w:rPr>
            </w:pPr>
          </w:p>
        </w:tc>
        <w:tc>
          <w:tcPr>
            <w:tcW w:w="810" w:type="dxa"/>
            <w:tcBorders>
              <w:top w:val="nil"/>
              <w:left w:val="nil"/>
              <w:bottom w:val="nil"/>
              <w:right w:val="nil"/>
            </w:tcBorders>
            <w:shd w:val="clear" w:color="auto" w:fill="auto"/>
            <w:noWrap/>
            <w:vAlign w:val="center"/>
            <w:hideMark/>
            <w:tcPrChange w:id="5092" w:author="Bailey, Colin (DFO/MPO)" w:date="2024-11-01T00:04:00Z">
              <w:tcPr>
                <w:tcW w:w="810" w:type="dxa"/>
                <w:gridSpan w:val="3"/>
                <w:tcBorders>
                  <w:top w:val="nil"/>
                  <w:left w:val="nil"/>
                  <w:bottom w:val="nil"/>
                  <w:right w:val="nil"/>
                </w:tcBorders>
                <w:shd w:val="clear" w:color="auto" w:fill="auto"/>
                <w:noWrap/>
                <w:vAlign w:val="center"/>
                <w:hideMark/>
              </w:tcPr>
            </w:tcPrChange>
          </w:tcPr>
          <w:p w14:paraId="39C581ED" w14:textId="28E05D6C" w:rsidR="00B74121" w:rsidRPr="003C067C" w:rsidDel="00D21B02" w:rsidRDefault="00B74121">
            <w:pPr>
              <w:jc w:val="center"/>
              <w:rPr>
                <w:del w:id="5093" w:author="Bailey, Colin (DFO/MPO)" w:date="2024-11-01T00:09:00Z"/>
                <w:rFonts w:cs="Arial"/>
                <w:sz w:val="18"/>
                <w:szCs w:val="18"/>
              </w:rPr>
            </w:pPr>
          </w:p>
        </w:tc>
        <w:tc>
          <w:tcPr>
            <w:tcW w:w="810" w:type="dxa"/>
            <w:tcBorders>
              <w:top w:val="nil"/>
              <w:left w:val="nil"/>
              <w:bottom w:val="nil"/>
              <w:right w:val="nil"/>
            </w:tcBorders>
            <w:shd w:val="clear" w:color="auto" w:fill="auto"/>
            <w:noWrap/>
            <w:vAlign w:val="center"/>
            <w:hideMark/>
            <w:tcPrChange w:id="5094"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69163DC8" w14:textId="60AA9844" w:rsidR="00B74121" w:rsidRPr="003C067C" w:rsidDel="00D21B02" w:rsidRDefault="00B74121">
            <w:pPr>
              <w:jc w:val="center"/>
              <w:rPr>
                <w:del w:id="5095" w:author="Bailey, Colin (DFO/MPO)" w:date="2024-11-01T00:09:00Z"/>
                <w:rFonts w:cs="Arial"/>
                <w:color w:val="000000"/>
                <w:sz w:val="18"/>
                <w:szCs w:val="18"/>
              </w:rPr>
            </w:pPr>
            <w:del w:id="5096" w:author="Bailey, Colin (DFO/MPO)" w:date="2024-11-01T00:09:00Z">
              <w:r w:rsidRPr="003C067C" w:rsidDel="00D21B02">
                <w:rPr>
                  <w:rFonts w:cs="Arial"/>
                  <w:color w:val="000000"/>
                  <w:sz w:val="18"/>
                  <w:szCs w:val="18"/>
                </w:rPr>
                <w:delText>0.07%</w:delText>
              </w:r>
            </w:del>
          </w:p>
        </w:tc>
        <w:tc>
          <w:tcPr>
            <w:tcW w:w="806" w:type="dxa"/>
            <w:tcBorders>
              <w:top w:val="nil"/>
              <w:left w:val="nil"/>
              <w:bottom w:val="nil"/>
              <w:right w:val="nil"/>
            </w:tcBorders>
            <w:shd w:val="clear" w:color="auto" w:fill="auto"/>
            <w:noWrap/>
            <w:vAlign w:val="center"/>
            <w:hideMark/>
            <w:tcPrChange w:id="5097" w:author="Bailey, Colin (DFO/MPO)" w:date="2024-11-01T00:04:00Z">
              <w:tcPr>
                <w:tcW w:w="2644" w:type="dxa"/>
                <w:gridSpan w:val="5"/>
                <w:tcBorders>
                  <w:top w:val="nil"/>
                  <w:left w:val="nil"/>
                  <w:bottom w:val="nil"/>
                  <w:right w:val="nil"/>
                </w:tcBorders>
                <w:shd w:val="clear" w:color="auto" w:fill="auto"/>
                <w:noWrap/>
                <w:vAlign w:val="center"/>
                <w:hideMark/>
              </w:tcPr>
            </w:tcPrChange>
          </w:tcPr>
          <w:p w14:paraId="154D15F3" w14:textId="21CEB603" w:rsidR="00B74121" w:rsidRPr="003C067C" w:rsidDel="00D21B02" w:rsidRDefault="00B74121">
            <w:pPr>
              <w:jc w:val="center"/>
              <w:rPr>
                <w:del w:id="5098" w:author="Bailey, Colin (DFO/MPO)" w:date="2024-11-01T00:09:00Z"/>
                <w:rFonts w:cs="Arial"/>
                <w:color w:val="000000"/>
                <w:sz w:val="18"/>
                <w:szCs w:val="18"/>
              </w:rPr>
            </w:pPr>
            <w:del w:id="5099" w:author="Bailey, Colin (DFO/MPO)" w:date="2024-11-01T00:09:00Z">
              <w:r w:rsidRPr="003C067C" w:rsidDel="00D21B02">
                <w:rPr>
                  <w:rFonts w:cs="Arial"/>
                  <w:color w:val="000000"/>
                  <w:sz w:val="18"/>
                  <w:szCs w:val="18"/>
                </w:rPr>
                <w:delText>0.05%</w:delText>
              </w:r>
            </w:del>
          </w:p>
        </w:tc>
      </w:tr>
      <w:tr w:rsidR="0058659A" w:rsidRPr="008A296C" w:rsidDel="00D21B02" w14:paraId="5515908A" w14:textId="0441FE15" w:rsidTr="0058659A">
        <w:tblPrEx>
          <w:tblPrExChange w:id="5100" w:author="Bailey, Colin (DFO/MPO)" w:date="2024-11-01T00:04:00Z">
            <w:tblPrEx>
              <w:tblW w:w="14884" w:type="dxa"/>
            </w:tblPrEx>
          </w:tblPrExChange>
        </w:tblPrEx>
        <w:trPr>
          <w:trHeight w:val="300"/>
          <w:del w:id="5101" w:author="Bailey, Colin (DFO/MPO)" w:date="2024-11-01T00:09:00Z"/>
          <w:trPrChange w:id="5102" w:author="Bailey, Colin (DFO/MPO)" w:date="2024-11-01T00:04:00Z">
            <w:trPr>
              <w:trHeight w:val="300"/>
            </w:trPr>
          </w:trPrChange>
        </w:trPr>
        <w:tc>
          <w:tcPr>
            <w:tcW w:w="2428" w:type="dxa"/>
            <w:tcBorders>
              <w:top w:val="nil"/>
              <w:left w:val="nil"/>
              <w:bottom w:val="nil"/>
              <w:right w:val="nil"/>
            </w:tcBorders>
            <w:shd w:val="clear" w:color="auto" w:fill="auto"/>
            <w:noWrap/>
            <w:vAlign w:val="center"/>
            <w:hideMark/>
            <w:tcPrChange w:id="5103" w:author="Bailey, Colin (DFO/MPO)" w:date="2024-11-01T00:04:00Z">
              <w:tcPr>
                <w:tcW w:w="2430" w:type="dxa"/>
                <w:gridSpan w:val="2"/>
                <w:tcBorders>
                  <w:top w:val="nil"/>
                  <w:left w:val="nil"/>
                  <w:bottom w:val="nil"/>
                  <w:right w:val="nil"/>
                </w:tcBorders>
                <w:shd w:val="clear" w:color="auto" w:fill="auto"/>
                <w:noWrap/>
                <w:vAlign w:val="center"/>
                <w:hideMark/>
              </w:tcPr>
            </w:tcPrChange>
          </w:tcPr>
          <w:p w14:paraId="12CBC9FF" w14:textId="28A2D179" w:rsidR="00B74121" w:rsidRPr="003C067C" w:rsidDel="00D21B02" w:rsidRDefault="00B74121">
            <w:pPr>
              <w:rPr>
                <w:del w:id="5104" w:author="Bailey, Colin (DFO/MPO)" w:date="2024-11-01T00:09:00Z"/>
                <w:rFonts w:cs="Arial"/>
                <w:color w:val="000000"/>
                <w:sz w:val="18"/>
                <w:szCs w:val="18"/>
              </w:rPr>
            </w:pPr>
            <w:del w:id="5105" w:author="Bailey, Colin (DFO/MPO)" w:date="2024-11-01T00:09:00Z">
              <w:r w:rsidRPr="003C067C" w:rsidDel="00D21B02">
                <w:rPr>
                  <w:rFonts w:cs="Arial"/>
                  <w:color w:val="000000"/>
                  <w:sz w:val="18"/>
                  <w:szCs w:val="18"/>
                </w:rPr>
                <w:delText>Area E-Chinook directed</w:delText>
              </w:r>
            </w:del>
          </w:p>
        </w:tc>
        <w:tc>
          <w:tcPr>
            <w:tcW w:w="809" w:type="dxa"/>
            <w:tcBorders>
              <w:top w:val="nil"/>
              <w:left w:val="nil"/>
              <w:bottom w:val="nil"/>
              <w:right w:val="nil"/>
            </w:tcBorders>
            <w:shd w:val="clear" w:color="auto" w:fill="auto"/>
            <w:noWrap/>
            <w:vAlign w:val="center"/>
            <w:hideMark/>
            <w:tcPrChange w:id="5106"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2F10F4A9" w14:textId="172E2A2D" w:rsidR="00B74121" w:rsidRPr="003C067C" w:rsidDel="00D21B02" w:rsidRDefault="00B74121">
            <w:pPr>
              <w:jc w:val="center"/>
              <w:rPr>
                <w:del w:id="5107" w:author="Bailey, Colin (DFO/MPO)" w:date="2024-11-01T00:09:00Z"/>
                <w:rFonts w:cs="Arial"/>
                <w:color w:val="000000"/>
                <w:sz w:val="18"/>
                <w:szCs w:val="18"/>
              </w:rPr>
            </w:pPr>
            <w:del w:id="5108"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109"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3886B3A3" w14:textId="739987EE" w:rsidR="00B74121" w:rsidRPr="003C067C" w:rsidDel="00D21B02" w:rsidRDefault="00B74121">
            <w:pPr>
              <w:jc w:val="center"/>
              <w:rPr>
                <w:del w:id="5110" w:author="Bailey, Colin (DFO/MPO)" w:date="2024-11-01T00:09:00Z"/>
                <w:rFonts w:cs="Arial"/>
                <w:color w:val="000000"/>
                <w:sz w:val="18"/>
                <w:szCs w:val="18"/>
              </w:rPr>
            </w:pPr>
            <w:del w:id="5111"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112"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22A64F8E" w14:textId="0B73DEDB" w:rsidR="00B74121" w:rsidRPr="003C067C" w:rsidDel="00D21B02" w:rsidRDefault="00B74121">
            <w:pPr>
              <w:jc w:val="center"/>
              <w:rPr>
                <w:del w:id="5113" w:author="Bailey, Colin (DFO/MPO)" w:date="2024-11-01T00:09:00Z"/>
                <w:rFonts w:cs="Arial"/>
                <w:color w:val="000000"/>
                <w:sz w:val="18"/>
                <w:szCs w:val="18"/>
              </w:rPr>
            </w:pPr>
            <w:del w:id="5114"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115"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6146BE2B" w14:textId="65887D35" w:rsidR="00B74121" w:rsidRPr="003C067C" w:rsidDel="00D21B02" w:rsidRDefault="00B74121">
            <w:pPr>
              <w:jc w:val="center"/>
              <w:rPr>
                <w:del w:id="5116" w:author="Bailey, Colin (DFO/MPO)" w:date="2024-11-01T00:09:00Z"/>
                <w:rFonts w:cs="Arial"/>
                <w:color w:val="000000"/>
                <w:sz w:val="18"/>
                <w:szCs w:val="18"/>
              </w:rPr>
            </w:pPr>
            <w:del w:id="5117" w:author="Bailey, Colin (DFO/MPO)" w:date="2024-11-01T00:09:00Z">
              <w:r w:rsidRPr="003C067C" w:rsidDel="00D21B02">
                <w:rPr>
                  <w:rFonts w:cs="Arial"/>
                  <w:color w:val="000000"/>
                  <w:sz w:val="18"/>
                  <w:szCs w:val="18"/>
                </w:rPr>
                <w:delText>0.00%</w:delText>
              </w:r>
            </w:del>
          </w:p>
        </w:tc>
        <w:tc>
          <w:tcPr>
            <w:tcW w:w="900" w:type="dxa"/>
            <w:tcBorders>
              <w:top w:val="nil"/>
              <w:left w:val="nil"/>
              <w:bottom w:val="nil"/>
              <w:right w:val="nil"/>
            </w:tcBorders>
            <w:shd w:val="clear" w:color="auto" w:fill="auto"/>
            <w:noWrap/>
            <w:vAlign w:val="center"/>
            <w:hideMark/>
            <w:tcPrChange w:id="5118" w:author="Bailey, Colin (DFO/MPO)" w:date="2024-11-01T00:04:00Z">
              <w:tcPr>
                <w:tcW w:w="900" w:type="dxa"/>
                <w:gridSpan w:val="2"/>
                <w:tcBorders>
                  <w:top w:val="nil"/>
                  <w:left w:val="nil"/>
                  <w:bottom w:val="nil"/>
                  <w:right w:val="nil"/>
                </w:tcBorders>
                <w:shd w:val="clear" w:color="auto" w:fill="auto"/>
                <w:noWrap/>
                <w:vAlign w:val="center"/>
                <w:hideMark/>
              </w:tcPr>
            </w:tcPrChange>
          </w:tcPr>
          <w:p w14:paraId="71FA71AD" w14:textId="4CED4C6F" w:rsidR="00B74121" w:rsidRPr="003C067C" w:rsidDel="00D21B02" w:rsidRDefault="00B74121">
            <w:pPr>
              <w:jc w:val="center"/>
              <w:rPr>
                <w:del w:id="5119" w:author="Bailey, Colin (DFO/MPO)" w:date="2024-11-01T00:09:00Z"/>
                <w:rFonts w:cs="Arial"/>
                <w:color w:val="000000"/>
                <w:sz w:val="18"/>
                <w:szCs w:val="18"/>
              </w:rPr>
            </w:pPr>
            <w:del w:id="5120"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121"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2FE7F5EE" w14:textId="21C8C77B" w:rsidR="00B74121" w:rsidRPr="003C067C" w:rsidDel="00D21B02" w:rsidRDefault="00B74121">
            <w:pPr>
              <w:jc w:val="center"/>
              <w:rPr>
                <w:del w:id="5122" w:author="Bailey, Colin (DFO/MPO)" w:date="2024-11-01T00:09:00Z"/>
                <w:rFonts w:cs="Arial"/>
                <w:color w:val="000000"/>
                <w:sz w:val="18"/>
                <w:szCs w:val="18"/>
              </w:rPr>
            </w:pPr>
            <w:del w:id="5123"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124"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70D27D81" w14:textId="53AF1982" w:rsidR="00B74121" w:rsidRPr="003C067C" w:rsidDel="00D21B02" w:rsidRDefault="00B74121">
            <w:pPr>
              <w:jc w:val="center"/>
              <w:rPr>
                <w:del w:id="5125" w:author="Bailey, Colin (DFO/MPO)" w:date="2024-11-01T00:09:00Z"/>
                <w:rFonts w:cs="Arial"/>
                <w:color w:val="000000"/>
                <w:sz w:val="18"/>
                <w:szCs w:val="18"/>
              </w:rPr>
            </w:pPr>
            <w:del w:id="5126"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127"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5625BA18" w14:textId="63DA5A28" w:rsidR="00B74121" w:rsidRPr="003C067C" w:rsidDel="00D21B02" w:rsidRDefault="00B74121">
            <w:pPr>
              <w:jc w:val="center"/>
              <w:rPr>
                <w:del w:id="5128" w:author="Bailey, Colin (DFO/MPO)" w:date="2024-11-01T00:09:00Z"/>
                <w:rFonts w:cs="Arial"/>
                <w:color w:val="000000"/>
                <w:sz w:val="18"/>
                <w:szCs w:val="18"/>
              </w:rPr>
            </w:pPr>
            <w:del w:id="5129"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130"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00610ADB" w14:textId="7F6D1E97" w:rsidR="00B74121" w:rsidRPr="003C067C" w:rsidDel="00D21B02" w:rsidRDefault="00B74121">
            <w:pPr>
              <w:jc w:val="center"/>
              <w:rPr>
                <w:del w:id="5131" w:author="Bailey, Colin (DFO/MPO)" w:date="2024-11-01T00:09:00Z"/>
                <w:rFonts w:cs="Arial"/>
                <w:color w:val="000000"/>
                <w:sz w:val="18"/>
                <w:szCs w:val="18"/>
              </w:rPr>
            </w:pPr>
            <w:del w:id="5132"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133" w:author="Bailey, Colin (DFO/MPO)" w:date="2024-11-01T00:04:00Z">
              <w:tcPr>
                <w:tcW w:w="2700" w:type="dxa"/>
                <w:gridSpan w:val="8"/>
                <w:tcBorders>
                  <w:top w:val="nil"/>
                  <w:left w:val="nil"/>
                  <w:bottom w:val="nil"/>
                  <w:right w:val="nil"/>
                </w:tcBorders>
                <w:shd w:val="clear" w:color="auto" w:fill="auto"/>
                <w:noWrap/>
                <w:vAlign w:val="center"/>
                <w:hideMark/>
              </w:tcPr>
            </w:tcPrChange>
          </w:tcPr>
          <w:p w14:paraId="25EA28C2" w14:textId="183B9599" w:rsidR="00B74121" w:rsidRPr="003C067C" w:rsidDel="00D21B02" w:rsidRDefault="00B74121">
            <w:pPr>
              <w:jc w:val="center"/>
              <w:rPr>
                <w:del w:id="5134" w:author="Bailey, Colin (DFO/MPO)" w:date="2024-11-01T00:09:00Z"/>
                <w:rFonts w:cs="Arial"/>
                <w:color w:val="000000"/>
                <w:sz w:val="18"/>
                <w:szCs w:val="18"/>
              </w:rPr>
            </w:pPr>
          </w:p>
        </w:tc>
        <w:tc>
          <w:tcPr>
            <w:tcW w:w="810" w:type="dxa"/>
            <w:tcBorders>
              <w:top w:val="nil"/>
              <w:left w:val="nil"/>
              <w:bottom w:val="nil"/>
              <w:right w:val="nil"/>
            </w:tcBorders>
            <w:shd w:val="clear" w:color="auto" w:fill="auto"/>
            <w:noWrap/>
            <w:vAlign w:val="center"/>
            <w:hideMark/>
            <w:tcPrChange w:id="5135" w:author="Bailey, Colin (DFO/MPO)" w:date="2024-11-01T00:04:00Z">
              <w:tcPr>
                <w:tcW w:w="756" w:type="dxa"/>
                <w:gridSpan w:val="2"/>
                <w:tcBorders>
                  <w:top w:val="nil"/>
                  <w:left w:val="nil"/>
                  <w:bottom w:val="nil"/>
                  <w:right w:val="nil"/>
                </w:tcBorders>
                <w:shd w:val="clear" w:color="auto" w:fill="auto"/>
                <w:noWrap/>
                <w:vAlign w:val="center"/>
                <w:hideMark/>
              </w:tcPr>
            </w:tcPrChange>
          </w:tcPr>
          <w:p w14:paraId="232A72F8" w14:textId="6FD7C94F" w:rsidR="00B74121" w:rsidRPr="003C067C" w:rsidDel="00D21B02" w:rsidRDefault="00B74121">
            <w:pPr>
              <w:jc w:val="center"/>
              <w:rPr>
                <w:del w:id="5136" w:author="Bailey, Colin (DFO/MPO)" w:date="2024-11-01T00:09:00Z"/>
                <w:rFonts w:cs="Arial"/>
                <w:color w:val="000000"/>
                <w:sz w:val="18"/>
                <w:szCs w:val="18"/>
              </w:rPr>
            </w:pPr>
            <w:del w:id="5137" w:author="Bailey, Colin (DFO/MPO)" w:date="2024-11-01T00:09:00Z">
              <w:r w:rsidRPr="003C067C" w:rsidDel="00D21B02">
                <w:rPr>
                  <w:rFonts w:cs="Arial"/>
                  <w:color w:val="000000"/>
                  <w:sz w:val="18"/>
                  <w:szCs w:val="18"/>
                </w:rPr>
                <w:delText>0.00%</w:delText>
              </w:r>
            </w:del>
          </w:p>
        </w:tc>
        <w:tc>
          <w:tcPr>
            <w:tcW w:w="806" w:type="dxa"/>
            <w:tcBorders>
              <w:top w:val="nil"/>
              <w:left w:val="nil"/>
              <w:bottom w:val="nil"/>
              <w:right w:val="nil"/>
            </w:tcBorders>
            <w:shd w:val="clear" w:color="auto" w:fill="auto"/>
            <w:noWrap/>
            <w:vAlign w:val="center"/>
            <w:hideMark/>
            <w:tcPrChange w:id="5138" w:author="Bailey, Colin (DFO/MPO)" w:date="2024-11-01T00:04:00Z">
              <w:tcPr>
                <w:tcW w:w="809" w:type="dxa"/>
                <w:tcBorders>
                  <w:top w:val="nil"/>
                  <w:left w:val="nil"/>
                  <w:bottom w:val="nil"/>
                  <w:right w:val="nil"/>
                </w:tcBorders>
                <w:shd w:val="clear" w:color="auto" w:fill="auto"/>
                <w:noWrap/>
                <w:vAlign w:val="center"/>
                <w:hideMark/>
              </w:tcPr>
            </w:tcPrChange>
          </w:tcPr>
          <w:p w14:paraId="2E8969D0" w14:textId="36D420CF" w:rsidR="00B74121" w:rsidRPr="003C067C" w:rsidDel="00D21B02" w:rsidRDefault="00B74121">
            <w:pPr>
              <w:jc w:val="center"/>
              <w:rPr>
                <w:del w:id="5139" w:author="Bailey, Colin (DFO/MPO)" w:date="2024-11-01T00:09:00Z"/>
                <w:rFonts w:cs="Arial"/>
                <w:color w:val="000000"/>
                <w:sz w:val="18"/>
                <w:szCs w:val="18"/>
              </w:rPr>
            </w:pPr>
            <w:del w:id="5140" w:author="Bailey, Colin (DFO/MPO)" w:date="2024-11-01T00:09:00Z">
              <w:r w:rsidRPr="003C067C" w:rsidDel="00D21B02">
                <w:rPr>
                  <w:rFonts w:cs="Arial"/>
                  <w:color w:val="000000"/>
                  <w:sz w:val="18"/>
                  <w:szCs w:val="18"/>
                </w:rPr>
                <w:delText>0.00%</w:delText>
              </w:r>
            </w:del>
          </w:p>
        </w:tc>
        <w:tc>
          <w:tcPr>
            <w:tcW w:w="806" w:type="dxa"/>
            <w:tcBorders>
              <w:top w:val="nil"/>
              <w:left w:val="nil"/>
              <w:bottom w:val="nil"/>
              <w:right w:val="nil"/>
            </w:tcBorders>
            <w:shd w:val="clear" w:color="auto" w:fill="auto"/>
            <w:noWrap/>
            <w:vAlign w:val="center"/>
            <w:hideMark/>
            <w:tcPrChange w:id="5141" w:author="Bailey, Colin (DFO/MPO)" w:date="2024-11-01T00:04:00Z">
              <w:tcPr>
                <w:tcW w:w="809" w:type="dxa"/>
                <w:tcBorders>
                  <w:top w:val="nil"/>
                  <w:left w:val="nil"/>
                  <w:bottom w:val="nil"/>
                  <w:right w:val="nil"/>
                </w:tcBorders>
                <w:shd w:val="clear" w:color="auto" w:fill="auto"/>
                <w:noWrap/>
                <w:vAlign w:val="center"/>
                <w:hideMark/>
              </w:tcPr>
            </w:tcPrChange>
          </w:tcPr>
          <w:p w14:paraId="68AD229B" w14:textId="0290B37A" w:rsidR="00B74121" w:rsidRPr="003C067C" w:rsidDel="00D21B02" w:rsidRDefault="00B74121">
            <w:pPr>
              <w:jc w:val="center"/>
              <w:rPr>
                <w:del w:id="5142" w:author="Bailey, Colin (DFO/MPO)" w:date="2024-11-01T00:09:00Z"/>
                <w:rFonts w:cs="Arial"/>
                <w:color w:val="000000"/>
                <w:sz w:val="18"/>
                <w:szCs w:val="18"/>
              </w:rPr>
            </w:pPr>
            <w:del w:id="5143" w:author="Bailey, Colin (DFO/MPO)" w:date="2024-11-01T00:09:00Z">
              <w:r w:rsidRPr="003C067C" w:rsidDel="00D21B02">
                <w:rPr>
                  <w:rFonts w:cs="Arial"/>
                  <w:color w:val="000000"/>
                  <w:sz w:val="18"/>
                  <w:szCs w:val="18"/>
                </w:rPr>
                <w:delText>0.00%</w:delText>
              </w:r>
            </w:del>
          </w:p>
        </w:tc>
      </w:tr>
      <w:tr w:rsidR="0058659A" w:rsidRPr="008A296C" w:rsidDel="00D21B02" w14:paraId="6E640CCD" w14:textId="525323E5" w:rsidTr="0058659A">
        <w:tblPrEx>
          <w:tblPrExChange w:id="5144" w:author="Bailey, Colin (DFO/MPO)" w:date="2024-11-01T00:04:00Z">
            <w:tblPrEx>
              <w:tblW w:w="14884" w:type="dxa"/>
            </w:tblPrEx>
          </w:tblPrExChange>
        </w:tblPrEx>
        <w:trPr>
          <w:trHeight w:val="300"/>
          <w:del w:id="5145" w:author="Bailey, Colin (DFO/MPO)" w:date="2024-11-01T00:09:00Z"/>
          <w:trPrChange w:id="5146" w:author="Bailey, Colin (DFO/MPO)" w:date="2024-11-01T00:04:00Z">
            <w:trPr>
              <w:trHeight w:val="300"/>
            </w:trPr>
          </w:trPrChange>
        </w:trPr>
        <w:tc>
          <w:tcPr>
            <w:tcW w:w="2428" w:type="dxa"/>
            <w:tcBorders>
              <w:top w:val="nil"/>
              <w:left w:val="nil"/>
              <w:bottom w:val="nil"/>
              <w:right w:val="nil"/>
            </w:tcBorders>
            <w:shd w:val="clear" w:color="auto" w:fill="auto"/>
            <w:noWrap/>
            <w:vAlign w:val="center"/>
            <w:hideMark/>
            <w:tcPrChange w:id="5147" w:author="Bailey, Colin (DFO/MPO)" w:date="2024-11-01T00:04:00Z">
              <w:tcPr>
                <w:tcW w:w="2430" w:type="dxa"/>
                <w:gridSpan w:val="2"/>
                <w:tcBorders>
                  <w:top w:val="nil"/>
                  <w:left w:val="nil"/>
                  <w:bottom w:val="nil"/>
                  <w:right w:val="nil"/>
                </w:tcBorders>
                <w:shd w:val="clear" w:color="auto" w:fill="auto"/>
                <w:noWrap/>
                <w:vAlign w:val="center"/>
                <w:hideMark/>
              </w:tcPr>
            </w:tcPrChange>
          </w:tcPr>
          <w:p w14:paraId="3756DE1E" w14:textId="438F82BE" w:rsidR="00B74121" w:rsidRPr="003C067C" w:rsidDel="00D21B02" w:rsidRDefault="00B74121">
            <w:pPr>
              <w:rPr>
                <w:del w:id="5148" w:author="Bailey, Colin (DFO/MPO)" w:date="2024-11-01T00:09:00Z"/>
                <w:rFonts w:cs="Arial"/>
                <w:color w:val="000000"/>
                <w:sz w:val="18"/>
                <w:szCs w:val="18"/>
              </w:rPr>
            </w:pPr>
            <w:del w:id="5149" w:author="Bailey, Colin (DFO/MPO)" w:date="2024-11-01T00:09:00Z">
              <w:r w:rsidRPr="003C067C" w:rsidDel="00D21B02">
                <w:rPr>
                  <w:rFonts w:cs="Arial"/>
                  <w:color w:val="000000"/>
                  <w:sz w:val="18"/>
                  <w:szCs w:val="18"/>
                </w:rPr>
                <w:delText>Area E-Chum directed</w:delText>
              </w:r>
            </w:del>
          </w:p>
        </w:tc>
        <w:tc>
          <w:tcPr>
            <w:tcW w:w="809" w:type="dxa"/>
            <w:tcBorders>
              <w:top w:val="nil"/>
              <w:left w:val="nil"/>
              <w:bottom w:val="nil"/>
              <w:right w:val="nil"/>
            </w:tcBorders>
            <w:shd w:val="clear" w:color="auto" w:fill="auto"/>
            <w:noWrap/>
            <w:vAlign w:val="center"/>
            <w:hideMark/>
            <w:tcPrChange w:id="5150"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1A93F287" w14:textId="18CA2309" w:rsidR="00B74121" w:rsidRPr="003C067C" w:rsidDel="00D21B02" w:rsidRDefault="00B74121">
            <w:pPr>
              <w:jc w:val="center"/>
              <w:rPr>
                <w:del w:id="5151" w:author="Bailey, Colin (DFO/MPO)" w:date="2024-11-01T00:09:00Z"/>
                <w:rFonts w:cs="Arial"/>
                <w:color w:val="000000"/>
                <w:sz w:val="18"/>
                <w:szCs w:val="18"/>
              </w:rPr>
            </w:pPr>
            <w:del w:id="5152"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153"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38CBDF6A" w14:textId="57EB21C7" w:rsidR="00B74121" w:rsidRPr="003C067C" w:rsidDel="00D21B02" w:rsidRDefault="00B74121">
            <w:pPr>
              <w:jc w:val="center"/>
              <w:rPr>
                <w:del w:id="5154" w:author="Bailey, Colin (DFO/MPO)" w:date="2024-11-01T00:09:00Z"/>
                <w:rFonts w:cs="Arial"/>
                <w:color w:val="000000"/>
                <w:sz w:val="18"/>
                <w:szCs w:val="18"/>
              </w:rPr>
            </w:pPr>
            <w:del w:id="5155"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156"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0046AC18" w14:textId="0E2E025A" w:rsidR="00B74121" w:rsidRPr="003C067C" w:rsidDel="00D21B02" w:rsidRDefault="00B74121">
            <w:pPr>
              <w:jc w:val="center"/>
              <w:rPr>
                <w:del w:id="5157" w:author="Bailey, Colin (DFO/MPO)" w:date="2024-11-01T00:09:00Z"/>
                <w:rFonts w:cs="Arial"/>
                <w:color w:val="000000"/>
                <w:sz w:val="18"/>
                <w:szCs w:val="18"/>
              </w:rPr>
            </w:pPr>
            <w:del w:id="5158"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center"/>
            <w:hideMark/>
            <w:tcPrChange w:id="5159"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3244CC3E" w14:textId="70F6CD22" w:rsidR="00B74121" w:rsidRPr="003C067C" w:rsidDel="00D21B02" w:rsidRDefault="00B74121">
            <w:pPr>
              <w:jc w:val="center"/>
              <w:rPr>
                <w:del w:id="5160" w:author="Bailey, Colin (DFO/MPO)" w:date="2024-11-01T00:09:00Z"/>
                <w:rFonts w:cs="Arial"/>
                <w:color w:val="000000"/>
                <w:sz w:val="18"/>
                <w:szCs w:val="18"/>
              </w:rPr>
            </w:pPr>
            <w:del w:id="5161" w:author="Bailey, Colin (DFO/MPO)" w:date="2024-11-01T00:09:00Z">
              <w:r w:rsidRPr="003C067C" w:rsidDel="00D21B02">
                <w:rPr>
                  <w:rFonts w:cs="Arial"/>
                  <w:color w:val="000000"/>
                  <w:sz w:val="18"/>
                  <w:szCs w:val="18"/>
                </w:rPr>
                <w:delText>0.10%</w:delText>
              </w:r>
            </w:del>
          </w:p>
        </w:tc>
        <w:tc>
          <w:tcPr>
            <w:tcW w:w="900" w:type="dxa"/>
            <w:tcBorders>
              <w:top w:val="nil"/>
              <w:left w:val="nil"/>
              <w:bottom w:val="nil"/>
              <w:right w:val="nil"/>
            </w:tcBorders>
            <w:shd w:val="clear" w:color="auto" w:fill="auto"/>
            <w:noWrap/>
            <w:vAlign w:val="center"/>
            <w:hideMark/>
            <w:tcPrChange w:id="5162" w:author="Bailey, Colin (DFO/MPO)" w:date="2024-11-01T00:04:00Z">
              <w:tcPr>
                <w:tcW w:w="900" w:type="dxa"/>
                <w:gridSpan w:val="2"/>
                <w:tcBorders>
                  <w:top w:val="nil"/>
                  <w:left w:val="nil"/>
                  <w:bottom w:val="nil"/>
                  <w:right w:val="nil"/>
                </w:tcBorders>
                <w:shd w:val="clear" w:color="auto" w:fill="auto"/>
                <w:noWrap/>
                <w:vAlign w:val="center"/>
                <w:hideMark/>
              </w:tcPr>
            </w:tcPrChange>
          </w:tcPr>
          <w:p w14:paraId="145C30DB" w14:textId="784E1E62" w:rsidR="00B74121" w:rsidRPr="003C067C" w:rsidDel="00D21B02" w:rsidRDefault="00B74121">
            <w:pPr>
              <w:jc w:val="center"/>
              <w:rPr>
                <w:del w:id="5163" w:author="Bailey, Colin (DFO/MPO)" w:date="2024-11-01T00:09:00Z"/>
                <w:rFonts w:cs="Arial"/>
                <w:color w:val="000000"/>
                <w:sz w:val="18"/>
                <w:szCs w:val="18"/>
              </w:rPr>
            </w:pPr>
            <w:del w:id="5164"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center"/>
            <w:hideMark/>
            <w:tcPrChange w:id="5165"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2FCB0A9D" w14:textId="148D278D" w:rsidR="00B74121" w:rsidRPr="003C067C" w:rsidDel="00D21B02" w:rsidRDefault="00B74121">
            <w:pPr>
              <w:jc w:val="center"/>
              <w:rPr>
                <w:del w:id="5166" w:author="Bailey, Colin (DFO/MPO)" w:date="2024-11-01T00:09:00Z"/>
                <w:rFonts w:cs="Arial"/>
                <w:color w:val="000000"/>
                <w:sz w:val="18"/>
                <w:szCs w:val="18"/>
              </w:rPr>
            </w:pPr>
            <w:del w:id="5167" w:author="Bailey, Colin (DFO/MPO)" w:date="2024-11-01T00:09:00Z">
              <w:r w:rsidRPr="003C067C" w:rsidDel="00D21B02">
                <w:rPr>
                  <w:rFonts w:cs="Arial"/>
                  <w:color w:val="000000"/>
                  <w:sz w:val="18"/>
                  <w:szCs w:val="18"/>
                </w:rPr>
                <w:delText>0.50%</w:delText>
              </w:r>
            </w:del>
          </w:p>
        </w:tc>
        <w:tc>
          <w:tcPr>
            <w:tcW w:w="810" w:type="dxa"/>
            <w:tcBorders>
              <w:top w:val="nil"/>
              <w:left w:val="nil"/>
              <w:bottom w:val="nil"/>
              <w:right w:val="nil"/>
            </w:tcBorders>
            <w:shd w:val="clear" w:color="auto" w:fill="auto"/>
            <w:noWrap/>
            <w:vAlign w:val="center"/>
            <w:hideMark/>
            <w:tcPrChange w:id="5168"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1B6306B3" w14:textId="71A7383C" w:rsidR="00B74121" w:rsidRPr="003C067C" w:rsidDel="00D21B02" w:rsidRDefault="00B74121">
            <w:pPr>
              <w:jc w:val="center"/>
              <w:rPr>
                <w:del w:id="5169" w:author="Bailey, Colin (DFO/MPO)" w:date="2024-11-01T00:09:00Z"/>
                <w:rFonts w:cs="Arial"/>
                <w:color w:val="000000"/>
                <w:sz w:val="18"/>
                <w:szCs w:val="18"/>
              </w:rPr>
            </w:pPr>
            <w:del w:id="5170"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171"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4104B674" w14:textId="2BE00C83" w:rsidR="00B74121" w:rsidRPr="003C067C" w:rsidDel="00D21B02" w:rsidRDefault="00B74121">
            <w:pPr>
              <w:jc w:val="center"/>
              <w:rPr>
                <w:del w:id="5172" w:author="Bailey, Colin (DFO/MPO)" w:date="2024-11-01T00:09:00Z"/>
                <w:rFonts w:cs="Arial"/>
                <w:color w:val="000000"/>
                <w:sz w:val="18"/>
                <w:szCs w:val="18"/>
              </w:rPr>
            </w:pPr>
            <w:del w:id="5173"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center"/>
            <w:hideMark/>
            <w:tcPrChange w:id="5174"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6CD8472C" w14:textId="179E0C63" w:rsidR="00B74121" w:rsidRPr="003C067C" w:rsidDel="00D21B02" w:rsidRDefault="00B74121">
            <w:pPr>
              <w:jc w:val="center"/>
              <w:rPr>
                <w:del w:id="5175" w:author="Bailey, Colin (DFO/MPO)" w:date="2024-11-01T00:09:00Z"/>
                <w:rFonts w:cs="Arial"/>
                <w:color w:val="000000"/>
                <w:sz w:val="18"/>
                <w:szCs w:val="18"/>
              </w:rPr>
            </w:pPr>
            <w:del w:id="5176"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177" w:author="Bailey, Colin (DFO/MPO)" w:date="2024-11-01T00:04:00Z">
              <w:tcPr>
                <w:tcW w:w="2700" w:type="dxa"/>
                <w:gridSpan w:val="8"/>
                <w:tcBorders>
                  <w:top w:val="nil"/>
                  <w:left w:val="nil"/>
                  <w:bottom w:val="nil"/>
                  <w:right w:val="nil"/>
                </w:tcBorders>
                <w:shd w:val="clear" w:color="auto" w:fill="auto"/>
                <w:noWrap/>
                <w:vAlign w:val="center"/>
                <w:hideMark/>
              </w:tcPr>
            </w:tcPrChange>
          </w:tcPr>
          <w:p w14:paraId="402F4451" w14:textId="254DE96A" w:rsidR="00B74121" w:rsidRPr="003C067C" w:rsidDel="00D21B02" w:rsidRDefault="00B74121">
            <w:pPr>
              <w:jc w:val="center"/>
              <w:rPr>
                <w:del w:id="5178" w:author="Bailey, Colin (DFO/MPO)" w:date="2024-11-01T00:09:00Z"/>
                <w:rFonts w:cs="Arial"/>
                <w:color w:val="000000"/>
                <w:sz w:val="18"/>
                <w:szCs w:val="18"/>
              </w:rPr>
            </w:pPr>
          </w:p>
        </w:tc>
        <w:tc>
          <w:tcPr>
            <w:tcW w:w="810" w:type="dxa"/>
            <w:tcBorders>
              <w:top w:val="nil"/>
              <w:left w:val="nil"/>
              <w:bottom w:val="nil"/>
              <w:right w:val="nil"/>
            </w:tcBorders>
            <w:shd w:val="clear" w:color="auto" w:fill="auto"/>
            <w:noWrap/>
            <w:vAlign w:val="center"/>
            <w:hideMark/>
            <w:tcPrChange w:id="5179" w:author="Bailey, Colin (DFO/MPO)" w:date="2024-11-01T00:04:00Z">
              <w:tcPr>
                <w:tcW w:w="756" w:type="dxa"/>
                <w:gridSpan w:val="2"/>
                <w:tcBorders>
                  <w:top w:val="nil"/>
                  <w:left w:val="nil"/>
                  <w:bottom w:val="nil"/>
                  <w:right w:val="nil"/>
                </w:tcBorders>
                <w:shd w:val="clear" w:color="auto" w:fill="auto"/>
                <w:noWrap/>
                <w:vAlign w:val="center"/>
                <w:hideMark/>
              </w:tcPr>
            </w:tcPrChange>
          </w:tcPr>
          <w:p w14:paraId="705CAF77" w14:textId="5B450BCD" w:rsidR="00B74121" w:rsidRPr="003C067C" w:rsidDel="00D21B02" w:rsidRDefault="00B74121">
            <w:pPr>
              <w:jc w:val="center"/>
              <w:rPr>
                <w:del w:id="5180" w:author="Bailey, Colin (DFO/MPO)" w:date="2024-11-01T00:09:00Z"/>
                <w:rFonts w:cs="Arial"/>
                <w:color w:val="000000"/>
                <w:sz w:val="18"/>
                <w:szCs w:val="18"/>
              </w:rPr>
            </w:pPr>
            <w:del w:id="5181" w:author="Bailey, Colin (DFO/MPO)" w:date="2024-11-01T00:09:00Z">
              <w:r w:rsidRPr="003C067C" w:rsidDel="00D21B02">
                <w:rPr>
                  <w:rFonts w:cs="Arial"/>
                  <w:color w:val="000000"/>
                  <w:sz w:val="18"/>
                  <w:szCs w:val="18"/>
                </w:rPr>
                <w:delText>0.00%</w:delText>
              </w:r>
            </w:del>
          </w:p>
        </w:tc>
        <w:tc>
          <w:tcPr>
            <w:tcW w:w="806" w:type="dxa"/>
            <w:tcBorders>
              <w:top w:val="nil"/>
              <w:left w:val="nil"/>
              <w:bottom w:val="nil"/>
              <w:right w:val="nil"/>
            </w:tcBorders>
            <w:shd w:val="clear" w:color="auto" w:fill="auto"/>
            <w:noWrap/>
            <w:vAlign w:val="center"/>
            <w:hideMark/>
            <w:tcPrChange w:id="5182" w:author="Bailey, Colin (DFO/MPO)" w:date="2024-11-01T00:04:00Z">
              <w:tcPr>
                <w:tcW w:w="809" w:type="dxa"/>
                <w:tcBorders>
                  <w:top w:val="nil"/>
                  <w:left w:val="nil"/>
                  <w:bottom w:val="nil"/>
                  <w:right w:val="nil"/>
                </w:tcBorders>
                <w:shd w:val="clear" w:color="auto" w:fill="auto"/>
                <w:noWrap/>
                <w:vAlign w:val="center"/>
                <w:hideMark/>
              </w:tcPr>
            </w:tcPrChange>
          </w:tcPr>
          <w:p w14:paraId="2EC4527B" w14:textId="4A29AD82" w:rsidR="00B74121" w:rsidRPr="003C067C" w:rsidDel="00D21B02" w:rsidRDefault="00B74121">
            <w:pPr>
              <w:jc w:val="center"/>
              <w:rPr>
                <w:del w:id="5183" w:author="Bailey, Colin (DFO/MPO)" w:date="2024-11-01T00:09:00Z"/>
                <w:rFonts w:cs="Arial"/>
                <w:color w:val="000000"/>
                <w:sz w:val="18"/>
                <w:szCs w:val="18"/>
              </w:rPr>
            </w:pPr>
            <w:del w:id="5184" w:author="Bailey, Colin (DFO/MPO)" w:date="2024-11-01T00:09:00Z">
              <w:r w:rsidRPr="003C067C" w:rsidDel="00D21B02">
                <w:rPr>
                  <w:rFonts w:cs="Arial"/>
                  <w:color w:val="000000"/>
                  <w:sz w:val="18"/>
                  <w:szCs w:val="18"/>
                </w:rPr>
                <w:delText>0.00%</w:delText>
              </w:r>
            </w:del>
          </w:p>
        </w:tc>
        <w:tc>
          <w:tcPr>
            <w:tcW w:w="806" w:type="dxa"/>
            <w:tcBorders>
              <w:top w:val="nil"/>
              <w:left w:val="nil"/>
              <w:bottom w:val="nil"/>
              <w:right w:val="nil"/>
            </w:tcBorders>
            <w:shd w:val="clear" w:color="auto" w:fill="auto"/>
            <w:noWrap/>
            <w:vAlign w:val="center"/>
            <w:hideMark/>
            <w:tcPrChange w:id="5185" w:author="Bailey, Colin (DFO/MPO)" w:date="2024-11-01T00:04:00Z">
              <w:tcPr>
                <w:tcW w:w="809" w:type="dxa"/>
                <w:tcBorders>
                  <w:top w:val="nil"/>
                  <w:left w:val="nil"/>
                  <w:bottom w:val="nil"/>
                  <w:right w:val="nil"/>
                </w:tcBorders>
                <w:shd w:val="clear" w:color="auto" w:fill="auto"/>
                <w:noWrap/>
                <w:vAlign w:val="center"/>
                <w:hideMark/>
              </w:tcPr>
            </w:tcPrChange>
          </w:tcPr>
          <w:p w14:paraId="3C9D020A" w14:textId="55DB1F78" w:rsidR="00B74121" w:rsidRPr="003C067C" w:rsidDel="00D21B02" w:rsidRDefault="00B74121">
            <w:pPr>
              <w:jc w:val="center"/>
              <w:rPr>
                <w:del w:id="5186" w:author="Bailey, Colin (DFO/MPO)" w:date="2024-11-01T00:09:00Z"/>
                <w:rFonts w:cs="Arial"/>
                <w:color w:val="000000"/>
                <w:sz w:val="18"/>
                <w:szCs w:val="18"/>
              </w:rPr>
            </w:pPr>
            <w:del w:id="5187" w:author="Bailey, Colin (DFO/MPO)" w:date="2024-11-01T00:09:00Z">
              <w:r w:rsidRPr="003C067C" w:rsidDel="00D21B02">
                <w:rPr>
                  <w:rFonts w:cs="Arial"/>
                  <w:color w:val="000000"/>
                  <w:sz w:val="18"/>
                  <w:szCs w:val="18"/>
                </w:rPr>
                <w:delText>0.00%</w:delText>
              </w:r>
            </w:del>
          </w:p>
        </w:tc>
      </w:tr>
      <w:tr w:rsidR="0058659A" w:rsidRPr="008A296C" w:rsidDel="00D21B02" w14:paraId="36F27619" w14:textId="7E02E0E4" w:rsidTr="0058659A">
        <w:tblPrEx>
          <w:tblPrExChange w:id="5188" w:author="Bailey, Colin (DFO/MPO)" w:date="2024-11-01T00:04:00Z">
            <w:tblPrEx>
              <w:tblW w:w="14884" w:type="dxa"/>
            </w:tblPrEx>
          </w:tblPrExChange>
        </w:tblPrEx>
        <w:trPr>
          <w:trHeight w:val="300"/>
          <w:del w:id="5189" w:author="Bailey, Colin (DFO/MPO)" w:date="2024-11-01T00:09:00Z"/>
          <w:trPrChange w:id="5190" w:author="Bailey, Colin (DFO/MPO)" w:date="2024-11-01T00:04:00Z">
            <w:trPr>
              <w:trHeight w:val="300"/>
            </w:trPr>
          </w:trPrChange>
        </w:trPr>
        <w:tc>
          <w:tcPr>
            <w:tcW w:w="2428" w:type="dxa"/>
            <w:tcBorders>
              <w:top w:val="nil"/>
              <w:left w:val="nil"/>
              <w:bottom w:val="nil"/>
              <w:right w:val="nil"/>
            </w:tcBorders>
            <w:shd w:val="clear" w:color="auto" w:fill="auto"/>
            <w:noWrap/>
            <w:vAlign w:val="center"/>
            <w:hideMark/>
            <w:tcPrChange w:id="5191" w:author="Bailey, Colin (DFO/MPO)" w:date="2024-11-01T00:04:00Z">
              <w:tcPr>
                <w:tcW w:w="2430" w:type="dxa"/>
                <w:gridSpan w:val="2"/>
                <w:tcBorders>
                  <w:top w:val="nil"/>
                  <w:left w:val="nil"/>
                  <w:bottom w:val="nil"/>
                  <w:right w:val="nil"/>
                </w:tcBorders>
                <w:shd w:val="clear" w:color="auto" w:fill="auto"/>
                <w:noWrap/>
                <w:vAlign w:val="center"/>
                <w:hideMark/>
              </w:tcPr>
            </w:tcPrChange>
          </w:tcPr>
          <w:p w14:paraId="0F4C0624" w14:textId="2002F84D" w:rsidR="00B74121" w:rsidRPr="003C067C" w:rsidDel="00D21B02" w:rsidRDefault="00B74121">
            <w:pPr>
              <w:rPr>
                <w:del w:id="5192" w:author="Bailey, Colin (DFO/MPO)" w:date="2024-11-01T00:09:00Z"/>
                <w:rFonts w:cs="Arial"/>
                <w:color w:val="000000"/>
                <w:sz w:val="18"/>
                <w:szCs w:val="18"/>
              </w:rPr>
            </w:pPr>
            <w:del w:id="5193" w:author="Bailey, Colin (DFO/MPO)" w:date="2024-11-01T00:09:00Z">
              <w:r w:rsidRPr="003C067C" w:rsidDel="00D21B02">
                <w:rPr>
                  <w:rFonts w:cs="Arial"/>
                  <w:color w:val="000000"/>
                  <w:sz w:val="18"/>
                  <w:szCs w:val="18"/>
                </w:rPr>
                <w:delText>Area E-Sockeye directed</w:delText>
              </w:r>
            </w:del>
          </w:p>
        </w:tc>
        <w:tc>
          <w:tcPr>
            <w:tcW w:w="809" w:type="dxa"/>
            <w:tcBorders>
              <w:top w:val="nil"/>
              <w:left w:val="nil"/>
              <w:bottom w:val="nil"/>
              <w:right w:val="nil"/>
            </w:tcBorders>
            <w:shd w:val="clear" w:color="auto" w:fill="auto"/>
            <w:noWrap/>
            <w:vAlign w:val="center"/>
            <w:hideMark/>
            <w:tcPrChange w:id="5194"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72945BAE" w14:textId="6880A1C6" w:rsidR="00B74121" w:rsidRPr="003C067C" w:rsidDel="00D21B02" w:rsidRDefault="00B74121">
            <w:pPr>
              <w:jc w:val="center"/>
              <w:rPr>
                <w:del w:id="5195" w:author="Bailey, Colin (DFO/MPO)" w:date="2024-11-01T00:09:00Z"/>
                <w:rFonts w:cs="Arial"/>
                <w:color w:val="000000"/>
                <w:sz w:val="18"/>
                <w:szCs w:val="18"/>
              </w:rPr>
            </w:pPr>
            <w:del w:id="5196" w:author="Bailey, Colin (DFO/MPO)" w:date="2024-11-01T00:09:00Z">
              <w:r w:rsidRPr="003C067C" w:rsidDel="00D21B02">
                <w:rPr>
                  <w:rFonts w:cs="Arial"/>
                  <w:color w:val="000000"/>
                  <w:sz w:val="18"/>
                  <w:szCs w:val="18"/>
                </w:rPr>
                <w:delText>1.00%</w:delText>
              </w:r>
            </w:del>
          </w:p>
        </w:tc>
        <w:tc>
          <w:tcPr>
            <w:tcW w:w="810" w:type="dxa"/>
            <w:tcBorders>
              <w:top w:val="nil"/>
              <w:left w:val="nil"/>
              <w:bottom w:val="nil"/>
              <w:right w:val="nil"/>
            </w:tcBorders>
            <w:shd w:val="clear" w:color="auto" w:fill="auto"/>
            <w:noWrap/>
            <w:vAlign w:val="center"/>
            <w:hideMark/>
            <w:tcPrChange w:id="5197"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408E22CA" w14:textId="6EDC72B7" w:rsidR="00B74121" w:rsidRPr="003C067C" w:rsidDel="00D21B02" w:rsidRDefault="00B74121">
            <w:pPr>
              <w:jc w:val="center"/>
              <w:rPr>
                <w:del w:id="5198" w:author="Bailey, Colin (DFO/MPO)" w:date="2024-11-01T00:09:00Z"/>
                <w:rFonts w:cs="Arial"/>
                <w:color w:val="000000"/>
                <w:sz w:val="18"/>
                <w:szCs w:val="18"/>
              </w:rPr>
            </w:pPr>
            <w:del w:id="5199"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center"/>
            <w:hideMark/>
            <w:tcPrChange w:id="5200"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27D96D89" w14:textId="50072160" w:rsidR="00B74121" w:rsidRPr="003C067C" w:rsidDel="00D21B02" w:rsidRDefault="00B74121">
            <w:pPr>
              <w:jc w:val="center"/>
              <w:rPr>
                <w:del w:id="5201" w:author="Bailey, Colin (DFO/MPO)" w:date="2024-11-01T00:09:00Z"/>
                <w:rFonts w:cs="Arial"/>
                <w:color w:val="000000"/>
                <w:sz w:val="18"/>
                <w:szCs w:val="18"/>
              </w:rPr>
            </w:pPr>
            <w:del w:id="5202"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203"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5B4BE58D" w14:textId="37C84932" w:rsidR="00B74121" w:rsidRPr="003C067C" w:rsidDel="00D21B02" w:rsidRDefault="00B74121">
            <w:pPr>
              <w:jc w:val="center"/>
              <w:rPr>
                <w:del w:id="5204" w:author="Bailey, Colin (DFO/MPO)" w:date="2024-11-01T00:09:00Z"/>
                <w:rFonts w:cs="Arial"/>
                <w:color w:val="000000"/>
                <w:sz w:val="18"/>
                <w:szCs w:val="18"/>
              </w:rPr>
            </w:pPr>
            <w:del w:id="5205" w:author="Bailey, Colin (DFO/MPO)" w:date="2024-11-01T00:09:00Z">
              <w:r w:rsidRPr="003C067C" w:rsidDel="00D21B02">
                <w:rPr>
                  <w:rFonts w:cs="Arial"/>
                  <w:color w:val="000000"/>
                  <w:sz w:val="18"/>
                  <w:szCs w:val="18"/>
                </w:rPr>
                <w:delText>0.00%</w:delText>
              </w:r>
            </w:del>
          </w:p>
        </w:tc>
        <w:tc>
          <w:tcPr>
            <w:tcW w:w="900" w:type="dxa"/>
            <w:tcBorders>
              <w:top w:val="nil"/>
              <w:left w:val="nil"/>
              <w:bottom w:val="nil"/>
              <w:right w:val="nil"/>
            </w:tcBorders>
            <w:shd w:val="clear" w:color="auto" w:fill="auto"/>
            <w:noWrap/>
            <w:vAlign w:val="center"/>
            <w:hideMark/>
            <w:tcPrChange w:id="5206" w:author="Bailey, Colin (DFO/MPO)" w:date="2024-11-01T00:04:00Z">
              <w:tcPr>
                <w:tcW w:w="900" w:type="dxa"/>
                <w:gridSpan w:val="2"/>
                <w:tcBorders>
                  <w:top w:val="nil"/>
                  <w:left w:val="nil"/>
                  <w:bottom w:val="nil"/>
                  <w:right w:val="nil"/>
                </w:tcBorders>
                <w:shd w:val="clear" w:color="auto" w:fill="auto"/>
                <w:noWrap/>
                <w:vAlign w:val="center"/>
                <w:hideMark/>
              </w:tcPr>
            </w:tcPrChange>
          </w:tcPr>
          <w:p w14:paraId="09B248B0" w14:textId="160673CA" w:rsidR="00B74121" w:rsidRPr="003C067C" w:rsidDel="00D21B02" w:rsidRDefault="00B74121">
            <w:pPr>
              <w:jc w:val="center"/>
              <w:rPr>
                <w:del w:id="5207" w:author="Bailey, Colin (DFO/MPO)" w:date="2024-11-01T00:09:00Z"/>
                <w:rFonts w:cs="Arial"/>
                <w:color w:val="000000"/>
                <w:sz w:val="18"/>
                <w:szCs w:val="18"/>
              </w:rPr>
            </w:pPr>
            <w:del w:id="5208" w:author="Bailey, Colin (DFO/MPO)" w:date="2024-11-01T00:09:00Z">
              <w:r w:rsidRPr="003C067C" w:rsidDel="00D21B02">
                <w:rPr>
                  <w:rFonts w:cs="Arial"/>
                  <w:color w:val="000000"/>
                  <w:sz w:val="18"/>
                  <w:szCs w:val="18"/>
                </w:rPr>
                <w:delText>8.20%</w:delText>
              </w:r>
            </w:del>
          </w:p>
        </w:tc>
        <w:tc>
          <w:tcPr>
            <w:tcW w:w="810" w:type="dxa"/>
            <w:tcBorders>
              <w:top w:val="nil"/>
              <w:left w:val="nil"/>
              <w:bottom w:val="nil"/>
              <w:right w:val="nil"/>
            </w:tcBorders>
            <w:shd w:val="clear" w:color="auto" w:fill="auto"/>
            <w:noWrap/>
            <w:vAlign w:val="center"/>
            <w:hideMark/>
            <w:tcPrChange w:id="5209"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179B4216" w14:textId="38CFE738" w:rsidR="00B74121" w:rsidRPr="003C067C" w:rsidDel="00D21B02" w:rsidRDefault="00B74121">
            <w:pPr>
              <w:jc w:val="center"/>
              <w:rPr>
                <w:del w:id="5210" w:author="Bailey, Colin (DFO/MPO)" w:date="2024-11-01T00:09:00Z"/>
                <w:rFonts w:cs="Arial"/>
                <w:color w:val="000000"/>
                <w:sz w:val="18"/>
                <w:szCs w:val="18"/>
              </w:rPr>
            </w:pPr>
            <w:del w:id="5211"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212"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3A42F7AC" w14:textId="0A736580" w:rsidR="00B74121" w:rsidRPr="003C067C" w:rsidDel="00D21B02" w:rsidRDefault="00B74121">
            <w:pPr>
              <w:jc w:val="center"/>
              <w:rPr>
                <w:del w:id="5213" w:author="Bailey, Colin (DFO/MPO)" w:date="2024-11-01T00:09:00Z"/>
                <w:rFonts w:cs="Arial"/>
                <w:color w:val="000000"/>
                <w:sz w:val="18"/>
                <w:szCs w:val="18"/>
              </w:rPr>
            </w:pPr>
            <w:del w:id="5214"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215"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3624455F" w14:textId="72F0ABA3" w:rsidR="00B74121" w:rsidRPr="003C067C" w:rsidDel="00D21B02" w:rsidRDefault="00B74121">
            <w:pPr>
              <w:jc w:val="center"/>
              <w:rPr>
                <w:del w:id="5216" w:author="Bailey, Colin (DFO/MPO)" w:date="2024-11-01T00:09:00Z"/>
                <w:rFonts w:cs="Arial"/>
                <w:color w:val="000000"/>
                <w:sz w:val="18"/>
                <w:szCs w:val="18"/>
              </w:rPr>
            </w:pPr>
            <w:del w:id="5217"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218"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288616B8" w14:textId="040B0562" w:rsidR="00B74121" w:rsidRPr="003C067C" w:rsidDel="00D21B02" w:rsidRDefault="00B74121">
            <w:pPr>
              <w:jc w:val="center"/>
              <w:rPr>
                <w:del w:id="5219" w:author="Bailey, Colin (DFO/MPO)" w:date="2024-11-01T00:09:00Z"/>
                <w:rFonts w:cs="Arial"/>
                <w:color w:val="000000"/>
                <w:sz w:val="18"/>
                <w:szCs w:val="18"/>
              </w:rPr>
            </w:pPr>
            <w:del w:id="5220"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center"/>
            <w:hideMark/>
            <w:tcPrChange w:id="5221" w:author="Bailey, Colin (DFO/MPO)" w:date="2024-11-01T00:04:00Z">
              <w:tcPr>
                <w:tcW w:w="2700" w:type="dxa"/>
                <w:gridSpan w:val="8"/>
                <w:tcBorders>
                  <w:top w:val="nil"/>
                  <w:left w:val="nil"/>
                  <w:bottom w:val="nil"/>
                  <w:right w:val="nil"/>
                </w:tcBorders>
                <w:shd w:val="clear" w:color="auto" w:fill="auto"/>
                <w:noWrap/>
                <w:vAlign w:val="center"/>
                <w:hideMark/>
              </w:tcPr>
            </w:tcPrChange>
          </w:tcPr>
          <w:p w14:paraId="3B225614" w14:textId="35DA3919" w:rsidR="00B74121" w:rsidRPr="003C067C" w:rsidDel="00D21B02" w:rsidRDefault="00B74121">
            <w:pPr>
              <w:jc w:val="center"/>
              <w:rPr>
                <w:del w:id="5222" w:author="Bailey, Colin (DFO/MPO)" w:date="2024-11-01T00:09:00Z"/>
                <w:rFonts w:cs="Arial"/>
                <w:color w:val="000000"/>
                <w:sz w:val="18"/>
                <w:szCs w:val="18"/>
              </w:rPr>
            </w:pPr>
          </w:p>
        </w:tc>
        <w:tc>
          <w:tcPr>
            <w:tcW w:w="810" w:type="dxa"/>
            <w:tcBorders>
              <w:top w:val="nil"/>
              <w:left w:val="nil"/>
              <w:bottom w:val="nil"/>
              <w:right w:val="nil"/>
            </w:tcBorders>
            <w:shd w:val="clear" w:color="auto" w:fill="auto"/>
            <w:noWrap/>
            <w:vAlign w:val="center"/>
            <w:hideMark/>
            <w:tcPrChange w:id="5223" w:author="Bailey, Colin (DFO/MPO)" w:date="2024-11-01T00:04:00Z">
              <w:tcPr>
                <w:tcW w:w="756" w:type="dxa"/>
                <w:gridSpan w:val="2"/>
                <w:tcBorders>
                  <w:top w:val="nil"/>
                  <w:left w:val="nil"/>
                  <w:bottom w:val="nil"/>
                  <w:right w:val="nil"/>
                </w:tcBorders>
                <w:shd w:val="clear" w:color="auto" w:fill="auto"/>
                <w:noWrap/>
                <w:vAlign w:val="center"/>
                <w:hideMark/>
              </w:tcPr>
            </w:tcPrChange>
          </w:tcPr>
          <w:p w14:paraId="2F4D10D0" w14:textId="51F3EB40" w:rsidR="00B74121" w:rsidRPr="003C067C" w:rsidDel="00D21B02" w:rsidRDefault="00B74121">
            <w:pPr>
              <w:jc w:val="center"/>
              <w:rPr>
                <w:del w:id="5224" w:author="Bailey, Colin (DFO/MPO)" w:date="2024-11-01T00:09:00Z"/>
                <w:rFonts w:cs="Arial"/>
                <w:color w:val="000000"/>
                <w:sz w:val="18"/>
                <w:szCs w:val="18"/>
              </w:rPr>
            </w:pPr>
            <w:del w:id="5225" w:author="Bailey, Colin (DFO/MPO)" w:date="2024-11-01T00:09:00Z">
              <w:r w:rsidRPr="003C067C" w:rsidDel="00D21B02">
                <w:rPr>
                  <w:rFonts w:cs="Arial"/>
                  <w:color w:val="000000"/>
                  <w:sz w:val="18"/>
                  <w:szCs w:val="18"/>
                </w:rPr>
                <w:delText>0.00%</w:delText>
              </w:r>
            </w:del>
          </w:p>
        </w:tc>
        <w:tc>
          <w:tcPr>
            <w:tcW w:w="806" w:type="dxa"/>
            <w:tcBorders>
              <w:top w:val="nil"/>
              <w:left w:val="nil"/>
              <w:bottom w:val="nil"/>
              <w:right w:val="nil"/>
            </w:tcBorders>
            <w:shd w:val="clear" w:color="auto" w:fill="auto"/>
            <w:noWrap/>
            <w:vAlign w:val="center"/>
            <w:hideMark/>
            <w:tcPrChange w:id="5226" w:author="Bailey, Colin (DFO/MPO)" w:date="2024-11-01T00:04:00Z">
              <w:tcPr>
                <w:tcW w:w="809" w:type="dxa"/>
                <w:tcBorders>
                  <w:top w:val="nil"/>
                  <w:left w:val="nil"/>
                  <w:bottom w:val="nil"/>
                  <w:right w:val="nil"/>
                </w:tcBorders>
                <w:shd w:val="clear" w:color="auto" w:fill="auto"/>
                <w:noWrap/>
                <w:vAlign w:val="center"/>
                <w:hideMark/>
              </w:tcPr>
            </w:tcPrChange>
          </w:tcPr>
          <w:p w14:paraId="3A8AC358" w14:textId="0B053CC1" w:rsidR="00B74121" w:rsidRPr="003C067C" w:rsidDel="00D21B02" w:rsidRDefault="00B74121">
            <w:pPr>
              <w:jc w:val="center"/>
              <w:rPr>
                <w:del w:id="5227" w:author="Bailey, Colin (DFO/MPO)" w:date="2024-11-01T00:09:00Z"/>
                <w:rFonts w:cs="Arial"/>
                <w:color w:val="000000"/>
                <w:sz w:val="18"/>
                <w:szCs w:val="18"/>
              </w:rPr>
            </w:pPr>
            <w:del w:id="5228" w:author="Bailey, Colin (DFO/MPO)" w:date="2024-11-01T00:09:00Z">
              <w:r w:rsidRPr="003C067C" w:rsidDel="00D21B02">
                <w:rPr>
                  <w:rFonts w:cs="Arial"/>
                  <w:color w:val="000000"/>
                  <w:sz w:val="18"/>
                  <w:szCs w:val="18"/>
                </w:rPr>
                <w:delText>0.00%</w:delText>
              </w:r>
            </w:del>
          </w:p>
        </w:tc>
        <w:tc>
          <w:tcPr>
            <w:tcW w:w="806" w:type="dxa"/>
            <w:tcBorders>
              <w:top w:val="nil"/>
              <w:left w:val="nil"/>
              <w:bottom w:val="nil"/>
              <w:right w:val="nil"/>
            </w:tcBorders>
            <w:shd w:val="clear" w:color="auto" w:fill="auto"/>
            <w:noWrap/>
            <w:vAlign w:val="center"/>
            <w:hideMark/>
            <w:tcPrChange w:id="5229" w:author="Bailey, Colin (DFO/MPO)" w:date="2024-11-01T00:04:00Z">
              <w:tcPr>
                <w:tcW w:w="809" w:type="dxa"/>
                <w:tcBorders>
                  <w:top w:val="nil"/>
                  <w:left w:val="nil"/>
                  <w:bottom w:val="nil"/>
                  <w:right w:val="nil"/>
                </w:tcBorders>
                <w:shd w:val="clear" w:color="auto" w:fill="auto"/>
                <w:noWrap/>
                <w:vAlign w:val="center"/>
                <w:hideMark/>
              </w:tcPr>
            </w:tcPrChange>
          </w:tcPr>
          <w:p w14:paraId="7874E141" w14:textId="6D44A88B" w:rsidR="00B74121" w:rsidRPr="003C067C" w:rsidDel="00D21B02" w:rsidRDefault="00B74121">
            <w:pPr>
              <w:jc w:val="center"/>
              <w:rPr>
                <w:del w:id="5230" w:author="Bailey, Colin (DFO/MPO)" w:date="2024-11-01T00:09:00Z"/>
                <w:rFonts w:cs="Arial"/>
                <w:color w:val="000000"/>
                <w:sz w:val="18"/>
                <w:szCs w:val="18"/>
              </w:rPr>
            </w:pPr>
            <w:del w:id="5231" w:author="Bailey, Colin (DFO/MPO)" w:date="2024-11-01T00:09:00Z">
              <w:r w:rsidRPr="003C067C" w:rsidDel="00D21B02">
                <w:rPr>
                  <w:rFonts w:cs="Arial"/>
                  <w:color w:val="000000"/>
                  <w:sz w:val="18"/>
                  <w:szCs w:val="18"/>
                </w:rPr>
                <w:delText>0.00%</w:delText>
              </w:r>
            </w:del>
          </w:p>
        </w:tc>
      </w:tr>
      <w:tr w:rsidR="0058659A" w:rsidRPr="008A296C" w:rsidDel="00D21B02" w14:paraId="37A5FCEF" w14:textId="28F24A80" w:rsidTr="0058659A">
        <w:tblPrEx>
          <w:tblPrExChange w:id="5232" w:author="Bailey, Colin (DFO/MPO)" w:date="2024-11-01T00:04:00Z">
            <w:tblPrEx>
              <w:tblW w:w="14884" w:type="dxa"/>
            </w:tblPrEx>
          </w:tblPrExChange>
        </w:tblPrEx>
        <w:trPr>
          <w:trHeight w:val="300"/>
          <w:del w:id="5233" w:author="Bailey, Colin (DFO/MPO)" w:date="2024-11-01T00:09:00Z"/>
          <w:trPrChange w:id="5234" w:author="Bailey, Colin (DFO/MPO)" w:date="2024-11-01T00:04:00Z">
            <w:trPr>
              <w:trHeight w:val="300"/>
            </w:trPr>
          </w:trPrChange>
        </w:trPr>
        <w:tc>
          <w:tcPr>
            <w:tcW w:w="3237" w:type="dxa"/>
            <w:gridSpan w:val="2"/>
            <w:tcBorders>
              <w:top w:val="nil"/>
              <w:left w:val="nil"/>
              <w:bottom w:val="nil"/>
              <w:right w:val="nil"/>
            </w:tcBorders>
            <w:shd w:val="clear" w:color="auto" w:fill="auto"/>
            <w:noWrap/>
            <w:vAlign w:val="center"/>
            <w:hideMark/>
            <w:tcPrChange w:id="5235" w:author="Bailey, Colin (DFO/MPO)" w:date="2024-11-01T00:04:00Z">
              <w:tcPr>
                <w:tcW w:w="3240" w:type="dxa"/>
                <w:gridSpan w:val="4"/>
                <w:tcBorders>
                  <w:top w:val="nil"/>
                  <w:left w:val="nil"/>
                  <w:bottom w:val="nil"/>
                  <w:right w:val="nil"/>
                </w:tcBorders>
                <w:shd w:val="clear" w:color="auto" w:fill="auto"/>
                <w:noWrap/>
                <w:vAlign w:val="center"/>
                <w:hideMark/>
              </w:tcPr>
            </w:tcPrChange>
          </w:tcPr>
          <w:p w14:paraId="0EA95DC0" w14:textId="2AFB063E" w:rsidR="00B74121" w:rsidRPr="003C067C" w:rsidDel="00D21B02" w:rsidRDefault="00B74121">
            <w:pPr>
              <w:rPr>
                <w:del w:id="5236" w:author="Bailey, Colin (DFO/MPO)" w:date="2024-11-01T00:09:00Z"/>
                <w:rFonts w:cs="Arial"/>
                <w:color w:val="000000"/>
                <w:sz w:val="18"/>
                <w:szCs w:val="18"/>
              </w:rPr>
            </w:pPr>
            <w:del w:id="5237" w:author="Bailey, Colin (DFO/MPO)" w:date="2024-11-01T00:09:00Z">
              <w:r w:rsidRPr="003C067C" w:rsidDel="00D21B02">
                <w:rPr>
                  <w:rFonts w:cs="Arial"/>
                  <w:color w:val="000000"/>
                  <w:sz w:val="18"/>
                  <w:szCs w:val="18"/>
                </w:rPr>
                <w:delText>Area B-Pink directed</w:delText>
              </w:r>
            </w:del>
          </w:p>
        </w:tc>
        <w:tc>
          <w:tcPr>
            <w:tcW w:w="810" w:type="dxa"/>
            <w:tcBorders>
              <w:top w:val="nil"/>
              <w:left w:val="nil"/>
              <w:bottom w:val="nil"/>
              <w:right w:val="nil"/>
            </w:tcBorders>
            <w:shd w:val="clear" w:color="auto" w:fill="auto"/>
            <w:noWrap/>
            <w:vAlign w:val="center"/>
            <w:hideMark/>
            <w:tcPrChange w:id="5238"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127E38DD" w14:textId="7B2B3836" w:rsidR="00B74121" w:rsidRPr="003C067C" w:rsidDel="00D21B02" w:rsidRDefault="00B74121">
            <w:pPr>
              <w:rPr>
                <w:del w:id="5239" w:author="Bailey, Colin (DFO/MPO)" w:date="2024-11-01T00:09:00Z"/>
                <w:rFonts w:cs="Arial"/>
                <w:color w:val="000000"/>
                <w:sz w:val="18"/>
                <w:szCs w:val="18"/>
              </w:rPr>
            </w:pPr>
          </w:p>
        </w:tc>
        <w:tc>
          <w:tcPr>
            <w:tcW w:w="810" w:type="dxa"/>
            <w:tcBorders>
              <w:top w:val="nil"/>
              <w:left w:val="nil"/>
              <w:bottom w:val="nil"/>
              <w:right w:val="nil"/>
            </w:tcBorders>
            <w:shd w:val="clear" w:color="auto" w:fill="auto"/>
            <w:noWrap/>
            <w:vAlign w:val="center"/>
            <w:hideMark/>
            <w:tcPrChange w:id="5240"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0F582CE9" w14:textId="44185898" w:rsidR="00B74121" w:rsidRPr="003C067C" w:rsidDel="00D21B02" w:rsidRDefault="00B74121">
            <w:pPr>
              <w:jc w:val="center"/>
              <w:rPr>
                <w:del w:id="5241" w:author="Bailey, Colin (DFO/MPO)" w:date="2024-11-01T00:09:00Z"/>
                <w:rFonts w:cs="Arial"/>
                <w:sz w:val="18"/>
                <w:szCs w:val="18"/>
              </w:rPr>
            </w:pPr>
          </w:p>
        </w:tc>
        <w:tc>
          <w:tcPr>
            <w:tcW w:w="810" w:type="dxa"/>
            <w:tcBorders>
              <w:top w:val="nil"/>
              <w:left w:val="nil"/>
              <w:bottom w:val="nil"/>
              <w:right w:val="nil"/>
            </w:tcBorders>
            <w:shd w:val="clear" w:color="auto" w:fill="auto"/>
            <w:noWrap/>
            <w:vAlign w:val="center"/>
            <w:hideMark/>
            <w:tcPrChange w:id="5242"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44BFAA14" w14:textId="750B8520" w:rsidR="00B74121" w:rsidRPr="003C067C" w:rsidDel="00D21B02" w:rsidRDefault="00B74121">
            <w:pPr>
              <w:jc w:val="center"/>
              <w:rPr>
                <w:del w:id="5243" w:author="Bailey, Colin (DFO/MPO)" w:date="2024-11-01T00:09:00Z"/>
                <w:rFonts w:cs="Arial"/>
                <w:sz w:val="18"/>
                <w:szCs w:val="18"/>
              </w:rPr>
            </w:pPr>
          </w:p>
        </w:tc>
        <w:tc>
          <w:tcPr>
            <w:tcW w:w="900" w:type="dxa"/>
            <w:tcBorders>
              <w:top w:val="nil"/>
              <w:left w:val="nil"/>
              <w:bottom w:val="nil"/>
              <w:right w:val="nil"/>
            </w:tcBorders>
            <w:shd w:val="clear" w:color="auto" w:fill="auto"/>
            <w:noWrap/>
            <w:vAlign w:val="center"/>
            <w:hideMark/>
            <w:tcPrChange w:id="5244" w:author="Bailey, Colin (DFO/MPO)" w:date="2024-11-01T00:04:00Z">
              <w:tcPr>
                <w:tcW w:w="900" w:type="dxa"/>
                <w:gridSpan w:val="2"/>
                <w:tcBorders>
                  <w:top w:val="nil"/>
                  <w:left w:val="nil"/>
                  <w:bottom w:val="nil"/>
                  <w:right w:val="nil"/>
                </w:tcBorders>
                <w:shd w:val="clear" w:color="auto" w:fill="auto"/>
                <w:noWrap/>
                <w:vAlign w:val="center"/>
                <w:hideMark/>
              </w:tcPr>
            </w:tcPrChange>
          </w:tcPr>
          <w:p w14:paraId="07ECAD64" w14:textId="55FF0885" w:rsidR="00B74121" w:rsidRPr="003C067C" w:rsidDel="00D21B02" w:rsidRDefault="00B74121">
            <w:pPr>
              <w:jc w:val="center"/>
              <w:rPr>
                <w:del w:id="5245" w:author="Bailey, Colin (DFO/MPO)" w:date="2024-11-01T00:09:00Z"/>
                <w:rFonts w:cs="Arial"/>
                <w:sz w:val="18"/>
                <w:szCs w:val="18"/>
              </w:rPr>
            </w:pPr>
          </w:p>
        </w:tc>
        <w:tc>
          <w:tcPr>
            <w:tcW w:w="810" w:type="dxa"/>
            <w:tcBorders>
              <w:top w:val="nil"/>
              <w:left w:val="nil"/>
              <w:bottom w:val="nil"/>
              <w:right w:val="nil"/>
            </w:tcBorders>
            <w:shd w:val="clear" w:color="auto" w:fill="auto"/>
            <w:noWrap/>
            <w:vAlign w:val="center"/>
            <w:hideMark/>
            <w:tcPrChange w:id="5246"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1DC48CED" w14:textId="33F6C5BC" w:rsidR="00B74121" w:rsidRPr="003C067C" w:rsidDel="00D21B02" w:rsidRDefault="00B74121">
            <w:pPr>
              <w:jc w:val="center"/>
              <w:rPr>
                <w:del w:id="5247" w:author="Bailey, Colin (DFO/MPO)" w:date="2024-11-01T00:09:00Z"/>
                <w:rFonts w:cs="Arial"/>
                <w:sz w:val="18"/>
                <w:szCs w:val="18"/>
              </w:rPr>
            </w:pPr>
          </w:p>
        </w:tc>
        <w:tc>
          <w:tcPr>
            <w:tcW w:w="810" w:type="dxa"/>
            <w:tcBorders>
              <w:top w:val="nil"/>
              <w:left w:val="nil"/>
              <w:bottom w:val="nil"/>
              <w:right w:val="nil"/>
            </w:tcBorders>
            <w:shd w:val="clear" w:color="auto" w:fill="auto"/>
            <w:noWrap/>
            <w:vAlign w:val="center"/>
            <w:hideMark/>
            <w:tcPrChange w:id="5248"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185F3166" w14:textId="1D0C9AF6" w:rsidR="00B74121" w:rsidRPr="003C067C" w:rsidDel="00D21B02" w:rsidRDefault="00B74121">
            <w:pPr>
              <w:jc w:val="center"/>
              <w:rPr>
                <w:del w:id="5249" w:author="Bailey, Colin (DFO/MPO)" w:date="2024-11-01T00:09:00Z"/>
                <w:rFonts w:cs="Arial"/>
                <w:sz w:val="18"/>
                <w:szCs w:val="18"/>
              </w:rPr>
            </w:pPr>
          </w:p>
        </w:tc>
        <w:tc>
          <w:tcPr>
            <w:tcW w:w="810" w:type="dxa"/>
            <w:tcBorders>
              <w:top w:val="nil"/>
              <w:left w:val="nil"/>
              <w:bottom w:val="nil"/>
              <w:right w:val="nil"/>
            </w:tcBorders>
            <w:shd w:val="clear" w:color="auto" w:fill="auto"/>
            <w:noWrap/>
            <w:vAlign w:val="center"/>
            <w:hideMark/>
            <w:tcPrChange w:id="5250"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16F6CC9B" w14:textId="07A184CB" w:rsidR="00B74121" w:rsidRPr="003C067C" w:rsidDel="00D21B02" w:rsidRDefault="00B74121">
            <w:pPr>
              <w:jc w:val="center"/>
              <w:rPr>
                <w:del w:id="5251" w:author="Bailey, Colin (DFO/MPO)" w:date="2024-11-01T00:09:00Z"/>
                <w:rFonts w:cs="Arial"/>
                <w:sz w:val="18"/>
                <w:szCs w:val="18"/>
              </w:rPr>
            </w:pPr>
          </w:p>
        </w:tc>
        <w:tc>
          <w:tcPr>
            <w:tcW w:w="810" w:type="dxa"/>
            <w:tcBorders>
              <w:top w:val="nil"/>
              <w:left w:val="nil"/>
              <w:bottom w:val="nil"/>
              <w:right w:val="nil"/>
            </w:tcBorders>
            <w:shd w:val="clear" w:color="auto" w:fill="auto"/>
            <w:noWrap/>
            <w:vAlign w:val="center"/>
            <w:hideMark/>
            <w:tcPrChange w:id="5252"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151412C7" w14:textId="5A7026C7" w:rsidR="00B74121" w:rsidRPr="003C067C" w:rsidDel="00D21B02" w:rsidRDefault="00B74121">
            <w:pPr>
              <w:jc w:val="center"/>
              <w:rPr>
                <w:del w:id="5253" w:author="Bailey, Colin (DFO/MPO)" w:date="2024-11-01T00:09:00Z"/>
                <w:rFonts w:cs="Arial"/>
                <w:sz w:val="18"/>
                <w:szCs w:val="18"/>
              </w:rPr>
            </w:pPr>
          </w:p>
        </w:tc>
        <w:tc>
          <w:tcPr>
            <w:tcW w:w="810" w:type="dxa"/>
            <w:tcBorders>
              <w:top w:val="nil"/>
              <w:left w:val="nil"/>
              <w:bottom w:val="nil"/>
              <w:right w:val="nil"/>
            </w:tcBorders>
            <w:shd w:val="clear" w:color="auto" w:fill="auto"/>
            <w:noWrap/>
            <w:vAlign w:val="center"/>
            <w:hideMark/>
            <w:tcPrChange w:id="5254"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3E21262C" w14:textId="7855AF16" w:rsidR="00B74121" w:rsidRPr="003C067C" w:rsidDel="00D21B02" w:rsidRDefault="00B74121">
            <w:pPr>
              <w:jc w:val="center"/>
              <w:rPr>
                <w:del w:id="5255" w:author="Bailey, Colin (DFO/MPO)" w:date="2024-11-01T00:09:00Z"/>
                <w:rFonts w:cs="Arial"/>
                <w:color w:val="000000"/>
                <w:sz w:val="18"/>
                <w:szCs w:val="18"/>
              </w:rPr>
            </w:pPr>
            <w:del w:id="5256"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257" w:author="Bailey, Colin (DFO/MPO)" w:date="2024-11-01T00:04:00Z">
              <w:tcPr>
                <w:tcW w:w="2646" w:type="dxa"/>
                <w:gridSpan w:val="8"/>
                <w:tcBorders>
                  <w:top w:val="nil"/>
                  <w:left w:val="nil"/>
                  <w:bottom w:val="nil"/>
                  <w:right w:val="nil"/>
                </w:tcBorders>
                <w:shd w:val="clear" w:color="auto" w:fill="auto"/>
                <w:noWrap/>
                <w:vAlign w:val="center"/>
                <w:hideMark/>
              </w:tcPr>
            </w:tcPrChange>
          </w:tcPr>
          <w:p w14:paraId="18C24393" w14:textId="2B2B829E" w:rsidR="00B74121" w:rsidRPr="003C067C" w:rsidDel="00D21B02" w:rsidRDefault="00B74121">
            <w:pPr>
              <w:jc w:val="center"/>
              <w:rPr>
                <w:del w:id="5258" w:author="Bailey, Colin (DFO/MPO)" w:date="2024-11-01T00:09:00Z"/>
                <w:rFonts w:cs="Arial"/>
                <w:color w:val="000000"/>
                <w:sz w:val="18"/>
                <w:szCs w:val="18"/>
              </w:rPr>
            </w:pPr>
            <w:del w:id="5259"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260" w:author="Bailey, Colin (DFO/MPO)" w:date="2024-11-01T00:04:00Z">
              <w:tcPr>
                <w:tcW w:w="809" w:type="dxa"/>
                <w:tcBorders>
                  <w:top w:val="nil"/>
                  <w:left w:val="nil"/>
                  <w:bottom w:val="nil"/>
                  <w:right w:val="nil"/>
                </w:tcBorders>
                <w:shd w:val="clear" w:color="auto" w:fill="auto"/>
                <w:noWrap/>
                <w:vAlign w:val="center"/>
                <w:hideMark/>
              </w:tcPr>
            </w:tcPrChange>
          </w:tcPr>
          <w:p w14:paraId="6FA70CDB" w14:textId="636E8B04" w:rsidR="00B74121" w:rsidRPr="003C067C" w:rsidDel="00D21B02" w:rsidRDefault="00B74121">
            <w:pPr>
              <w:jc w:val="center"/>
              <w:rPr>
                <w:del w:id="5261" w:author="Bailey, Colin (DFO/MPO)" w:date="2024-11-01T00:09:00Z"/>
                <w:rFonts w:cs="Arial"/>
                <w:color w:val="000000"/>
                <w:sz w:val="18"/>
                <w:szCs w:val="18"/>
              </w:rPr>
            </w:pPr>
            <w:del w:id="5262" w:author="Bailey, Colin (DFO/MPO)" w:date="2024-11-01T00:09:00Z">
              <w:r w:rsidRPr="003C067C" w:rsidDel="00D21B02">
                <w:rPr>
                  <w:rFonts w:cs="Arial"/>
                  <w:color w:val="000000"/>
                  <w:sz w:val="18"/>
                  <w:szCs w:val="18"/>
                </w:rPr>
                <w:delText>0.00%</w:delText>
              </w:r>
            </w:del>
          </w:p>
        </w:tc>
        <w:tc>
          <w:tcPr>
            <w:tcW w:w="806" w:type="dxa"/>
            <w:tcBorders>
              <w:top w:val="nil"/>
              <w:left w:val="nil"/>
              <w:bottom w:val="nil"/>
              <w:right w:val="nil"/>
            </w:tcBorders>
            <w:shd w:val="clear" w:color="auto" w:fill="auto"/>
            <w:noWrap/>
            <w:vAlign w:val="center"/>
            <w:hideMark/>
            <w:tcPrChange w:id="5263" w:author="Bailey, Colin (DFO/MPO)" w:date="2024-11-01T00:04:00Z">
              <w:tcPr>
                <w:tcW w:w="809" w:type="dxa"/>
                <w:tcBorders>
                  <w:top w:val="nil"/>
                  <w:left w:val="nil"/>
                  <w:bottom w:val="nil"/>
                  <w:right w:val="nil"/>
                </w:tcBorders>
                <w:shd w:val="clear" w:color="auto" w:fill="auto"/>
                <w:noWrap/>
                <w:vAlign w:val="center"/>
                <w:hideMark/>
              </w:tcPr>
            </w:tcPrChange>
          </w:tcPr>
          <w:p w14:paraId="76A51F12" w14:textId="51E713E0" w:rsidR="00B74121" w:rsidRPr="003C067C" w:rsidDel="00D21B02" w:rsidRDefault="00B74121">
            <w:pPr>
              <w:jc w:val="center"/>
              <w:rPr>
                <w:del w:id="5264" w:author="Bailey, Colin (DFO/MPO)" w:date="2024-11-01T00:09:00Z"/>
                <w:rFonts w:cs="Arial"/>
                <w:color w:val="000000"/>
                <w:sz w:val="18"/>
                <w:szCs w:val="18"/>
              </w:rPr>
            </w:pPr>
            <w:del w:id="5265" w:author="Bailey, Colin (DFO/MPO)" w:date="2024-11-01T00:09:00Z">
              <w:r w:rsidRPr="003C067C" w:rsidDel="00D21B02">
                <w:rPr>
                  <w:rFonts w:cs="Arial"/>
                  <w:color w:val="000000"/>
                  <w:sz w:val="18"/>
                  <w:szCs w:val="18"/>
                </w:rPr>
                <w:delText>0.00%</w:delText>
              </w:r>
            </w:del>
          </w:p>
        </w:tc>
      </w:tr>
      <w:tr w:rsidR="0058659A" w:rsidRPr="008A296C" w:rsidDel="00D21B02" w14:paraId="558CE138" w14:textId="1A68D056" w:rsidTr="0058659A">
        <w:tblPrEx>
          <w:tblPrExChange w:id="5266" w:author="Bailey, Colin (DFO/MPO)" w:date="2024-11-01T00:04:00Z">
            <w:tblPrEx>
              <w:tblW w:w="14884" w:type="dxa"/>
            </w:tblPrEx>
          </w:tblPrExChange>
        </w:tblPrEx>
        <w:trPr>
          <w:trHeight w:val="300"/>
          <w:del w:id="5267" w:author="Bailey, Colin (DFO/MPO)" w:date="2024-11-01T00:09:00Z"/>
          <w:trPrChange w:id="5268" w:author="Bailey, Colin (DFO/MPO)" w:date="2024-11-01T00:04:00Z">
            <w:trPr>
              <w:trHeight w:val="300"/>
            </w:trPr>
          </w:trPrChange>
        </w:trPr>
        <w:tc>
          <w:tcPr>
            <w:tcW w:w="2428" w:type="dxa"/>
            <w:tcBorders>
              <w:top w:val="nil"/>
              <w:left w:val="nil"/>
              <w:bottom w:val="nil"/>
              <w:right w:val="nil"/>
            </w:tcBorders>
            <w:shd w:val="clear" w:color="auto" w:fill="auto"/>
            <w:noWrap/>
            <w:vAlign w:val="center"/>
            <w:hideMark/>
            <w:tcPrChange w:id="5269" w:author="Bailey, Colin (DFO/MPO)" w:date="2024-11-01T00:04:00Z">
              <w:tcPr>
                <w:tcW w:w="2430" w:type="dxa"/>
                <w:gridSpan w:val="2"/>
                <w:tcBorders>
                  <w:top w:val="nil"/>
                  <w:left w:val="nil"/>
                  <w:bottom w:val="nil"/>
                  <w:right w:val="nil"/>
                </w:tcBorders>
                <w:shd w:val="clear" w:color="auto" w:fill="auto"/>
                <w:noWrap/>
                <w:vAlign w:val="center"/>
                <w:hideMark/>
              </w:tcPr>
            </w:tcPrChange>
          </w:tcPr>
          <w:p w14:paraId="75E53F5A" w14:textId="6E7E1A51" w:rsidR="00B74121" w:rsidRPr="003C067C" w:rsidDel="00D21B02" w:rsidRDefault="00B74121">
            <w:pPr>
              <w:rPr>
                <w:del w:id="5270" w:author="Bailey, Colin (DFO/MPO)" w:date="2024-11-01T00:09:00Z"/>
                <w:rFonts w:cs="Arial"/>
                <w:color w:val="000000"/>
                <w:sz w:val="18"/>
                <w:szCs w:val="18"/>
              </w:rPr>
            </w:pPr>
            <w:del w:id="5271" w:author="Bailey, Colin (DFO/MPO)" w:date="2024-11-01T00:09:00Z">
              <w:r w:rsidRPr="003C067C" w:rsidDel="00D21B02">
                <w:rPr>
                  <w:rFonts w:cs="Arial"/>
                  <w:color w:val="000000"/>
                  <w:sz w:val="18"/>
                  <w:szCs w:val="18"/>
                </w:rPr>
                <w:delText>LFA FN EO</w:delText>
              </w:r>
            </w:del>
          </w:p>
        </w:tc>
        <w:tc>
          <w:tcPr>
            <w:tcW w:w="809" w:type="dxa"/>
            <w:tcBorders>
              <w:top w:val="nil"/>
              <w:left w:val="nil"/>
              <w:bottom w:val="nil"/>
              <w:right w:val="nil"/>
            </w:tcBorders>
            <w:shd w:val="clear" w:color="auto" w:fill="auto"/>
            <w:noWrap/>
            <w:vAlign w:val="center"/>
            <w:hideMark/>
            <w:tcPrChange w:id="5272"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76BC5A6D" w14:textId="6CECA768" w:rsidR="00B74121" w:rsidRPr="003C067C" w:rsidDel="00D21B02" w:rsidRDefault="00B74121">
            <w:pPr>
              <w:jc w:val="center"/>
              <w:rPr>
                <w:del w:id="5273" w:author="Bailey, Colin (DFO/MPO)" w:date="2024-11-01T00:09:00Z"/>
                <w:rFonts w:cs="Arial"/>
                <w:color w:val="000000"/>
                <w:sz w:val="18"/>
                <w:szCs w:val="18"/>
              </w:rPr>
            </w:pPr>
            <w:del w:id="5274" w:author="Bailey, Colin (DFO/MPO)" w:date="2024-11-01T00:09:00Z">
              <w:r w:rsidRPr="003C067C" w:rsidDel="00D21B02">
                <w:rPr>
                  <w:rFonts w:cs="Arial"/>
                  <w:color w:val="000000"/>
                  <w:sz w:val="18"/>
                  <w:szCs w:val="18"/>
                </w:rPr>
                <w:delText>0.40%</w:delText>
              </w:r>
            </w:del>
          </w:p>
        </w:tc>
        <w:tc>
          <w:tcPr>
            <w:tcW w:w="810" w:type="dxa"/>
            <w:tcBorders>
              <w:top w:val="nil"/>
              <w:left w:val="nil"/>
              <w:bottom w:val="nil"/>
              <w:right w:val="nil"/>
            </w:tcBorders>
            <w:shd w:val="clear" w:color="auto" w:fill="auto"/>
            <w:noWrap/>
            <w:vAlign w:val="center"/>
            <w:hideMark/>
            <w:tcPrChange w:id="5275"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32E5F5D1" w14:textId="086559F4" w:rsidR="00B74121" w:rsidRPr="003C067C" w:rsidDel="00D21B02" w:rsidRDefault="00B74121">
            <w:pPr>
              <w:jc w:val="center"/>
              <w:rPr>
                <w:del w:id="5276" w:author="Bailey, Colin (DFO/MPO)" w:date="2024-11-01T00:09:00Z"/>
                <w:rFonts w:cs="Arial"/>
                <w:color w:val="000000"/>
                <w:sz w:val="18"/>
                <w:szCs w:val="18"/>
              </w:rPr>
            </w:pPr>
            <w:del w:id="5277" w:author="Bailey, Colin (DFO/MPO)" w:date="2024-11-01T00:09:00Z">
              <w:r w:rsidRPr="003C067C" w:rsidDel="00D21B02">
                <w:rPr>
                  <w:rFonts w:cs="Arial"/>
                  <w:color w:val="000000"/>
                  <w:sz w:val="18"/>
                  <w:szCs w:val="18"/>
                </w:rPr>
                <w:delText>0.40%</w:delText>
              </w:r>
            </w:del>
          </w:p>
        </w:tc>
        <w:tc>
          <w:tcPr>
            <w:tcW w:w="810" w:type="dxa"/>
            <w:tcBorders>
              <w:top w:val="nil"/>
              <w:left w:val="nil"/>
              <w:bottom w:val="nil"/>
              <w:right w:val="nil"/>
            </w:tcBorders>
            <w:shd w:val="clear" w:color="auto" w:fill="auto"/>
            <w:noWrap/>
            <w:vAlign w:val="center"/>
            <w:hideMark/>
            <w:tcPrChange w:id="5278"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3B143442" w14:textId="1D8D831E" w:rsidR="00B74121" w:rsidRPr="003C067C" w:rsidDel="00D21B02" w:rsidRDefault="00B74121">
            <w:pPr>
              <w:jc w:val="center"/>
              <w:rPr>
                <w:del w:id="5279" w:author="Bailey, Colin (DFO/MPO)" w:date="2024-11-01T00:09:00Z"/>
                <w:rFonts w:cs="Arial"/>
                <w:color w:val="000000"/>
                <w:sz w:val="18"/>
                <w:szCs w:val="18"/>
              </w:rPr>
            </w:pPr>
            <w:del w:id="5280"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281"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11259FF2" w14:textId="684B9D09" w:rsidR="00B74121" w:rsidRPr="003C067C" w:rsidDel="00D21B02" w:rsidRDefault="00B74121">
            <w:pPr>
              <w:jc w:val="center"/>
              <w:rPr>
                <w:del w:id="5282" w:author="Bailey, Colin (DFO/MPO)" w:date="2024-11-01T00:09:00Z"/>
                <w:rFonts w:cs="Arial"/>
                <w:color w:val="000000"/>
                <w:sz w:val="18"/>
                <w:szCs w:val="18"/>
              </w:rPr>
            </w:pPr>
            <w:del w:id="5283" w:author="Bailey, Colin (DFO/MPO)" w:date="2024-11-01T00:09:00Z">
              <w:r w:rsidRPr="003C067C" w:rsidDel="00D21B02">
                <w:rPr>
                  <w:rFonts w:cs="Arial"/>
                  <w:color w:val="000000"/>
                  <w:sz w:val="18"/>
                  <w:szCs w:val="18"/>
                </w:rPr>
                <w:delText>0.40%</w:delText>
              </w:r>
            </w:del>
          </w:p>
        </w:tc>
        <w:tc>
          <w:tcPr>
            <w:tcW w:w="900" w:type="dxa"/>
            <w:tcBorders>
              <w:top w:val="nil"/>
              <w:left w:val="nil"/>
              <w:bottom w:val="nil"/>
              <w:right w:val="nil"/>
            </w:tcBorders>
            <w:shd w:val="clear" w:color="auto" w:fill="auto"/>
            <w:noWrap/>
            <w:vAlign w:val="center"/>
            <w:hideMark/>
            <w:tcPrChange w:id="5284" w:author="Bailey, Colin (DFO/MPO)" w:date="2024-11-01T00:04:00Z">
              <w:tcPr>
                <w:tcW w:w="900" w:type="dxa"/>
                <w:gridSpan w:val="2"/>
                <w:tcBorders>
                  <w:top w:val="nil"/>
                  <w:left w:val="nil"/>
                  <w:bottom w:val="nil"/>
                  <w:right w:val="nil"/>
                </w:tcBorders>
                <w:shd w:val="clear" w:color="auto" w:fill="auto"/>
                <w:noWrap/>
                <w:vAlign w:val="center"/>
                <w:hideMark/>
              </w:tcPr>
            </w:tcPrChange>
          </w:tcPr>
          <w:p w14:paraId="6B75C3D4" w14:textId="692EB500" w:rsidR="00B74121" w:rsidRPr="003C067C" w:rsidDel="00D21B02" w:rsidRDefault="00B74121">
            <w:pPr>
              <w:jc w:val="center"/>
              <w:rPr>
                <w:del w:id="5285" w:author="Bailey, Colin (DFO/MPO)" w:date="2024-11-01T00:09:00Z"/>
                <w:rFonts w:cs="Arial"/>
                <w:color w:val="000000"/>
                <w:sz w:val="18"/>
                <w:szCs w:val="18"/>
              </w:rPr>
            </w:pPr>
            <w:del w:id="5286" w:author="Bailey, Colin (DFO/MPO)" w:date="2024-11-01T00:09:00Z">
              <w:r w:rsidRPr="003C067C" w:rsidDel="00D21B02">
                <w:rPr>
                  <w:rFonts w:cs="Arial"/>
                  <w:color w:val="000000"/>
                  <w:sz w:val="18"/>
                  <w:szCs w:val="18"/>
                </w:rPr>
                <w:delText>3.10%</w:delText>
              </w:r>
            </w:del>
          </w:p>
        </w:tc>
        <w:tc>
          <w:tcPr>
            <w:tcW w:w="810" w:type="dxa"/>
            <w:tcBorders>
              <w:top w:val="nil"/>
              <w:left w:val="nil"/>
              <w:bottom w:val="nil"/>
              <w:right w:val="nil"/>
            </w:tcBorders>
            <w:shd w:val="clear" w:color="auto" w:fill="auto"/>
            <w:noWrap/>
            <w:vAlign w:val="center"/>
            <w:hideMark/>
            <w:tcPrChange w:id="5287"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1FE68FB5" w14:textId="73FED467" w:rsidR="00B74121" w:rsidRPr="003C067C" w:rsidDel="00D21B02" w:rsidRDefault="00B74121">
            <w:pPr>
              <w:jc w:val="center"/>
              <w:rPr>
                <w:del w:id="5288" w:author="Bailey, Colin (DFO/MPO)" w:date="2024-11-01T00:09:00Z"/>
                <w:rFonts w:cs="Arial"/>
                <w:color w:val="000000"/>
                <w:sz w:val="18"/>
                <w:szCs w:val="18"/>
              </w:rPr>
            </w:pPr>
            <w:del w:id="5289" w:author="Bailey, Colin (DFO/MPO)" w:date="2024-11-01T00:09:00Z">
              <w:r w:rsidRPr="003C067C" w:rsidDel="00D21B02">
                <w:rPr>
                  <w:rFonts w:cs="Arial"/>
                  <w:color w:val="000000"/>
                  <w:sz w:val="18"/>
                  <w:szCs w:val="18"/>
                </w:rPr>
                <w:delText>0.70%</w:delText>
              </w:r>
            </w:del>
          </w:p>
        </w:tc>
        <w:tc>
          <w:tcPr>
            <w:tcW w:w="810" w:type="dxa"/>
            <w:tcBorders>
              <w:top w:val="nil"/>
              <w:left w:val="nil"/>
              <w:bottom w:val="nil"/>
              <w:right w:val="nil"/>
            </w:tcBorders>
            <w:shd w:val="clear" w:color="auto" w:fill="auto"/>
            <w:noWrap/>
            <w:vAlign w:val="center"/>
            <w:hideMark/>
            <w:tcPrChange w:id="5290"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6B23D79C" w14:textId="0DC51583" w:rsidR="00B74121" w:rsidRPr="003C067C" w:rsidDel="00D21B02" w:rsidRDefault="00B74121">
            <w:pPr>
              <w:jc w:val="center"/>
              <w:rPr>
                <w:del w:id="5291" w:author="Bailey, Colin (DFO/MPO)" w:date="2024-11-01T00:09:00Z"/>
                <w:rFonts w:cs="Arial"/>
                <w:color w:val="000000"/>
                <w:sz w:val="18"/>
                <w:szCs w:val="18"/>
              </w:rPr>
            </w:pPr>
            <w:del w:id="5292"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293"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5913791A" w14:textId="3C4EEB7F" w:rsidR="00B74121" w:rsidRPr="003C067C" w:rsidDel="00D21B02" w:rsidRDefault="00B74121">
            <w:pPr>
              <w:jc w:val="center"/>
              <w:rPr>
                <w:del w:id="5294" w:author="Bailey, Colin (DFO/MPO)" w:date="2024-11-01T00:09:00Z"/>
                <w:rFonts w:cs="Arial"/>
                <w:color w:val="000000"/>
                <w:sz w:val="18"/>
                <w:szCs w:val="18"/>
              </w:rPr>
            </w:pPr>
            <w:del w:id="5295"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center"/>
            <w:hideMark/>
            <w:tcPrChange w:id="5296"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5B19B6FB" w14:textId="238E6966" w:rsidR="00B74121" w:rsidRPr="003C067C" w:rsidDel="00D21B02" w:rsidRDefault="00B74121">
            <w:pPr>
              <w:jc w:val="center"/>
              <w:rPr>
                <w:del w:id="5297" w:author="Bailey, Colin (DFO/MPO)" w:date="2024-11-01T00:09:00Z"/>
                <w:rFonts w:cs="Arial"/>
                <w:color w:val="000000"/>
                <w:sz w:val="18"/>
                <w:szCs w:val="18"/>
              </w:rPr>
            </w:pPr>
            <w:del w:id="5298"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center"/>
            <w:hideMark/>
            <w:tcPrChange w:id="5299" w:author="Bailey, Colin (DFO/MPO)" w:date="2024-11-01T00:04:00Z">
              <w:tcPr>
                <w:tcW w:w="2700" w:type="dxa"/>
                <w:gridSpan w:val="8"/>
                <w:tcBorders>
                  <w:top w:val="nil"/>
                  <w:left w:val="nil"/>
                  <w:bottom w:val="nil"/>
                  <w:right w:val="nil"/>
                </w:tcBorders>
                <w:shd w:val="clear" w:color="auto" w:fill="auto"/>
                <w:noWrap/>
                <w:vAlign w:val="center"/>
                <w:hideMark/>
              </w:tcPr>
            </w:tcPrChange>
          </w:tcPr>
          <w:p w14:paraId="048DA18A" w14:textId="054A9F11" w:rsidR="00B74121" w:rsidRPr="003C067C" w:rsidDel="00D21B02" w:rsidRDefault="00B74121">
            <w:pPr>
              <w:jc w:val="center"/>
              <w:rPr>
                <w:del w:id="5300" w:author="Bailey, Colin (DFO/MPO)" w:date="2024-11-01T00:09:00Z"/>
                <w:rFonts w:cs="Arial"/>
                <w:color w:val="000000"/>
                <w:sz w:val="18"/>
                <w:szCs w:val="18"/>
              </w:rPr>
            </w:pPr>
            <w:del w:id="5301" w:author="Bailey, Colin (DFO/MPO)" w:date="2024-11-01T00:09:00Z">
              <w:r w:rsidRPr="003C067C" w:rsidDel="00D21B02">
                <w:rPr>
                  <w:rFonts w:cs="Arial"/>
                  <w:color w:val="000000"/>
                  <w:sz w:val="18"/>
                  <w:szCs w:val="18"/>
                </w:rPr>
                <w:delText>0.03%</w:delText>
              </w:r>
            </w:del>
          </w:p>
        </w:tc>
        <w:tc>
          <w:tcPr>
            <w:tcW w:w="810" w:type="dxa"/>
            <w:tcBorders>
              <w:top w:val="nil"/>
              <w:left w:val="nil"/>
              <w:bottom w:val="nil"/>
              <w:right w:val="nil"/>
            </w:tcBorders>
            <w:shd w:val="clear" w:color="auto" w:fill="auto"/>
            <w:noWrap/>
            <w:vAlign w:val="center"/>
            <w:hideMark/>
            <w:tcPrChange w:id="5302" w:author="Bailey, Colin (DFO/MPO)" w:date="2024-11-01T00:04:00Z">
              <w:tcPr>
                <w:tcW w:w="756" w:type="dxa"/>
                <w:gridSpan w:val="2"/>
                <w:tcBorders>
                  <w:top w:val="nil"/>
                  <w:left w:val="nil"/>
                  <w:bottom w:val="nil"/>
                  <w:right w:val="nil"/>
                </w:tcBorders>
                <w:shd w:val="clear" w:color="auto" w:fill="auto"/>
                <w:noWrap/>
                <w:vAlign w:val="center"/>
                <w:hideMark/>
              </w:tcPr>
            </w:tcPrChange>
          </w:tcPr>
          <w:p w14:paraId="487AE341" w14:textId="1498E01C" w:rsidR="00B74121" w:rsidRPr="003C067C" w:rsidDel="00D21B02" w:rsidRDefault="00B74121">
            <w:pPr>
              <w:jc w:val="center"/>
              <w:rPr>
                <w:del w:id="5303" w:author="Bailey, Colin (DFO/MPO)" w:date="2024-11-01T00:09:00Z"/>
                <w:rFonts w:cs="Arial"/>
                <w:color w:val="000000"/>
                <w:sz w:val="18"/>
                <w:szCs w:val="18"/>
              </w:rPr>
            </w:pPr>
            <w:del w:id="5304" w:author="Bailey, Colin (DFO/MPO)" w:date="2024-11-01T00:09:00Z">
              <w:r w:rsidRPr="003C067C" w:rsidDel="00D21B02">
                <w:rPr>
                  <w:rFonts w:cs="Arial"/>
                  <w:color w:val="000000"/>
                  <w:sz w:val="18"/>
                  <w:szCs w:val="18"/>
                </w:rPr>
                <w:delText>0.01%</w:delText>
              </w:r>
            </w:del>
          </w:p>
        </w:tc>
        <w:tc>
          <w:tcPr>
            <w:tcW w:w="806" w:type="dxa"/>
            <w:tcBorders>
              <w:top w:val="nil"/>
              <w:left w:val="nil"/>
              <w:bottom w:val="nil"/>
              <w:right w:val="nil"/>
            </w:tcBorders>
            <w:shd w:val="clear" w:color="auto" w:fill="auto"/>
            <w:noWrap/>
            <w:vAlign w:val="center"/>
            <w:hideMark/>
            <w:tcPrChange w:id="5305" w:author="Bailey, Colin (DFO/MPO)" w:date="2024-11-01T00:04:00Z">
              <w:tcPr>
                <w:tcW w:w="809" w:type="dxa"/>
                <w:tcBorders>
                  <w:top w:val="nil"/>
                  <w:left w:val="nil"/>
                  <w:bottom w:val="nil"/>
                  <w:right w:val="nil"/>
                </w:tcBorders>
                <w:shd w:val="clear" w:color="auto" w:fill="auto"/>
                <w:noWrap/>
                <w:vAlign w:val="center"/>
                <w:hideMark/>
              </w:tcPr>
            </w:tcPrChange>
          </w:tcPr>
          <w:p w14:paraId="2D6D1054" w14:textId="1AC5ED74" w:rsidR="00B74121" w:rsidRPr="003C067C" w:rsidDel="00D21B02" w:rsidRDefault="00B74121">
            <w:pPr>
              <w:jc w:val="center"/>
              <w:rPr>
                <w:del w:id="5306" w:author="Bailey, Colin (DFO/MPO)" w:date="2024-11-01T00:09:00Z"/>
                <w:rFonts w:cs="Arial"/>
                <w:color w:val="000000"/>
                <w:sz w:val="18"/>
                <w:szCs w:val="18"/>
              </w:rPr>
            </w:pPr>
            <w:del w:id="5307" w:author="Bailey, Colin (DFO/MPO)" w:date="2024-11-01T00:09:00Z">
              <w:r w:rsidRPr="003C067C" w:rsidDel="00D21B02">
                <w:rPr>
                  <w:rFonts w:cs="Arial"/>
                  <w:color w:val="000000"/>
                  <w:sz w:val="18"/>
                  <w:szCs w:val="18"/>
                </w:rPr>
                <w:delText>0.01%</w:delText>
              </w:r>
            </w:del>
          </w:p>
        </w:tc>
        <w:tc>
          <w:tcPr>
            <w:tcW w:w="806" w:type="dxa"/>
            <w:tcBorders>
              <w:top w:val="nil"/>
              <w:left w:val="nil"/>
              <w:bottom w:val="nil"/>
              <w:right w:val="nil"/>
            </w:tcBorders>
            <w:shd w:val="clear" w:color="auto" w:fill="auto"/>
            <w:noWrap/>
            <w:vAlign w:val="center"/>
            <w:hideMark/>
            <w:tcPrChange w:id="5308" w:author="Bailey, Colin (DFO/MPO)" w:date="2024-11-01T00:04:00Z">
              <w:tcPr>
                <w:tcW w:w="809" w:type="dxa"/>
                <w:tcBorders>
                  <w:top w:val="nil"/>
                  <w:left w:val="nil"/>
                  <w:bottom w:val="nil"/>
                  <w:right w:val="nil"/>
                </w:tcBorders>
                <w:shd w:val="clear" w:color="auto" w:fill="auto"/>
                <w:noWrap/>
                <w:vAlign w:val="center"/>
                <w:hideMark/>
              </w:tcPr>
            </w:tcPrChange>
          </w:tcPr>
          <w:p w14:paraId="4C182694" w14:textId="6886E76B" w:rsidR="00B74121" w:rsidRPr="003C067C" w:rsidDel="00D21B02" w:rsidRDefault="00B74121">
            <w:pPr>
              <w:jc w:val="center"/>
              <w:rPr>
                <w:del w:id="5309" w:author="Bailey, Colin (DFO/MPO)" w:date="2024-11-01T00:09:00Z"/>
                <w:rFonts w:cs="Arial"/>
                <w:color w:val="000000"/>
                <w:sz w:val="18"/>
                <w:szCs w:val="18"/>
              </w:rPr>
            </w:pPr>
            <w:del w:id="5310" w:author="Bailey, Colin (DFO/MPO)" w:date="2024-11-01T00:09:00Z">
              <w:r w:rsidRPr="003C067C" w:rsidDel="00D21B02">
                <w:rPr>
                  <w:rFonts w:cs="Arial"/>
                  <w:color w:val="000000"/>
                  <w:sz w:val="18"/>
                  <w:szCs w:val="18"/>
                </w:rPr>
                <w:delText>0.01%</w:delText>
              </w:r>
            </w:del>
          </w:p>
        </w:tc>
      </w:tr>
      <w:tr w:rsidR="0058659A" w:rsidRPr="008A296C" w:rsidDel="00D21B02" w14:paraId="6E878333" w14:textId="51DEE6D7" w:rsidTr="0058659A">
        <w:tblPrEx>
          <w:tblPrExChange w:id="5311" w:author="Bailey, Colin (DFO/MPO)" w:date="2024-11-01T00:04:00Z">
            <w:tblPrEx>
              <w:tblW w:w="14884" w:type="dxa"/>
            </w:tblPrEx>
          </w:tblPrExChange>
        </w:tblPrEx>
        <w:trPr>
          <w:trHeight w:val="300"/>
          <w:del w:id="5312" w:author="Bailey, Colin (DFO/MPO)" w:date="2024-11-01T00:09:00Z"/>
          <w:trPrChange w:id="5313" w:author="Bailey, Colin (DFO/MPO)" w:date="2024-11-01T00:04:00Z">
            <w:trPr>
              <w:trHeight w:val="300"/>
            </w:trPr>
          </w:trPrChange>
        </w:trPr>
        <w:tc>
          <w:tcPr>
            <w:tcW w:w="2428" w:type="dxa"/>
            <w:tcBorders>
              <w:top w:val="nil"/>
              <w:left w:val="nil"/>
              <w:bottom w:val="nil"/>
              <w:right w:val="nil"/>
            </w:tcBorders>
            <w:shd w:val="clear" w:color="auto" w:fill="auto"/>
            <w:noWrap/>
            <w:vAlign w:val="center"/>
            <w:hideMark/>
            <w:tcPrChange w:id="5314" w:author="Bailey, Colin (DFO/MPO)" w:date="2024-11-01T00:04:00Z">
              <w:tcPr>
                <w:tcW w:w="2430" w:type="dxa"/>
                <w:gridSpan w:val="2"/>
                <w:tcBorders>
                  <w:top w:val="nil"/>
                  <w:left w:val="nil"/>
                  <w:bottom w:val="nil"/>
                  <w:right w:val="nil"/>
                </w:tcBorders>
                <w:shd w:val="clear" w:color="auto" w:fill="auto"/>
                <w:noWrap/>
                <w:vAlign w:val="center"/>
                <w:hideMark/>
              </w:tcPr>
            </w:tcPrChange>
          </w:tcPr>
          <w:p w14:paraId="18A8F8F0" w14:textId="0E67E8F3" w:rsidR="00B74121" w:rsidRPr="003C067C" w:rsidDel="00D21B02" w:rsidRDefault="00B74121">
            <w:pPr>
              <w:rPr>
                <w:del w:id="5315" w:author="Bailey, Colin (DFO/MPO)" w:date="2024-11-01T00:09:00Z"/>
                <w:rFonts w:cs="Arial"/>
                <w:color w:val="000000"/>
                <w:sz w:val="18"/>
                <w:szCs w:val="18"/>
              </w:rPr>
            </w:pPr>
            <w:del w:id="5316" w:author="Bailey, Colin (DFO/MPO)" w:date="2024-11-01T00:09:00Z">
              <w:r w:rsidRPr="003C067C" w:rsidDel="00D21B02">
                <w:rPr>
                  <w:rFonts w:cs="Arial"/>
                  <w:color w:val="000000"/>
                  <w:sz w:val="18"/>
                  <w:szCs w:val="18"/>
                </w:rPr>
                <w:delText>BCI FN FSC</w:delText>
              </w:r>
            </w:del>
          </w:p>
        </w:tc>
        <w:tc>
          <w:tcPr>
            <w:tcW w:w="809" w:type="dxa"/>
            <w:tcBorders>
              <w:top w:val="nil"/>
              <w:left w:val="nil"/>
              <w:bottom w:val="nil"/>
              <w:right w:val="nil"/>
            </w:tcBorders>
            <w:shd w:val="clear" w:color="auto" w:fill="auto"/>
            <w:noWrap/>
            <w:vAlign w:val="center"/>
            <w:hideMark/>
            <w:tcPrChange w:id="5317"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2562CFA1" w14:textId="6465EC32" w:rsidR="00B74121" w:rsidRPr="003C067C" w:rsidDel="00D21B02" w:rsidRDefault="00B74121">
            <w:pPr>
              <w:jc w:val="center"/>
              <w:rPr>
                <w:del w:id="5318" w:author="Bailey, Colin (DFO/MPO)" w:date="2024-11-01T00:09:00Z"/>
                <w:rFonts w:cs="Arial"/>
                <w:color w:val="000000"/>
                <w:sz w:val="18"/>
                <w:szCs w:val="18"/>
              </w:rPr>
            </w:pPr>
            <w:del w:id="5319"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320"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5AC40F0E" w14:textId="2297446D" w:rsidR="00B74121" w:rsidRPr="003C067C" w:rsidDel="00D21B02" w:rsidRDefault="00B74121">
            <w:pPr>
              <w:jc w:val="center"/>
              <w:rPr>
                <w:del w:id="5321" w:author="Bailey, Colin (DFO/MPO)" w:date="2024-11-01T00:09:00Z"/>
                <w:rFonts w:cs="Arial"/>
                <w:color w:val="000000"/>
                <w:sz w:val="18"/>
                <w:szCs w:val="18"/>
              </w:rPr>
            </w:pPr>
            <w:del w:id="5322"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323"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2E827570" w14:textId="5A7F1ECF" w:rsidR="00B74121" w:rsidRPr="003C067C" w:rsidDel="00D21B02" w:rsidRDefault="00B74121">
            <w:pPr>
              <w:jc w:val="center"/>
              <w:rPr>
                <w:del w:id="5324" w:author="Bailey, Colin (DFO/MPO)" w:date="2024-11-01T00:09:00Z"/>
                <w:rFonts w:cs="Arial"/>
                <w:color w:val="000000"/>
                <w:sz w:val="18"/>
                <w:szCs w:val="18"/>
              </w:rPr>
            </w:pPr>
            <w:del w:id="5325" w:author="Bailey, Colin (DFO/MPO)" w:date="2024-11-01T00:09:00Z">
              <w:r w:rsidRPr="003C067C" w:rsidDel="00D21B02">
                <w:rPr>
                  <w:rFonts w:cs="Arial"/>
                  <w:color w:val="000000"/>
                  <w:sz w:val="18"/>
                  <w:szCs w:val="18"/>
                </w:rPr>
                <w:delText>0.00%</w:delText>
              </w:r>
            </w:del>
          </w:p>
        </w:tc>
        <w:tc>
          <w:tcPr>
            <w:tcW w:w="810" w:type="dxa"/>
            <w:tcBorders>
              <w:top w:val="nil"/>
              <w:left w:val="nil"/>
              <w:bottom w:val="nil"/>
              <w:right w:val="nil"/>
            </w:tcBorders>
            <w:shd w:val="clear" w:color="auto" w:fill="auto"/>
            <w:noWrap/>
            <w:vAlign w:val="center"/>
            <w:hideMark/>
            <w:tcPrChange w:id="5326"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5DE00BFF" w14:textId="46F897B3" w:rsidR="00B74121" w:rsidRPr="003C067C" w:rsidDel="00D21B02" w:rsidRDefault="00B74121">
            <w:pPr>
              <w:jc w:val="center"/>
              <w:rPr>
                <w:del w:id="5327" w:author="Bailey, Colin (DFO/MPO)" w:date="2024-11-01T00:09:00Z"/>
                <w:rFonts w:cs="Arial"/>
                <w:color w:val="000000"/>
                <w:sz w:val="18"/>
                <w:szCs w:val="18"/>
              </w:rPr>
            </w:pPr>
            <w:del w:id="5328" w:author="Bailey, Colin (DFO/MPO)" w:date="2024-11-01T00:09:00Z">
              <w:r w:rsidRPr="003C067C" w:rsidDel="00D21B02">
                <w:rPr>
                  <w:rFonts w:cs="Arial"/>
                  <w:color w:val="000000"/>
                  <w:sz w:val="18"/>
                  <w:szCs w:val="18"/>
                </w:rPr>
                <w:delText>0.00%</w:delText>
              </w:r>
            </w:del>
          </w:p>
        </w:tc>
        <w:tc>
          <w:tcPr>
            <w:tcW w:w="900" w:type="dxa"/>
            <w:tcBorders>
              <w:top w:val="nil"/>
              <w:left w:val="nil"/>
              <w:bottom w:val="nil"/>
              <w:right w:val="nil"/>
            </w:tcBorders>
            <w:shd w:val="clear" w:color="auto" w:fill="auto"/>
            <w:noWrap/>
            <w:vAlign w:val="center"/>
            <w:hideMark/>
            <w:tcPrChange w:id="5329" w:author="Bailey, Colin (DFO/MPO)" w:date="2024-11-01T00:04:00Z">
              <w:tcPr>
                <w:tcW w:w="900" w:type="dxa"/>
                <w:gridSpan w:val="2"/>
                <w:tcBorders>
                  <w:top w:val="nil"/>
                  <w:left w:val="nil"/>
                  <w:bottom w:val="nil"/>
                  <w:right w:val="nil"/>
                </w:tcBorders>
                <w:shd w:val="clear" w:color="auto" w:fill="auto"/>
                <w:noWrap/>
                <w:vAlign w:val="center"/>
                <w:hideMark/>
              </w:tcPr>
            </w:tcPrChange>
          </w:tcPr>
          <w:p w14:paraId="77392C52" w14:textId="46D1956C" w:rsidR="00B74121" w:rsidRPr="003C067C" w:rsidDel="00D21B02" w:rsidRDefault="00B74121">
            <w:pPr>
              <w:jc w:val="center"/>
              <w:rPr>
                <w:del w:id="5330" w:author="Bailey, Colin (DFO/MPO)" w:date="2024-11-01T00:09:00Z"/>
                <w:rFonts w:cs="Arial"/>
                <w:color w:val="000000"/>
                <w:sz w:val="18"/>
                <w:szCs w:val="18"/>
              </w:rPr>
            </w:pPr>
            <w:del w:id="5331"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center"/>
            <w:hideMark/>
            <w:tcPrChange w:id="5332"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67663B33" w14:textId="451C2597" w:rsidR="00B74121" w:rsidRPr="003C067C" w:rsidDel="00D21B02" w:rsidRDefault="00B74121">
            <w:pPr>
              <w:jc w:val="center"/>
              <w:rPr>
                <w:del w:id="5333" w:author="Bailey, Colin (DFO/MPO)" w:date="2024-11-01T00:09:00Z"/>
                <w:rFonts w:cs="Arial"/>
                <w:color w:val="000000"/>
                <w:sz w:val="18"/>
                <w:szCs w:val="18"/>
              </w:rPr>
            </w:pPr>
            <w:del w:id="5334" w:author="Bailey, Colin (DFO/MPO)" w:date="2024-11-01T00:09:00Z">
              <w:r w:rsidRPr="003C067C" w:rsidDel="00D21B02">
                <w:rPr>
                  <w:rFonts w:cs="Arial"/>
                  <w:color w:val="000000"/>
                  <w:sz w:val="18"/>
                  <w:szCs w:val="18"/>
                </w:rPr>
                <w:delText>0.80%</w:delText>
              </w:r>
            </w:del>
          </w:p>
        </w:tc>
        <w:tc>
          <w:tcPr>
            <w:tcW w:w="810" w:type="dxa"/>
            <w:tcBorders>
              <w:top w:val="nil"/>
              <w:left w:val="nil"/>
              <w:bottom w:val="nil"/>
              <w:right w:val="nil"/>
            </w:tcBorders>
            <w:shd w:val="clear" w:color="auto" w:fill="auto"/>
            <w:noWrap/>
            <w:vAlign w:val="center"/>
            <w:hideMark/>
            <w:tcPrChange w:id="5335"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57FA05A4" w14:textId="61A4D0EB" w:rsidR="00B74121" w:rsidRPr="003C067C" w:rsidDel="00D21B02" w:rsidRDefault="00B74121">
            <w:pPr>
              <w:jc w:val="center"/>
              <w:rPr>
                <w:del w:id="5336" w:author="Bailey, Colin (DFO/MPO)" w:date="2024-11-01T00:09:00Z"/>
                <w:rFonts w:cs="Arial"/>
                <w:color w:val="000000"/>
                <w:sz w:val="18"/>
                <w:szCs w:val="18"/>
              </w:rPr>
            </w:pPr>
            <w:del w:id="5337" w:author="Bailey, Colin (DFO/MPO)" w:date="2024-11-01T00:09:00Z">
              <w:r w:rsidRPr="003C067C" w:rsidDel="00D21B02">
                <w:rPr>
                  <w:rFonts w:cs="Arial"/>
                  <w:color w:val="000000"/>
                  <w:sz w:val="18"/>
                  <w:szCs w:val="18"/>
                </w:rPr>
                <w:delText>0.30%</w:delText>
              </w:r>
            </w:del>
          </w:p>
        </w:tc>
        <w:tc>
          <w:tcPr>
            <w:tcW w:w="810" w:type="dxa"/>
            <w:tcBorders>
              <w:top w:val="nil"/>
              <w:left w:val="nil"/>
              <w:bottom w:val="nil"/>
              <w:right w:val="nil"/>
            </w:tcBorders>
            <w:shd w:val="clear" w:color="auto" w:fill="auto"/>
            <w:noWrap/>
            <w:vAlign w:val="center"/>
            <w:hideMark/>
            <w:tcPrChange w:id="5338"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2DB756EC" w14:textId="29EAF98B" w:rsidR="00B74121" w:rsidRPr="003C067C" w:rsidDel="00D21B02" w:rsidRDefault="00B74121">
            <w:pPr>
              <w:jc w:val="center"/>
              <w:rPr>
                <w:del w:id="5339" w:author="Bailey, Colin (DFO/MPO)" w:date="2024-11-01T00:09:00Z"/>
                <w:rFonts w:cs="Arial"/>
                <w:color w:val="000000"/>
                <w:sz w:val="18"/>
                <w:szCs w:val="18"/>
              </w:rPr>
            </w:pPr>
            <w:del w:id="5340" w:author="Bailey, Colin (DFO/MPO)" w:date="2024-11-01T00:09:00Z">
              <w:r w:rsidRPr="003C067C" w:rsidDel="00D21B02">
                <w:rPr>
                  <w:rFonts w:cs="Arial"/>
                  <w:color w:val="000000"/>
                  <w:sz w:val="18"/>
                  <w:szCs w:val="18"/>
                </w:rPr>
                <w:delText>0.40%</w:delText>
              </w:r>
            </w:del>
          </w:p>
        </w:tc>
        <w:tc>
          <w:tcPr>
            <w:tcW w:w="810" w:type="dxa"/>
            <w:tcBorders>
              <w:top w:val="nil"/>
              <w:left w:val="nil"/>
              <w:bottom w:val="nil"/>
              <w:right w:val="nil"/>
            </w:tcBorders>
            <w:shd w:val="clear" w:color="auto" w:fill="auto"/>
            <w:noWrap/>
            <w:vAlign w:val="center"/>
            <w:hideMark/>
            <w:tcPrChange w:id="5341"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6D8E5640" w14:textId="1F73F7D0" w:rsidR="00B74121" w:rsidRPr="003C067C" w:rsidDel="00D21B02" w:rsidRDefault="00B74121">
            <w:pPr>
              <w:jc w:val="center"/>
              <w:rPr>
                <w:del w:id="5342" w:author="Bailey, Colin (DFO/MPO)" w:date="2024-11-01T00:09:00Z"/>
                <w:rFonts w:cs="Arial"/>
                <w:color w:val="000000"/>
                <w:sz w:val="18"/>
                <w:szCs w:val="18"/>
              </w:rPr>
            </w:pPr>
            <w:del w:id="5343" w:author="Bailey, Colin (DFO/MPO)" w:date="2024-11-01T00:09:00Z">
              <w:r w:rsidRPr="003C067C" w:rsidDel="00D21B02">
                <w:rPr>
                  <w:rFonts w:cs="Arial"/>
                  <w:color w:val="000000"/>
                  <w:sz w:val="18"/>
                  <w:szCs w:val="18"/>
                </w:rPr>
                <w:delText>1.40%</w:delText>
              </w:r>
            </w:del>
          </w:p>
        </w:tc>
        <w:tc>
          <w:tcPr>
            <w:tcW w:w="810" w:type="dxa"/>
            <w:tcBorders>
              <w:top w:val="nil"/>
              <w:left w:val="nil"/>
              <w:bottom w:val="nil"/>
              <w:right w:val="nil"/>
            </w:tcBorders>
            <w:shd w:val="clear" w:color="auto" w:fill="auto"/>
            <w:noWrap/>
            <w:vAlign w:val="center"/>
            <w:hideMark/>
            <w:tcPrChange w:id="5344" w:author="Bailey, Colin (DFO/MPO)" w:date="2024-11-01T00:04:00Z">
              <w:tcPr>
                <w:tcW w:w="2700" w:type="dxa"/>
                <w:gridSpan w:val="8"/>
                <w:tcBorders>
                  <w:top w:val="nil"/>
                  <w:left w:val="nil"/>
                  <w:bottom w:val="nil"/>
                  <w:right w:val="nil"/>
                </w:tcBorders>
                <w:shd w:val="clear" w:color="auto" w:fill="auto"/>
                <w:noWrap/>
                <w:vAlign w:val="center"/>
                <w:hideMark/>
              </w:tcPr>
            </w:tcPrChange>
          </w:tcPr>
          <w:p w14:paraId="088FD023" w14:textId="1A8249A1" w:rsidR="00B74121" w:rsidRPr="003C067C" w:rsidDel="00D21B02" w:rsidRDefault="00B74121">
            <w:pPr>
              <w:jc w:val="center"/>
              <w:rPr>
                <w:del w:id="5345" w:author="Bailey, Colin (DFO/MPO)" w:date="2024-11-01T00:09:00Z"/>
                <w:rFonts w:cs="Arial"/>
                <w:color w:val="000000"/>
                <w:sz w:val="18"/>
                <w:szCs w:val="18"/>
              </w:rPr>
            </w:pPr>
            <w:del w:id="5346" w:author="Bailey, Colin (DFO/MPO)" w:date="2024-11-01T00:09:00Z">
              <w:r w:rsidRPr="003C067C" w:rsidDel="00D21B02">
                <w:rPr>
                  <w:rFonts w:cs="Arial"/>
                  <w:color w:val="000000"/>
                  <w:sz w:val="18"/>
                  <w:szCs w:val="18"/>
                </w:rPr>
                <w:delText>0.13%</w:delText>
              </w:r>
            </w:del>
          </w:p>
        </w:tc>
        <w:tc>
          <w:tcPr>
            <w:tcW w:w="810" w:type="dxa"/>
            <w:tcBorders>
              <w:top w:val="nil"/>
              <w:left w:val="nil"/>
              <w:bottom w:val="nil"/>
              <w:right w:val="nil"/>
            </w:tcBorders>
            <w:shd w:val="clear" w:color="auto" w:fill="auto"/>
            <w:noWrap/>
            <w:vAlign w:val="center"/>
            <w:hideMark/>
            <w:tcPrChange w:id="5347" w:author="Bailey, Colin (DFO/MPO)" w:date="2024-11-01T00:04:00Z">
              <w:tcPr>
                <w:tcW w:w="756" w:type="dxa"/>
                <w:gridSpan w:val="2"/>
                <w:tcBorders>
                  <w:top w:val="nil"/>
                  <w:left w:val="nil"/>
                  <w:bottom w:val="nil"/>
                  <w:right w:val="nil"/>
                </w:tcBorders>
                <w:shd w:val="clear" w:color="auto" w:fill="auto"/>
                <w:noWrap/>
                <w:vAlign w:val="center"/>
                <w:hideMark/>
              </w:tcPr>
            </w:tcPrChange>
          </w:tcPr>
          <w:p w14:paraId="10307DFF" w14:textId="6687C83A" w:rsidR="00B74121" w:rsidRPr="003C067C" w:rsidDel="00D21B02" w:rsidRDefault="00B74121">
            <w:pPr>
              <w:jc w:val="center"/>
              <w:rPr>
                <w:del w:id="5348" w:author="Bailey, Colin (DFO/MPO)" w:date="2024-11-01T00:09:00Z"/>
                <w:rFonts w:cs="Arial"/>
                <w:color w:val="000000"/>
                <w:sz w:val="18"/>
                <w:szCs w:val="18"/>
              </w:rPr>
            </w:pPr>
            <w:del w:id="5349" w:author="Bailey, Colin (DFO/MPO)" w:date="2024-11-01T00:09:00Z">
              <w:r w:rsidRPr="003C067C" w:rsidDel="00D21B02">
                <w:rPr>
                  <w:rFonts w:cs="Arial"/>
                  <w:color w:val="000000"/>
                  <w:sz w:val="18"/>
                  <w:szCs w:val="18"/>
                </w:rPr>
                <w:delText>0.09%</w:delText>
              </w:r>
            </w:del>
          </w:p>
        </w:tc>
        <w:tc>
          <w:tcPr>
            <w:tcW w:w="806" w:type="dxa"/>
            <w:tcBorders>
              <w:top w:val="nil"/>
              <w:left w:val="nil"/>
              <w:bottom w:val="nil"/>
              <w:right w:val="nil"/>
            </w:tcBorders>
            <w:shd w:val="clear" w:color="auto" w:fill="auto"/>
            <w:noWrap/>
            <w:vAlign w:val="center"/>
            <w:hideMark/>
            <w:tcPrChange w:id="5350" w:author="Bailey, Colin (DFO/MPO)" w:date="2024-11-01T00:04:00Z">
              <w:tcPr>
                <w:tcW w:w="809" w:type="dxa"/>
                <w:tcBorders>
                  <w:top w:val="nil"/>
                  <w:left w:val="nil"/>
                  <w:bottom w:val="nil"/>
                  <w:right w:val="nil"/>
                </w:tcBorders>
                <w:shd w:val="clear" w:color="auto" w:fill="auto"/>
                <w:noWrap/>
                <w:vAlign w:val="center"/>
                <w:hideMark/>
              </w:tcPr>
            </w:tcPrChange>
          </w:tcPr>
          <w:p w14:paraId="2F5E6AB7" w14:textId="1FBC788A" w:rsidR="00B74121" w:rsidRPr="003C067C" w:rsidDel="00D21B02" w:rsidRDefault="00B74121">
            <w:pPr>
              <w:jc w:val="center"/>
              <w:rPr>
                <w:del w:id="5351" w:author="Bailey, Colin (DFO/MPO)" w:date="2024-11-01T00:09:00Z"/>
                <w:rFonts w:cs="Arial"/>
                <w:color w:val="000000"/>
                <w:sz w:val="18"/>
                <w:szCs w:val="18"/>
              </w:rPr>
            </w:pPr>
            <w:del w:id="5352" w:author="Bailey, Colin (DFO/MPO)" w:date="2024-11-01T00:09:00Z">
              <w:r w:rsidRPr="003C067C" w:rsidDel="00D21B02">
                <w:rPr>
                  <w:rFonts w:cs="Arial"/>
                  <w:color w:val="000000"/>
                  <w:sz w:val="18"/>
                  <w:szCs w:val="18"/>
                </w:rPr>
                <w:delText>0.05%</w:delText>
              </w:r>
            </w:del>
          </w:p>
        </w:tc>
        <w:tc>
          <w:tcPr>
            <w:tcW w:w="806" w:type="dxa"/>
            <w:tcBorders>
              <w:top w:val="nil"/>
              <w:left w:val="nil"/>
              <w:bottom w:val="nil"/>
              <w:right w:val="nil"/>
            </w:tcBorders>
            <w:shd w:val="clear" w:color="auto" w:fill="auto"/>
            <w:noWrap/>
            <w:vAlign w:val="center"/>
            <w:hideMark/>
            <w:tcPrChange w:id="5353" w:author="Bailey, Colin (DFO/MPO)" w:date="2024-11-01T00:04:00Z">
              <w:tcPr>
                <w:tcW w:w="809" w:type="dxa"/>
                <w:tcBorders>
                  <w:top w:val="nil"/>
                  <w:left w:val="nil"/>
                  <w:bottom w:val="nil"/>
                  <w:right w:val="nil"/>
                </w:tcBorders>
                <w:shd w:val="clear" w:color="auto" w:fill="auto"/>
                <w:noWrap/>
                <w:vAlign w:val="center"/>
                <w:hideMark/>
              </w:tcPr>
            </w:tcPrChange>
          </w:tcPr>
          <w:p w14:paraId="5430C878" w14:textId="020340F0" w:rsidR="00B74121" w:rsidRPr="003C067C" w:rsidDel="00D21B02" w:rsidRDefault="00B74121">
            <w:pPr>
              <w:jc w:val="center"/>
              <w:rPr>
                <w:del w:id="5354" w:author="Bailey, Colin (DFO/MPO)" w:date="2024-11-01T00:09:00Z"/>
                <w:rFonts w:cs="Arial"/>
                <w:color w:val="000000"/>
                <w:sz w:val="18"/>
                <w:szCs w:val="18"/>
              </w:rPr>
            </w:pPr>
            <w:del w:id="5355" w:author="Bailey, Colin (DFO/MPO)" w:date="2024-11-01T00:09:00Z">
              <w:r w:rsidRPr="003C067C" w:rsidDel="00D21B02">
                <w:rPr>
                  <w:rFonts w:cs="Arial"/>
                  <w:color w:val="000000"/>
                  <w:sz w:val="18"/>
                  <w:szCs w:val="18"/>
                </w:rPr>
                <w:delText>0.45%</w:delText>
              </w:r>
            </w:del>
          </w:p>
        </w:tc>
      </w:tr>
      <w:tr w:rsidR="0058659A" w:rsidRPr="008A296C" w:rsidDel="00D21B02" w14:paraId="34F2BAED" w14:textId="5692A089" w:rsidTr="0058659A">
        <w:tblPrEx>
          <w:tblPrExChange w:id="5356" w:author="Bailey, Colin (DFO/MPO)" w:date="2024-11-01T00:04:00Z">
            <w:tblPrEx>
              <w:tblW w:w="14884" w:type="dxa"/>
            </w:tblPrEx>
          </w:tblPrExChange>
        </w:tblPrEx>
        <w:trPr>
          <w:trHeight w:val="315"/>
          <w:del w:id="5357" w:author="Bailey, Colin (DFO/MPO)" w:date="2024-11-01T00:09:00Z"/>
          <w:trPrChange w:id="5358" w:author="Bailey, Colin (DFO/MPO)" w:date="2024-11-01T00:04:00Z">
            <w:trPr>
              <w:trHeight w:val="315"/>
            </w:trPr>
          </w:trPrChange>
        </w:trPr>
        <w:tc>
          <w:tcPr>
            <w:tcW w:w="2428" w:type="dxa"/>
            <w:tcBorders>
              <w:top w:val="nil"/>
              <w:left w:val="nil"/>
              <w:bottom w:val="nil"/>
              <w:right w:val="nil"/>
            </w:tcBorders>
            <w:shd w:val="clear" w:color="auto" w:fill="auto"/>
            <w:noWrap/>
            <w:vAlign w:val="center"/>
            <w:hideMark/>
            <w:tcPrChange w:id="5359" w:author="Bailey, Colin (DFO/MPO)" w:date="2024-11-01T00:04:00Z">
              <w:tcPr>
                <w:tcW w:w="2430" w:type="dxa"/>
                <w:gridSpan w:val="2"/>
                <w:tcBorders>
                  <w:top w:val="nil"/>
                  <w:left w:val="nil"/>
                  <w:bottom w:val="nil"/>
                  <w:right w:val="nil"/>
                </w:tcBorders>
                <w:shd w:val="clear" w:color="auto" w:fill="auto"/>
                <w:noWrap/>
                <w:vAlign w:val="center"/>
                <w:hideMark/>
              </w:tcPr>
            </w:tcPrChange>
          </w:tcPr>
          <w:p w14:paraId="5FC13309" w14:textId="1FE94CEF" w:rsidR="00B74121" w:rsidRPr="003C067C" w:rsidDel="00D21B02" w:rsidRDefault="00B74121">
            <w:pPr>
              <w:rPr>
                <w:del w:id="5360" w:author="Bailey, Colin (DFO/MPO)" w:date="2024-11-01T00:09:00Z"/>
                <w:rFonts w:cs="Arial"/>
                <w:color w:val="000000"/>
                <w:sz w:val="18"/>
                <w:szCs w:val="18"/>
              </w:rPr>
            </w:pPr>
            <w:del w:id="5361" w:author="Bailey, Colin (DFO/MPO)" w:date="2024-11-01T00:09:00Z">
              <w:r w:rsidRPr="003C067C" w:rsidDel="00D21B02">
                <w:rPr>
                  <w:rFonts w:cs="Arial"/>
                  <w:color w:val="000000"/>
                  <w:sz w:val="18"/>
                  <w:szCs w:val="18"/>
                </w:rPr>
                <w:delText>LFA FN FSC</w:delText>
              </w:r>
            </w:del>
          </w:p>
        </w:tc>
        <w:tc>
          <w:tcPr>
            <w:tcW w:w="809" w:type="dxa"/>
            <w:tcBorders>
              <w:top w:val="nil"/>
              <w:left w:val="nil"/>
              <w:bottom w:val="nil"/>
              <w:right w:val="nil"/>
            </w:tcBorders>
            <w:shd w:val="clear" w:color="auto" w:fill="auto"/>
            <w:noWrap/>
            <w:vAlign w:val="center"/>
            <w:hideMark/>
            <w:tcPrChange w:id="5362"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11CFD5AF" w14:textId="2E653DF9" w:rsidR="00B74121" w:rsidRPr="003C067C" w:rsidDel="00D21B02" w:rsidRDefault="00B74121">
            <w:pPr>
              <w:jc w:val="center"/>
              <w:rPr>
                <w:del w:id="5363" w:author="Bailey, Colin (DFO/MPO)" w:date="2024-11-01T00:09:00Z"/>
                <w:rFonts w:cs="Arial"/>
                <w:color w:val="000000"/>
                <w:sz w:val="18"/>
                <w:szCs w:val="18"/>
              </w:rPr>
            </w:pPr>
            <w:del w:id="5364" w:author="Bailey, Colin (DFO/MPO)" w:date="2024-11-01T00:09:00Z">
              <w:r w:rsidRPr="003C067C" w:rsidDel="00D21B02">
                <w:rPr>
                  <w:rFonts w:cs="Arial"/>
                  <w:color w:val="000000"/>
                  <w:sz w:val="18"/>
                  <w:szCs w:val="18"/>
                </w:rPr>
                <w:delText>0.10%</w:delText>
              </w:r>
            </w:del>
          </w:p>
        </w:tc>
        <w:tc>
          <w:tcPr>
            <w:tcW w:w="810" w:type="dxa"/>
            <w:tcBorders>
              <w:top w:val="nil"/>
              <w:left w:val="nil"/>
              <w:bottom w:val="nil"/>
              <w:right w:val="nil"/>
            </w:tcBorders>
            <w:shd w:val="clear" w:color="auto" w:fill="auto"/>
            <w:noWrap/>
            <w:vAlign w:val="center"/>
            <w:hideMark/>
            <w:tcPrChange w:id="5365"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6D456640" w14:textId="1CA06175" w:rsidR="00B74121" w:rsidRPr="003C067C" w:rsidDel="00D21B02" w:rsidRDefault="00B74121">
            <w:pPr>
              <w:jc w:val="center"/>
              <w:rPr>
                <w:del w:id="5366" w:author="Bailey, Colin (DFO/MPO)" w:date="2024-11-01T00:09:00Z"/>
                <w:rFonts w:cs="Arial"/>
                <w:color w:val="000000"/>
                <w:sz w:val="18"/>
                <w:szCs w:val="18"/>
              </w:rPr>
            </w:pPr>
            <w:del w:id="5367" w:author="Bailey, Colin (DFO/MPO)" w:date="2024-11-01T00:09:00Z">
              <w:r w:rsidRPr="003C067C" w:rsidDel="00D21B02">
                <w:rPr>
                  <w:rFonts w:cs="Arial"/>
                  <w:color w:val="000000"/>
                  <w:sz w:val="18"/>
                  <w:szCs w:val="18"/>
                </w:rPr>
                <w:delText>0.40%</w:delText>
              </w:r>
            </w:del>
          </w:p>
        </w:tc>
        <w:tc>
          <w:tcPr>
            <w:tcW w:w="810" w:type="dxa"/>
            <w:tcBorders>
              <w:top w:val="nil"/>
              <w:left w:val="nil"/>
              <w:bottom w:val="nil"/>
              <w:right w:val="nil"/>
            </w:tcBorders>
            <w:shd w:val="clear" w:color="auto" w:fill="auto"/>
            <w:noWrap/>
            <w:vAlign w:val="center"/>
            <w:hideMark/>
            <w:tcPrChange w:id="5368"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1A7090A0" w14:textId="342273B7" w:rsidR="00B74121" w:rsidRPr="003C067C" w:rsidDel="00D21B02" w:rsidRDefault="00B74121">
            <w:pPr>
              <w:jc w:val="center"/>
              <w:rPr>
                <w:del w:id="5369" w:author="Bailey, Colin (DFO/MPO)" w:date="2024-11-01T00:09:00Z"/>
                <w:rFonts w:cs="Arial"/>
                <w:color w:val="000000"/>
                <w:sz w:val="18"/>
                <w:szCs w:val="18"/>
              </w:rPr>
            </w:pPr>
            <w:del w:id="5370" w:author="Bailey, Colin (DFO/MPO)" w:date="2024-11-01T00:09:00Z">
              <w:r w:rsidRPr="003C067C" w:rsidDel="00D21B02">
                <w:rPr>
                  <w:rFonts w:cs="Arial"/>
                  <w:color w:val="000000"/>
                  <w:sz w:val="18"/>
                  <w:szCs w:val="18"/>
                </w:rPr>
                <w:delText>0.20%</w:delText>
              </w:r>
            </w:del>
          </w:p>
        </w:tc>
        <w:tc>
          <w:tcPr>
            <w:tcW w:w="810" w:type="dxa"/>
            <w:tcBorders>
              <w:top w:val="nil"/>
              <w:left w:val="nil"/>
              <w:bottom w:val="nil"/>
              <w:right w:val="nil"/>
            </w:tcBorders>
            <w:shd w:val="clear" w:color="auto" w:fill="auto"/>
            <w:noWrap/>
            <w:vAlign w:val="center"/>
            <w:hideMark/>
            <w:tcPrChange w:id="5371"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6B6908D6" w14:textId="1E960E84" w:rsidR="00B74121" w:rsidRPr="003C067C" w:rsidDel="00D21B02" w:rsidRDefault="00B74121">
            <w:pPr>
              <w:jc w:val="center"/>
              <w:rPr>
                <w:del w:id="5372" w:author="Bailey, Colin (DFO/MPO)" w:date="2024-11-01T00:09:00Z"/>
                <w:rFonts w:cs="Arial"/>
                <w:color w:val="000000"/>
                <w:sz w:val="18"/>
                <w:szCs w:val="18"/>
              </w:rPr>
            </w:pPr>
            <w:del w:id="5373" w:author="Bailey, Colin (DFO/MPO)" w:date="2024-11-01T00:09:00Z">
              <w:r w:rsidRPr="003C067C" w:rsidDel="00D21B02">
                <w:rPr>
                  <w:rFonts w:cs="Arial"/>
                  <w:color w:val="000000"/>
                  <w:sz w:val="18"/>
                  <w:szCs w:val="18"/>
                </w:rPr>
                <w:delText>0.40%</w:delText>
              </w:r>
            </w:del>
          </w:p>
        </w:tc>
        <w:tc>
          <w:tcPr>
            <w:tcW w:w="900" w:type="dxa"/>
            <w:tcBorders>
              <w:top w:val="nil"/>
              <w:left w:val="nil"/>
              <w:bottom w:val="nil"/>
              <w:right w:val="nil"/>
            </w:tcBorders>
            <w:shd w:val="clear" w:color="auto" w:fill="auto"/>
            <w:noWrap/>
            <w:vAlign w:val="center"/>
            <w:hideMark/>
            <w:tcPrChange w:id="5374" w:author="Bailey, Colin (DFO/MPO)" w:date="2024-11-01T00:04:00Z">
              <w:tcPr>
                <w:tcW w:w="900" w:type="dxa"/>
                <w:gridSpan w:val="2"/>
                <w:tcBorders>
                  <w:top w:val="nil"/>
                  <w:left w:val="nil"/>
                  <w:bottom w:val="nil"/>
                  <w:right w:val="nil"/>
                </w:tcBorders>
                <w:shd w:val="clear" w:color="auto" w:fill="auto"/>
                <w:noWrap/>
                <w:vAlign w:val="center"/>
                <w:hideMark/>
              </w:tcPr>
            </w:tcPrChange>
          </w:tcPr>
          <w:p w14:paraId="3784FB38" w14:textId="0697F788" w:rsidR="00B74121" w:rsidRPr="003C067C" w:rsidDel="00D21B02" w:rsidRDefault="00B74121">
            <w:pPr>
              <w:jc w:val="center"/>
              <w:rPr>
                <w:del w:id="5375" w:author="Bailey, Colin (DFO/MPO)" w:date="2024-11-01T00:09:00Z"/>
                <w:rFonts w:cs="Arial"/>
                <w:color w:val="000000"/>
                <w:sz w:val="18"/>
                <w:szCs w:val="18"/>
              </w:rPr>
            </w:pPr>
            <w:del w:id="5376" w:author="Bailey, Colin (DFO/MPO)" w:date="2024-11-01T00:09:00Z">
              <w:r w:rsidRPr="003C067C" w:rsidDel="00D21B02">
                <w:rPr>
                  <w:rFonts w:cs="Arial"/>
                  <w:color w:val="000000"/>
                  <w:sz w:val="18"/>
                  <w:szCs w:val="18"/>
                </w:rPr>
                <w:delText>1.30%</w:delText>
              </w:r>
            </w:del>
          </w:p>
        </w:tc>
        <w:tc>
          <w:tcPr>
            <w:tcW w:w="810" w:type="dxa"/>
            <w:tcBorders>
              <w:top w:val="nil"/>
              <w:left w:val="nil"/>
              <w:bottom w:val="nil"/>
              <w:right w:val="nil"/>
            </w:tcBorders>
            <w:shd w:val="clear" w:color="auto" w:fill="auto"/>
            <w:noWrap/>
            <w:vAlign w:val="center"/>
            <w:hideMark/>
            <w:tcPrChange w:id="5377"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03A66864" w14:textId="0938475C" w:rsidR="00B74121" w:rsidRPr="003C067C" w:rsidDel="00D21B02" w:rsidRDefault="00B74121">
            <w:pPr>
              <w:jc w:val="center"/>
              <w:rPr>
                <w:del w:id="5378" w:author="Bailey, Colin (DFO/MPO)" w:date="2024-11-01T00:09:00Z"/>
                <w:rFonts w:cs="Arial"/>
                <w:color w:val="000000"/>
                <w:sz w:val="18"/>
                <w:szCs w:val="18"/>
              </w:rPr>
            </w:pPr>
            <w:del w:id="5379" w:author="Bailey, Colin (DFO/MPO)" w:date="2024-11-01T00:09:00Z">
              <w:r w:rsidRPr="003C067C" w:rsidDel="00D21B02">
                <w:rPr>
                  <w:rFonts w:cs="Arial"/>
                  <w:color w:val="000000"/>
                  <w:sz w:val="18"/>
                  <w:szCs w:val="18"/>
                </w:rPr>
                <w:delText>0.50%</w:delText>
              </w:r>
            </w:del>
          </w:p>
        </w:tc>
        <w:tc>
          <w:tcPr>
            <w:tcW w:w="810" w:type="dxa"/>
            <w:tcBorders>
              <w:top w:val="nil"/>
              <w:left w:val="nil"/>
              <w:bottom w:val="nil"/>
              <w:right w:val="nil"/>
            </w:tcBorders>
            <w:shd w:val="clear" w:color="auto" w:fill="auto"/>
            <w:noWrap/>
            <w:vAlign w:val="center"/>
            <w:hideMark/>
            <w:tcPrChange w:id="5380"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21FF7E06" w14:textId="260D4601" w:rsidR="00B74121" w:rsidRPr="003C067C" w:rsidDel="00D21B02" w:rsidRDefault="00B74121">
            <w:pPr>
              <w:jc w:val="center"/>
              <w:rPr>
                <w:del w:id="5381" w:author="Bailey, Colin (DFO/MPO)" w:date="2024-11-01T00:09:00Z"/>
                <w:rFonts w:cs="Arial"/>
                <w:color w:val="000000"/>
                <w:sz w:val="18"/>
                <w:szCs w:val="18"/>
              </w:rPr>
            </w:pPr>
            <w:del w:id="5382" w:author="Bailey, Colin (DFO/MPO)" w:date="2024-11-01T00:09:00Z">
              <w:r w:rsidRPr="003C067C" w:rsidDel="00D21B02">
                <w:rPr>
                  <w:rFonts w:cs="Arial"/>
                  <w:color w:val="000000"/>
                  <w:sz w:val="18"/>
                  <w:szCs w:val="18"/>
                </w:rPr>
                <w:delText>0.40%</w:delText>
              </w:r>
            </w:del>
          </w:p>
        </w:tc>
        <w:tc>
          <w:tcPr>
            <w:tcW w:w="810" w:type="dxa"/>
            <w:tcBorders>
              <w:top w:val="nil"/>
              <w:left w:val="nil"/>
              <w:bottom w:val="nil"/>
              <w:right w:val="nil"/>
            </w:tcBorders>
            <w:shd w:val="clear" w:color="auto" w:fill="auto"/>
            <w:noWrap/>
            <w:vAlign w:val="center"/>
            <w:hideMark/>
            <w:tcPrChange w:id="5383"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619280C6" w14:textId="3F24C966" w:rsidR="00B74121" w:rsidRPr="003C067C" w:rsidDel="00D21B02" w:rsidRDefault="00B74121">
            <w:pPr>
              <w:jc w:val="center"/>
              <w:rPr>
                <w:del w:id="5384" w:author="Bailey, Colin (DFO/MPO)" w:date="2024-11-01T00:09:00Z"/>
                <w:rFonts w:cs="Arial"/>
                <w:color w:val="000000"/>
                <w:sz w:val="18"/>
                <w:szCs w:val="18"/>
              </w:rPr>
            </w:pPr>
            <w:del w:id="5385" w:author="Bailey, Colin (DFO/MPO)" w:date="2024-11-01T00:09:00Z">
              <w:r w:rsidRPr="003C067C" w:rsidDel="00D21B02">
                <w:rPr>
                  <w:rFonts w:cs="Arial"/>
                  <w:color w:val="000000"/>
                  <w:sz w:val="18"/>
                  <w:szCs w:val="18"/>
                </w:rPr>
                <w:delText>0.20%</w:delText>
              </w:r>
            </w:del>
          </w:p>
        </w:tc>
        <w:tc>
          <w:tcPr>
            <w:tcW w:w="810" w:type="dxa"/>
            <w:tcBorders>
              <w:top w:val="nil"/>
              <w:left w:val="nil"/>
              <w:bottom w:val="nil"/>
              <w:right w:val="nil"/>
            </w:tcBorders>
            <w:shd w:val="clear" w:color="auto" w:fill="auto"/>
            <w:noWrap/>
            <w:vAlign w:val="center"/>
            <w:hideMark/>
            <w:tcPrChange w:id="5386" w:author="Bailey, Colin (DFO/MPO)" w:date="2024-11-01T00:04:00Z">
              <w:tcPr>
                <w:tcW w:w="810" w:type="dxa"/>
                <w:gridSpan w:val="2"/>
                <w:tcBorders>
                  <w:top w:val="nil"/>
                  <w:left w:val="nil"/>
                  <w:bottom w:val="nil"/>
                  <w:right w:val="nil"/>
                </w:tcBorders>
                <w:shd w:val="clear" w:color="auto" w:fill="auto"/>
                <w:noWrap/>
                <w:vAlign w:val="center"/>
                <w:hideMark/>
              </w:tcPr>
            </w:tcPrChange>
          </w:tcPr>
          <w:p w14:paraId="4C63088A" w14:textId="520E2CA4" w:rsidR="00B74121" w:rsidRPr="003C067C" w:rsidDel="00D21B02" w:rsidRDefault="00B74121">
            <w:pPr>
              <w:jc w:val="center"/>
              <w:rPr>
                <w:del w:id="5387" w:author="Bailey, Colin (DFO/MPO)" w:date="2024-11-01T00:09:00Z"/>
                <w:rFonts w:cs="Arial"/>
                <w:color w:val="000000"/>
                <w:sz w:val="18"/>
                <w:szCs w:val="18"/>
              </w:rPr>
            </w:pPr>
            <w:del w:id="5388" w:author="Bailey, Colin (DFO/MPO)" w:date="2024-11-01T00:09:00Z">
              <w:r w:rsidRPr="003C067C" w:rsidDel="00D21B02">
                <w:rPr>
                  <w:rFonts w:cs="Arial"/>
                  <w:color w:val="000000"/>
                  <w:sz w:val="18"/>
                  <w:szCs w:val="18"/>
                </w:rPr>
                <w:delText>0.30%</w:delText>
              </w:r>
            </w:del>
          </w:p>
        </w:tc>
        <w:tc>
          <w:tcPr>
            <w:tcW w:w="810" w:type="dxa"/>
            <w:tcBorders>
              <w:top w:val="nil"/>
              <w:left w:val="nil"/>
              <w:bottom w:val="nil"/>
              <w:right w:val="nil"/>
            </w:tcBorders>
            <w:shd w:val="clear" w:color="auto" w:fill="auto"/>
            <w:noWrap/>
            <w:vAlign w:val="center"/>
            <w:hideMark/>
            <w:tcPrChange w:id="5389" w:author="Bailey, Colin (DFO/MPO)" w:date="2024-11-01T00:04:00Z">
              <w:tcPr>
                <w:tcW w:w="2700" w:type="dxa"/>
                <w:gridSpan w:val="8"/>
                <w:tcBorders>
                  <w:top w:val="nil"/>
                  <w:left w:val="nil"/>
                  <w:bottom w:val="nil"/>
                  <w:right w:val="nil"/>
                </w:tcBorders>
                <w:shd w:val="clear" w:color="auto" w:fill="auto"/>
                <w:noWrap/>
                <w:vAlign w:val="center"/>
                <w:hideMark/>
              </w:tcPr>
            </w:tcPrChange>
          </w:tcPr>
          <w:p w14:paraId="0E4B8375" w14:textId="40B06647" w:rsidR="00B74121" w:rsidRPr="003C067C" w:rsidDel="00D21B02" w:rsidRDefault="00B74121">
            <w:pPr>
              <w:jc w:val="center"/>
              <w:rPr>
                <w:del w:id="5390" w:author="Bailey, Colin (DFO/MPO)" w:date="2024-11-01T00:09:00Z"/>
                <w:rFonts w:cs="Arial"/>
                <w:color w:val="000000"/>
                <w:sz w:val="18"/>
                <w:szCs w:val="18"/>
              </w:rPr>
            </w:pPr>
            <w:del w:id="5391" w:author="Bailey, Colin (DFO/MPO)" w:date="2024-11-01T00:09:00Z">
              <w:r w:rsidRPr="003C067C" w:rsidDel="00D21B02">
                <w:rPr>
                  <w:rFonts w:cs="Arial"/>
                  <w:color w:val="000000"/>
                  <w:sz w:val="18"/>
                  <w:szCs w:val="18"/>
                </w:rPr>
                <w:delText>0.07%</w:delText>
              </w:r>
            </w:del>
          </w:p>
        </w:tc>
        <w:tc>
          <w:tcPr>
            <w:tcW w:w="810" w:type="dxa"/>
            <w:tcBorders>
              <w:top w:val="nil"/>
              <w:left w:val="nil"/>
              <w:bottom w:val="nil"/>
              <w:right w:val="nil"/>
            </w:tcBorders>
            <w:shd w:val="clear" w:color="auto" w:fill="auto"/>
            <w:noWrap/>
            <w:vAlign w:val="center"/>
            <w:hideMark/>
            <w:tcPrChange w:id="5392" w:author="Bailey, Colin (DFO/MPO)" w:date="2024-11-01T00:04:00Z">
              <w:tcPr>
                <w:tcW w:w="756" w:type="dxa"/>
                <w:gridSpan w:val="2"/>
                <w:tcBorders>
                  <w:top w:val="nil"/>
                  <w:left w:val="nil"/>
                  <w:bottom w:val="nil"/>
                  <w:right w:val="nil"/>
                </w:tcBorders>
                <w:shd w:val="clear" w:color="auto" w:fill="auto"/>
                <w:noWrap/>
                <w:vAlign w:val="center"/>
                <w:hideMark/>
              </w:tcPr>
            </w:tcPrChange>
          </w:tcPr>
          <w:p w14:paraId="01FED382" w14:textId="1099258D" w:rsidR="00B74121" w:rsidRPr="003C067C" w:rsidDel="00D21B02" w:rsidRDefault="00B74121">
            <w:pPr>
              <w:jc w:val="center"/>
              <w:rPr>
                <w:del w:id="5393" w:author="Bailey, Colin (DFO/MPO)" w:date="2024-11-01T00:09:00Z"/>
                <w:rFonts w:cs="Arial"/>
                <w:color w:val="000000"/>
                <w:sz w:val="18"/>
                <w:szCs w:val="18"/>
              </w:rPr>
            </w:pPr>
            <w:del w:id="5394" w:author="Bailey, Colin (DFO/MPO)" w:date="2024-11-01T00:09:00Z">
              <w:r w:rsidRPr="003C067C" w:rsidDel="00D21B02">
                <w:rPr>
                  <w:rFonts w:cs="Arial"/>
                  <w:color w:val="000000"/>
                  <w:sz w:val="18"/>
                  <w:szCs w:val="18"/>
                </w:rPr>
                <w:delText>0.10%</w:delText>
              </w:r>
            </w:del>
          </w:p>
        </w:tc>
        <w:tc>
          <w:tcPr>
            <w:tcW w:w="806" w:type="dxa"/>
            <w:tcBorders>
              <w:top w:val="nil"/>
              <w:left w:val="nil"/>
              <w:bottom w:val="nil"/>
              <w:right w:val="nil"/>
            </w:tcBorders>
            <w:shd w:val="clear" w:color="auto" w:fill="auto"/>
            <w:noWrap/>
            <w:vAlign w:val="center"/>
            <w:hideMark/>
            <w:tcPrChange w:id="5395" w:author="Bailey, Colin (DFO/MPO)" w:date="2024-11-01T00:04:00Z">
              <w:tcPr>
                <w:tcW w:w="809" w:type="dxa"/>
                <w:tcBorders>
                  <w:top w:val="nil"/>
                  <w:left w:val="nil"/>
                  <w:bottom w:val="nil"/>
                  <w:right w:val="nil"/>
                </w:tcBorders>
                <w:shd w:val="clear" w:color="auto" w:fill="auto"/>
                <w:noWrap/>
                <w:vAlign w:val="center"/>
                <w:hideMark/>
              </w:tcPr>
            </w:tcPrChange>
          </w:tcPr>
          <w:p w14:paraId="2804D7F4" w14:textId="2FCC11F3" w:rsidR="00B74121" w:rsidRPr="003C067C" w:rsidDel="00D21B02" w:rsidRDefault="00B74121">
            <w:pPr>
              <w:jc w:val="center"/>
              <w:rPr>
                <w:del w:id="5396" w:author="Bailey, Colin (DFO/MPO)" w:date="2024-11-01T00:09:00Z"/>
                <w:rFonts w:cs="Arial"/>
                <w:color w:val="000000"/>
                <w:sz w:val="18"/>
                <w:szCs w:val="18"/>
              </w:rPr>
            </w:pPr>
            <w:del w:id="5397" w:author="Bailey, Colin (DFO/MPO)" w:date="2024-11-01T00:09:00Z">
              <w:r w:rsidRPr="003C067C" w:rsidDel="00D21B02">
                <w:rPr>
                  <w:rFonts w:cs="Arial"/>
                  <w:color w:val="000000"/>
                  <w:sz w:val="18"/>
                  <w:szCs w:val="18"/>
                </w:rPr>
                <w:delText>0.14%</w:delText>
              </w:r>
            </w:del>
          </w:p>
        </w:tc>
        <w:tc>
          <w:tcPr>
            <w:tcW w:w="806" w:type="dxa"/>
            <w:tcBorders>
              <w:top w:val="nil"/>
              <w:left w:val="nil"/>
              <w:bottom w:val="nil"/>
              <w:right w:val="nil"/>
            </w:tcBorders>
            <w:shd w:val="clear" w:color="auto" w:fill="auto"/>
            <w:noWrap/>
            <w:vAlign w:val="center"/>
            <w:hideMark/>
            <w:tcPrChange w:id="5398" w:author="Bailey, Colin (DFO/MPO)" w:date="2024-11-01T00:04:00Z">
              <w:tcPr>
                <w:tcW w:w="809" w:type="dxa"/>
                <w:tcBorders>
                  <w:top w:val="nil"/>
                  <w:left w:val="nil"/>
                  <w:bottom w:val="nil"/>
                  <w:right w:val="nil"/>
                </w:tcBorders>
                <w:shd w:val="clear" w:color="auto" w:fill="auto"/>
                <w:noWrap/>
                <w:vAlign w:val="center"/>
                <w:hideMark/>
              </w:tcPr>
            </w:tcPrChange>
          </w:tcPr>
          <w:p w14:paraId="5CDD682F" w14:textId="2A1A85FA" w:rsidR="00B74121" w:rsidRPr="003C067C" w:rsidDel="00D21B02" w:rsidRDefault="00B74121">
            <w:pPr>
              <w:jc w:val="center"/>
              <w:rPr>
                <w:del w:id="5399" w:author="Bailey, Colin (DFO/MPO)" w:date="2024-11-01T00:09:00Z"/>
                <w:rFonts w:cs="Arial"/>
                <w:color w:val="000000"/>
                <w:sz w:val="18"/>
                <w:szCs w:val="18"/>
              </w:rPr>
            </w:pPr>
            <w:del w:id="5400" w:author="Bailey, Colin (DFO/MPO)" w:date="2024-11-01T00:09:00Z">
              <w:r w:rsidRPr="003C067C" w:rsidDel="00D21B02">
                <w:rPr>
                  <w:rFonts w:cs="Arial"/>
                  <w:color w:val="000000"/>
                  <w:sz w:val="18"/>
                  <w:szCs w:val="18"/>
                </w:rPr>
                <w:delText>0.26%</w:delText>
              </w:r>
            </w:del>
          </w:p>
        </w:tc>
      </w:tr>
      <w:tr w:rsidR="0058659A" w:rsidRPr="008A296C" w:rsidDel="00D21B02" w14:paraId="68AA5365" w14:textId="32FDF39C" w:rsidTr="0058659A">
        <w:trPr>
          <w:trHeight w:val="330"/>
          <w:del w:id="5401" w:author="Bailey, Colin (DFO/MPO)" w:date="2024-11-01T00:09:00Z"/>
        </w:trPr>
        <w:tc>
          <w:tcPr>
            <w:tcW w:w="2428" w:type="dxa"/>
            <w:tcBorders>
              <w:top w:val="single" w:sz="8" w:space="0" w:color="auto"/>
              <w:left w:val="nil"/>
              <w:bottom w:val="double" w:sz="6" w:space="0" w:color="auto"/>
              <w:right w:val="nil"/>
            </w:tcBorders>
            <w:shd w:val="clear" w:color="000000" w:fill="DDEBF7"/>
            <w:noWrap/>
            <w:vAlign w:val="center"/>
            <w:hideMark/>
          </w:tcPr>
          <w:p w14:paraId="5EF9E67F" w14:textId="04460B36" w:rsidR="00B74121" w:rsidRPr="008A296C" w:rsidDel="00D21B02" w:rsidRDefault="00B74121">
            <w:pPr>
              <w:rPr>
                <w:del w:id="5402" w:author="Bailey, Colin (DFO/MPO)" w:date="2024-11-01T00:09:00Z"/>
                <w:rFonts w:cs="Arial"/>
                <w:b/>
                <w:bCs/>
                <w:color w:val="000000"/>
                <w:szCs w:val="22"/>
              </w:rPr>
            </w:pPr>
            <w:del w:id="5403" w:author="Bailey, Colin (DFO/MPO)" w:date="2024-11-01T00:09:00Z">
              <w:r w:rsidRPr="008A296C" w:rsidDel="00D21B02">
                <w:rPr>
                  <w:rFonts w:cs="Arial"/>
                  <w:b/>
                  <w:bCs/>
                  <w:color w:val="000000"/>
                  <w:szCs w:val="22"/>
                </w:rPr>
                <w:delText>Canadian Total</w:delText>
              </w:r>
            </w:del>
          </w:p>
        </w:tc>
        <w:tc>
          <w:tcPr>
            <w:tcW w:w="809" w:type="dxa"/>
            <w:tcBorders>
              <w:top w:val="single" w:sz="8" w:space="0" w:color="auto"/>
              <w:left w:val="nil"/>
              <w:bottom w:val="double" w:sz="6" w:space="0" w:color="auto"/>
              <w:right w:val="nil"/>
            </w:tcBorders>
            <w:shd w:val="clear" w:color="000000" w:fill="DDEBF7"/>
            <w:noWrap/>
            <w:vAlign w:val="center"/>
            <w:hideMark/>
          </w:tcPr>
          <w:p w14:paraId="340C6C28" w14:textId="4B48AA23" w:rsidR="00B74121" w:rsidRPr="003C067C" w:rsidDel="00D21B02" w:rsidRDefault="00B74121">
            <w:pPr>
              <w:jc w:val="center"/>
              <w:rPr>
                <w:del w:id="5404" w:author="Bailey, Colin (DFO/MPO)" w:date="2024-11-01T00:09:00Z"/>
                <w:rFonts w:cs="Arial"/>
                <w:b/>
                <w:bCs/>
                <w:color w:val="000000"/>
                <w:sz w:val="18"/>
                <w:szCs w:val="18"/>
              </w:rPr>
            </w:pPr>
            <w:del w:id="5405" w:author="Bailey, Colin (DFO/MPO)" w:date="2024-11-01T00:09:00Z">
              <w:r w:rsidRPr="003C067C" w:rsidDel="00D21B02">
                <w:rPr>
                  <w:rFonts w:cs="Arial"/>
                  <w:b/>
                  <w:bCs/>
                  <w:color w:val="000000"/>
                  <w:sz w:val="18"/>
                  <w:szCs w:val="18"/>
                </w:rPr>
                <w:delText>3.80%</w:delText>
              </w:r>
            </w:del>
          </w:p>
        </w:tc>
        <w:tc>
          <w:tcPr>
            <w:tcW w:w="810" w:type="dxa"/>
            <w:tcBorders>
              <w:top w:val="single" w:sz="8" w:space="0" w:color="auto"/>
              <w:left w:val="nil"/>
              <w:bottom w:val="double" w:sz="6" w:space="0" w:color="auto"/>
              <w:right w:val="nil"/>
            </w:tcBorders>
            <w:shd w:val="clear" w:color="000000" w:fill="DDEBF7"/>
            <w:noWrap/>
            <w:vAlign w:val="center"/>
            <w:hideMark/>
          </w:tcPr>
          <w:p w14:paraId="5B9E0216" w14:textId="3613DF6F" w:rsidR="00B74121" w:rsidRPr="003C067C" w:rsidDel="00D21B02" w:rsidRDefault="00B74121">
            <w:pPr>
              <w:jc w:val="center"/>
              <w:rPr>
                <w:del w:id="5406" w:author="Bailey, Colin (DFO/MPO)" w:date="2024-11-01T00:09:00Z"/>
                <w:rFonts w:cs="Arial"/>
                <w:b/>
                <w:bCs/>
                <w:color w:val="000000"/>
                <w:sz w:val="18"/>
                <w:szCs w:val="18"/>
              </w:rPr>
            </w:pPr>
            <w:del w:id="5407" w:author="Bailey, Colin (DFO/MPO)" w:date="2024-11-01T00:09:00Z">
              <w:r w:rsidRPr="003C067C" w:rsidDel="00D21B02">
                <w:rPr>
                  <w:rFonts w:cs="Arial"/>
                  <w:b/>
                  <w:bCs/>
                  <w:color w:val="000000"/>
                  <w:sz w:val="18"/>
                  <w:szCs w:val="18"/>
                </w:rPr>
                <w:delText>6.60%</w:delText>
              </w:r>
            </w:del>
          </w:p>
        </w:tc>
        <w:tc>
          <w:tcPr>
            <w:tcW w:w="810" w:type="dxa"/>
            <w:tcBorders>
              <w:top w:val="single" w:sz="8" w:space="0" w:color="auto"/>
              <w:left w:val="nil"/>
              <w:bottom w:val="double" w:sz="6" w:space="0" w:color="auto"/>
              <w:right w:val="nil"/>
            </w:tcBorders>
            <w:shd w:val="clear" w:color="000000" w:fill="DDEBF7"/>
            <w:noWrap/>
            <w:vAlign w:val="center"/>
            <w:hideMark/>
          </w:tcPr>
          <w:p w14:paraId="57C2F1BD" w14:textId="55F890BE" w:rsidR="00B74121" w:rsidRPr="003C067C" w:rsidDel="00D21B02" w:rsidRDefault="00B74121">
            <w:pPr>
              <w:jc w:val="center"/>
              <w:rPr>
                <w:del w:id="5408" w:author="Bailey, Colin (DFO/MPO)" w:date="2024-11-01T00:09:00Z"/>
                <w:rFonts w:cs="Arial"/>
                <w:b/>
                <w:bCs/>
                <w:color w:val="000000"/>
                <w:sz w:val="18"/>
                <w:szCs w:val="18"/>
              </w:rPr>
            </w:pPr>
            <w:del w:id="5409" w:author="Bailey, Colin (DFO/MPO)" w:date="2024-11-01T00:09:00Z">
              <w:r w:rsidRPr="003C067C" w:rsidDel="00D21B02">
                <w:rPr>
                  <w:rFonts w:cs="Arial"/>
                  <w:b/>
                  <w:bCs/>
                  <w:color w:val="000000"/>
                  <w:sz w:val="18"/>
                  <w:szCs w:val="18"/>
                </w:rPr>
                <w:delText>5.20%</w:delText>
              </w:r>
            </w:del>
          </w:p>
        </w:tc>
        <w:tc>
          <w:tcPr>
            <w:tcW w:w="810" w:type="dxa"/>
            <w:tcBorders>
              <w:top w:val="single" w:sz="8" w:space="0" w:color="auto"/>
              <w:left w:val="nil"/>
              <w:bottom w:val="double" w:sz="6" w:space="0" w:color="auto"/>
              <w:right w:val="nil"/>
            </w:tcBorders>
            <w:shd w:val="clear" w:color="000000" w:fill="DDEBF7"/>
            <w:noWrap/>
            <w:vAlign w:val="center"/>
            <w:hideMark/>
          </w:tcPr>
          <w:p w14:paraId="6CC0C124" w14:textId="2B5DC1D9" w:rsidR="00B74121" w:rsidRPr="003C067C" w:rsidDel="00D21B02" w:rsidRDefault="00B74121">
            <w:pPr>
              <w:jc w:val="center"/>
              <w:rPr>
                <w:del w:id="5410" w:author="Bailey, Colin (DFO/MPO)" w:date="2024-11-01T00:09:00Z"/>
                <w:rFonts w:cs="Arial"/>
                <w:b/>
                <w:bCs/>
                <w:color w:val="000000"/>
                <w:sz w:val="18"/>
                <w:szCs w:val="18"/>
              </w:rPr>
            </w:pPr>
            <w:del w:id="5411" w:author="Bailey, Colin (DFO/MPO)" w:date="2024-11-01T00:09:00Z">
              <w:r w:rsidRPr="003C067C" w:rsidDel="00D21B02">
                <w:rPr>
                  <w:rFonts w:cs="Arial"/>
                  <w:b/>
                  <w:bCs/>
                  <w:color w:val="000000"/>
                  <w:sz w:val="18"/>
                  <w:szCs w:val="18"/>
                </w:rPr>
                <w:delText>8.20%</w:delText>
              </w:r>
            </w:del>
          </w:p>
        </w:tc>
        <w:tc>
          <w:tcPr>
            <w:tcW w:w="900" w:type="dxa"/>
            <w:tcBorders>
              <w:top w:val="single" w:sz="8" w:space="0" w:color="auto"/>
              <w:left w:val="nil"/>
              <w:bottom w:val="double" w:sz="6" w:space="0" w:color="auto"/>
              <w:right w:val="nil"/>
            </w:tcBorders>
            <w:shd w:val="clear" w:color="000000" w:fill="DDEBF7"/>
            <w:noWrap/>
            <w:vAlign w:val="center"/>
            <w:hideMark/>
          </w:tcPr>
          <w:p w14:paraId="39BE67FB" w14:textId="79C08661" w:rsidR="00B74121" w:rsidRPr="003C067C" w:rsidDel="00D21B02" w:rsidRDefault="00B74121">
            <w:pPr>
              <w:jc w:val="center"/>
              <w:rPr>
                <w:del w:id="5412" w:author="Bailey, Colin (DFO/MPO)" w:date="2024-11-01T00:09:00Z"/>
                <w:rFonts w:cs="Arial"/>
                <w:b/>
                <w:bCs/>
                <w:color w:val="000000"/>
                <w:sz w:val="18"/>
                <w:szCs w:val="18"/>
              </w:rPr>
            </w:pPr>
            <w:del w:id="5413" w:author="Bailey, Colin (DFO/MPO)" w:date="2024-11-01T00:09:00Z">
              <w:r w:rsidRPr="003C067C" w:rsidDel="00D21B02">
                <w:rPr>
                  <w:rFonts w:cs="Arial"/>
                  <w:b/>
                  <w:bCs/>
                  <w:color w:val="000000"/>
                  <w:sz w:val="18"/>
                  <w:szCs w:val="18"/>
                </w:rPr>
                <w:delText>27.00%</w:delText>
              </w:r>
            </w:del>
          </w:p>
        </w:tc>
        <w:tc>
          <w:tcPr>
            <w:tcW w:w="810" w:type="dxa"/>
            <w:tcBorders>
              <w:top w:val="single" w:sz="8" w:space="0" w:color="auto"/>
              <w:left w:val="nil"/>
              <w:bottom w:val="double" w:sz="6" w:space="0" w:color="auto"/>
              <w:right w:val="nil"/>
            </w:tcBorders>
            <w:shd w:val="clear" w:color="000000" w:fill="DDEBF7"/>
            <w:noWrap/>
            <w:vAlign w:val="center"/>
            <w:hideMark/>
          </w:tcPr>
          <w:p w14:paraId="58A7E338" w14:textId="3BC5E740" w:rsidR="00B74121" w:rsidRPr="003C067C" w:rsidDel="00D21B02" w:rsidRDefault="00B74121">
            <w:pPr>
              <w:jc w:val="center"/>
              <w:rPr>
                <w:del w:id="5414" w:author="Bailey, Colin (DFO/MPO)" w:date="2024-11-01T00:09:00Z"/>
                <w:rFonts w:cs="Arial"/>
                <w:b/>
                <w:bCs/>
                <w:color w:val="000000"/>
                <w:sz w:val="18"/>
                <w:szCs w:val="18"/>
              </w:rPr>
            </w:pPr>
            <w:del w:id="5415" w:author="Bailey, Colin (DFO/MPO)" w:date="2024-11-01T00:09:00Z">
              <w:r w:rsidRPr="003C067C" w:rsidDel="00D21B02">
                <w:rPr>
                  <w:rFonts w:cs="Arial"/>
                  <w:b/>
                  <w:bCs/>
                  <w:color w:val="000000"/>
                  <w:sz w:val="18"/>
                  <w:szCs w:val="18"/>
                </w:rPr>
                <w:delText>14.90%</w:delText>
              </w:r>
            </w:del>
          </w:p>
        </w:tc>
        <w:tc>
          <w:tcPr>
            <w:tcW w:w="810" w:type="dxa"/>
            <w:tcBorders>
              <w:top w:val="single" w:sz="8" w:space="0" w:color="auto"/>
              <w:left w:val="nil"/>
              <w:bottom w:val="double" w:sz="6" w:space="0" w:color="auto"/>
              <w:right w:val="nil"/>
            </w:tcBorders>
            <w:shd w:val="clear" w:color="000000" w:fill="DDEBF7"/>
            <w:noWrap/>
            <w:vAlign w:val="center"/>
            <w:hideMark/>
          </w:tcPr>
          <w:p w14:paraId="3BC4CFC8" w14:textId="2B6EBE92" w:rsidR="00B74121" w:rsidRPr="003C067C" w:rsidDel="00D21B02" w:rsidRDefault="00B74121">
            <w:pPr>
              <w:jc w:val="center"/>
              <w:rPr>
                <w:del w:id="5416" w:author="Bailey, Colin (DFO/MPO)" w:date="2024-11-01T00:09:00Z"/>
                <w:rFonts w:cs="Arial"/>
                <w:b/>
                <w:bCs/>
                <w:color w:val="000000"/>
                <w:sz w:val="18"/>
                <w:szCs w:val="18"/>
              </w:rPr>
            </w:pPr>
            <w:del w:id="5417" w:author="Bailey, Colin (DFO/MPO)" w:date="2024-11-01T00:09:00Z">
              <w:r w:rsidRPr="003C067C" w:rsidDel="00D21B02">
                <w:rPr>
                  <w:rFonts w:cs="Arial"/>
                  <w:b/>
                  <w:bCs/>
                  <w:color w:val="000000"/>
                  <w:sz w:val="18"/>
                  <w:szCs w:val="18"/>
                </w:rPr>
                <w:delText>4.70%</w:delText>
              </w:r>
            </w:del>
          </w:p>
        </w:tc>
        <w:tc>
          <w:tcPr>
            <w:tcW w:w="810" w:type="dxa"/>
            <w:tcBorders>
              <w:top w:val="single" w:sz="8" w:space="0" w:color="auto"/>
              <w:left w:val="nil"/>
              <w:bottom w:val="double" w:sz="6" w:space="0" w:color="auto"/>
              <w:right w:val="nil"/>
            </w:tcBorders>
            <w:shd w:val="clear" w:color="000000" w:fill="DDEBF7"/>
            <w:noWrap/>
            <w:vAlign w:val="center"/>
            <w:hideMark/>
          </w:tcPr>
          <w:p w14:paraId="08640FD7" w14:textId="39AD4B6C" w:rsidR="00B74121" w:rsidRPr="003C067C" w:rsidDel="00D21B02" w:rsidRDefault="00B74121">
            <w:pPr>
              <w:jc w:val="center"/>
              <w:rPr>
                <w:del w:id="5418" w:author="Bailey, Colin (DFO/MPO)" w:date="2024-11-01T00:09:00Z"/>
                <w:rFonts w:cs="Arial"/>
                <w:b/>
                <w:bCs/>
                <w:color w:val="000000"/>
                <w:sz w:val="18"/>
                <w:szCs w:val="18"/>
              </w:rPr>
            </w:pPr>
            <w:del w:id="5419" w:author="Bailey, Colin (DFO/MPO)" w:date="2024-11-01T00:09:00Z">
              <w:r w:rsidRPr="003C067C" w:rsidDel="00D21B02">
                <w:rPr>
                  <w:rFonts w:cs="Arial"/>
                  <w:b/>
                  <w:bCs/>
                  <w:color w:val="000000"/>
                  <w:sz w:val="18"/>
                  <w:szCs w:val="18"/>
                </w:rPr>
                <w:delText>4.80%</w:delText>
              </w:r>
            </w:del>
          </w:p>
        </w:tc>
        <w:tc>
          <w:tcPr>
            <w:tcW w:w="810" w:type="dxa"/>
            <w:tcBorders>
              <w:top w:val="single" w:sz="8" w:space="0" w:color="auto"/>
              <w:left w:val="nil"/>
              <w:bottom w:val="double" w:sz="6" w:space="0" w:color="auto"/>
              <w:right w:val="nil"/>
            </w:tcBorders>
            <w:shd w:val="clear" w:color="000000" w:fill="DDEBF7"/>
            <w:noWrap/>
            <w:vAlign w:val="center"/>
            <w:hideMark/>
          </w:tcPr>
          <w:p w14:paraId="01C058F7" w14:textId="73C262AA" w:rsidR="00B74121" w:rsidRPr="003C067C" w:rsidDel="00D21B02" w:rsidRDefault="00B74121">
            <w:pPr>
              <w:jc w:val="center"/>
              <w:rPr>
                <w:del w:id="5420" w:author="Bailey, Colin (DFO/MPO)" w:date="2024-11-01T00:09:00Z"/>
                <w:rFonts w:cs="Arial"/>
                <w:b/>
                <w:bCs/>
                <w:color w:val="000000"/>
                <w:sz w:val="18"/>
                <w:szCs w:val="18"/>
              </w:rPr>
            </w:pPr>
            <w:del w:id="5421" w:author="Bailey, Colin (DFO/MPO)" w:date="2024-11-01T00:09:00Z">
              <w:r w:rsidRPr="003C067C" w:rsidDel="00D21B02">
                <w:rPr>
                  <w:rFonts w:cs="Arial"/>
                  <w:b/>
                  <w:bCs/>
                  <w:color w:val="000000"/>
                  <w:sz w:val="18"/>
                  <w:szCs w:val="18"/>
                </w:rPr>
                <w:delText>7.70%</w:delText>
              </w:r>
            </w:del>
          </w:p>
        </w:tc>
        <w:tc>
          <w:tcPr>
            <w:tcW w:w="810" w:type="dxa"/>
            <w:tcBorders>
              <w:top w:val="single" w:sz="8" w:space="0" w:color="auto"/>
              <w:left w:val="nil"/>
              <w:bottom w:val="double" w:sz="6" w:space="0" w:color="auto"/>
              <w:right w:val="nil"/>
            </w:tcBorders>
            <w:shd w:val="clear" w:color="000000" w:fill="DDEBF7"/>
            <w:noWrap/>
            <w:vAlign w:val="center"/>
            <w:hideMark/>
          </w:tcPr>
          <w:p w14:paraId="4B21B580" w14:textId="30D004EA" w:rsidR="00B74121" w:rsidRPr="003C067C" w:rsidDel="00D21B02" w:rsidRDefault="00B74121">
            <w:pPr>
              <w:jc w:val="center"/>
              <w:rPr>
                <w:del w:id="5422" w:author="Bailey, Colin (DFO/MPO)" w:date="2024-11-01T00:09:00Z"/>
                <w:rFonts w:cs="Arial"/>
                <w:b/>
                <w:bCs/>
                <w:color w:val="000000"/>
                <w:sz w:val="18"/>
                <w:szCs w:val="18"/>
              </w:rPr>
            </w:pPr>
            <w:del w:id="5423" w:author="Bailey, Colin (DFO/MPO)" w:date="2024-11-01T00:09:00Z">
              <w:r w:rsidRPr="003C067C" w:rsidDel="00D21B02">
                <w:rPr>
                  <w:rFonts w:cs="Arial"/>
                  <w:b/>
                  <w:bCs/>
                  <w:color w:val="000000"/>
                  <w:sz w:val="18"/>
                  <w:szCs w:val="18"/>
                </w:rPr>
                <w:delText>7.14%</w:delText>
              </w:r>
            </w:del>
          </w:p>
        </w:tc>
        <w:tc>
          <w:tcPr>
            <w:tcW w:w="810" w:type="dxa"/>
            <w:tcBorders>
              <w:top w:val="single" w:sz="8" w:space="0" w:color="auto"/>
              <w:left w:val="nil"/>
              <w:bottom w:val="double" w:sz="6" w:space="0" w:color="auto"/>
              <w:right w:val="nil"/>
            </w:tcBorders>
            <w:shd w:val="clear" w:color="000000" w:fill="DDEBF7"/>
            <w:noWrap/>
            <w:vAlign w:val="center"/>
            <w:hideMark/>
          </w:tcPr>
          <w:p w14:paraId="673CCB10" w14:textId="76CFDF16" w:rsidR="00B74121" w:rsidRPr="003C067C" w:rsidDel="00D21B02" w:rsidRDefault="00B74121">
            <w:pPr>
              <w:jc w:val="center"/>
              <w:rPr>
                <w:del w:id="5424" w:author="Bailey, Colin (DFO/MPO)" w:date="2024-11-01T00:09:00Z"/>
                <w:rFonts w:cs="Arial"/>
                <w:b/>
                <w:bCs/>
                <w:color w:val="000000"/>
                <w:sz w:val="18"/>
                <w:szCs w:val="18"/>
              </w:rPr>
            </w:pPr>
            <w:del w:id="5425" w:author="Bailey, Colin (DFO/MPO)" w:date="2024-11-01T00:09:00Z">
              <w:r w:rsidRPr="003C067C" w:rsidDel="00D21B02">
                <w:rPr>
                  <w:rFonts w:cs="Arial"/>
                  <w:b/>
                  <w:bCs/>
                  <w:color w:val="000000"/>
                  <w:sz w:val="18"/>
                  <w:szCs w:val="18"/>
                </w:rPr>
                <w:delText>4.51%</w:delText>
              </w:r>
            </w:del>
          </w:p>
        </w:tc>
        <w:tc>
          <w:tcPr>
            <w:tcW w:w="806" w:type="dxa"/>
            <w:tcBorders>
              <w:top w:val="single" w:sz="8" w:space="0" w:color="auto"/>
              <w:left w:val="nil"/>
              <w:bottom w:val="double" w:sz="6" w:space="0" w:color="auto"/>
              <w:right w:val="nil"/>
            </w:tcBorders>
            <w:shd w:val="clear" w:color="000000" w:fill="DDEBF7"/>
            <w:noWrap/>
            <w:vAlign w:val="center"/>
            <w:hideMark/>
          </w:tcPr>
          <w:p w14:paraId="2247144F" w14:textId="7CDC0603" w:rsidR="00B74121" w:rsidRPr="003C067C" w:rsidDel="00D21B02" w:rsidRDefault="00B74121">
            <w:pPr>
              <w:jc w:val="center"/>
              <w:rPr>
                <w:del w:id="5426" w:author="Bailey, Colin (DFO/MPO)" w:date="2024-11-01T00:09:00Z"/>
                <w:rFonts w:cs="Arial"/>
                <w:b/>
                <w:bCs/>
                <w:color w:val="000000"/>
                <w:sz w:val="18"/>
                <w:szCs w:val="18"/>
              </w:rPr>
            </w:pPr>
            <w:del w:id="5427" w:author="Bailey, Colin (DFO/MPO)" w:date="2024-11-01T00:09:00Z">
              <w:r w:rsidRPr="003C067C" w:rsidDel="00D21B02">
                <w:rPr>
                  <w:rFonts w:cs="Arial"/>
                  <w:b/>
                  <w:bCs/>
                  <w:color w:val="000000"/>
                  <w:sz w:val="18"/>
                  <w:szCs w:val="18"/>
                </w:rPr>
                <w:delText>4.55%</w:delText>
              </w:r>
            </w:del>
          </w:p>
        </w:tc>
        <w:tc>
          <w:tcPr>
            <w:tcW w:w="806" w:type="dxa"/>
            <w:tcBorders>
              <w:top w:val="single" w:sz="8" w:space="0" w:color="auto"/>
              <w:left w:val="nil"/>
              <w:bottom w:val="double" w:sz="6" w:space="0" w:color="auto"/>
              <w:right w:val="nil"/>
            </w:tcBorders>
            <w:shd w:val="clear" w:color="000000" w:fill="DDEBF7"/>
            <w:noWrap/>
            <w:vAlign w:val="center"/>
            <w:hideMark/>
          </w:tcPr>
          <w:p w14:paraId="1BE2D8F8" w14:textId="5FC8BCC0" w:rsidR="00B74121" w:rsidRPr="003C067C" w:rsidDel="00D21B02" w:rsidRDefault="00B74121">
            <w:pPr>
              <w:jc w:val="center"/>
              <w:rPr>
                <w:del w:id="5428" w:author="Bailey, Colin (DFO/MPO)" w:date="2024-11-01T00:09:00Z"/>
                <w:rFonts w:cs="Arial"/>
                <w:b/>
                <w:bCs/>
                <w:color w:val="000000"/>
                <w:sz w:val="18"/>
                <w:szCs w:val="18"/>
              </w:rPr>
            </w:pPr>
            <w:del w:id="5429" w:author="Bailey, Colin (DFO/MPO)" w:date="2024-11-01T00:09:00Z">
              <w:r w:rsidRPr="003C067C" w:rsidDel="00D21B02">
                <w:rPr>
                  <w:rFonts w:cs="Arial"/>
                  <w:b/>
                  <w:bCs/>
                  <w:color w:val="000000"/>
                  <w:sz w:val="18"/>
                  <w:szCs w:val="18"/>
                </w:rPr>
                <w:delText>5.83%</w:delText>
              </w:r>
            </w:del>
          </w:p>
        </w:tc>
      </w:tr>
    </w:tbl>
    <w:p w14:paraId="694E3776" w14:textId="537763B0" w:rsidR="00B74121" w:rsidDel="00D21B02" w:rsidRDefault="00B74121" w:rsidP="00B74121">
      <w:pPr>
        <w:pStyle w:val="BodyText"/>
        <w:rPr>
          <w:del w:id="5430" w:author="Bailey, Colin (DFO/MPO)" w:date="2024-11-01T00:09:00Z"/>
          <w:rFonts w:eastAsia="Calibri"/>
        </w:rPr>
      </w:pPr>
    </w:p>
    <w:p w14:paraId="78B287AD" w14:textId="216A5DE5" w:rsidR="00B74121" w:rsidDel="00D21B02" w:rsidRDefault="00B74121" w:rsidP="00B74121">
      <w:pPr>
        <w:pStyle w:val="Caption-Table"/>
        <w:rPr>
          <w:del w:id="5431" w:author="Bailey, Colin (DFO/MPO)" w:date="2024-11-01T00:09:00Z"/>
        </w:rPr>
      </w:pPr>
      <w:commentRangeStart w:id="5432"/>
      <w:commentRangeStart w:id="5433"/>
      <w:del w:id="5434" w:author="Bailey, Colin (DFO/MPO)" w:date="2024-11-01T00:09:00Z">
        <w:r w:rsidRPr="00B43FA4" w:rsidDel="00D21B02">
          <w:rPr>
            <w:rFonts w:eastAsia="Calibri"/>
            <w:b/>
            <w:bCs/>
          </w:rPr>
          <w:delText xml:space="preserve">Table </w:delText>
        </w:r>
        <w:r w:rsidDel="00D21B02">
          <w:rPr>
            <w:rFonts w:eastAsia="Calibri"/>
            <w:b/>
            <w:bCs/>
          </w:rPr>
          <w:delText>A3.1.</w:delText>
        </w:r>
        <w:r w:rsidRPr="00B43FA4" w:rsidDel="00D21B02">
          <w:delText xml:space="preserve"> </w:delText>
        </w:r>
        <w:r w:rsidDel="00D21B02">
          <w:delText xml:space="preserve">Historic </w:delText>
        </w:r>
        <w:commentRangeEnd w:id="5432"/>
        <w:r w:rsidR="002349BB" w:rsidDel="00D21B02">
          <w:rPr>
            <w:rStyle w:val="CommentReference"/>
            <w:rFonts w:asciiTheme="minorHAnsi" w:eastAsiaTheme="minorHAnsi" w:hAnsiTheme="minorHAnsi" w:cstheme="minorBidi"/>
            <w:i w:val="0"/>
          </w:rPr>
          <w:commentReference w:id="5432"/>
        </w:r>
      </w:del>
      <w:commentRangeEnd w:id="5433"/>
      <w:r w:rsidR="00D21B02">
        <w:rPr>
          <w:rStyle w:val="CommentReference"/>
          <w:rFonts w:asciiTheme="minorHAnsi" w:hAnsiTheme="minorHAnsi" w:cstheme="minorBidi"/>
          <w:b/>
          <w:bCs/>
          <w:caps/>
        </w:rPr>
        <w:commentReference w:id="5433"/>
      </w:r>
      <w:del w:id="5435" w:author="Bailey, Colin (DFO/MPO)" w:date="2024-11-01T00:09:00Z">
        <w:r w:rsidRPr="00B43FA4" w:rsidDel="00D21B02">
          <w:delText xml:space="preserve">Exploitation Rates of Interior Fraser </w:delText>
        </w:r>
        <w:r w:rsidDel="00D21B02">
          <w:delText xml:space="preserve">River </w:delText>
        </w:r>
        <w:r w:rsidRPr="00B43FA4" w:rsidDel="00D21B02">
          <w:delText xml:space="preserve">Coho by fisheries </w:delText>
        </w:r>
        <w:r w:rsidDel="00D21B02">
          <w:delText xml:space="preserve">in Canada </w:delText>
        </w:r>
        <w:r w:rsidRPr="00B43FA4" w:rsidDel="00D21B02">
          <w:rPr>
            <w:rFonts w:eastAsia="Calibri"/>
          </w:rPr>
          <w:delText>(Michael Arbeider, Coho Technical Committee, pers. comm)</w:delText>
        </w:r>
        <w:r w:rsidRPr="00B43FA4" w:rsidDel="00D21B02">
          <w:delText>.</w:delText>
        </w:r>
        <w:r w:rsidDel="00D21B02">
          <w:delText xml:space="preserve"> </w:delText>
        </w:r>
      </w:del>
    </w:p>
    <w:tbl>
      <w:tblPr>
        <w:tblW w:w="14097" w:type="dxa"/>
        <w:tblLook w:val="04A0" w:firstRow="1" w:lastRow="0" w:firstColumn="1" w:lastColumn="0" w:noHBand="0" w:noVBand="1"/>
      </w:tblPr>
      <w:tblGrid>
        <w:gridCol w:w="2897"/>
        <w:gridCol w:w="840"/>
        <w:gridCol w:w="840"/>
        <w:gridCol w:w="840"/>
        <w:gridCol w:w="840"/>
        <w:gridCol w:w="980"/>
        <w:gridCol w:w="980"/>
        <w:gridCol w:w="840"/>
        <w:gridCol w:w="840"/>
        <w:gridCol w:w="840"/>
        <w:gridCol w:w="840"/>
        <w:gridCol w:w="840"/>
        <w:gridCol w:w="840"/>
        <w:gridCol w:w="840"/>
      </w:tblGrid>
      <w:tr w:rsidR="00B74121" w:rsidRPr="008A296C" w:rsidDel="00D21B02" w14:paraId="284C11F4" w14:textId="6143ECFA">
        <w:trPr>
          <w:trHeight w:val="315"/>
          <w:del w:id="5436" w:author="Bailey, Colin (DFO/MPO)" w:date="2024-11-01T00:09:00Z"/>
        </w:trPr>
        <w:tc>
          <w:tcPr>
            <w:tcW w:w="2897" w:type="dxa"/>
            <w:tcBorders>
              <w:top w:val="single" w:sz="8" w:space="0" w:color="auto"/>
              <w:left w:val="nil"/>
              <w:bottom w:val="nil"/>
              <w:right w:val="nil"/>
            </w:tcBorders>
            <w:shd w:val="clear" w:color="000000" w:fill="DDEBF7"/>
            <w:noWrap/>
            <w:vAlign w:val="center"/>
            <w:hideMark/>
          </w:tcPr>
          <w:p w14:paraId="740BE192" w14:textId="1E1592BE" w:rsidR="00B74121" w:rsidRPr="003C067C" w:rsidDel="00D21B02" w:rsidRDefault="00B74121">
            <w:pPr>
              <w:rPr>
                <w:del w:id="5437" w:author="Bailey, Colin (DFO/MPO)" w:date="2024-11-01T00:09:00Z"/>
                <w:rFonts w:cs="Arial"/>
                <w:b/>
                <w:bCs/>
                <w:color w:val="000000"/>
                <w:sz w:val="18"/>
                <w:szCs w:val="18"/>
              </w:rPr>
            </w:pPr>
            <w:del w:id="5438" w:author="Bailey, Colin (DFO/MPO)" w:date="2024-11-01T00:09:00Z">
              <w:r w:rsidRPr="003C067C" w:rsidDel="00D21B02">
                <w:rPr>
                  <w:rFonts w:cs="Arial"/>
                  <w:b/>
                  <w:bCs/>
                  <w:color w:val="000000"/>
                  <w:sz w:val="18"/>
                  <w:szCs w:val="18"/>
                </w:rPr>
                <w:delText> </w:delText>
              </w:r>
            </w:del>
          </w:p>
        </w:tc>
        <w:tc>
          <w:tcPr>
            <w:tcW w:w="840" w:type="dxa"/>
            <w:tcBorders>
              <w:top w:val="single" w:sz="8" w:space="0" w:color="auto"/>
              <w:left w:val="nil"/>
              <w:bottom w:val="nil"/>
              <w:right w:val="nil"/>
            </w:tcBorders>
            <w:shd w:val="clear" w:color="000000" w:fill="DDEBF7"/>
            <w:noWrap/>
            <w:vAlign w:val="bottom"/>
            <w:hideMark/>
          </w:tcPr>
          <w:p w14:paraId="06D98345" w14:textId="0F621DA8" w:rsidR="00B74121" w:rsidRPr="003C067C" w:rsidDel="00D21B02" w:rsidRDefault="00B74121">
            <w:pPr>
              <w:jc w:val="center"/>
              <w:rPr>
                <w:del w:id="5439" w:author="Bailey, Colin (DFO/MPO)" w:date="2024-11-01T00:09:00Z"/>
                <w:rFonts w:cs="Arial"/>
                <w:b/>
                <w:bCs/>
                <w:color w:val="000000"/>
                <w:sz w:val="18"/>
                <w:szCs w:val="18"/>
              </w:rPr>
            </w:pPr>
            <w:del w:id="5440" w:author="Bailey, Colin (DFO/MPO)" w:date="2024-11-01T00:09:00Z">
              <w:r w:rsidRPr="003C067C" w:rsidDel="00D21B02">
                <w:rPr>
                  <w:rFonts w:cs="Arial"/>
                  <w:b/>
                  <w:bCs/>
                  <w:color w:val="000000"/>
                  <w:sz w:val="18"/>
                  <w:szCs w:val="18"/>
                </w:rPr>
                <w:delText>2010</w:delText>
              </w:r>
            </w:del>
          </w:p>
        </w:tc>
        <w:tc>
          <w:tcPr>
            <w:tcW w:w="840" w:type="dxa"/>
            <w:tcBorders>
              <w:top w:val="single" w:sz="8" w:space="0" w:color="auto"/>
              <w:left w:val="nil"/>
              <w:bottom w:val="nil"/>
              <w:right w:val="nil"/>
            </w:tcBorders>
            <w:shd w:val="clear" w:color="000000" w:fill="DDEBF7"/>
            <w:noWrap/>
            <w:vAlign w:val="bottom"/>
            <w:hideMark/>
          </w:tcPr>
          <w:p w14:paraId="618DB0D3" w14:textId="40CA8CE9" w:rsidR="00B74121" w:rsidRPr="003C067C" w:rsidDel="00D21B02" w:rsidRDefault="00B74121">
            <w:pPr>
              <w:jc w:val="center"/>
              <w:rPr>
                <w:del w:id="5441" w:author="Bailey, Colin (DFO/MPO)" w:date="2024-11-01T00:09:00Z"/>
                <w:rFonts w:cs="Arial"/>
                <w:b/>
                <w:bCs/>
                <w:color w:val="000000"/>
                <w:sz w:val="18"/>
                <w:szCs w:val="18"/>
              </w:rPr>
            </w:pPr>
            <w:del w:id="5442" w:author="Bailey, Colin (DFO/MPO)" w:date="2024-11-01T00:09:00Z">
              <w:r w:rsidRPr="003C067C" w:rsidDel="00D21B02">
                <w:rPr>
                  <w:rFonts w:cs="Arial"/>
                  <w:b/>
                  <w:bCs/>
                  <w:color w:val="000000"/>
                  <w:sz w:val="18"/>
                  <w:szCs w:val="18"/>
                </w:rPr>
                <w:delText>2011</w:delText>
              </w:r>
            </w:del>
          </w:p>
        </w:tc>
        <w:tc>
          <w:tcPr>
            <w:tcW w:w="840" w:type="dxa"/>
            <w:tcBorders>
              <w:top w:val="single" w:sz="8" w:space="0" w:color="auto"/>
              <w:left w:val="nil"/>
              <w:bottom w:val="nil"/>
              <w:right w:val="nil"/>
            </w:tcBorders>
            <w:shd w:val="clear" w:color="000000" w:fill="DDEBF7"/>
            <w:noWrap/>
            <w:vAlign w:val="bottom"/>
            <w:hideMark/>
          </w:tcPr>
          <w:p w14:paraId="13C588CA" w14:textId="707C7521" w:rsidR="00B74121" w:rsidRPr="003C067C" w:rsidDel="00D21B02" w:rsidRDefault="00B74121">
            <w:pPr>
              <w:jc w:val="center"/>
              <w:rPr>
                <w:del w:id="5443" w:author="Bailey, Colin (DFO/MPO)" w:date="2024-11-01T00:09:00Z"/>
                <w:rFonts w:cs="Arial"/>
                <w:b/>
                <w:bCs/>
                <w:color w:val="000000"/>
                <w:sz w:val="18"/>
                <w:szCs w:val="18"/>
              </w:rPr>
            </w:pPr>
            <w:del w:id="5444" w:author="Bailey, Colin (DFO/MPO)" w:date="2024-11-01T00:09:00Z">
              <w:r w:rsidRPr="003C067C" w:rsidDel="00D21B02">
                <w:rPr>
                  <w:rFonts w:cs="Arial"/>
                  <w:b/>
                  <w:bCs/>
                  <w:color w:val="000000"/>
                  <w:sz w:val="18"/>
                  <w:szCs w:val="18"/>
                </w:rPr>
                <w:delText>2012</w:delText>
              </w:r>
            </w:del>
          </w:p>
        </w:tc>
        <w:tc>
          <w:tcPr>
            <w:tcW w:w="840" w:type="dxa"/>
            <w:tcBorders>
              <w:top w:val="single" w:sz="8" w:space="0" w:color="auto"/>
              <w:left w:val="nil"/>
              <w:bottom w:val="nil"/>
              <w:right w:val="nil"/>
            </w:tcBorders>
            <w:shd w:val="clear" w:color="000000" w:fill="DDEBF7"/>
            <w:noWrap/>
            <w:vAlign w:val="bottom"/>
            <w:hideMark/>
          </w:tcPr>
          <w:p w14:paraId="1C1D63B5" w14:textId="160BD9AD" w:rsidR="00B74121" w:rsidRPr="003C067C" w:rsidDel="00D21B02" w:rsidRDefault="00B74121">
            <w:pPr>
              <w:jc w:val="center"/>
              <w:rPr>
                <w:del w:id="5445" w:author="Bailey, Colin (DFO/MPO)" w:date="2024-11-01T00:09:00Z"/>
                <w:rFonts w:cs="Arial"/>
                <w:b/>
                <w:bCs/>
                <w:color w:val="000000"/>
                <w:sz w:val="18"/>
                <w:szCs w:val="18"/>
              </w:rPr>
            </w:pPr>
            <w:del w:id="5446" w:author="Bailey, Colin (DFO/MPO)" w:date="2024-11-01T00:09:00Z">
              <w:r w:rsidRPr="003C067C" w:rsidDel="00D21B02">
                <w:rPr>
                  <w:rFonts w:cs="Arial"/>
                  <w:b/>
                  <w:bCs/>
                  <w:color w:val="000000"/>
                  <w:sz w:val="18"/>
                  <w:szCs w:val="18"/>
                </w:rPr>
                <w:delText>2013</w:delText>
              </w:r>
            </w:del>
          </w:p>
        </w:tc>
        <w:tc>
          <w:tcPr>
            <w:tcW w:w="980" w:type="dxa"/>
            <w:tcBorders>
              <w:top w:val="single" w:sz="8" w:space="0" w:color="auto"/>
              <w:left w:val="nil"/>
              <w:bottom w:val="nil"/>
              <w:right w:val="nil"/>
            </w:tcBorders>
            <w:shd w:val="clear" w:color="000000" w:fill="DDEBF7"/>
            <w:noWrap/>
            <w:vAlign w:val="bottom"/>
            <w:hideMark/>
          </w:tcPr>
          <w:p w14:paraId="2E86E4AE" w14:textId="2B4C6CD7" w:rsidR="00B74121" w:rsidRPr="003C067C" w:rsidDel="00D21B02" w:rsidRDefault="00B74121">
            <w:pPr>
              <w:jc w:val="center"/>
              <w:rPr>
                <w:del w:id="5447" w:author="Bailey, Colin (DFO/MPO)" w:date="2024-11-01T00:09:00Z"/>
                <w:rFonts w:cs="Arial"/>
                <w:b/>
                <w:bCs/>
                <w:color w:val="000000"/>
                <w:sz w:val="18"/>
                <w:szCs w:val="18"/>
              </w:rPr>
            </w:pPr>
            <w:del w:id="5448" w:author="Bailey, Colin (DFO/MPO)" w:date="2024-11-01T00:09:00Z">
              <w:r w:rsidRPr="003C067C" w:rsidDel="00D21B02">
                <w:rPr>
                  <w:rFonts w:cs="Arial"/>
                  <w:b/>
                  <w:bCs/>
                  <w:color w:val="000000"/>
                  <w:sz w:val="18"/>
                  <w:szCs w:val="18"/>
                </w:rPr>
                <w:delText>2014</w:delText>
              </w:r>
            </w:del>
          </w:p>
        </w:tc>
        <w:tc>
          <w:tcPr>
            <w:tcW w:w="980" w:type="dxa"/>
            <w:tcBorders>
              <w:top w:val="single" w:sz="8" w:space="0" w:color="auto"/>
              <w:left w:val="nil"/>
              <w:bottom w:val="nil"/>
              <w:right w:val="nil"/>
            </w:tcBorders>
            <w:shd w:val="clear" w:color="000000" w:fill="DDEBF7"/>
            <w:noWrap/>
            <w:vAlign w:val="bottom"/>
            <w:hideMark/>
          </w:tcPr>
          <w:p w14:paraId="07FFBD75" w14:textId="2840A0B1" w:rsidR="00B74121" w:rsidRPr="003C067C" w:rsidDel="00D21B02" w:rsidRDefault="00B74121">
            <w:pPr>
              <w:jc w:val="center"/>
              <w:rPr>
                <w:del w:id="5449" w:author="Bailey, Colin (DFO/MPO)" w:date="2024-11-01T00:09:00Z"/>
                <w:rFonts w:cs="Arial"/>
                <w:b/>
                <w:bCs/>
                <w:color w:val="000000"/>
                <w:sz w:val="18"/>
                <w:szCs w:val="18"/>
              </w:rPr>
            </w:pPr>
            <w:del w:id="5450" w:author="Bailey, Colin (DFO/MPO)" w:date="2024-11-01T00:09:00Z">
              <w:r w:rsidRPr="003C067C" w:rsidDel="00D21B02">
                <w:rPr>
                  <w:rFonts w:cs="Arial"/>
                  <w:b/>
                  <w:bCs/>
                  <w:color w:val="000000"/>
                  <w:sz w:val="18"/>
                  <w:szCs w:val="18"/>
                </w:rPr>
                <w:delText>2015</w:delText>
              </w:r>
            </w:del>
          </w:p>
        </w:tc>
        <w:tc>
          <w:tcPr>
            <w:tcW w:w="840" w:type="dxa"/>
            <w:tcBorders>
              <w:top w:val="single" w:sz="8" w:space="0" w:color="auto"/>
              <w:left w:val="nil"/>
              <w:bottom w:val="nil"/>
              <w:right w:val="nil"/>
            </w:tcBorders>
            <w:shd w:val="clear" w:color="000000" w:fill="DDEBF7"/>
            <w:noWrap/>
            <w:vAlign w:val="bottom"/>
            <w:hideMark/>
          </w:tcPr>
          <w:p w14:paraId="7913E799" w14:textId="01A5F4F2" w:rsidR="00B74121" w:rsidRPr="003C067C" w:rsidDel="00D21B02" w:rsidRDefault="00B74121">
            <w:pPr>
              <w:jc w:val="center"/>
              <w:rPr>
                <w:del w:id="5451" w:author="Bailey, Colin (DFO/MPO)" w:date="2024-11-01T00:09:00Z"/>
                <w:rFonts w:cs="Arial"/>
                <w:b/>
                <w:bCs/>
                <w:color w:val="000000"/>
                <w:sz w:val="18"/>
                <w:szCs w:val="18"/>
              </w:rPr>
            </w:pPr>
            <w:del w:id="5452" w:author="Bailey, Colin (DFO/MPO)" w:date="2024-11-01T00:09:00Z">
              <w:r w:rsidRPr="003C067C" w:rsidDel="00D21B02">
                <w:rPr>
                  <w:rFonts w:cs="Arial"/>
                  <w:b/>
                  <w:bCs/>
                  <w:color w:val="000000"/>
                  <w:sz w:val="18"/>
                  <w:szCs w:val="18"/>
                </w:rPr>
                <w:delText>2016</w:delText>
              </w:r>
            </w:del>
          </w:p>
        </w:tc>
        <w:tc>
          <w:tcPr>
            <w:tcW w:w="840" w:type="dxa"/>
            <w:tcBorders>
              <w:top w:val="single" w:sz="8" w:space="0" w:color="auto"/>
              <w:left w:val="nil"/>
              <w:bottom w:val="nil"/>
              <w:right w:val="nil"/>
            </w:tcBorders>
            <w:shd w:val="clear" w:color="000000" w:fill="DDEBF7"/>
            <w:noWrap/>
            <w:vAlign w:val="bottom"/>
            <w:hideMark/>
          </w:tcPr>
          <w:p w14:paraId="0BA8DE55" w14:textId="1A093F25" w:rsidR="00B74121" w:rsidRPr="003C067C" w:rsidDel="00D21B02" w:rsidRDefault="00B74121">
            <w:pPr>
              <w:jc w:val="center"/>
              <w:rPr>
                <w:del w:id="5453" w:author="Bailey, Colin (DFO/MPO)" w:date="2024-11-01T00:09:00Z"/>
                <w:rFonts w:cs="Arial"/>
                <w:b/>
                <w:bCs/>
                <w:color w:val="000000"/>
                <w:sz w:val="18"/>
                <w:szCs w:val="18"/>
              </w:rPr>
            </w:pPr>
            <w:del w:id="5454" w:author="Bailey, Colin (DFO/MPO)" w:date="2024-11-01T00:09:00Z">
              <w:r w:rsidRPr="003C067C" w:rsidDel="00D21B02">
                <w:rPr>
                  <w:rFonts w:cs="Arial"/>
                  <w:b/>
                  <w:bCs/>
                  <w:color w:val="000000"/>
                  <w:sz w:val="18"/>
                  <w:szCs w:val="18"/>
                </w:rPr>
                <w:delText>2017</w:delText>
              </w:r>
            </w:del>
          </w:p>
        </w:tc>
        <w:tc>
          <w:tcPr>
            <w:tcW w:w="840" w:type="dxa"/>
            <w:tcBorders>
              <w:top w:val="single" w:sz="8" w:space="0" w:color="auto"/>
              <w:left w:val="nil"/>
              <w:bottom w:val="nil"/>
              <w:right w:val="nil"/>
            </w:tcBorders>
            <w:shd w:val="clear" w:color="000000" w:fill="DDEBF7"/>
            <w:noWrap/>
            <w:vAlign w:val="bottom"/>
            <w:hideMark/>
          </w:tcPr>
          <w:p w14:paraId="68661F32" w14:textId="6F817B3C" w:rsidR="00B74121" w:rsidRPr="003C067C" w:rsidDel="00D21B02" w:rsidRDefault="00B74121">
            <w:pPr>
              <w:jc w:val="center"/>
              <w:rPr>
                <w:del w:id="5455" w:author="Bailey, Colin (DFO/MPO)" w:date="2024-11-01T00:09:00Z"/>
                <w:rFonts w:cs="Arial"/>
                <w:b/>
                <w:bCs/>
                <w:color w:val="000000"/>
                <w:sz w:val="18"/>
                <w:szCs w:val="18"/>
              </w:rPr>
            </w:pPr>
            <w:del w:id="5456" w:author="Bailey, Colin (DFO/MPO)" w:date="2024-11-01T00:09:00Z">
              <w:r w:rsidRPr="003C067C" w:rsidDel="00D21B02">
                <w:rPr>
                  <w:rFonts w:cs="Arial"/>
                  <w:b/>
                  <w:bCs/>
                  <w:color w:val="000000"/>
                  <w:sz w:val="18"/>
                  <w:szCs w:val="18"/>
                </w:rPr>
                <w:delText>2018</w:delText>
              </w:r>
            </w:del>
          </w:p>
        </w:tc>
        <w:tc>
          <w:tcPr>
            <w:tcW w:w="840" w:type="dxa"/>
            <w:tcBorders>
              <w:top w:val="single" w:sz="8" w:space="0" w:color="auto"/>
              <w:left w:val="nil"/>
              <w:bottom w:val="nil"/>
              <w:right w:val="nil"/>
            </w:tcBorders>
            <w:shd w:val="clear" w:color="000000" w:fill="DDEBF7"/>
            <w:noWrap/>
            <w:vAlign w:val="bottom"/>
            <w:hideMark/>
          </w:tcPr>
          <w:p w14:paraId="30C7A379" w14:textId="1BF51041" w:rsidR="00B74121" w:rsidRPr="003C067C" w:rsidDel="00D21B02" w:rsidRDefault="00B74121">
            <w:pPr>
              <w:jc w:val="center"/>
              <w:rPr>
                <w:del w:id="5457" w:author="Bailey, Colin (DFO/MPO)" w:date="2024-11-01T00:09:00Z"/>
                <w:rFonts w:cs="Arial"/>
                <w:b/>
                <w:bCs/>
                <w:color w:val="000000"/>
                <w:sz w:val="18"/>
                <w:szCs w:val="18"/>
              </w:rPr>
            </w:pPr>
            <w:del w:id="5458" w:author="Bailey, Colin (DFO/MPO)" w:date="2024-11-01T00:09:00Z">
              <w:r w:rsidRPr="003C067C" w:rsidDel="00D21B02">
                <w:rPr>
                  <w:rFonts w:cs="Arial"/>
                  <w:b/>
                  <w:bCs/>
                  <w:color w:val="000000"/>
                  <w:sz w:val="18"/>
                  <w:szCs w:val="18"/>
                </w:rPr>
                <w:delText>2019*</w:delText>
              </w:r>
            </w:del>
          </w:p>
        </w:tc>
        <w:tc>
          <w:tcPr>
            <w:tcW w:w="840" w:type="dxa"/>
            <w:tcBorders>
              <w:top w:val="single" w:sz="8" w:space="0" w:color="auto"/>
              <w:left w:val="nil"/>
              <w:bottom w:val="nil"/>
              <w:right w:val="nil"/>
            </w:tcBorders>
            <w:shd w:val="clear" w:color="000000" w:fill="DDEBF7"/>
            <w:noWrap/>
            <w:vAlign w:val="bottom"/>
            <w:hideMark/>
          </w:tcPr>
          <w:p w14:paraId="75D7186B" w14:textId="19112BB1" w:rsidR="00B74121" w:rsidRPr="003C067C" w:rsidDel="00D21B02" w:rsidRDefault="00B74121">
            <w:pPr>
              <w:jc w:val="center"/>
              <w:rPr>
                <w:del w:id="5459" w:author="Bailey, Colin (DFO/MPO)" w:date="2024-11-01T00:09:00Z"/>
                <w:rFonts w:cs="Arial"/>
                <w:b/>
                <w:bCs/>
                <w:color w:val="000000"/>
                <w:sz w:val="18"/>
                <w:szCs w:val="18"/>
              </w:rPr>
            </w:pPr>
            <w:del w:id="5460" w:author="Bailey, Colin (DFO/MPO)" w:date="2024-11-01T00:09:00Z">
              <w:r w:rsidRPr="003C067C" w:rsidDel="00D21B02">
                <w:rPr>
                  <w:rFonts w:cs="Arial"/>
                  <w:b/>
                  <w:bCs/>
                  <w:color w:val="000000"/>
                  <w:sz w:val="18"/>
                  <w:szCs w:val="18"/>
                </w:rPr>
                <w:delText>2020*</w:delText>
              </w:r>
            </w:del>
          </w:p>
        </w:tc>
        <w:tc>
          <w:tcPr>
            <w:tcW w:w="840" w:type="dxa"/>
            <w:tcBorders>
              <w:top w:val="single" w:sz="8" w:space="0" w:color="auto"/>
              <w:left w:val="nil"/>
              <w:bottom w:val="nil"/>
              <w:right w:val="nil"/>
            </w:tcBorders>
            <w:shd w:val="clear" w:color="000000" w:fill="DDEBF7"/>
            <w:noWrap/>
            <w:vAlign w:val="bottom"/>
            <w:hideMark/>
          </w:tcPr>
          <w:p w14:paraId="57D0BB4E" w14:textId="3C9E2A82" w:rsidR="00B74121" w:rsidRPr="003C067C" w:rsidDel="00D21B02" w:rsidRDefault="00B74121">
            <w:pPr>
              <w:jc w:val="center"/>
              <w:rPr>
                <w:del w:id="5461" w:author="Bailey, Colin (DFO/MPO)" w:date="2024-11-01T00:09:00Z"/>
                <w:rFonts w:cs="Arial"/>
                <w:b/>
                <w:bCs/>
                <w:color w:val="000000"/>
                <w:sz w:val="18"/>
                <w:szCs w:val="18"/>
              </w:rPr>
            </w:pPr>
            <w:del w:id="5462" w:author="Bailey, Colin (DFO/MPO)" w:date="2024-11-01T00:09:00Z">
              <w:r w:rsidRPr="003C067C" w:rsidDel="00D21B02">
                <w:rPr>
                  <w:rFonts w:cs="Arial"/>
                  <w:b/>
                  <w:bCs/>
                  <w:color w:val="000000"/>
                  <w:sz w:val="18"/>
                  <w:szCs w:val="18"/>
                </w:rPr>
                <w:delText>2021</w:delText>
              </w:r>
            </w:del>
          </w:p>
        </w:tc>
        <w:tc>
          <w:tcPr>
            <w:tcW w:w="840" w:type="dxa"/>
            <w:tcBorders>
              <w:top w:val="single" w:sz="8" w:space="0" w:color="auto"/>
              <w:left w:val="nil"/>
              <w:bottom w:val="nil"/>
              <w:right w:val="nil"/>
            </w:tcBorders>
            <w:shd w:val="clear" w:color="000000" w:fill="DDEBF7"/>
            <w:noWrap/>
            <w:vAlign w:val="bottom"/>
            <w:hideMark/>
          </w:tcPr>
          <w:p w14:paraId="7DAE71AE" w14:textId="72A93ADC" w:rsidR="00B74121" w:rsidRPr="003C067C" w:rsidDel="00D21B02" w:rsidRDefault="00B74121">
            <w:pPr>
              <w:jc w:val="center"/>
              <w:rPr>
                <w:del w:id="5463" w:author="Bailey, Colin (DFO/MPO)" w:date="2024-11-01T00:09:00Z"/>
                <w:rFonts w:cs="Arial"/>
                <w:b/>
                <w:bCs/>
                <w:color w:val="000000"/>
                <w:sz w:val="18"/>
                <w:szCs w:val="18"/>
              </w:rPr>
            </w:pPr>
            <w:del w:id="5464" w:author="Bailey, Colin (DFO/MPO)" w:date="2024-11-01T00:09:00Z">
              <w:r w:rsidRPr="003C067C" w:rsidDel="00D21B02">
                <w:rPr>
                  <w:rFonts w:cs="Arial"/>
                  <w:b/>
                  <w:bCs/>
                  <w:color w:val="000000"/>
                  <w:sz w:val="18"/>
                  <w:szCs w:val="18"/>
                </w:rPr>
                <w:delText>2022</w:delText>
              </w:r>
            </w:del>
          </w:p>
        </w:tc>
      </w:tr>
      <w:tr w:rsidR="00B74121" w:rsidRPr="008A296C" w:rsidDel="00D21B02" w14:paraId="743EC8AE" w14:textId="38463204">
        <w:trPr>
          <w:trHeight w:val="315"/>
          <w:del w:id="5465" w:author="Bailey, Colin (DFO/MPO)" w:date="2024-11-01T00:09:00Z"/>
        </w:trPr>
        <w:tc>
          <w:tcPr>
            <w:tcW w:w="2897" w:type="dxa"/>
            <w:tcBorders>
              <w:top w:val="single" w:sz="8" w:space="0" w:color="auto"/>
              <w:left w:val="nil"/>
              <w:bottom w:val="nil"/>
              <w:right w:val="nil"/>
            </w:tcBorders>
            <w:shd w:val="clear" w:color="000000" w:fill="DDEBF7"/>
            <w:noWrap/>
            <w:vAlign w:val="center"/>
            <w:hideMark/>
          </w:tcPr>
          <w:p w14:paraId="09598D4B" w14:textId="0CA0F847" w:rsidR="00B74121" w:rsidRPr="003C067C" w:rsidDel="00D21B02" w:rsidRDefault="00B74121">
            <w:pPr>
              <w:rPr>
                <w:del w:id="5466" w:author="Bailey, Colin (DFO/MPO)" w:date="2024-11-01T00:09:00Z"/>
                <w:rFonts w:cs="Arial"/>
                <w:b/>
                <w:bCs/>
                <w:color w:val="000000"/>
                <w:sz w:val="18"/>
                <w:szCs w:val="18"/>
              </w:rPr>
            </w:pPr>
            <w:del w:id="5467" w:author="Bailey, Colin (DFO/MPO)" w:date="2024-11-01T00:09:00Z">
              <w:r w:rsidRPr="003C067C" w:rsidDel="00D21B02">
                <w:rPr>
                  <w:rFonts w:cs="Arial"/>
                  <w:b/>
                  <w:bCs/>
                  <w:color w:val="000000"/>
                  <w:sz w:val="18"/>
                  <w:szCs w:val="18"/>
                </w:rPr>
                <w:delText>Commercial (including EO)</w:delText>
              </w:r>
            </w:del>
          </w:p>
        </w:tc>
        <w:tc>
          <w:tcPr>
            <w:tcW w:w="840" w:type="dxa"/>
            <w:tcBorders>
              <w:top w:val="single" w:sz="8" w:space="0" w:color="auto"/>
              <w:left w:val="nil"/>
              <w:bottom w:val="nil"/>
              <w:right w:val="nil"/>
            </w:tcBorders>
            <w:shd w:val="clear" w:color="000000" w:fill="DDEBF7"/>
            <w:noWrap/>
            <w:vAlign w:val="bottom"/>
            <w:hideMark/>
          </w:tcPr>
          <w:p w14:paraId="4B8E2CF2" w14:textId="3124D0B1" w:rsidR="00B74121" w:rsidRPr="003C067C" w:rsidDel="00D21B02" w:rsidRDefault="00B74121">
            <w:pPr>
              <w:jc w:val="center"/>
              <w:rPr>
                <w:del w:id="5468" w:author="Bailey, Colin (DFO/MPO)" w:date="2024-11-01T00:09:00Z"/>
                <w:rFonts w:cs="Arial"/>
                <w:b/>
                <w:bCs/>
                <w:color w:val="000000"/>
                <w:sz w:val="18"/>
                <w:szCs w:val="18"/>
              </w:rPr>
            </w:pPr>
            <w:del w:id="5469" w:author="Bailey, Colin (DFO/MPO)" w:date="2024-11-01T00:09:00Z">
              <w:r w:rsidRPr="003C067C" w:rsidDel="00D21B02">
                <w:rPr>
                  <w:rFonts w:cs="Arial"/>
                  <w:b/>
                  <w:bCs/>
                  <w:color w:val="000000"/>
                  <w:sz w:val="18"/>
                  <w:szCs w:val="18"/>
                </w:rPr>
                <w:delText>2.10%</w:delText>
              </w:r>
            </w:del>
          </w:p>
        </w:tc>
        <w:tc>
          <w:tcPr>
            <w:tcW w:w="840" w:type="dxa"/>
            <w:tcBorders>
              <w:top w:val="single" w:sz="8" w:space="0" w:color="auto"/>
              <w:left w:val="nil"/>
              <w:bottom w:val="nil"/>
              <w:right w:val="nil"/>
            </w:tcBorders>
            <w:shd w:val="clear" w:color="000000" w:fill="DDEBF7"/>
            <w:noWrap/>
            <w:vAlign w:val="bottom"/>
            <w:hideMark/>
          </w:tcPr>
          <w:p w14:paraId="285F0A52" w14:textId="40968F1A" w:rsidR="00B74121" w:rsidRPr="003C067C" w:rsidDel="00D21B02" w:rsidRDefault="00B74121">
            <w:pPr>
              <w:jc w:val="center"/>
              <w:rPr>
                <w:del w:id="5470" w:author="Bailey, Colin (DFO/MPO)" w:date="2024-11-01T00:09:00Z"/>
                <w:rFonts w:cs="Arial"/>
                <w:b/>
                <w:bCs/>
                <w:color w:val="000000"/>
                <w:sz w:val="18"/>
                <w:szCs w:val="18"/>
              </w:rPr>
            </w:pPr>
            <w:del w:id="5471" w:author="Bailey, Colin (DFO/MPO)" w:date="2024-11-01T00:09:00Z">
              <w:r w:rsidRPr="003C067C" w:rsidDel="00D21B02">
                <w:rPr>
                  <w:rFonts w:cs="Arial"/>
                  <w:b/>
                  <w:bCs/>
                  <w:color w:val="000000"/>
                  <w:sz w:val="18"/>
                  <w:szCs w:val="18"/>
                </w:rPr>
                <w:delText>1.70%</w:delText>
              </w:r>
            </w:del>
          </w:p>
        </w:tc>
        <w:tc>
          <w:tcPr>
            <w:tcW w:w="840" w:type="dxa"/>
            <w:tcBorders>
              <w:top w:val="single" w:sz="8" w:space="0" w:color="auto"/>
              <w:left w:val="nil"/>
              <w:bottom w:val="nil"/>
              <w:right w:val="nil"/>
            </w:tcBorders>
            <w:shd w:val="clear" w:color="000000" w:fill="DDEBF7"/>
            <w:noWrap/>
            <w:vAlign w:val="bottom"/>
            <w:hideMark/>
          </w:tcPr>
          <w:p w14:paraId="611BAD6D" w14:textId="787C0CC7" w:rsidR="00B74121" w:rsidRPr="003C067C" w:rsidDel="00D21B02" w:rsidRDefault="00B74121">
            <w:pPr>
              <w:jc w:val="center"/>
              <w:rPr>
                <w:del w:id="5472" w:author="Bailey, Colin (DFO/MPO)" w:date="2024-11-01T00:09:00Z"/>
                <w:rFonts w:cs="Arial"/>
                <w:b/>
                <w:bCs/>
                <w:color w:val="000000"/>
                <w:sz w:val="18"/>
                <w:szCs w:val="18"/>
              </w:rPr>
            </w:pPr>
            <w:del w:id="5473" w:author="Bailey, Colin (DFO/MPO)" w:date="2024-11-01T00:09:00Z">
              <w:r w:rsidRPr="003C067C" w:rsidDel="00D21B02">
                <w:rPr>
                  <w:rFonts w:cs="Arial"/>
                  <w:b/>
                  <w:bCs/>
                  <w:color w:val="000000"/>
                  <w:sz w:val="18"/>
                  <w:szCs w:val="18"/>
                </w:rPr>
                <w:delText>0.70%</w:delText>
              </w:r>
            </w:del>
          </w:p>
        </w:tc>
        <w:tc>
          <w:tcPr>
            <w:tcW w:w="840" w:type="dxa"/>
            <w:tcBorders>
              <w:top w:val="single" w:sz="8" w:space="0" w:color="auto"/>
              <w:left w:val="nil"/>
              <w:bottom w:val="nil"/>
              <w:right w:val="nil"/>
            </w:tcBorders>
            <w:shd w:val="clear" w:color="000000" w:fill="DDEBF7"/>
            <w:noWrap/>
            <w:vAlign w:val="bottom"/>
            <w:hideMark/>
          </w:tcPr>
          <w:p w14:paraId="7DD90CEE" w14:textId="77778BBE" w:rsidR="00B74121" w:rsidRPr="003C067C" w:rsidDel="00D21B02" w:rsidRDefault="00B74121">
            <w:pPr>
              <w:jc w:val="center"/>
              <w:rPr>
                <w:del w:id="5474" w:author="Bailey, Colin (DFO/MPO)" w:date="2024-11-01T00:09:00Z"/>
                <w:rFonts w:cs="Arial"/>
                <w:b/>
                <w:bCs/>
                <w:color w:val="000000"/>
                <w:sz w:val="18"/>
                <w:szCs w:val="18"/>
              </w:rPr>
            </w:pPr>
            <w:del w:id="5475" w:author="Bailey, Colin (DFO/MPO)" w:date="2024-11-01T00:09:00Z">
              <w:r w:rsidRPr="003C067C" w:rsidDel="00D21B02">
                <w:rPr>
                  <w:rFonts w:cs="Arial"/>
                  <w:b/>
                  <w:bCs/>
                  <w:color w:val="000000"/>
                  <w:sz w:val="18"/>
                  <w:szCs w:val="18"/>
                </w:rPr>
                <w:delText>2.50%</w:delText>
              </w:r>
            </w:del>
          </w:p>
        </w:tc>
        <w:tc>
          <w:tcPr>
            <w:tcW w:w="980" w:type="dxa"/>
            <w:tcBorders>
              <w:top w:val="single" w:sz="8" w:space="0" w:color="auto"/>
              <w:left w:val="nil"/>
              <w:bottom w:val="nil"/>
              <w:right w:val="nil"/>
            </w:tcBorders>
            <w:shd w:val="clear" w:color="000000" w:fill="DDEBF7"/>
            <w:noWrap/>
            <w:vAlign w:val="bottom"/>
            <w:hideMark/>
          </w:tcPr>
          <w:p w14:paraId="0AD1FA9A" w14:textId="630DCC9C" w:rsidR="00B74121" w:rsidRPr="003C067C" w:rsidDel="00D21B02" w:rsidRDefault="00B74121">
            <w:pPr>
              <w:jc w:val="center"/>
              <w:rPr>
                <w:del w:id="5476" w:author="Bailey, Colin (DFO/MPO)" w:date="2024-11-01T00:09:00Z"/>
                <w:rFonts w:cs="Arial"/>
                <w:b/>
                <w:bCs/>
                <w:color w:val="000000"/>
                <w:sz w:val="18"/>
                <w:szCs w:val="18"/>
              </w:rPr>
            </w:pPr>
            <w:del w:id="5477" w:author="Bailey, Colin (DFO/MPO)" w:date="2024-11-01T00:09:00Z">
              <w:r w:rsidRPr="003C067C" w:rsidDel="00D21B02">
                <w:rPr>
                  <w:rFonts w:cs="Arial"/>
                  <w:b/>
                  <w:bCs/>
                  <w:color w:val="000000"/>
                  <w:sz w:val="18"/>
                  <w:szCs w:val="18"/>
                </w:rPr>
                <w:delText>14.90%</w:delText>
              </w:r>
            </w:del>
          </w:p>
        </w:tc>
        <w:tc>
          <w:tcPr>
            <w:tcW w:w="980" w:type="dxa"/>
            <w:tcBorders>
              <w:top w:val="single" w:sz="8" w:space="0" w:color="auto"/>
              <w:left w:val="nil"/>
              <w:bottom w:val="nil"/>
              <w:right w:val="nil"/>
            </w:tcBorders>
            <w:shd w:val="clear" w:color="000000" w:fill="DDEBF7"/>
            <w:noWrap/>
            <w:vAlign w:val="bottom"/>
            <w:hideMark/>
          </w:tcPr>
          <w:p w14:paraId="3487AE67" w14:textId="01BB4CBD" w:rsidR="00B74121" w:rsidRPr="003C067C" w:rsidDel="00D21B02" w:rsidRDefault="00B74121">
            <w:pPr>
              <w:jc w:val="center"/>
              <w:rPr>
                <w:del w:id="5478" w:author="Bailey, Colin (DFO/MPO)" w:date="2024-11-01T00:09:00Z"/>
                <w:rFonts w:cs="Arial"/>
                <w:b/>
                <w:bCs/>
                <w:color w:val="000000"/>
                <w:sz w:val="18"/>
                <w:szCs w:val="18"/>
              </w:rPr>
            </w:pPr>
            <w:del w:id="5479" w:author="Bailey, Colin (DFO/MPO)" w:date="2024-11-01T00:09:00Z">
              <w:r w:rsidRPr="003C067C" w:rsidDel="00D21B02">
                <w:rPr>
                  <w:rFonts w:cs="Arial"/>
                  <w:b/>
                  <w:bCs/>
                  <w:color w:val="000000"/>
                  <w:sz w:val="18"/>
                  <w:szCs w:val="18"/>
                </w:rPr>
                <w:delText>2.60%</w:delText>
              </w:r>
            </w:del>
          </w:p>
        </w:tc>
        <w:tc>
          <w:tcPr>
            <w:tcW w:w="840" w:type="dxa"/>
            <w:tcBorders>
              <w:top w:val="single" w:sz="8" w:space="0" w:color="auto"/>
              <w:left w:val="nil"/>
              <w:bottom w:val="nil"/>
              <w:right w:val="nil"/>
            </w:tcBorders>
            <w:shd w:val="clear" w:color="000000" w:fill="DDEBF7"/>
            <w:noWrap/>
            <w:vAlign w:val="bottom"/>
            <w:hideMark/>
          </w:tcPr>
          <w:p w14:paraId="543A71B2" w14:textId="68583B41" w:rsidR="00B74121" w:rsidRPr="003C067C" w:rsidDel="00D21B02" w:rsidRDefault="00B74121">
            <w:pPr>
              <w:jc w:val="center"/>
              <w:rPr>
                <w:del w:id="5480" w:author="Bailey, Colin (DFO/MPO)" w:date="2024-11-01T00:09:00Z"/>
                <w:rFonts w:cs="Arial"/>
                <w:b/>
                <w:bCs/>
                <w:color w:val="000000"/>
                <w:sz w:val="18"/>
                <w:szCs w:val="18"/>
              </w:rPr>
            </w:pPr>
            <w:del w:id="5481" w:author="Bailey, Colin (DFO/MPO)" w:date="2024-11-01T00:09:00Z">
              <w:r w:rsidRPr="003C067C" w:rsidDel="00D21B02">
                <w:rPr>
                  <w:rFonts w:cs="Arial"/>
                  <w:b/>
                  <w:bCs/>
                  <w:color w:val="000000"/>
                  <w:sz w:val="18"/>
                  <w:szCs w:val="18"/>
                </w:rPr>
                <w:delText>0.20%</w:delText>
              </w:r>
            </w:del>
          </w:p>
        </w:tc>
        <w:tc>
          <w:tcPr>
            <w:tcW w:w="840" w:type="dxa"/>
            <w:tcBorders>
              <w:top w:val="single" w:sz="8" w:space="0" w:color="auto"/>
              <w:left w:val="nil"/>
              <w:bottom w:val="nil"/>
              <w:right w:val="nil"/>
            </w:tcBorders>
            <w:shd w:val="clear" w:color="000000" w:fill="DDEBF7"/>
            <w:noWrap/>
            <w:vAlign w:val="bottom"/>
            <w:hideMark/>
          </w:tcPr>
          <w:p w14:paraId="6128900E" w14:textId="686E824A" w:rsidR="00B74121" w:rsidRPr="003C067C" w:rsidDel="00D21B02" w:rsidRDefault="00B74121">
            <w:pPr>
              <w:jc w:val="center"/>
              <w:rPr>
                <w:del w:id="5482" w:author="Bailey, Colin (DFO/MPO)" w:date="2024-11-01T00:09:00Z"/>
                <w:rFonts w:cs="Arial"/>
                <w:b/>
                <w:bCs/>
                <w:color w:val="000000"/>
                <w:sz w:val="18"/>
                <w:szCs w:val="18"/>
              </w:rPr>
            </w:pPr>
            <w:del w:id="5483" w:author="Bailey, Colin (DFO/MPO)" w:date="2024-11-01T00:09:00Z">
              <w:r w:rsidRPr="003C067C" w:rsidDel="00D21B02">
                <w:rPr>
                  <w:rFonts w:cs="Arial"/>
                  <w:b/>
                  <w:bCs/>
                  <w:color w:val="000000"/>
                  <w:sz w:val="18"/>
                  <w:szCs w:val="18"/>
                </w:rPr>
                <w:delText>0.40%</w:delText>
              </w:r>
            </w:del>
          </w:p>
        </w:tc>
        <w:tc>
          <w:tcPr>
            <w:tcW w:w="840" w:type="dxa"/>
            <w:tcBorders>
              <w:top w:val="single" w:sz="8" w:space="0" w:color="auto"/>
              <w:left w:val="nil"/>
              <w:bottom w:val="nil"/>
              <w:right w:val="nil"/>
            </w:tcBorders>
            <w:shd w:val="clear" w:color="000000" w:fill="DDEBF7"/>
            <w:noWrap/>
            <w:vAlign w:val="bottom"/>
            <w:hideMark/>
          </w:tcPr>
          <w:p w14:paraId="6C2B537B" w14:textId="182993FA" w:rsidR="00B74121" w:rsidRPr="003C067C" w:rsidDel="00D21B02" w:rsidRDefault="00B74121">
            <w:pPr>
              <w:jc w:val="center"/>
              <w:rPr>
                <w:del w:id="5484" w:author="Bailey, Colin (DFO/MPO)" w:date="2024-11-01T00:09:00Z"/>
                <w:rFonts w:cs="Arial"/>
                <w:b/>
                <w:bCs/>
                <w:color w:val="000000"/>
                <w:sz w:val="18"/>
                <w:szCs w:val="18"/>
              </w:rPr>
            </w:pPr>
            <w:del w:id="5485" w:author="Bailey, Colin (DFO/MPO)" w:date="2024-11-01T00:09:00Z">
              <w:r w:rsidRPr="003C067C" w:rsidDel="00D21B02">
                <w:rPr>
                  <w:rFonts w:cs="Arial"/>
                  <w:b/>
                  <w:bCs/>
                  <w:color w:val="000000"/>
                  <w:sz w:val="18"/>
                  <w:szCs w:val="18"/>
                </w:rPr>
                <w:delText>2.10%</w:delText>
              </w:r>
            </w:del>
          </w:p>
        </w:tc>
        <w:tc>
          <w:tcPr>
            <w:tcW w:w="840" w:type="dxa"/>
            <w:tcBorders>
              <w:top w:val="single" w:sz="8" w:space="0" w:color="auto"/>
              <w:left w:val="nil"/>
              <w:bottom w:val="nil"/>
              <w:right w:val="nil"/>
            </w:tcBorders>
            <w:shd w:val="clear" w:color="000000" w:fill="DDEBF7"/>
            <w:noWrap/>
            <w:vAlign w:val="bottom"/>
            <w:hideMark/>
          </w:tcPr>
          <w:p w14:paraId="552E9330" w14:textId="49E6322C" w:rsidR="00B74121" w:rsidRPr="003C067C" w:rsidDel="00D21B02" w:rsidRDefault="00B74121">
            <w:pPr>
              <w:jc w:val="center"/>
              <w:rPr>
                <w:del w:id="5486" w:author="Bailey, Colin (DFO/MPO)" w:date="2024-11-01T00:09:00Z"/>
                <w:rFonts w:cs="Arial"/>
                <w:b/>
                <w:bCs/>
                <w:color w:val="000000"/>
                <w:sz w:val="18"/>
                <w:szCs w:val="18"/>
              </w:rPr>
            </w:pPr>
            <w:del w:id="5487" w:author="Bailey, Colin (DFO/MPO)" w:date="2024-11-01T00:09:00Z">
              <w:r w:rsidRPr="003C067C" w:rsidDel="00D21B02">
                <w:rPr>
                  <w:rFonts w:cs="Arial"/>
                  <w:b/>
                  <w:bCs/>
                  <w:color w:val="000000"/>
                  <w:sz w:val="18"/>
                  <w:szCs w:val="18"/>
                </w:rPr>
                <w:delText>0.83%</w:delText>
              </w:r>
            </w:del>
          </w:p>
        </w:tc>
        <w:tc>
          <w:tcPr>
            <w:tcW w:w="840" w:type="dxa"/>
            <w:tcBorders>
              <w:top w:val="single" w:sz="8" w:space="0" w:color="auto"/>
              <w:left w:val="nil"/>
              <w:bottom w:val="nil"/>
              <w:right w:val="nil"/>
            </w:tcBorders>
            <w:shd w:val="clear" w:color="000000" w:fill="DDEBF7"/>
            <w:noWrap/>
            <w:vAlign w:val="bottom"/>
            <w:hideMark/>
          </w:tcPr>
          <w:p w14:paraId="76D17BDD" w14:textId="1AD1FD84" w:rsidR="00B74121" w:rsidRPr="003C067C" w:rsidDel="00D21B02" w:rsidRDefault="00B74121">
            <w:pPr>
              <w:jc w:val="center"/>
              <w:rPr>
                <w:del w:id="5488" w:author="Bailey, Colin (DFO/MPO)" w:date="2024-11-01T00:09:00Z"/>
                <w:rFonts w:cs="Arial"/>
                <w:b/>
                <w:bCs/>
                <w:color w:val="000000"/>
                <w:sz w:val="18"/>
                <w:szCs w:val="18"/>
              </w:rPr>
            </w:pPr>
            <w:del w:id="5489" w:author="Bailey, Colin (DFO/MPO)" w:date="2024-11-01T00:09:00Z">
              <w:r w:rsidRPr="003C067C" w:rsidDel="00D21B02">
                <w:rPr>
                  <w:rFonts w:cs="Arial"/>
                  <w:b/>
                  <w:bCs/>
                  <w:color w:val="000000"/>
                  <w:sz w:val="18"/>
                  <w:szCs w:val="18"/>
                </w:rPr>
                <w:delText>2.47%</w:delText>
              </w:r>
            </w:del>
          </w:p>
        </w:tc>
        <w:tc>
          <w:tcPr>
            <w:tcW w:w="840" w:type="dxa"/>
            <w:tcBorders>
              <w:top w:val="single" w:sz="8" w:space="0" w:color="auto"/>
              <w:left w:val="nil"/>
              <w:bottom w:val="nil"/>
              <w:right w:val="nil"/>
            </w:tcBorders>
            <w:shd w:val="clear" w:color="000000" w:fill="DDEBF7"/>
            <w:noWrap/>
            <w:vAlign w:val="bottom"/>
            <w:hideMark/>
          </w:tcPr>
          <w:p w14:paraId="5D89CEE9" w14:textId="249D8190" w:rsidR="00B74121" w:rsidRPr="003C067C" w:rsidDel="00D21B02" w:rsidRDefault="00B74121">
            <w:pPr>
              <w:jc w:val="center"/>
              <w:rPr>
                <w:del w:id="5490" w:author="Bailey, Colin (DFO/MPO)" w:date="2024-11-01T00:09:00Z"/>
                <w:rFonts w:cs="Arial"/>
                <w:b/>
                <w:bCs/>
                <w:color w:val="000000"/>
                <w:sz w:val="18"/>
                <w:szCs w:val="18"/>
              </w:rPr>
            </w:pPr>
            <w:del w:id="5491" w:author="Bailey, Colin (DFO/MPO)" w:date="2024-11-01T00:09:00Z">
              <w:r w:rsidRPr="003C067C" w:rsidDel="00D21B02">
                <w:rPr>
                  <w:rFonts w:cs="Arial"/>
                  <w:b/>
                  <w:bCs/>
                  <w:color w:val="000000"/>
                  <w:sz w:val="18"/>
                  <w:szCs w:val="18"/>
                </w:rPr>
                <w:delText>2.62%</w:delText>
              </w:r>
            </w:del>
          </w:p>
        </w:tc>
        <w:tc>
          <w:tcPr>
            <w:tcW w:w="840" w:type="dxa"/>
            <w:tcBorders>
              <w:top w:val="single" w:sz="8" w:space="0" w:color="auto"/>
              <w:left w:val="nil"/>
              <w:bottom w:val="nil"/>
              <w:right w:val="nil"/>
            </w:tcBorders>
            <w:shd w:val="clear" w:color="000000" w:fill="DDEBF7"/>
            <w:noWrap/>
            <w:vAlign w:val="bottom"/>
            <w:hideMark/>
          </w:tcPr>
          <w:p w14:paraId="0AD3A3C7" w14:textId="560FD409" w:rsidR="00B74121" w:rsidRPr="003C067C" w:rsidDel="00D21B02" w:rsidRDefault="00B74121">
            <w:pPr>
              <w:jc w:val="center"/>
              <w:rPr>
                <w:del w:id="5492" w:author="Bailey, Colin (DFO/MPO)" w:date="2024-11-01T00:09:00Z"/>
                <w:rFonts w:cs="Arial"/>
                <w:b/>
                <w:bCs/>
                <w:color w:val="000000"/>
                <w:sz w:val="18"/>
                <w:szCs w:val="18"/>
              </w:rPr>
            </w:pPr>
            <w:del w:id="5493" w:author="Bailey, Colin (DFO/MPO)" w:date="2024-11-01T00:09:00Z">
              <w:r w:rsidRPr="003C067C" w:rsidDel="00D21B02">
                <w:rPr>
                  <w:rFonts w:cs="Arial"/>
                  <w:b/>
                  <w:bCs/>
                  <w:color w:val="000000"/>
                  <w:sz w:val="18"/>
                  <w:szCs w:val="18"/>
                </w:rPr>
                <w:delText>1.32%</w:delText>
              </w:r>
            </w:del>
          </w:p>
        </w:tc>
      </w:tr>
      <w:tr w:rsidR="00B74121" w:rsidRPr="008A296C" w:rsidDel="00D21B02" w14:paraId="51102E00" w14:textId="106DCB79">
        <w:trPr>
          <w:trHeight w:val="315"/>
          <w:del w:id="5494" w:author="Bailey, Colin (DFO/MPO)" w:date="2024-11-01T00:09:00Z"/>
        </w:trPr>
        <w:tc>
          <w:tcPr>
            <w:tcW w:w="2897" w:type="dxa"/>
            <w:tcBorders>
              <w:top w:val="nil"/>
              <w:left w:val="nil"/>
              <w:bottom w:val="nil"/>
              <w:right w:val="nil"/>
            </w:tcBorders>
            <w:shd w:val="clear" w:color="000000" w:fill="DDEBF7"/>
            <w:noWrap/>
            <w:vAlign w:val="center"/>
            <w:hideMark/>
          </w:tcPr>
          <w:p w14:paraId="27A5AEAD" w14:textId="3AD55D4B" w:rsidR="00B74121" w:rsidRPr="003C067C" w:rsidDel="00D21B02" w:rsidRDefault="00B74121">
            <w:pPr>
              <w:rPr>
                <w:del w:id="5495" w:author="Bailey, Colin (DFO/MPO)" w:date="2024-11-01T00:09:00Z"/>
                <w:rFonts w:cs="Arial"/>
                <w:b/>
                <w:bCs/>
                <w:color w:val="000000"/>
                <w:sz w:val="18"/>
                <w:szCs w:val="18"/>
              </w:rPr>
            </w:pPr>
            <w:del w:id="5496" w:author="Bailey, Colin (DFO/MPO)" w:date="2024-11-01T00:09:00Z">
              <w:r w:rsidRPr="003C067C" w:rsidDel="00D21B02">
                <w:rPr>
                  <w:rFonts w:cs="Arial"/>
                  <w:b/>
                  <w:bCs/>
                  <w:color w:val="000000"/>
                  <w:sz w:val="18"/>
                  <w:szCs w:val="18"/>
                </w:rPr>
                <w:delText>Recreational</w:delText>
              </w:r>
            </w:del>
          </w:p>
        </w:tc>
        <w:tc>
          <w:tcPr>
            <w:tcW w:w="840" w:type="dxa"/>
            <w:tcBorders>
              <w:top w:val="nil"/>
              <w:left w:val="nil"/>
              <w:bottom w:val="nil"/>
              <w:right w:val="nil"/>
            </w:tcBorders>
            <w:shd w:val="clear" w:color="000000" w:fill="DDEBF7"/>
            <w:noWrap/>
            <w:vAlign w:val="bottom"/>
            <w:hideMark/>
          </w:tcPr>
          <w:p w14:paraId="1A2AF93E" w14:textId="209D3B57" w:rsidR="00B74121" w:rsidRPr="003C067C" w:rsidDel="00D21B02" w:rsidRDefault="00B74121">
            <w:pPr>
              <w:jc w:val="center"/>
              <w:rPr>
                <w:del w:id="5497" w:author="Bailey, Colin (DFO/MPO)" w:date="2024-11-01T00:09:00Z"/>
                <w:rFonts w:cs="Arial"/>
                <w:b/>
                <w:bCs/>
                <w:color w:val="000000"/>
                <w:sz w:val="18"/>
                <w:szCs w:val="18"/>
              </w:rPr>
            </w:pPr>
            <w:del w:id="5498" w:author="Bailey, Colin (DFO/MPO)" w:date="2024-11-01T00:09:00Z">
              <w:r w:rsidRPr="003C067C" w:rsidDel="00D21B02">
                <w:rPr>
                  <w:rFonts w:cs="Arial"/>
                  <w:b/>
                  <w:bCs/>
                  <w:color w:val="000000"/>
                  <w:sz w:val="18"/>
                  <w:szCs w:val="18"/>
                </w:rPr>
                <w:delText>1.44%</w:delText>
              </w:r>
            </w:del>
          </w:p>
        </w:tc>
        <w:tc>
          <w:tcPr>
            <w:tcW w:w="840" w:type="dxa"/>
            <w:tcBorders>
              <w:top w:val="nil"/>
              <w:left w:val="nil"/>
              <w:bottom w:val="nil"/>
              <w:right w:val="nil"/>
            </w:tcBorders>
            <w:shd w:val="clear" w:color="000000" w:fill="DDEBF7"/>
            <w:noWrap/>
            <w:vAlign w:val="bottom"/>
            <w:hideMark/>
          </w:tcPr>
          <w:p w14:paraId="7DA8838E" w14:textId="7ACA6FAD" w:rsidR="00B74121" w:rsidRPr="003C067C" w:rsidDel="00D21B02" w:rsidRDefault="00B74121">
            <w:pPr>
              <w:jc w:val="center"/>
              <w:rPr>
                <w:del w:id="5499" w:author="Bailey, Colin (DFO/MPO)" w:date="2024-11-01T00:09:00Z"/>
                <w:rFonts w:cs="Arial"/>
                <w:b/>
                <w:bCs/>
                <w:color w:val="000000"/>
                <w:sz w:val="18"/>
                <w:szCs w:val="18"/>
              </w:rPr>
            </w:pPr>
            <w:del w:id="5500" w:author="Bailey, Colin (DFO/MPO)" w:date="2024-11-01T00:09:00Z">
              <w:r w:rsidRPr="003C067C" w:rsidDel="00D21B02">
                <w:rPr>
                  <w:rFonts w:cs="Arial"/>
                  <w:b/>
                  <w:bCs/>
                  <w:color w:val="000000"/>
                  <w:sz w:val="18"/>
                  <w:szCs w:val="18"/>
                </w:rPr>
                <w:delText>4.41%</w:delText>
              </w:r>
            </w:del>
          </w:p>
        </w:tc>
        <w:tc>
          <w:tcPr>
            <w:tcW w:w="840" w:type="dxa"/>
            <w:tcBorders>
              <w:top w:val="nil"/>
              <w:left w:val="nil"/>
              <w:bottom w:val="nil"/>
              <w:right w:val="nil"/>
            </w:tcBorders>
            <w:shd w:val="clear" w:color="000000" w:fill="DDEBF7"/>
            <w:noWrap/>
            <w:vAlign w:val="bottom"/>
            <w:hideMark/>
          </w:tcPr>
          <w:p w14:paraId="44CBDC17" w14:textId="6D2845C3" w:rsidR="00B74121" w:rsidRPr="003C067C" w:rsidDel="00D21B02" w:rsidRDefault="00B74121">
            <w:pPr>
              <w:jc w:val="center"/>
              <w:rPr>
                <w:del w:id="5501" w:author="Bailey, Colin (DFO/MPO)" w:date="2024-11-01T00:09:00Z"/>
                <w:rFonts w:cs="Arial"/>
                <w:b/>
                <w:bCs/>
                <w:color w:val="000000"/>
                <w:sz w:val="18"/>
                <w:szCs w:val="18"/>
              </w:rPr>
            </w:pPr>
            <w:del w:id="5502" w:author="Bailey, Colin (DFO/MPO)" w:date="2024-11-01T00:09:00Z">
              <w:r w:rsidRPr="003C067C" w:rsidDel="00D21B02">
                <w:rPr>
                  <w:rFonts w:cs="Arial"/>
                  <w:b/>
                  <w:bCs/>
                  <w:color w:val="000000"/>
                  <w:sz w:val="18"/>
                  <w:szCs w:val="18"/>
                </w:rPr>
                <w:delText>4.27%</w:delText>
              </w:r>
            </w:del>
          </w:p>
        </w:tc>
        <w:tc>
          <w:tcPr>
            <w:tcW w:w="840" w:type="dxa"/>
            <w:tcBorders>
              <w:top w:val="nil"/>
              <w:left w:val="nil"/>
              <w:bottom w:val="nil"/>
              <w:right w:val="nil"/>
            </w:tcBorders>
            <w:shd w:val="clear" w:color="000000" w:fill="DDEBF7"/>
            <w:noWrap/>
            <w:vAlign w:val="bottom"/>
            <w:hideMark/>
          </w:tcPr>
          <w:p w14:paraId="5BC741C9" w14:textId="2411EBB8" w:rsidR="00B74121" w:rsidRPr="003C067C" w:rsidDel="00D21B02" w:rsidRDefault="00B74121">
            <w:pPr>
              <w:jc w:val="center"/>
              <w:rPr>
                <w:del w:id="5503" w:author="Bailey, Colin (DFO/MPO)" w:date="2024-11-01T00:09:00Z"/>
                <w:rFonts w:cs="Arial"/>
                <w:b/>
                <w:bCs/>
                <w:color w:val="000000"/>
                <w:sz w:val="18"/>
                <w:szCs w:val="18"/>
              </w:rPr>
            </w:pPr>
            <w:del w:id="5504" w:author="Bailey, Colin (DFO/MPO)" w:date="2024-11-01T00:09:00Z">
              <w:r w:rsidRPr="003C067C" w:rsidDel="00D21B02">
                <w:rPr>
                  <w:rFonts w:cs="Arial"/>
                  <w:b/>
                  <w:bCs/>
                  <w:color w:val="000000"/>
                  <w:sz w:val="18"/>
                  <w:szCs w:val="18"/>
                </w:rPr>
                <w:delText>5.28%</w:delText>
              </w:r>
            </w:del>
          </w:p>
        </w:tc>
        <w:tc>
          <w:tcPr>
            <w:tcW w:w="980" w:type="dxa"/>
            <w:tcBorders>
              <w:top w:val="nil"/>
              <w:left w:val="nil"/>
              <w:bottom w:val="nil"/>
              <w:right w:val="nil"/>
            </w:tcBorders>
            <w:shd w:val="clear" w:color="000000" w:fill="DDEBF7"/>
            <w:noWrap/>
            <w:vAlign w:val="bottom"/>
            <w:hideMark/>
          </w:tcPr>
          <w:p w14:paraId="06339749" w14:textId="57E80758" w:rsidR="00B74121" w:rsidRPr="003C067C" w:rsidDel="00D21B02" w:rsidRDefault="00B74121">
            <w:pPr>
              <w:jc w:val="center"/>
              <w:rPr>
                <w:del w:id="5505" w:author="Bailey, Colin (DFO/MPO)" w:date="2024-11-01T00:09:00Z"/>
                <w:rFonts w:cs="Arial"/>
                <w:b/>
                <w:bCs/>
                <w:color w:val="000000"/>
                <w:sz w:val="18"/>
                <w:szCs w:val="18"/>
              </w:rPr>
            </w:pPr>
            <w:del w:id="5506" w:author="Bailey, Colin (DFO/MPO)" w:date="2024-11-01T00:09:00Z">
              <w:r w:rsidRPr="003C067C" w:rsidDel="00D21B02">
                <w:rPr>
                  <w:rFonts w:cs="Arial"/>
                  <w:b/>
                  <w:bCs/>
                  <w:color w:val="000000"/>
                  <w:sz w:val="18"/>
                  <w:szCs w:val="18"/>
                </w:rPr>
                <w:delText>10.52%</w:delText>
              </w:r>
            </w:del>
          </w:p>
        </w:tc>
        <w:tc>
          <w:tcPr>
            <w:tcW w:w="980" w:type="dxa"/>
            <w:tcBorders>
              <w:top w:val="nil"/>
              <w:left w:val="nil"/>
              <w:bottom w:val="nil"/>
              <w:right w:val="nil"/>
            </w:tcBorders>
            <w:shd w:val="clear" w:color="000000" w:fill="DDEBF7"/>
            <w:noWrap/>
            <w:vAlign w:val="bottom"/>
            <w:hideMark/>
          </w:tcPr>
          <w:p w14:paraId="043F8824" w14:textId="5D387065" w:rsidR="00B74121" w:rsidRPr="003C067C" w:rsidDel="00D21B02" w:rsidRDefault="00B74121">
            <w:pPr>
              <w:jc w:val="center"/>
              <w:rPr>
                <w:del w:id="5507" w:author="Bailey, Colin (DFO/MPO)" w:date="2024-11-01T00:09:00Z"/>
                <w:rFonts w:cs="Arial"/>
                <w:b/>
                <w:bCs/>
                <w:color w:val="000000"/>
                <w:sz w:val="18"/>
                <w:szCs w:val="18"/>
              </w:rPr>
            </w:pPr>
            <w:del w:id="5508" w:author="Bailey, Colin (DFO/MPO)" w:date="2024-11-01T00:09:00Z">
              <w:r w:rsidRPr="003C067C" w:rsidDel="00D21B02">
                <w:rPr>
                  <w:rFonts w:cs="Arial"/>
                  <w:b/>
                  <w:bCs/>
                  <w:color w:val="000000"/>
                  <w:sz w:val="18"/>
                  <w:szCs w:val="18"/>
                </w:rPr>
                <w:delText>10.83%</w:delText>
              </w:r>
            </w:del>
          </w:p>
        </w:tc>
        <w:tc>
          <w:tcPr>
            <w:tcW w:w="840" w:type="dxa"/>
            <w:tcBorders>
              <w:top w:val="nil"/>
              <w:left w:val="nil"/>
              <w:bottom w:val="nil"/>
              <w:right w:val="nil"/>
            </w:tcBorders>
            <w:shd w:val="clear" w:color="000000" w:fill="DDEBF7"/>
            <w:noWrap/>
            <w:vAlign w:val="bottom"/>
            <w:hideMark/>
          </w:tcPr>
          <w:p w14:paraId="14567E89" w14:textId="095D1BF1" w:rsidR="00B74121" w:rsidRPr="003C067C" w:rsidDel="00D21B02" w:rsidRDefault="00B74121">
            <w:pPr>
              <w:jc w:val="center"/>
              <w:rPr>
                <w:del w:id="5509" w:author="Bailey, Colin (DFO/MPO)" w:date="2024-11-01T00:09:00Z"/>
                <w:rFonts w:cs="Arial"/>
                <w:b/>
                <w:bCs/>
                <w:color w:val="000000"/>
                <w:sz w:val="18"/>
                <w:szCs w:val="18"/>
              </w:rPr>
            </w:pPr>
            <w:del w:id="5510" w:author="Bailey, Colin (DFO/MPO)" w:date="2024-11-01T00:09:00Z">
              <w:r w:rsidRPr="003C067C" w:rsidDel="00D21B02">
                <w:rPr>
                  <w:rFonts w:cs="Arial"/>
                  <w:b/>
                  <w:bCs/>
                  <w:color w:val="000000"/>
                  <w:sz w:val="18"/>
                  <w:szCs w:val="18"/>
                </w:rPr>
                <w:delText>3.61%</w:delText>
              </w:r>
            </w:del>
          </w:p>
        </w:tc>
        <w:tc>
          <w:tcPr>
            <w:tcW w:w="840" w:type="dxa"/>
            <w:tcBorders>
              <w:top w:val="nil"/>
              <w:left w:val="nil"/>
              <w:bottom w:val="nil"/>
              <w:right w:val="nil"/>
            </w:tcBorders>
            <w:shd w:val="clear" w:color="000000" w:fill="DDEBF7"/>
            <w:noWrap/>
            <w:vAlign w:val="bottom"/>
            <w:hideMark/>
          </w:tcPr>
          <w:p w14:paraId="5540FCC0" w14:textId="775D3843" w:rsidR="00B74121" w:rsidRPr="003C067C" w:rsidDel="00D21B02" w:rsidRDefault="00B74121">
            <w:pPr>
              <w:jc w:val="center"/>
              <w:rPr>
                <w:del w:id="5511" w:author="Bailey, Colin (DFO/MPO)" w:date="2024-11-01T00:09:00Z"/>
                <w:rFonts w:cs="Arial"/>
                <w:b/>
                <w:bCs/>
                <w:color w:val="000000"/>
                <w:sz w:val="18"/>
                <w:szCs w:val="18"/>
              </w:rPr>
            </w:pPr>
            <w:del w:id="5512" w:author="Bailey, Colin (DFO/MPO)" w:date="2024-11-01T00:09:00Z">
              <w:r w:rsidRPr="003C067C" w:rsidDel="00D21B02">
                <w:rPr>
                  <w:rFonts w:cs="Arial"/>
                  <w:b/>
                  <w:bCs/>
                  <w:color w:val="000000"/>
                  <w:sz w:val="18"/>
                  <w:szCs w:val="18"/>
                </w:rPr>
                <w:delText>3.26%</w:delText>
              </w:r>
            </w:del>
          </w:p>
        </w:tc>
        <w:tc>
          <w:tcPr>
            <w:tcW w:w="840" w:type="dxa"/>
            <w:tcBorders>
              <w:top w:val="nil"/>
              <w:left w:val="nil"/>
              <w:bottom w:val="nil"/>
              <w:right w:val="nil"/>
            </w:tcBorders>
            <w:shd w:val="clear" w:color="000000" w:fill="DDEBF7"/>
            <w:noWrap/>
            <w:vAlign w:val="bottom"/>
            <w:hideMark/>
          </w:tcPr>
          <w:p w14:paraId="392D2752" w14:textId="30CA3D24" w:rsidR="00B74121" w:rsidRPr="003C067C" w:rsidDel="00D21B02" w:rsidRDefault="00B74121">
            <w:pPr>
              <w:jc w:val="center"/>
              <w:rPr>
                <w:del w:id="5513" w:author="Bailey, Colin (DFO/MPO)" w:date="2024-11-01T00:09:00Z"/>
                <w:rFonts w:cs="Arial"/>
                <w:b/>
                <w:bCs/>
                <w:color w:val="000000"/>
                <w:sz w:val="18"/>
                <w:szCs w:val="18"/>
              </w:rPr>
            </w:pPr>
            <w:del w:id="5514" w:author="Bailey, Colin (DFO/MPO)" w:date="2024-11-01T00:09:00Z">
              <w:r w:rsidRPr="003C067C" w:rsidDel="00D21B02">
                <w:rPr>
                  <w:rFonts w:cs="Arial"/>
                  <w:b/>
                  <w:bCs/>
                  <w:color w:val="000000"/>
                  <w:sz w:val="18"/>
                  <w:szCs w:val="18"/>
                </w:rPr>
                <w:delText>3.44%</w:delText>
              </w:r>
            </w:del>
          </w:p>
        </w:tc>
        <w:tc>
          <w:tcPr>
            <w:tcW w:w="840" w:type="dxa"/>
            <w:tcBorders>
              <w:top w:val="nil"/>
              <w:left w:val="nil"/>
              <w:bottom w:val="nil"/>
              <w:right w:val="nil"/>
            </w:tcBorders>
            <w:shd w:val="clear" w:color="000000" w:fill="DDEBF7"/>
            <w:noWrap/>
            <w:vAlign w:val="bottom"/>
            <w:hideMark/>
          </w:tcPr>
          <w:p w14:paraId="144A38E7" w14:textId="447EAF12" w:rsidR="00B74121" w:rsidRPr="003C067C" w:rsidDel="00D21B02" w:rsidRDefault="00B74121">
            <w:pPr>
              <w:jc w:val="center"/>
              <w:rPr>
                <w:del w:id="5515" w:author="Bailey, Colin (DFO/MPO)" w:date="2024-11-01T00:09:00Z"/>
                <w:rFonts w:cs="Arial"/>
                <w:b/>
                <w:bCs/>
                <w:color w:val="000000"/>
                <w:sz w:val="18"/>
                <w:szCs w:val="18"/>
              </w:rPr>
            </w:pPr>
            <w:del w:id="5516" w:author="Bailey, Colin (DFO/MPO)" w:date="2024-11-01T00:09:00Z">
              <w:r w:rsidRPr="003C067C" w:rsidDel="00D21B02">
                <w:rPr>
                  <w:rFonts w:cs="Arial"/>
                  <w:b/>
                  <w:bCs/>
                  <w:color w:val="000000"/>
                  <w:sz w:val="18"/>
                  <w:szCs w:val="18"/>
                </w:rPr>
                <w:delText>5.87%</w:delText>
              </w:r>
            </w:del>
          </w:p>
        </w:tc>
        <w:tc>
          <w:tcPr>
            <w:tcW w:w="840" w:type="dxa"/>
            <w:tcBorders>
              <w:top w:val="nil"/>
              <w:left w:val="nil"/>
              <w:bottom w:val="nil"/>
              <w:right w:val="nil"/>
            </w:tcBorders>
            <w:shd w:val="clear" w:color="000000" w:fill="DDEBF7"/>
            <w:noWrap/>
            <w:vAlign w:val="bottom"/>
            <w:hideMark/>
          </w:tcPr>
          <w:p w14:paraId="7E75ADA9" w14:textId="20BA60D0" w:rsidR="00B74121" w:rsidRPr="003C067C" w:rsidDel="00D21B02" w:rsidRDefault="00B74121">
            <w:pPr>
              <w:jc w:val="center"/>
              <w:rPr>
                <w:del w:id="5517" w:author="Bailey, Colin (DFO/MPO)" w:date="2024-11-01T00:09:00Z"/>
                <w:rFonts w:cs="Arial"/>
                <w:b/>
                <w:bCs/>
                <w:color w:val="000000"/>
                <w:sz w:val="18"/>
                <w:szCs w:val="18"/>
              </w:rPr>
            </w:pPr>
            <w:del w:id="5518" w:author="Bailey, Colin (DFO/MPO)" w:date="2024-11-01T00:09:00Z">
              <w:r w:rsidRPr="003C067C" w:rsidDel="00D21B02">
                <w:rPr>
                  <w:rFonts w:cs="Arial"/>
                  <w:b/>
                  <w:bCs/>
                  <w:color w:val="000000"/>
                  <w:sz w:val="18"/>
                  <w:szCs w:val="18"/>
                </w:rPr>
                <w:delText>1.69%</w:delText>
              </w:r>
            </w:del>
          </w:p>
        </w:tc>
        <w:tc>
          <w:tcPr>
            <w:tcW w:w="840" w:type="dxa"/>
            <w:tcBorders>
              <w:top w:val="nil"/>
              <w:left w:val="nil"/>
              <w:bottom w:val="nil"/>
              <w:right w:val="nil"/>
            </w:tcBorders>
            <w:shd w:val="clear" w:color="000000" w:fill="DDEBF7"/>
            <w:noWrap/>
            <w:vAlign w:val="bottom"/>
            <w:hideMark/>
          </w:tcPr>
          <w:p w14:paraId="039431FF" w14:textId="6D021E1D" w:rsidR="00B74121" w:rsidRPr="003C067C" w:rsidDel="00D21B02" w:rsidRDefault="00B74121">
            <w:pPr>
              <w:jc w:val="center"/>
              <w:rPr>
                <w:del w:id="5519" w:author="Bailey, Colin (DFO/MPO)" w:date="2024-11-01T00:09:00Z"/>
                <w:rFonts w:cs="Arial"/>
                <w:b/>
                <w:bCs/>
                <w:color w:val="000000"/>
                <w:sz w:val="18"/>
                <w:szCs w:val="18"/>
              </w:rPr>
            </w:pPr>
            <w:del w:id="5520" w:author="Bailey, Colin (DFO/MPO)" w:date="2024-11-01T00:09:00Z">
              <w:r w:rsidRPr="003C067C" w:rsidDel="00D21B02">
                <w:rPr>
                  <w:rFonts w:cs="Arial"/>
                  <w:b/>
                  <w:bCs/>
                  <w:color w:val="000000"/>
                  <w:sz w:val="18"/>
                  <w:szCs w:val="18"/>
                </w:rPr>
                <w:delText>1.44%</w:delText>
              </w:r>
            </w:del>
          </w:p>
        </w:tc>
        <w:tc>
          <w:tcPr>
            <w:tcW w:w="840" w:type="dxa"/>
            <w:tcBorders>
              <w:top w:val="nil"/>
              <w:left w:val="nil"/>
              <w:bottom w:val="nil"/>
              <w:right w:val="nil"/>
            </w:tcBorders>
            <w:shd w:val="clear" w:color="000000" w:fill="DDEBF7"/>
            <w:noWrap/>
            <w:vAlign w:val="bottom"/>
            <w:hideMark/>
          </w:tcPr>
          <w:p w14:paraId="674EB204" w14:textId="0C360BC2" w:rsidR="00B74121" w:rsidRPr="003C067C" w:rsidDel="00D21B02" w:rsidRDefault="00B74121">
            <w:pPr>
              <w:jc w:val="center"/>
              <w:rPr>
                <w:del w:id="5521" w:author="Bailey, Colin (DFO/MPO)" w:date="2024-11-01T00:09:00Z"/>
                <w:rFonts w:cs="Arial"/>
                <w:b/>
                <w:bCs/>
                <w:color w:val="000000"/>
                <w:sz w:val="18"/>
                <w:szCs w:val="18"/>
              </w:rPr>
            </w:pPr>
            <w:del w:id="5522" w:author="Bailey, Colin (DFO/MPO)" w:date="2024-11-01T00:09:00Z">
              <w:r w:rsidRPr="003C067C" w:rsidDel="00D21B02">
                <w:rPr>
                  <w:rFonts w:cs="Arial"/>
                  <w:b/>
                  <w:bCs/>
                  <w:color w:val="000000"/>
                  <w:sz w:val="18"/>
                  <w:szCs w:val="18"/>
                </w:rPr>
                <w:delText>2.87%</w:delText>
              </w:r>
            </w:del>
          </w:p>
        </w:tc>
      </w:tr>
      <w:tr w:rsidR="00B74121" w:rsidRPr="008A296C" w:rsidDel="00D21B02" w14:paraId="38FB4ED1" w14:textId="6C0A22D1">
        <w:trPr>
          <w:trHeight w:val="315"/>
          <w:del w:id="5523" w:author="Bailey, Colin (DFO/MPO)" w:date="2024-11-01T00:09:00Z"/>
        </w:trPr>
        <w:tc>
          <w:tcPr>
            <w:tcW w:w="2897" w:type="dxa"/>
            <w:tcBorders>
              <w:top w:val="nil"/>
              <w:left w:val="nil"/>
              <w:bottom w:val="nil"/>
              <w:right w:val="nil"/>
            </w:tcBorders>
            <w:shd w:val="clear" w:color="000000" w:fill="DDEBF7"/>
            <w:noWrap/>
            <w:vAlign w:val="center"/>
            <w:hideMark/>
          </w:tcPr>
          <w:p w14:paraId="74C19B13" w14:textId="766650F0" w:rsidR="00B74121" w:rsidRPr="003C067C" w:rsidDel="00D21B02" w:rsidRDefault="00B74121">
            <w:pPr>
              <w:rPr>
                <w:del w:id="5524" w:author="Bailey, Colin (DFO/MPO)" w:date="2024-11-01T00:09:00Z"/>
                <w:rFonts w:cs="Arial"/>
                <w:b/>
                <w:bCs/>
                <w:color w:val="000000"/>
                <w:sz w:val="18"/>
                <w:szCs w:val="18"/>
              </w:rPr>
            </w:pPr>
            <w:del w:id="5525" w:author="Bailey, Colin (DFO/MPO)" w:date="2024-11-01T00:09:00Z">
              <w:r w:rsidRPr="003C067C" w:rsidDel="00D21B02">
                <w:rPr>
                  <w:rFonts w:cs="Arial"/>
                  <w:b/>
                  <w:bCs/>
                  <w:color w:val="000000"/>
                  <w:sz w:val="18"/>
                  <w:szCs w:val="18"/>
                </w:rPr>
                <w:delText>Food Social Ceremonial (FSC)</w:delText>
              </w:r>
            </w:del>
          </w:p>
        </w:tc>
        <w:tc>
          <w:tcPr>
            <w:tcW w:w="840" w:type="dxa"/>
            <w:tcBorders>
              <w:top w:val="nil"/>
              <w:left w:val="nil"/>
              <w:bottom w:val="nil"/>
              <w:right w:val="nil"/>
            </w:tcBorders>
            <w:shd w:val="clear" w:color="000000" w:fill="DDEBF7"/>
            <w:noWrap/>
            <w:vAlign w:val="bottom"/>
            <w:hideMark/>
          </w:tcPr>
          <w:p w14:paraId="42672961" w14:textId="6D597713" w:rsidR="00B74121" w:rsidRPr="003C067C" w:rsidDel="00D21B02" w:rsidRDefault="00B74121">
            <w:pPr>
              <w:jc w:val="center"/>
              <w:rPr>
                <w:del w:id="5526" w:author="Bailey, Colin (DFO/MPO)" w:date="2024-11-01T00:09:00Z"/>
                <w:rFonts w:cs="Arial"/>
                <w:b/>
                <w:bCs/>
                <w:color w:val="000000"/>
                <w:sz w:val="18"/>
                <w:szCs w:val="18"/>
              </w:rPr>
            </w:pPr>
            <w:del w:id="5527" w:author="Bailey, Colin (DFO/MPO)" w:date="2024-11-01T00:09:00Z">
              <w:r w:rsidRPr="003C067C" w:rsidDel="00D21B02">
                <w:rPr>
                  <w:rFonts w:cs="Arial"/>
                  <w:b/>
                  <w:bCs/>
                  <w:color w:val="000000"/>
                  <w:sz w:val="18"/>
                  <w:szCs w:val="18"/>
                </w:rPr>
                <w:delText>0.10%</w:delText>
              </w:r>
            </w:del>
          </w:p>
        </w:tc>
        <w:tc>
          <w:tcPr>
            <w:tcW w:w="840" w:type="dxa"/>
            <w:tcBorders>
              <w:top w:val="nil"/>
              <w:left w:val="nil"/>
              <w:bottom w:val="nil"/>
              <w:right w:val="nil"/>
            </w:tcBorders>
            <w:shd w:val="clear" w:color="000000" w:fill="DDEBF7"/>
            <w:noWrap/>
            <w:vAlign w:val="bottom"/>
            <w:hideMark/>
          </w:tcPr>
          <w:p w14:paraId="0AAB4349" w14:textId="7BA93B8C" w:rsidR="00B74121" w:rsidRPr="003C067C" w:rsidDel="00D21B02" w:rsidRDefault="00B74121">
            <w:pPr>
              <w:jc w:val="center"/>
              <w:rPr>
                <w:del w:id="5528" w:author="Bailey, Colin (DFO/MPO)" w:date="2024-11-01T00:09:00Z"/>
                <w:rFonts w:cs="Arial"/>
                <w:b/>
                <w:bCs/>
                <w:color w:val="000000"/>
                <w:sz w:val="18"/>
                <w:szCs w:val="18"/>
              </w:rPr>
            </w:pPr>
            <w:del w:id="5529" w:author="Bailey, Colin (DFO/MPO)" w:date="2024-11-01T00:09:00Z">
              <w:r w:rsidRPr="003C067C" w:rsidDel="00D21B02">
                <w:rPr>
                  <w:rFonts w:cs="Arial"/>
                  <w:b/>
                  <w:bCs/>
                  <w:color w:val="000000"/>
                  <w:sz w:val="18"/>
                  <w:szCs w:val="18"/>
                </w:rPr>
                <w:delText>0.40%</w:delText>
              </w:r>
            </w:del>
          </w:p>
        </w:tc>
        <w:tc>
          <w:tcPr>
            <w:tcW w:w="840" w:type="dxa"/>
            <w:tcBorders>
              <w:top w:val="nil"/>
              <w:left w:val="nil"/>
              <w:bottom w:val="nil"/>
              <w:right w:val="nil"/>
            </w:tcBorders>
            <w:shd w:val="clear" w:color="000000" w:fill="DDEBF7"/>
            <w:noWrap/>
            <w:vAlign w:val="bottom"/>
            <w:hideMark/>
          </w:tcPr>
          <w:p w14:paraId="67410136" w14:textId="10D54598" w:rsidR="00B74121" w:rsidRPr="003C067C" w:rsidDel="00D21B02" w:rsidRDefault="00B74121">
            <w:pPr>
              <w:jc w:val="center"/>
              <w:rPr>
                <w:del w:id="5530" w:author="Bailey, Colin (DFO/MPO)" w:date="2024-11-01T00:09:00Z"/>
                <w:rFonts w:cs="Arial"/>
                <w:b/>
                <w:bCs/>
                <w:color w:val="000000"/>
                <w:sz w:val="18"/>
                <w:szCs w:val="18"/>
              </w:rPr>
            </w:pPr>
            <w:del w:id="5531" w:author="Bailey, Colin (DFO/MPO)" w:date="2024-11-01T00:09:00Z">
              <w:r w:rsidRPr="003C067C" w:rsidDel="00D21B02">
                <w:rPr>
                  <w:rFonts w:cs="Arial"/>
                  <w:b/>
                  <w:bCs/>
                  <w:color w:val="000000"/>
                  <w:sz w:val="18"/>
                  <w:szCs w:val="18"/>
                </w:rPr>
                <w:delText>0.20%</w:delText>
              </w:r>
            </w:del>
          </w:p>
        </w:tc>
        <w:tc>
          <w:tcPr>
            <w:tcW w:w="840" w:type="dxa"/>
            <w:tcBorders>
              <w:top w:val="nil"/>
              <w:left w:val="nil"/>
              <w:bottom w:val="nil"/>
              <w:right w:val="nil"/>
            </w:tcBorders>
            <w:shd w:val="clear" w:color="000000" w:fill="DDEBF7"/>
            <w:noWrap/>
            <w:vAlign w:val="bottom"/>
            <w:hideMark/>
          </w:tcPr>
          <w:p w14:paraId="43D86F93" w14:textId="5FD3311F" w:rsidR="00B74121" w:rsidRPr="003C067C" w:rsidDel="00D21B02" w:rsidRDefault="00B74121">
            <w:pPr>
              <w:jc w:val="center"/>
              <w:rPr>
                <w:del w:id="5532" w:author="Bailey, Colin (DFO/MPO)" w:date="2024-11-01T00:09:00Z"/>
                <w:rFonts w:cs="Arial"/>
                <w:b/>
                <w:bCs/>
                <w:color w:val="000000"/>
                <w:sz w:val="18"/>
                <w:szCs w:val="18"/>
              </w:rPr>
            </w:pPr>
            <w:del w:id="5533" w:author="Bailey, Colin (DFO/MPO)" w:date="2024-11-01T00:09:00Z">
              <w:r w:rsidRPr="003C067C" w:rsidDel="00D21B02">
                <w:rPr>
                  <w:rFonts w:cs="Arial"/>
                  <w:b/>
                  <w:bCs/>
                  <w:color w:val="000000"/>
                  <w:sz w:val="18"/>
                  <w:szCs w:val="18"/>
                </w:rPr>
                <w:delText>0.40%</w:delText>
              </w:r>
            </w:del>
          </w:p>
        </w:tc>
        <w:tc>
          <w:tcPr>
            <w:tcW w:w="980" w:type="dxa"/>
            <w:tcBorders>
              <w:top w:val="nil"/>
              <w:left w:val="nil"/>
              <w:bottom w:val="nil"/>
              <w:right w:val="nil"/>
            </w:tcBorders>
            <w:shd w:val="clear" w:color="000000" w:fill="DDEBF7"/>
            <w:noWrap/>
            <w:vAlign w:val="bottom"/>
            <w:hideMark/>
          </w:tcPr>
          <w:p w14:paraId="613D3703" w14:textId="42B4170E" w:rsidR="00B74121" w:rsidRPr="003C067C" w:rsidDel="00D21B02" w:rsidRDefault="00B74121">
            <w:pPr>
              <w:jc w:val="center"/>
              <w:rPr>
                <w:del w:id="5534" w:author="Bailey, Colin (DFO/MPO)" w:date="2024-11-01T00:09:00Z"/>
                <w:rFonts w:cs="Arial"/>
                <w:b/>
                <w:bCs/>
                <w:color w:val="000000"/>
                <w:sz w:val="18"/>
                <w:szCs w:val="18"/>
              </w:rPr>
            </w:pPr>
            <w:del w:id="5535" w:author="Bailey, Colin (DFO/MPO)" w:date="2024-11-01T00:09:00Z">
              <w:r w:rsidRPr="003C067C" w:rsidDel="00D21B02">
                <w:rPr>
                  <w:rFonts w:cs="Arial"/>
                  <w:b/>
                  <w:bCs/>
                  <w:color w:val="000000"/>
                  <w:sz w:val="18"/>
                  <w:szCs w:val="18"/>
                </w:rPr>
                <w:delText>1.40%</w:delText>
              </w:r>
            </w:del>
          </w:p>
        </w:tc>
        <w:tc>
          <w:tcPr>
            <w:tcW w:w="980" w:type="dxa"/>
            <w:tcBorders>
              <w:top w:val="nil"/>
              <w:left w:val="nil"/>
              <w:bottom w:val="nil"/>
              <w:right w:val="nil"/>
            </w:tcBorders>
            <w:shd w:val="clear" w:color="000000" w:fill="DDEBF7"/>
            <w:noWrap/>
            <w:vAlign w:val="bottom"/>
            <w:hideMark/>
          </w:tcPr>
          <w:p w14:paraId="04745B6A" w14:textId="2311041C" w:rsidR="00B74121" w:rsidRPr="003C067C" w:rsidDel="00D21B02" w:rsidRDefault="00B74121">
            <w:pPr>
              <w:jc w:val="center"/>
              <w:rPr>
                <w:del w:id="5536" w:author="Bailey, Colin (DFO/MPO)" w:date="2024-11-01T00:09:00Z"/>
                <w:rFonts w:cs="Arial"/>
                <w:b/>
                <w:bCs/>
                <w:color w:val="000000"/>
                <w:sz w:val="18"/>
                <w:szCs w:val="18"/>
              </w:rPr>
            </w:pPr>
            <w:del w:id="5537" w:author="Bailey, Colin (DFO/MPO)" w:date="2024-11-01T00:09:00Z">
              <w:r w:rsidRPr="003C067C" w:rsidDel="00D21B02">
                <w:rPr>
                  <w:rFonts w:cs="Arial"/>
                  <w:b/>
                  <w:bCs/>
                  <w:color w:val="000000"/>
                  <w:sz w:val="18"/>
                  <w:szCs w:val="18"/>
                </w:rPr>
                <w:delText>1.30%</w:delText>
              </w:r>
            </w:del>
          </w:p>
        </w:tc>
        <w:tc>
          <w:tcPr>
            <w:tcW w:w="840" w:type="dxa"/>
            <w:tcBorders>
              <w:top w:val="nil"/>
              <w:left w:val="nil"/>
              <w:bottom w:val="nil"/>
              <w:right w:val="nil"/>
            </w:tcBorders>
            <w:shd w:val="clear" w:color="000000" w:fill="DDEBF7"/>
            <w:noWrap/>
            <w:vAlign w:val="bottom"/>
            <w:hideMark/>
          </w:tcPr>
          <w:p w14:paraId="7EE3A581" w14:textId="0AB037C7" w:rsidR="00B74121" w:rsidRPr="003C067C" w:rsidDel="00D21B02" w:rsidRDefault="00B74121">
            <w:pPr>
              <w:jc w:val="center"/>
              <w:rPr>
                <w:del w:id="5538" w:author="Bailey, Colin (DFO/MPO)" w:date="2024-11-01T00:09:00Z"/>
                <w:rFonts w:cs="Arial"/>
                <w:b/>
                <w:bCs/>
                <w:color w:val="000000"/>
                <w:sz w:val="18"/>
                <w:szCs w:val="18"/>
              </w:rPr>
            </w:pPr>
            <w:del w:id="5539" w:author="Bailey, Colin (DFO/MPO)" w:date="2024-11-01T00:09:00Z">
              <w:r w:rsidRPr="003C067C" w:rsidDel="00D21B02">
                <w:rPr>
                  <w:rFonts w:cs="Arial"/>
                  <w:b/>
                  <w:bCs/>
                  <w:color w:val="000000"/>
                  <w:sz w:val="18"/>
                  <w:szCs w:val="18"/>
                </w:rPr>
                <w:delText>0.70%</w:delText>
              </w:r>
            </w:del>
          </w:p>
        </w:tc>
        <w:tc>
          <w:tcPr>
            <w:tcW w:w="840" w:type="dxa"/>
            <w:tcBorders>
              <w:top w:val="nil"/>
              <w:left w:val="nil"/>
              <w:bottom w:val="nil"/>
              <w:right w:val="nil"/>
            </w:tcBorders>
            <w:shd w:val="clear" w:color="000000" w:fill="DDEBF7"/>
            <w:noWrap/>
            <w:vAlign w:val="bottom"/>
            <w:hideMark/>
          </w:tcPr>
          <w:p w14:paraId="7E51484F" w14:textId="4E0C05DA" w:rsidR="00B74121" w:rsidRPr="003C067C" w:rsidDel="00D21B02" w:rsidRDefault="00B74121">
            <w:pPr>
              <w:jc w:val="center"/>
              <w:rPr>
                <w:del w:id="5540" w:author="Bailey, Colin (DFO/MPO)" w:date="2024-11-01T00:09:00Z"/>
                <w:rFonts w:cs="Arial"/>
                <w:b/>
                <w:bCs/>
                <w:color w:val="000000"/>
                <w:sz w:val="18"/>
                <w:szCs w:val="18"/>
              </w:rPr>
            </w:pPr>
            <w:del w:id="5541" w:author="Bailey, Colin (DFO/MPO)" w:date="2024-11-01T00:09:00Z">
              <w:r w:rsidRPr="003C067C" w:rsidDel="00D21B02">
                <w:rPr>
                  <w:rFonts w:cs="Arial"/>
                  <w:b/>
                  <w:bCs/>
                  <w:color w:val="000000"/>
                  <w:sz w:val="18"/>
                  <w:szCs w:val="18"/>
                </w:rPr>
                <w:delText>0.60%</w:delText>
              </w:r>
            </w:del>
          </w:p>
        </w:tc>
        <w:tc>
          <w:tcPr>
            <w:tcW w:w="840" w:type="dxa"/>
            <w:tcBorders>
              <w:top w:val="nil"/>
              <w:left w:val="nil"/>
              <w:bottom w:val="nil"/>
              <w:right w:val="nil"/>
            </w:tcBorders>
            <w:shd w:val="clear" w:color="000000" w:fill="DDEBF7"/>
            <w:noWrap/>
            <w:vAlign w:val="bottom"/>
            <w:hideMark/>
          </w:tcPr>
          <w:p w14:paraId="0F50080C" w14:textId="1F31408A" w:rsidR="00B74121" w:rsidRPr="003C067C" w:rsidDel="00D21B02" w:rsidRDefault="00B74121">
            <w:pPr>
              <w:jc w:val="center"/>
              <w:rPr>
                <w:del w:id="5542" w:author="Bailey, Colin (DFO/MPO)" w:date="2024-11-01T00:09:00Z"/>
                <w:rFonts w:cs="Arial"/>
                <w:b/>
                <w:bCs/>
                <w:color w:val="000000"/>
                <w:sz w:val="18"/>
                <w:szCs w:val="18"/>
              </w:rPr>
            </w:pPr>
            <w:del w:id="5543" w:author="Bailey, Colin (DFO/MPO)" w:date="2024-11-01T00:09:00Z">
              <w:r w:rsidRPr="003C067C" w:rsidDel="00D21B02">
                <w:rPr>
                  <w:rFonts w:cs="Arial"/>
                  <w:b/>
                  <w:bCs/>
                  <w:color w:val="000000"/>
                  <w:sz w:val="18"/>
                  <w:szCs w:val="18"/>
                </w:rPr>
                <w:delText>1.70%</w:delText>
              </w:r>
            </w:del>
          </w:p>
        </w:tc>
        <w:tc>
          <w:tcPr>
            <w:tcW w:w="840" w:type="dxa"/>
            <w:tcBorders>
              <w:top w:val="nil"/>
              <w:left w:val="nil"/>
              <w:bottom w:val="nil"/>
              <w:right w:val="nil"/>
            </w:tcBorders>
            <w:shd w:val="clear" w:color="000000" w:fill="DDEBF7"/>
            <w:noWrap/>
            <w:vAlign w:val="bottom"/>
            <w:hideMark/>
          </w:tcPr>
          <w:p w14:paraId="0C5165E4" w14:textId="049E4EF6" w:rsidR="00B74121" w:rsidRPr="003C067C" w:rsidDel="00D21B02" w:rsidRDefault="00B74121">
            <w:pPr>
              <w:jc w:val="center"/>
              <w:rPr>
                <w:del w:id="5544" w:author="Bailey, Colin (DFO/MPO)" w:date="2024-11-01T00:09:00Z"/>
                <w:rFonts w:cs="Arial"/>
                <w:b/>
                <w:bCs/>
                <w:color w:val="000000"/>
                <w:sz w:val="18"/>
                <w:szCs w:val="18"/>
              </w:rPr>
            </w:pPr>
            <w:del w:id="5545" w:author="Bailey, Colin (DFO/MPO)" w:date="2024-11-01T00:09:00Z">
              <w:r w:rsidRPr="003C067C" w:rsidDel="00D21B02">
                <w:rPr>
                  <w:rFonts w:cs="Arial"/>
                  <w:b/>
                  <w:bCs/>
                  <w:color w:val="000000"/>
                  <w:sz w:val="18"/>
                  <w:szCs w:val="18"/>
                </w:rPr>
                <w:delText>0.20%</w:delText>
              </w:r>
            </w:del>
          </w:p>
        </w:tc>
        <w:tc>
          <w:tcPr>
            <w:tcW w:w="840" w:type="dxa"/>
            <w:tcBorders>
              <w:top w:val="nil"/>
              <w:left w:val="nil"/>
              <w:bottom w:val="nil"/>
              <w:right w:val="nil"/>
            </w:tcBorders>
            <w:shd w:val="clear" w:color="000000" w:fill="DDEBF7"/>
            <w:noWrap/>
            <w:vAlign w:val="bottom"/>
            <w:hideMark/>
          </w:tcPr>
          <w:p w14:paraId="29BE91C7" w14:textId="07843442" w:rsidR="00B74121" w:rsidRPr="003C067C" w:rsidDel="00D21B02" w:rsidRDefault="00B74121">
            <w:pPr>
              <w:jc w:val="center"/>
              <w:rPr>
                <w:del w:id="5546" w:author="Bailey, Colin (DFO/MPO)" w:date="2024-11-01T00:09:00Z"/>
                <w:rFonts w:cs="Arial"/>
                <w:b/>
                <w:bCs/>
                <w:color w:val="000000"/>
                <w:sz w:val="18"/>
                <w:szCs w:val="18"/>
              </w:rPr>
            </w:pPr>
            <w:del w:id="5547" w:author="Bailey, Colin (DFO/MPO)" w:date="2024-11-01T00:09:00Z">
              <w:r w:rsidRPr="003C067C" w:rsidDel="00D21B02">
                <w:rPr>
                  <w:rFonts w:cs="Arial"/>
                  <w:b/>
                  <w:bCs/>
                  <w:color w:val="000000"/>
                  <w:sz w:val="18"/>
                  <w:szCs w:val="18"/>
                </w:rPr>
                <w:delText>0.19%</w:delText>
              </w:r>
            </w:del>
          </w:p>
        </w:tc>
        <w:tc>
          <w:tcPr>
            <w:tcW w:w="840" w:type="dxa"/>
            <w:tcBorders>
              <w:top w:val="nil"/>
              <w:left w:val="nil"/>
              <w:bottom w:val="nil"/>
              <w:right w:val="nil"/>
            </w:tcBorders>
            <w:shd w:val="clear" w:color="000000" w:fill="DDEBF7"/>
            <w:noWrap/>
            <w:vAlign w:val="bottom"/>
            <w:hideMark/>
          </w:tcPr>
          <w:p w14:paraId="0EEB50BE" w14:textId="1BFBEB26" w:rsidR="00B74121" w:rsidRPr="003C067C" w:rsidDel="00D21B02" w:rsidRDefault="00B74121">
            <w:pPr>
              <w:jc w:val="center"/>
              <w:rPr>
                <w:del w:id="5548" w:author="Bailey, Colin (DFO/MPO)" w:date="2024-11-01T00:09:00Z"/>
                <w:rFonts w:cs="Arial"/>
                <w:b/>
                <w:bCs/>
                <w:color w:val="000000"/>
                <w:sz w:val="18"/>
                <w:szCs w:val="18"/>
              </w:rPr>
            </w:pPr>
            <w:del w:id="5549" w:author="Bailey, Colin (DFO/MPO)" w:date="2024-11-01T00:09:00Z">
              <w:r w:rsidRPr="003C067C" w:rsidDel="00D21B02">
                <w:rPr>
                  <w:rFonts w:cs="Arial"/>
                  <w:b/>
                  <w:bCs/>
                  <w:color w:val="000000"/>
                  <w:sz w:val="18"/>
                  <w:szCs w:val="18"/>
                </w:rPr>
                <w:delText>0.18%</w:delText>
              </w:r>
            </w:del>
          </w:p>
        </w:tc>
        <w:tc>
          <w:tcPr>
            <w:tcW w:w="840" w:type="dxa"/>
            <w:tcBorders>
              <w:top w:val="nil"/>
              <w:left w:val="nil"/>
              <w:bottom w:val="nil"/>
              <w:right w:val="nil"/>
            </w:tcBorders>
            <w:shd w:val="clear" w:color="000000" w:fill="DDEBF7"/>
            <w:noWrap/>
            <w:vAlign w:val="bottom"/>
            <w:hideMark/>
          </w:tcPr>
          <w:p w14:paraId="74854D81" w14:textId="77F779D7" w:rsidR="00B74121" w:rsidRPr="003C067C" w:rsidDel="00D21B02" w:rsidRDefault="00B74121">
            <w:pPr>
              <w:jc w:val="center"/>
              <w:rPr>
                <w:del w:id="5550" w:author="Bailey, Colin (DFO/MPO)" w:date="2024-11-01T00:09:00Z"/>
                <w:rFonts w:cs="Arial"/>
                <w:b/>
                <w:bCs/>
                <w:color w:val="000000"/>
                <w:sz w:val="18"/>
                <w:szCs w:val="18"/>
              </w:rPr>
            </w:pPr>
            <w:del w:id="5551" w:author="Bailey, Colin (DFO/MPO)" w:date="2024-11-01T00:09:00Z">
              <w:r w:rsidRPr="003C067C" w:rsidDel="00D21B02">
                <w:rPr>
                  <w:rFonts w:cs="Arial"/>
                  <w:b/>
                  <w:bCs/>
                  <w:color w:val="000000"/>
                  <w:sz w:val="18"/>
                  <w:szCs w:val="18"/>
                </w:rPr>
                <w:delText>0.71%</w:delText>
              </w:r>
            </w:del>
          </w:p>
        </w:tc>
      </w:tr>
      <w:tr w:rsidR="00B74121" w:rsidRPr="008A296C" w:rsidDel="00D21B02" w14:paraId="11DACE3E" w14:textId="51DCA267">
        <w:trPr>
          <w:trHeight w:val="330"/>
          <w:del w:id="5552" w:author="Bailey, Colin (DFO/MPO)" w:date="2024-11-01T00:09:00Z"/>
        </w:trPr>
        <w:tc>
          <w:tcPr>
            <w:tcW w:w="2897" w:type="dxa"/>
            <w:tcBorders>
              <w:top w:val="nil"/>
              <w:left w:val="nil"/>
              <w:bottom w:val="single" w:sz="8" w:space="0" w:color="auto"/>
              <w:right w:val="nil"/>
            </w:tcBorders>
            <w:shd w:val="clear" w:color="000000" w:fill="DDEBF7"/>
            <w:noWrap/>
            <w:vAlign w:val="center"/>
            <w:hideMark/>
          </w:tcPr>
          <w:p w14:paraId="1C0B72A2" w14:textId="37B76A28" w:rsidR="00B74121" w:rsidRPr="003C067C" w:rsidDel="00D21B02" w:rsidRDefault="00B74121">
            <w:pPr>
              <w:rPr>
                <w:del w:id="5553" w:author="Bailey, Colin (DFO/MPO)" w:date="2024-11-01T00:09:00Z"/>
                <w:rFonts w:cs="Arial"/>
                <w:b/>
                <w:bCs/>
                <w:color w:val="000000"/>
                <w:sz w:val="18"/>
                <w:szCs w:val="18"/>
              </w:rPr>
            </w:pPr>
            <w:del w:id="5554" w:author="Bailey, Colin (DFO/MPO)" w:date="2024-11-01T00:09:00Z">
              <w:r w:rsidRPr="003C067C" w:rsidDel="00D21B02">
                <w:rPr>
                  <w:rFonts w:cs="Arial"/>
                  <w:b/>
                  <w:bCs/>
                  <w:color w:val="000000"/>
                  <w:sz w:val="18"/>
                  <w:szCs w:val="18"/>
                </w:rPr>
                <w:delText>Test Fishery</w:delText>
              </w:r>
            </w:del>
          </w:p>
        </w:tc>
        <w:tc>
          <w:tcPr>
            <w:tcW w:w="840" w:type="dxa"/>
            <w:tcBorders>
              <w:top w:val="nil"/>
              <w:left w:val="nil"/>
              <w:bottom w:val="single" w:sz="8" w:space="0" w:color="auto"/>
              <w:right w:val="nil"/>
            </w:tcBorders>
            <w:shd w:val="clear" w:color="000000" w:fill="DDEBF7"/>
            <w:noWrap/>
            <w:vAlign w:val="bottom"/>
            <w:hideMark/>
          </w:tcPr>
          <w:p w14:paraId="7E3967FF" w14:textId="77DB07A0" w:rsidR="00B74121" w:rsidRPr="003C067C" w:rsidDel="00D21B02" w:rsidRDefault="00B74121">
            <w:pPr>
              <w:jc w:val="center"/>
              <w:rPr>
                <w:del w:id="5555" w:author="Bailey, Colin (DFO/MPO)" w:date="2024-11-01T00:09:00Z"/>
                <w:rFonts w:cs="Arial"/>
                <w:b/>
                <w:bCs/>
                <w:color w:val="000000"/>
                <w:sz w:val="18"/>
                <w:szCs w:val="18"/>
              </w:rPr>
            </w:pPr>
            <w:del w:id="5556" w:author="Bailey, Colin (DFO/MPO)" w:date="2024-11-01T00:09:00Z">
              <w:r w:rsidRPr="003C067C" w:rsidDel="00D21B02">
                <w:rPr>
                  <w:rFonts w:cs="Arial"/>
                  <w:b/>
                  <w:bCs/>
                  <w:color w:val="000000"/>
                  <w:sz w:val="18"/>
                  <w:szCs w:val="18"/>
                </w:rPr>
                <w:delText>0.10%</w:delText>
              </w:r>
            </w:del>
          </w:p>
        </w:tc>
        <w:tc>
          <w:tcPr>
            <w:tcW w:w="840" w:type="dxa"/>
            <w:tcBorders>
              <w:top w:val="nil"/>
              <w:left w:val="nil"/>
              <w:bottom w:val="single" w:sz="8" w:space="0" w:color="auto"/>
              <w:right w:val="nil"/>
            </w:tcBorders>
            <w:shd w:val="clear" w:color="000000" w:fill="DDEBF7"/>
            <w:noWrap/>
            <w:vAlign w:val="bottom"/>
            <w:hideMark/>
          </w:tcPr>
          <w:p w14:paraId="7B5795D9" w14:textId="7B5AA99C" w:rsidR="00B74121" w:rsidRPr="003C067C" w:rsidDel="00D21B02" w:rsidRDefault="00B74121">
            <w:pPr>
              <w:jc w:val="center"/>
              <w:rPr>
                <w:del w:id="5557" w:author="Bailey, Colin (DFO/MPO)" w:date="2024-11-01T00:09:00Z"/>
                <w:rFonts w:cs="Arial"/>
                <w:b/>
                <w:bCs/>
                <w:color w:val="000000"/>
                <w:sz w:val="18"/>
                <w:szCs w:val="18"/>
              </w:rPr>
            </w:pPr>
            <w:del w:id="5558" w:author="Bailey, Colin (DFO/MPO)" w:date="2024-11-01T00:09:00Z">
              <w:r w:rsidRPr="003C067C" w:rsidDel="00D21B02">
                <w:rPr>
                  <w:rFonts w:cs="Arial"/>
                  <w:b/>
                  <w:bCs/>
                  <w:color w:val="000000"/>
                  <w:sz w:val="18"/>
                  <w:szCs w:val="18"/>
                </w:rPr>
                <w:delText>0.20%</w:delText>
              </w:r>
            </w:del>
          </w:p>
        </w:tc>
        <w:tc>
          <w:tcPr>
            <w:tcW w:w="840" w:type="dxa"/>
            <w:tcBorders>
              <w:top w:val="nil"/>
              <w:left w:val="nil"/>
              <w:bottom w:val="single" w:sz="8" w:space="0" w:color="auto"/>
              <w:right w:val="nil"/>
            </w:tcBorders>
            <w:shd w:val="clear" w:color="000000" w:fill="DDEBF7"/>
            <w:noWrap/>
            <w:vAlign w:val="bottom"/>
            <w:hideMark/>
          </w:tcPr>
          <w:p w14:paraId="6A1C9B8B" w14:textId="3B79ACA4" w:rsidR="00B74121" w:rsidRPr="003C067C" w:rsidDel="00D21B02" w:rsidRDefault="00B74121">
            <w:pPr>
              <w:jc w:val="center"/>
              <w:rPr>
                <w:del w:id="5559" w:author="Bailey, Colin (DFO/MPO)" w:date="2024-11-01T00:09:00Z"/>
                <w:rFonts w:cs="Arial"/>
                <w:b/>
                <w:bCs/>
                <w:color w:val="000000"/>
                <w:sz w:val="18"/>
                <w:szCs w:val="18"/>
              </w:rPr>
            </w:pPr>
            <w:del w:id="5560" w:author="Bailey, Colin (DFO/MPO)" w:date="2024-11-01T00:09:00Z">
              <w:r w:rsidRPr="003C067C" w:rsidDel="00D21B02">
                <w:rPr>
                  <w:rFonts w:cs="Arial"/>
                  <w:b/>
                  <w:bCs/>
                  <w:color w:val="000000"/>
                  <w:sz w:val="18"/>
                  <w:szCs w:val="18"/>
                </w:rPr>
                <w:delText>0.00%</w:delText>
              </w:r>
            </w:del>
          </w:p>
        </w:tc>
        <w:tc>
          <w:tcPr>
            <w:tcW w:w="840" w:type="dxa"/>
            <w:tcBorders>
              <w:top w:val="nil"/>
              <w:left w:val="nil"/>
              <w:bottom w:val="single" w:sz="8" w:space="0" w:color="auto"/>
              <w:right w:val="nil"/>
            </w:tcBorders>
            <w:shd w:val="clear" w:color="000000" w:fill="DDEBF7"/>
            <w:noWrap/>
            <w:vAlign w:val="bottom"/>
            <w:hideMark/>
          </w:tcPr>
          <w:p w14:paraId="66880B1F" w14:textId="5E6AB66F" w:rsidR="00B74121" w:rsidRPr="003C067C" w:rsidDel="00D21B02" w:rsidRDefault="00B74121">
            <w:pPr>
              <w:jc w:val="center"/>
              <w:rPr>
                <w:del w:id="5561" w:author="Bailey, Colin (DFO/MPO)" w:date="2024-11-01T00:09:00Z"/>
                <w:rFonts w:cs="Arial"/>
                <w:b/>
                <w:bCs/>
                <w:color w:val="000000"/>
                <w:sz w:val="18"/>
                <w:szCs w:val="18"/>
              </w:rPr>
            </w:pPr>
            <w:del w:id="5562" w:author="Bailey, Colin (DFO/MPO)" w:date="2024-11-01T00:09:00Z">
              <w:r w:rsidRPr="003C067C" w:rsidDel="00D21B02">
                <w:rPr>
                  <w:rFonts w:cs="Arial"/>
                  <w:b/>
                  <w:bCs/>
                  <w:color w:val="000000"/>
                  <w:sz w:val="18"/>
                  <w:szCs w:val="18"/>
                </w:rPr>
                <w:delText>0.10%</w:delText>
              </w:r>
            </w:del>
          </w:p>
        </w:tc>
        <w:tc>
          <w:tcPr>
            <w:tcW w:w="980" w:type="dxa"/>
            <w:tcBorders>
              <w:top w:val="nil"/>
              <w:left w:val="nil"/>
              <w:bottom w:val="single" w:sz="8" w:space="0" w:color="auto"/>
              <w:right w:val="nil"/>
            </w:tcBorders>
            <w:shd w:val="clear" w:color="000000" w:fill="DDEBF7"/>
            <w:noWrap/>
            <w:vAlign w:val="bottom"/>
            <w:hideMark/>
          </w:tcPr>
          <w:p w14:paraId="0C1F861F" w14:textId="095AEECE" w:rsidR="00B74121" w:rsidRPr="003C067C" w:rsidDel="00D21B02" w:rsidRDefault="00B74121">
            <w:pPr>
              <w:jc w:val="center"/>
              <w:rPr>
                <w:del w:id="5563" w:author="Bailey, Colin (DFO/MPO)" w:date="2024-11-01T00:09:00Z"/>
                <w:rFonts w:cs="Arial"/>
                <w:b/>
                <w:bCs/>
                <w:color w:val="000000"/>
                <w:sz w:val="18"/>
                <w:szCs w:val="18"/>
              </w:rPr>
            </w:pPr>
            <w:del w:id="5564" w:author="Bailey, Colin (DFO/MPO)" w:date="2024-11-01T00:09:00Z">
              <w:r w:rsidRPr="003C067C" w:rsidDel="00D21B02">
                <w:rPr>
                  <w:rFonts w:cs="Arial"/>
                  <w:b/>
                  <w:bCs/>
                  <w:color w:val="000000"/>
                  <w:sz w:val="18"/>
                  <w:szCs w:val="18"/>
                </w:rPr>
                <w:delText>0.10%</w:delText>
              </w:r>
            </w:del>
          </w:p>
        </w:tc>
        <w:tc>
          <w:tcPr>
            <w:tcW w:w="980" w:type="dxa"/>
            <w:tcBorders>
              <w:top w:val="nil"/>
              <w:left w:val="nil"/>
              <w:bottom w:val="single" w:sz="8" w:space="0" w:color="auto"/>
              <w:right w:val="nil"/>
            </w:tcBorders>
            <w:shd w:val="clear" w:color="000000" w:fill="DDEBF7"/>
            <w:noWrap/>
            <w:vAlign w:val="bottom"/>
            <w:hideMark/>
          </w:tcPr>
          <w:p w14:paraId="30690F48" w14:textId="7D045E9F" w:rsidR="00B74121" w:rsidRPr="003C067C" w:rsidDel="00D21B02" w:rsidRDefault="00B74121">
            <w:pPr>
              <w:jc w:val="center"/>
              <w:rPr>
                <w:del w:id="5565" w:author="Bailey, Colin (DFO/MPO)" w:date="2024-11-01T00:09:00Z"/>
                <w:rFonts w:cs="Arial"/>
                <w:b/>
                <w:bCs/>
                <w:color w:val="000000"/>
                <w:sz w:val="18"/>
                <w:szCs w:val="18"/>
              </w:rPr>
            </w:pPr>
            <w:del w:id="5566" w:author="Bailey, Colin (DFO/MPO)" w:date="2024-11-01T00:09:00Z">
              <w:r w:rsidRPr="003C067C" w:rsidDel="00D21B02">
                <w:rPr>
                  <w:rFonts w:cs="Arial"/>
                  <w:b/>
                  <w:bCs/>
                  <w:color w:val="000000"/>
                  <w:sz w:val="18"/>
                  <w:szCs w:val="18"/>
                </w:rPr>
                <w:delText>0.10%</w:delText>
              </w:r>
            </w:del>
          </w:p>
        </w:tc>
        <w:tc>
          <w:tcPr>
            <w:tcW w:w="840" w:type="dxa"/>
            <w:tcBorders>
              <w:top w:val="nil"/>
              <w:left w:val="nil"/>
              <w:bottom w:val="single" w:sz="8" w:space="0" w:color="auto"/>
              <w:right w:val="nil"/>
            </w:tcBorders>
            <w:shd w:val="clear" w:color="000000" w:fill="DDEBF7"/>
            <w:noWrap/>
            <w:vAlign w:val="bottom"/>
            <w:hideMark/>
          </w:tcPr>
          <w:p w14:paraId="497C0397" w14:textId="7014D455" w:rsidR="00B74121" w:rsidRPr="003C067C" w:rsidDel="00D21B02" w:rsidRDefault="00B74121">
            <w:pPr>
              <w:jc w:val="center"/>
              <w:rPr>
                <w:del w:id="5567" w:author="Bailey, Colin (DFO/MPO)" w:date="2024-11-01T00:09:00Z"/>
                <w:rFonts w:cs="Arial"/>
                <w:b/>
                <w:bCs/>
                <w:color w:val="000000"/>
                <w:sz w:val="18"/>
                <w:szCs w:val="18"/>
              </w:rPr>
            </w:pPr>
            <w:del w:id="5568" w:author="Bailey, Colin (DFO/MPO)" w:date="2024-11-01T00:09:00Z">
              <w:r w:rsidRPr="003C067C" w:rsidDel="00D21B02">
                <w:rPr>
                  <w:rFonts w:cs="Arial"/>
                  <w:b/>
                  <w:bCs/>
                  <w:color w:val="000000"/>
                  <w:sz w:val="18"/>
                  <w:szCs w:val="18"/>
                </w:rPr>
                <w:delText>0.30%</w:delText>
              </w:r>
            </w:del>
          </w:p>
        </w:tc>
        <w:tc>
          <w:tcPr>
            <w:tcW w:w="840" w:type="dxa"/>
            <w:tcBorders>
              <w:top w:val="nil"/>
              <w:left w:val="nil"/>
              <w:bottom w:val="single" w:sz="8" w:space="0" w:color="auto"/>
              <w:right w:val="nil"/>
            </w:tcBorders>
            <w:shd w:val="clear" w:color="000000" w:fill="DDEBF7"/>
            <w:noWrap/>
            <w:vAlign w:val="bottom"/>
            <w:hideMark/>
          </w:tcPr>
          <w:p w14:paraId="35A287CE" w14:textId="4DC428F0" w:rsidR="00B74121" w:rsidRPr="003C067C" w:rsidDel="00D21B02" w:rsidRDefault="00B74121">
            <w:pPr>
              <w:jc w:val="center"/>
              <w:rPr>
                <w:del w:id="5569" w:author="Bailey, Colin (DFO/MPO)" w:date="2024-11-01T00:09:00Z"/>
                <w:rFonts w:cs="Arial"/>
                <w:b/>
                <w:bCs/>
                <w:color w:val="000000"/>
                <w:sz w:val="18"/>
                <w:szCs w:val="18"/>
              </w:rPr>
            </w:pPr>
            <w:del w:id="5570" w:author="Bailey, Colin (DFO/MPO)" w:date="2024-11-01T00:09:00Z">
              <w:r w:rsidRPr="003C067C" w:rsidDel="00D21B02">
                <w:rPr>
                  <w:rFonts w:cs="Arial"/>
                  <w:b/>
                  <w:bCs/>
                  <w:color w:val="000000"/>
                  <w:sz w:val="18"/>
                  <w:szCs w:val="18"/>
                </w:rPr>
                <w:delText>0.50%</w:delText>
              </w:r>
            </w:del>
          </w:p>
        </w:tc>
        <w:tc>
          <w:tcPr>
            <w:tcW w:w="840" w:type="dxa"/>
            <w:tcBorders>
              <w:top w:val="nil"/>
              <w:left w:val="nil"/>
              <w:bottom w:val="single" w:sz="8" w:space="0" w:color="auto"/>
              <w:right w:val="nil"/>
            </w:tcBorders>
            <w:shd w:val="clear" w:color="000000" w:fill="DDEBF7"/>
            <w:noWrap/>
            <w:vAlign w:val="bottom"/>
            <w:hideMark/>
          </w:tcPr>
          <w:p w14:paraId="3740BC68" w14:textId="71AEE67B" w:rsidR="00B74121" w:rsidRPr="003C067C" w:rsidDel="00D21B02" w:rsidRDefault="00B74121">
            <w:pPr>
              <w:jc w:val="center"/>
              <w:rPr>
                <w:del w:id="5571" w:author="Bailey, Colin (DFO/MPO)" w:date="2024-11-01T00:09:00Z"/>
                <w:rFonts w:cs="Arial"/>
                <w:b/>
                <w:bCs/>
                <w:color w:val="000000"/>
                <w:sz w:val="18"/>
                <w:szCs w:val="18"/>
              </w:rPr>
            </w:pPr>
            <w:del w:id="5572" w:author="Bailey, Colin (DFO/MPO)" w:date="2024-11-01T00:09:00Z">
              <w:r w:rsidRPr="003C067C" w:rsidDel="00D21B02">
                <w:rPr>
                  <w:rFonts w:cs="Arial"/>
                  <w:b/>
                  <w:bCs/>
                  <w:color w:val="000000"/>
                  <w:sz w:val="18"/>
                  <w:szCs w:val="18"/>
                </w:rPr>
                <w:delText>0.50%</w:delText>
              </w:r>
            </w:del>
          </w:p>
        </w:tc>
        <w:tc>
          <w:tcPr>
            <w:tcW w:w="840" w:type="dxa"/>
            <w:tcBorders>
              <w:top w:val="nil"/>
              <w:left w:val="nil"/>
              <w:bottom w:val="single" w:sz="8" w:space="0" w:color="auto"/>
              <w:right w:val="nil"/>
            </w:tcBorders>
            <w:shd w:val="clear" w:color="000000" w:fill="DDEBF7"/>
            <w:noWrap/>
            <w:vAlign w:val="bottom"/>
            <w:hideMark/>
          </w:tcPr>
          <w:p w14:paraId="4988C210" w14:textId="1C08A279" w:rsidR="00B74121" w:rsidRPr="003C067C" w:rsidDel="00D21B02" w:rsidRDefault="00B74121">
            <w:pPr>
              <w:jc w:val="center"/>
              <w:rPr>
                <w:del w:id="5573" w:author="Bailey, Colin (DFO/MPO)" w:date="2024-11-01T00:09:00Z"/>
                <w:rFonts w:cs="Arial"/>
                <w:b/>
                <w:bCs/>
                <w:color w:val="000000"/>
                <w:sz w:val="18"/>
                <w:szCs w:val="18"/>
              </w:rPr>
            </w:pPr>
            <w:del w:id="5574" w:author="Bailey, Colin (DFO/MPO)" w:date="2024-11-01T00:09:00Z">
              <w:r w:rsidRPr="003C067C" w:rsidDel="00D21B02">
                <w:rPr>
                  <w:rFonts w:cs="Arial"/>
                  <w:b/>
                  <w:bCs/>
                  <w:color w:val="000000"/>
                  <w:sz w:val="18"/>
                  <w:szCs w:val="18"/>
                </w:rPr>
                <w:delText>0.23%</w:delText>
              </w:r>
            </w:del>
          </w:p>
        </w:tc>
        <w:tc>
          <w:tcPr>
            <w:tcW w:w="840" w:type="dxa"/>
            <w:tcBorders>
              <w:top w:val="nil"/>
              <w:left w:val="nil"/>
              <w:bottom w:val="single" w:sz="8" w:space="0" w:color="auto"/>
              <w:right w:val="nil"/>
            </w:tcBorders>
            <w:shd w:val="clear" w:color="000000" w:fill="DDEBF7"/>
            <w:noWrap/>
            <w:vAlign w:val="bottom"/>
            <w:hideMark/>
          </w:tcPr>
          <w:p w14:paraId="1E89C950" w14:textId="4B864D85" w:rsidR="00B74121" w:rsidRPr="003C067C" w:rsidDel="00D21B02" w:rsidRDefault="00B74121">
            <w:pPr>
              <w:jc w:val="center"/>
              <w:rPr>
                <w:del w:id="5575" w:author="Bailey, Colin (DFO/MPO)" w:date="2024-11-01T00:09:00Z"/>
                <w:rFonts w:cs="Arial"/>
                <w:b/>
                <w:bCs/>
                <w:color w:val="000000"/>
                <w:sz w:val="18"/>
                <w:szCs w:val="18"/>
              </w:rPr>
            </w:pPr>
            <w:del w:id="5576" w:author="Bailey, Colin (DFO/MPO)" w:date="2024-11-01T00:09:00Z">
              <w:r w:rsidRPr="003C067C" w:rsidDel="00D21B02">
                <w:rPr>
                  <w:rFonts w:cs="Arial"/>
                  <w:b/>
                  <w:bCs/>
                  <w:color w:val="000000"/>
                  <w:sz w:val="18"/>
                  <w:szCs w:val="18"/>
                </w:rPr>
                <w:delText>0.16%</w:delText>
              </w:r>
            </w:del>
          </w:p>
        </w:tc>
        <w:tc>
          <w:tcPr>
            <w:tcW w:w="840" w:type="dxa"/>
            <w:tcBorders>
              <w:top w:val="nil"/>
              <w:left w:val="nil"/>
              <w:bottom w:val="single" w:sz="8" w:space="0" w:color="auto"/>
              <w:right w:val="nil"/>
            </w:tcBorders>
            <w:shd w:val="clear" w:color="000000" w:fill="DDEBF7"/>
            <w:noWrap/>
            <w:vAlign w:val="bottom"/>
            <w:hideMark/>
          </w:tcPr>
          <w:p w14:paraId="26FCD250" w14:textId="38F718B7" w:rsidR="00B74121" w:rsidRPr="003C067C" w:rsidDel="00D21B02" w:rsidRDefault="00B74121">
            <w:pPr>
              <w:jc w:val="center"/>
              <w:rPr>
                <w:del w:id="5577" w:author="Bailey, Colin (DFO/MPO)" w:date="2024-11-01T00:09:00Z"/>
                <w:rFonts w:cs="Arial"/>
                <w:b/>
                <w:bCs/>
                <w:color w:val="000000"/>
                <w:sz w:val="18"/>
                <w:szCs w:val="18"/>
              </w:rPr>
            </w:pPr>
            <w:del w:id="5578" w:author="Bailey, Colin (DFO/MPO)" w:date="2024-11-01T00:09:00Z">
              <w:r w:rsidRPr="003C067C" w:rsidDel="00D21B02">
                <w:rPr>
                  <w:rFonts w:cs="Arial"/>
                  <w:b/>
                  <w:bCs/>
                  <w:color w:val="000000"/>
                  <w:sz w:val="18"/>
                  <w:szCs w:val="18"/>
                </w:rPr>
                <w:delText>0.30%</w:delText>
              </w:r>
            </w:del>
          </w:p>
        </w:tc>
        <w:tc>
          <w:tcPr>
            <w:tcW w:w="840" w:type="dxa"/>
            <w:tcBorders>
              <w:top w:val="nil"/>
              <w:left w:val="nil"/>
              <w:bottom w:val="single" w:sz="8" w:space="0" w:color="auto"/>
              <w:right w:val="nil"/>
            </w:tcBorders>
            <w:shd w:val="clear" w:color="000000" w:fill="DDEBF7"/>
            <w:noWrap/>
            <w:vAlign w:val="bottom"/>
            <w:hideMark/>
          </w:tcPr>
          <w:p w14:paraId="4C1D0F25" w14:textId="7F433F34" w:rsidR="00B74121" w:rsidRPr="003C067C" w:rsidDel="00D21B02" w:rsidRDefault="00B74121">
            <w:pPr>
              <w:jc w:val="center"/>
              <w:rPr>
                <w:del w:id="5579" w:author="Bailey, Colin (DFO/MPO)" w:date="2024-11-01T00:09:00Z"/>
                <w:rFonts w:cs="Arial"/>
                <w:b/>
                <w:bCs/>
                <w:color w:val="000000"/>
                <w:sz w:val="18"/>
                <w:szCs w:val="18"/>
              </w:rPr>
            </w:pPr>
            <w:del w:id="5580" w:author="Bailey, Colin (DFO/MPO)" w:date="2024-11-01T00:09:00Z">
              <w:r w:rsidRPr="003C067C" w:rsidDel="00D21B02">
                <w:rPr>
                  <w:rFonts w:cs="Arial"/>
                  <w:b/>
                  <w:bCs/>
                  <w:color w:val="000000"/>
                  <w:sz w:val="18"/>
                  <w:szCs w:val="18"/>
                </w:rPr>
                <w:delText>0.92%</w:delText>
              </w:r>
            </w:del>
          </w:p>
        </w:tc>
      </w:tr>
    </w:tbl>
    <w:p w14:paraId="64C639AB" w14:textId="0FFAF992" w:rsidR="001E21BB" w:rsidRDefault="001E21BB" w:rsidP="001E21BB">
      <w:pPr>
        <w:pStyle w:val="Heading2"/>
        <w:rPr>
          <w:ins w:id="5581" w:author="Bailey, Colin (DFO/MPO)" w:date="2024-10-31T22:37:00Z"/>
        </w:rPr>
      </w:pPr>
      <w:ins w:id="5582" w:author="Bailey, Colin (DFO/MPO)" w:date="2024-10-31T22:37:00Z">
        <w:r>
          <w:t>Appendix 4: B</w:t>
        </w:r>
      </w:ins>
      <w:ins w:id="5583" w:author="Bailey, Colin (DFO/MPO)" w:date="2024-10-31T22:38:00Z">
        <w:r w:rsidR="00853E45">
          <w:t>ycatch</w:t>
        </w:r>
      </w:ins>
    </w:p>
    <w:p w14:paraId="6D17F7D9" w14:textId="7C0D9FEB" w:rsidR="00853E45" w:rsidRPr="00AD590B" w:rsidRDefault="00853E45" w:rsidP="00853E45">
      <w:pPr>
        <w:pStyle w:val="Caption-Table"/>
        <w:rPr>
          <w:ins w:id="5584" w:author="Bailey, Colin (DFO/MPO)" w:date="2024-10-31T22:38:00Z"/>
        </w:rPr>
      </w:pPr>
      <w:ins w:id="5585" w:author="Bailey, Colin (DFO/MPO)" w:date="2024-10-31T22:38:00Z">
        <w:r w:rsidRPr="00AD590B">
          <w:rPr>
            <w:b/>
            <w:bCs/>
          </w:rPr>
          <w:t xml:space="preserve">Table </w:t>
        </w:r>
        <w:r>
          <w:rPr>
            <w:b/>
            <w:bCs/>
          </w:rPr>
          <w:t>A4.0</w:t>
        </w:r>
        <w:r w:rsidRPr="00AD590B">
          <w:t xml:space="preserve">. Pacific Salmon bycatch within the Pacific Region groundfish trawl fishery in British Columbia. </w:t>
        </w:r>
      </w:ins>
    </w:p>
    <w:tbl>
      <w:tblPr>
        <w:tblW w:w="6698" w:type="dxa"/>
        <w:jc w:val="center"/>
        <w:tblLook w:val="04A0" w:firstRow="1" w:lastRow="0" w:firstColumn="1" w:lastColumn="0" w:noHBand="0" w:noVBand="1"/>
        <w:tblPrChange w:id="5586" w:author="Bailey, Colin (DFO/MPO)" w:date="2024-11-01T00:33:00Z">
          <w:tblPr>
            <w:tblW w:w="6698" w:type="dxa"/>
            <w:jc w:val="center"/>
            <w:tblLook w:val="04A0" w:firstRow="1" w:lastRow="0" w:firstColumn="1" w:lastColumn="0" w:noHBand="0" w:noVBand="1"/>
          </w:tblPr>
        </w:tblPrChange>
      </w:tblPr>
      <w:tblGrid>
        <w:gridCol w:w="706"/>
        <w:gridCol w:w="1454"/>
        <w:gridCol w:w="1838"/>
        <w:gridCol w:w="2700"/>
        <w:tblGridChange w:id="5587">
          <w:tblGrid>
            <w:gridCol w:w="706"/>
            <w:gridCol w:w="1454"/>
            <w:gridCol w:w="1838"/>
            <w:gridCol w:w="2700"/>
          </w:tblGrid>
        </w:tblGridChange>
      </w:tblGrid>
      <w:tr w:rsidR="00853E45" w:rsidRPr="00682CC1" w14:paraId="0C2D46B4" w14:textId="77777777" w:rsidTr="001F6EA8">
        <w:trPr>
          <w:trHeight w:val="300"/>
          <w:jc w:val="center"/>
          <w:ins w:id="5588" w:author="Bailey, Colin (DFO/MPO)" w:date="2024-10-31T22:38:00Z"/>
          <w:trPrChange w:id="5589" w:author="Bailey, Colin (DFO/MPO)" w:date="2024-11-01T00:33:00Z">
            <w:trPr>
              <w:trHeight w:val="300"/>
              <w:jc w:val="center"/>
            </w:trPr>
          </w:trPrChange>
        </w:trPr>
        <w:tc>
          <w:tcPr>
            <w:tcW w:w="706" w:type="dxa"/>
            <w:tcBorders>
              <w:top w:val="single" w:sz="4" w:space="0" w:color="auto"/>
              <w:bottom w:val="single" w:sz="4" w:space="0" w:color="auto"/>
            </w:tcBorders>
            <w:shd w:val="clear" w:color="auto" w:fill="auto"/>
            <w:noWrap/>
            <w:vAlign w:val="bottom"/>
            <w:hideMark/>
            <w:tcPrChange w:id="5590" w:author="Bailey, Colin (DFO/MPO)" w:date="2024-11-01T00:33:00Z">
              <w:tcPr>
                <w:tcW w:w="706" w:type="dxa"/>
                <w:tcBorders>
                  <w:top w:val="single" w:sz="4" w:space="0" w:color="auto"/>
                  <w:bottom w:val="single" w:sz="4" w:space="0" w:color="auto"/>
                </w:tcBorders>
                <w:shd w:val="clear" w:color="auto" w:fill="auto"/>
                <w:noWrap/>
                <w:vAlign w:val="center"/>
                <w:hideMark/>
              </w:tcPr>
            </w:tcPrChange>
          </w:tcPr>
          <w:p w14:paraId="4B8C2177" w14:textId="77777777" w:rsidR="00853E45" w:rsidRPr="00682CC1" w:rsidRDefault="00853E45">
            <w:pPr>
              <w:spacing w:before="120"/>
              <w:rPr>
                <w:ins w:id="5591" w:author="Bailey, Colin (DFO/MPO)" w:date="2024-10-31T22:38:00Z"/>
                <w:rFonts w:cs="Arial"/>
                <w:b/>
                <w:bCs/>
                <w:color w:val="000000"/>
                <w:sz w:val="20"/>
              </w:rPr>
              <w:pPrChange w:id="5592" w:author="Bailey, Colin (DFO/MPO)" w:date="2024-11-01T00:33:00Z">
                <w:pPr>
                  <w:spacing w:before="120"/>
                  <w:jc w:val="center"/>
                </w:pPr>
              </w:pPrChange>
            </w:pPr>
            <w:ins w:id="5593" w:author="Bailey, Colin (DFO/MPO)" w:date="2024-10-31T22:38:00Z">
              <w:r w:rsidRPr="00682CC1">
                <w:rPr>
                  <w:rFonts w:cs="Arial"/>
                  <w:b/>
                  <w:bCs/>
                  <w:color w:val="000000"/>
                  <w:sz w:val="20"/>
                </w:rPr>
                <w:t>Year</w:t>
              </w:r>
            </w:ins>
          </w:p>
        </w:tc>
        <w:tc>
          <w:tcPr>
            <w:tcW w:w="1454" w:type="dxa"/>
            <w:tcBorders>
              <w:top w:val="single" w:sz="4" w:space="0" w:color="auto"/>
              <w:bottom w:val="single" w:sz="4" w:space="0" w:color="auto"/>
            </w:tcBorders>
            <w:shd w:val="clear" w:color="auto" w:fill="auto"/>
            <w:noWrap/>
            <w:vAlign w:val="bottom"/>
            <w:hideMark/>
            <w:tcPrChange w:id="5594" w:author="Bailey, Colin (DFO/MPO)" w:date="2024-11-01T00:33:00Z">
              <w:tcPr>
                <w:tcW w:w="1454" w:type="dxa"/>
                <w:tcBorders>
                  <w:top w:val="single" w:sz="4" w:space="0" w:color="auto"/>
                  <w:bottom w:val="single" w:sz="4" w:space="0" w:color="auto"/>
                </w:tcBorders>
                <w:shd w:val="clear" w:color="auto" w:fill="auto"/>
                <w:noWrap/>
                <w:vAlign w:val="center"/>
                <w:hideMark/>
              </w:tcPr>
            </w:tcPrChange>
          </w:tcPr>
          <w:p w14:paraId="59EC9FC8" w14:textId="77777777" w:rsidR="00853E45" w:rsidRPr="00682CC1" w:rsidRDefault="00853E45">
            <w:pPr>
              <w:spacing w:before="120"/>
              <w:jc w:val="right"/>
              <w:rPr>
                <w:ins w:id="5595" w:author="Bailey, Colin (DFO/MPO)" w:date="2024-10-31T22:38:00Z"/>
                <w:rFonts w:cs="Arial"/>
                <w:b/>
                <w:bCs/>
                <w:color w:val="000000"/>
                <w:sz w:val="20"/>
              </w:rPr>
              <w:pPrChange w:id="5596" w:author="Bailey, Colin (DFO/MPO)" w:date="2024-10-31T23:59:00Z">
                <w:pPr>
                  <w:spacing w:before="120"/>
                  <w:jc w:val="center"/>
                </w:pPr>
              </w:pPrChange>
            </w:pPr>
            <w:ins w:id="5597" w:author="Bailey, Colin (DFO/MPO)" w:date="2024-10-31T22:38:00Z">
              <w:r w:rsidRPr="00682CC1">
                <w:rPr>
                  <w:rFonts w:cs="Arial"/>
                  <w:b/>
                  <w:bCs/>
                  <w:color w:val="000000"/>
                  <w:sz w:val="20"/>
                </w:rPr>
                <w:t>Coho catch</w:t>
              </w:r>
            </w:ins>
          </w:p>
        </w:tc>
        <w:tc>
          <w:tcPr>
            <w:tcW w:w="1838" w:type="dxa"/>
            <w:tcBorders>
              <w:top w:val="single" w:sz="4" w:space="0" w:color="auto"/>
              <w:bottom w:val="single" w:sz="4" w:space="0" w:color="auto"/>
            </w:tcBorders>
            <w:shd w:val="clear" w:color="auto" w:fill="auto"/>
            <w:noWrap/>
            <w:vAlign w:val="bottom"/>
            <w:hideMark/>
            <w:tcPrChange w:id="5598" w:author="Bailey, Colin (DFO/MPO)" w:date="2024-11-01T00:33:00Z">
              <w:tcPr>
                <w:tcW w:w="1838" w:type="dxa"/>
                <w:tcBorders>
                  <w:top w:val="single" w:sz="4" w:space="0" w:color="auto"/>
                  <w:bottom w:val="single" w:sz="4" w:space="0" w:color="auto"/>
                </w:tcBorders>
                <w:shd w:val="clear" w:color="auto" w:fill="auto"/>
                <w:noWrap/>
                <w:vAlign w:val="center"/>
                <w:hideMark/>
              </w:tcPr>
            </w:tcPrChange>
          </w:tcPr>
          <w:p w14:paraId="65BA956B" w14:textId="77777777" w:rsidR="00853E45" w:rsidRPr="00682CC1" w:rsidRDefault="00853E45">
            <w:pPr>
              <w:spacing w:before="120"/>
              <w:jc w:val="right"/>
              <w:rPr>
                <w:ins w:id="5599" w:author="Bailey, Colin (DFO/MPO)" w:date="2024-10-31T22:38:00Z"/>
                <w:rFonts w:cs="Arial"/>
                <w:b/>
                <w:bCs/>
                <w:color w:val="000000"/>
                <w:sz w:val="20"/>
              </w:rPr>
              <w:pPrChange w:id="5600" w:author="Bailey, Colin (DFO/MPO)" w:date="2024-11-01T00:18:00Z">
                <w:pPr>
                  <w:spacing w:before="120"/>
                  <w:jc w:val="center"/>
                </w:pPr>
              </w:pPrChange>
            </w:pPr>
            <w:ins w:id="5601" w:author="Bailey, Colin (DFO/MPO)" w:date="2024-10-31T22:38:00Z">
              <w:r w:rsidRPr="0CE11F81">
                <w:rPr>
                  <w:rFonts w:cs="Arial"/>
                  <w:b/>
                  <w:color w:val="000000" w:themeColor="text1"/>
                  <w:sz w:val="20"/>
                </w:rPr>
                <w:t xml:space="preserve">Total salmon </w:t>
              </w:r>
              <w:commentRangeStart w:id="5602"/>
              <w:r w:rsidRPr="0CE11F81">
                <w:rPr>
                  <w:rFonts w:cs="Arial"/>
                  <w:b/>
                  <w:color w:val="000000" w:themeColor="text1"/>
                  <w:sz w:val="20"/>
                </w:rPr>
                <w:t>catch</w:t>
              </w:r>
              <w:commentRangeEnd w:id="5602"/>
              <w:r>
                <w:rPr>
                  <w:rStyle w:val="CommentReference"/>
                </w:rPr>
                <w:commentReference w:id="5602"/>
              </w:r>
              <w:r>
                <w:rPr>
                  <w:rFonts w:cs="Arial"/>
                  <w:b/>
                  <w:color w:val="000000" w:themeColor="text1"/>
                  <w:sz w:val="20"/>
                </w:rPr>
                <w:t xml:space="preserve"> abundance</w:t>
              </w:r>
            </w:ins>
          </w:p>
        </w:tc>
        <w:tc>
          <w:tcPr>
            <w:tcW w:w="2700" w:type="dxa"/>
            <w:tcBorders>
              <w:top w:val="single" w:sz="4" w:space="0" w:color="auto"/>
              <w:bottom w:val="single" w:sz="4" w:space="0" w:color="auto"/>
            </w:tcBorders>
            <w:shd w:val="clear" w:color="auto" w:fill="auto"/>
            <w:noWrap/>
            <w:vAlign w:val="center"/>
            <w:hideMark/>
            <w:tcPrChange w:id="5603" w:author="Bailey, Colin (DFO/MPO)" w:date="2024-11-01T00:33:00Z">
              <w:tcPr>
                <w:tcW w:w="2700" w:type="dxa"/>
                <w:tcBorders>
                  <w:top w:val="single" w:sz="4" w:space="0" w:color="auto"/>
                  <w:bottom w:val="single" w:sz="4" w:space="0" w:color="auto"/>
                </w:tcBorders>
                <w:shd w:val="clear" w:color="auto" w:fill="auto"/>
                <w:noWrap/>
                <w:vAlign w:val="center"/>
                <w:hideMark/>
              </w:tcPr>
            </w:tcPrChange>
          </w:tcPr>
          <w:p w14:paraId="42031AF0" w14:textId="77777777" w:rsidR="00853E45" w:rsidRPr="00682CC1" w:rsidRDefault="00853E45" w:rsidP="00A7396A">
            <w:pPr>
              <w:spacing w:before="120"/>
              <w:jc w:val="center"/>
              <w:rPr>
                <w:ins w:id="5604" w:author="Bailey, Colin (DFO/MPO)" w:date="2024-10-31T22:38:00Z"/>
                <w:rFonts w:cs="Arial"/>
                <w:b/>
                <w:bCs/>
                <w:color w:val="000000"/>
                <w:sz w:val="20"/>
              </w:rPr>
            </w:pPr>
            <w:ins w:id="5605" w:author="Bailey, Colin (DFO/MPO)" w:date="2024-10-31T22:38:00Z">
              <w:r w:rsidRPr="00682CC1">
                <w:rPr>
                  <w:rFonts w:cs="Arial"/>
                  <w:b/>
                  <w:bCs/>
                  <w:color w:val="000000"/>
                  <w:sz w:val="20"/>
                </w:rPr>
                <w:t>Unidentified salmon catch</w:t>
              </w:r>
            </w:ins>
          </w:p>
        </w:tc>
      </w:tr>
      <w:tr w:rsidR="00853E45" w:rsidRPr="00682CC1" w14:paraId="11D0F4E7" w14:textId="77777777" w:rsidTr="00A7396A">
        <w:trPr>
          <w:trHeight w:val="300"/>
          <w:jc w:val="center"/>
          <w:ins w:id="5606" w:author="Bailey, Colin (DFO/MPO)" w:date="2024-10-31T22:38:00Z"/>
        </w:trPr>
        <w:tc>
          <w:tcPr>
            <w:tcW w:w="706" w:type="dxa"/>
            <w:tcBorders>
              <w:top w:val="single" w:sz="4" w:space="0" w:color="auto"/>
            </w:tcBorders>
            <w:shd w:val="clear" w:color="auto" w:fill="auto"/>
            <w:noWrap/>
            <w:vAlign w:val="bottom"/>
            <w:hideMark/>
          </w:tcPr>
          <w:p w14:paraId="3FFE0EE1" w14:textId="77777777" w:rsidR="00853E45" w:rsidRPr="00682CC1" w:rsidRDefault="00853E45" w:rsidP="00A7396A">
            <w:pPr>
              <w:spacing w:before="120"/>
              <w:jc w:val="center"/>
              <w:rPr>
                <w:ins w:id="5607" w:author="Bailey, Colin (DFO/MPO)" w:date="2024-10-31T22:38:00Z"/>
                <w:rFonts w:cs="Arial"/>
                <w:color w:val="000000"/>
                <w:sz w:val="20"/>
              </w:rPr>
            </w:pPr>
            <w:ins w:id="5608" w:author="Bailey, Colin (DFO/MPO)" w:date="2024-10-31T22:38:00Z">
              <w:r w:rsidRPr="00682CC1">
                <w:rPr>
                  <w:rFonts w:cs="Arial"/>
                  <w:color w:val="000000"/>
                  <w:sz w:val="20"/>
                </w:rPr>
                <w:t>2008</w:t>
              </w:r>
            </w:ins>
          </w:p>
        </w:tc>
        <w:tc>
          <w:tcPr>
            <w:tcW w:w="1454" w:type="dxa"/>
            <w:tcBorders>
              <w:top w:val="single" w:sz="4" w:space="0" w:color="auto"/>
            </w:tcBorders>
            <w:shd w:val="clear" w:color="auto" w:fill="auto"/>
            <w:noWrap/>
            <w:vAlign w:val="bottom"/>
            <w:hideMark/>
          </w:tcPr>
          <w:p w14:paraId="108D9D04" w14:textId="77777777" w:rsidR="00853E45" w:rsidRPr="00682CC1" w:rsidRDefault="00853E45" w:rsidP="00A7396A">
            <w:pPr>
              <w:spacing w:before="120"/>
              <w:jc w:val="center"/>
              <w:rPr>
                <w:ins w:id="5609" w:author="Bailey, Colin (DFO/MPO)" w:date="2024-10-31T22:38:00Z"/>
                <w:rFonts w:cs="Arial"/>
                <w:color w:val="000000"/>
                <w:sz w:val="20"/>
              </w:rPr>
            </w:pPr>
            <w:ins w:id="5610" w:author="Bailey, Colin (DFO/MPO)" w:date="2024-10-31T22:38:00Z">
              <w:r w:rsidRPr="00682CC1">
                <w:rPr>
                  <w:rFonts w:cs="Arial"/>
                  <w:color w:val="000000"/>
                  <w:sz w:val="20"/>
                </w:rPr>
                <w:t>26</w:t>
              </w:r>
            </w:ins>
          </w:p>
        </w:tc>
        <w:tc>
          <w:tcPr>
            <w:tcW w:w="1838" w:type="dxa"/>
            <w:tcBorders>
              <w:top w:val="single" w:sz="4" w:space="0" w:color="auto"/>
            </w:tcBorders>
            <w:shd w:val="clear" w:color="auto" w:fill="auto"/>
            <w:noWrap/>
            <w:vAlign w:val="bottom"/>
            <w:hideMark/>
          </w:tcPr>
          <w:p w14:paraId="23CD5CAD" w14:textId="77777777" w:rsidR="00853E45" w:rsidRPr="00682CC1" w:rsidRDefault="00853E45" w:rsidP="00A7396A">
            <w:pPr>
              <w:spacing w:before="120"/>
              <w:jc w:val="center"/>
              <w:rPr>
                <w:ins w:id="5611" w:author="Bailey, Colin (DFO/MPO)" w:date="2024-10-31T22:38:00Z"/>
                <w:rFonts w:cs="Arial"/>
                <w:color w:val="000000"/>
                <w:sz w:val="20"/>
              </w:rPr>
            </w:pPr>
            <w:ins w:id="5612" w:author="Bailey, Colin (DFO/MPO)" w:date="2024-10-31T22:38:00Z">
              <w:r w:rsidRPr="00682CC1">
                <w:rPr>
                  <w:rFonts w:cs="Arial"/>
                  <w:color w:val="000000"/>
                  <w:sz w:val="20"/>
                </w:rPr>
                <w:t>3,209</w:t>
              </w:r>
            </w:ins>
          </w:p>
        </w:tc>
        <w:tc>
          <w:tcPr>
            <w:tcW w:w="2700" w:type="dxa"/>
            <w:tcBorders>
              <w:top w:val="single" w:sz="4" w:space="0" w:color="auto"/>
            </w:tcBorders>
            <w:shd w:val="clear" w:color="auto" w:fill="auto"/>
            <w:noWrap/>
            <w:vAlign w:val="bottom"/>
            <w:hideMark/>
          </w:tcPr>
          <w:p w14:paraId="1869117F" w14:textId="77777777" w:rsidR="00853E45" w:rsidRPr="00682CC1" w:rsidRDefault="00853E45" w:rsidP="00A7396A">
            <w:pPr>
              <w:spacing w:before="120"/>
              <w:jc w:val="center"/>
              <w:rPr>
                <w:ins w:id="5613" w:author="Bailey, Colin (DFO/MPO)" w:date="2024-10-31T22:38:00Z"/>
                <w:rFonts w:cs="Arial"/>
                <w:color w:val="000000"/>
                <w:sz w:val="20"/>
              </w:rPr>
            </w:pPr>
            <w:ins w:id="5614" w:author="Bailey, Colin (DFO/MPO)" w:date="2024-10-31T22:38:00Z">
              <w:r w:rsidRPr="00682CC1">
                <w:rPr>
                  <w:rFonts w:cs="Arial"/>
                  <w:color w:val="000000"/>
                  <w:sz w:val="20"/>
                </w:rPr>
                <w:t>102</w:t>
              </w:r>
            </w:ins>
          </w:p>
        </w:tc>
      </w:tr>
      <w:tr w:rsidR="00853E45" w:rsidRPr="00682CC1" w14:paraId="1FCF7703" w14:textId="77777777" w:rsidTr="00A7396A">
        <w:trPr>
          <w:trHeight w:val="300"/>
          <w:jc w:val="center"/>
          <w:ins w:id="5615" w:author="Bailey, Colin (DFO/MPO)" w:date="2024-10-31T22:38:00Z"/>
        </w:trPr>
        <w:tc>
          <w:tcPr>
            <w:tcW w:w="706" w:type="dxa"/>
            <w:shd w:val="clear" w:color="auto" w:fill="auto"/>
            <w:noWrap/>
            <w:vAlign w:val="bottom"/>
            <w:hideMark/>
          </w:tcPr>
          <w:p w14:paraId="18500B80" w14:textId="77777777" w:rsidR="00853E45" w:rsidRPr="00682CC1" w:rsidRDefault="00853E45" w:rsidP="00A7396A">
            <w:pPr>
              <w:spacing w:before="120"/>
              <w:jc w:val="center"/>
              <w:rPr>
                <w:ins w:id="5616" w:author="Bailey, Colin (DFO/MPO)" w:date="2024-10-31T22:38:00Z"/>
                <w:rFonts w:cs="Arial"/>
                <w:color w:val="000000"/>
                <w:sz w:val="20"/>
              </w:rPr>
            </w:pPr>
            <w:ins w:id="5617" w:author="Bailey, Colin (DFO/MPO)" w:date="2024-10-31T22:38:00Z">
              <w:r w:rsidRPr="00682CC1">
                <w:rPr>
                  <w:rFonts w:cs="Arial"/>
                  <w:color w:val="000000"/>
                  <w:sz w:val="20"/>
                </w:rPr>
                <w:t>2009</w:t>
              </w:r>
            </w:ins>
          </w:p>
        </w:tc>
        <w:tc>
          <w:tcPr>
            <w:tcW w:w="1454" w:type="dxa"/>
            <w:shd w:val="clear" w:color="auto" w:fill="auto"/>
            <w:noWrap/>
            <w:vAlign w:val="bottom"/>
            <w:hideMark/>
          </w:tcPr>
          <w:p w14:paraId="51D5EF36" w14:textId="77777777" w:rsidR="00853E45" w:rsidRPr="00682CC1" w:rsidRDefault="00853E45" w:rsidP="00A7396A">
            <w:pPr>
              <w:spacing w:before="120"/>
              <w:jc w:val="center"/>
              <w:rPr>
                <w:ins w:id="5618" w:author="Bailey, Colin (DFO/MPO)" w:date="2024-10-31T22:38:00Z"/>
                <w:rFonts w:cs="Arial"/>
                <w:color w:val="000000"/>
                <w:sz w:val="20"/>
              </w:rPr>
            </w:pPr>
            <w:ins w:id="5619" w:author="Bailey, Colin (DFO/MPO)" w:date="2024-10-31T22:38:00Z">
              <w:r w:rsidRPr="00682CC1">
                <w:rPr>
                  <w:rFonts w:cs="Arial"/>
                  <w:color w:val="000000"/>
                  <w:sz w:val="20"/>
                </w:rPr>
                <w:t>121</w:t>
              </w:r>
            </w:ins>
          </w:p>
        </w:tc>
        <w:tc>
          <w:tcPr>
            <w:tcW w:w="1838" w:type="dxa"/>
            <w:shd w:val="clear" w:color="auto" w:fill="auto"/>
            <w:noWrap/>
            <w:vAlign w:val="bottom"/>
            <w:hideMark/>
          </w:tcPr>
          <w:p w14:paraId="1746CFEC" w14:textId="77777777" w:rsidR="00853E45" w:rsidRPr="00682CC1" w:rsidRDefault="00853E45" w:rsidP="00A7396A">
            <w:pPr>
              <w:spacing w:before="120"/>
              <w:jc w:val="center"/>
              <w:rPr>
                <w:ins w:id="5620" w:author="Bailey, Colin (DFO/MPO)" w:date="2024-10-31T22:38:00Z"/>
                <w:rFonts w:cs="Arial"/>
                <w:color w:val="000000"/>
                <w:sz w:val="20"/>
              </w:rPr>
            </w:pPr>
            <w:ins w:id="5621" w:author="Bailey, Colin (DFO/MPO)" w:date="2024-10-31T22:38:00Z">
              <w:r w:rsidRPr="00682CC1">
                <w:rPr>
                  <w:rFonts w:cs="Arial"/>
                  <w:color w:val="000000"/>
                  <w:sz w:val="20"/>
                </w:rPr>
                <w:t>9,646</w:t>
              </w:r>
            </w:ins>
          </w:p>
        </w:tc>
        <w:tc>
          <w:tcPr>
            <w:tcW w:w="2700" w:type="dxa"/>
            <w:shd w:val="clear" w:color="auto" w:fill="auto"/>
            <w:noWrap/>
            <w:vAlign w:val="bottom"/>
            <w:hideMark/>
          </w:tcPr>
          <w:p w14:paraId="12A35A64" w14:textId="77777777" w:rsidR="00853E45" w:rsidRPr="00682CC1" w:rsidRDefault="00853E45" w:rsidP="00A7396A">
            <w:pPr>
              <w:spacing w:before="120"/>
              <w:jc w:val="center"/>
              <w:rPr>
                <w:ins w:id="5622" w:author="Bailey, Colin (DFO/MPO)" w:date="2024-10-31T22:38:00Z"/>
                <w:rFonts w:cs="Arial"/>
                <w:color w:val="000000"/>
                <w:sz w:val="20"/>
              </w:rPr>
            </w:pPr>
            <w:ins w:id="5623" w:author="Bailey, Colin (DFO/MPO)" w:date="2024-10-31T22:38:00Z">
              <w:r w:rsidRPr="00682CC1">
                <w:rPr>
                  <w:rFonts w:cs="Arial"/>
                  <w:color w:val="000000"/>
                  <w:sz w:val="20"/>
                </w:rPr>
                <w:t>83</w:t>
              </w:r>
            </w:ins>
          </w:p>
        </w:tc>
      </w:tr>
      <w:tr w:rsidR="00853E45" w:rsidRPr="00682CC1" w14:paraId="6D3CBF3C" w14:textId="77777777" w:rsidTr="00A7396A">
        <w:trPr>
          <w:trHeight w:val="300"/>
          <w:jc w:val="center"/>
          <w:ins w:id="5624" w:author="Bailey, Colin (DFO/MPO)" w:date="2024-10-31T22:38:00Z"/>
        </w:trPr>
        <w:tc>
          <w:tcPr>
            <w:tcW w:w="706" w:type="dxa"/>
            <w:shd w:val="clear" w:color="auto" w:fill="auto"/>
            <w:noWrap/>
            <w:vAlign w:val="bottom"/>
            <w:hideMark/>
          </w:tcPr>
          <w:p w14:paraId="751568E8" w14:textId="77777777" w:rsidR="00853E45" w:rsidRPr="00682CC1" w:rsidRDefault="00853E45" w:rsidP="00A7396A">
            <w:pPr>
              <w:spacing w:before="120"/>
              <w:jc w:val="center"/>
              <w:rPr>
                <w:ins w:id="5625" w:author="Bailey, Colin (DFO/MPO)" w:date="2024-10-31T22:38:00Z"/>
                <w:rFonts w:cs="Arial"/>
                <w:color w:val="000000"/>
                <w:sz w:val="20"/>
              </w:rPr>
            </w:pPr>
            <w:ins w:id="5626" w:author="Bailey, Colin (DFO/MPO)" w:date="2024-10-31T22:38:00Z">
              <w:r w:rsidRPr="00682CC1">
                <w:rPr>
                  <w:rFonts w:cs="Arial"/>
                  <w:color w:val="000000"/>
                  <w:sz w:val="20"/>
                </w:rPr>
                <w:t>2010</w:t>
              </w:r>
            </w:ins>
          </w:p>
        </w:tc>
        <w:tc>
          <w:tcPr>
            <w:tcW w:w="1454" w:type="dxa"/>
            <w:shd w:val="clear" w:color="auto" w:fill="auto"/>
            <w:noWrap/>
            <w:vAlign w:val="bottom"/>
            <w:hideMark/>
          </w:tcPr>
          <w:p w14:paraId="51667CAC" w14:textId="77777777" w:rsidR="00853E45" w:rsidRPr="00682CC1" w:rsidRDefault="00853E45" w:rsidP="00A7396A">
            <w:pPr>
              <w:spacing w:before="120"/>
              <w:jc w:val="center"/>
              <w:rPr>
                <w:ins w:id="5627" w:author="Bailey, Colin (DFO/MPO)" w:date="2024-10-31T22:38:00Z"/>
                <w:rFonts w:cs="Arial"/>
                <w:color w:val="000000"/>
                <w:sz w:val="20"/>
              </w:rPr>
            </w:pPr>
            <w:ins w:id="5628" w:author="Bailey, Colin (DFO/MPO)" w:date="2024-10-31T22:38:00Z">
              <w:r w:rsidRPr="00682CC1">
                <w:rPr>
                  <w:rFonts w:cs="Arial"/>
                  <w:color w:val="000000"/>
                  <w:sz w:val="20"/>
                </w:rPr>
                <w:t>65</w:t>
              </w:r>
            </w:ins>
          </w:p>
        </w:tc>
        <w:tc>
          <w:tcPr>
            <w:tcW w:w="1838" w:type="dxa"/>
            <w:shd w:val="clear" w:color="auto" w:fill="auto"/>
            <w:noWrap/>
            <w:vAlign w:val="bottom"/>
            <w:hideMark/>
          </w:tcPr>
          <w:p w14:paraId="63C9BE01" w14:textId="77777777" w:rsidR="00853E45" w:rsidRPr="00682CC1" w:rsidRDefault="00853E45" w:rsidP="00A7396A">
            <w:pPr>
              <w:spacing w:before="120"/>
              <w:jc w:val="center"/>
              <w:rPr>
                <w:ins w:id="5629" w:author="Bailey, Colin (DFO/MPO)" w:date="2024-10-31T22:38:00Z"/>
                <w:rFonts w:cs="Arial"/>
                <w:color w:val="000000"/>
                <w:sz w:val="20"/>
              </w:rPr>
            </w:pPr>
            <w:ins w:id="5630" w:author="Bailey, Colin (DFO/MPO)" w:date="2024-10-31T22:38:00Z">
              <w:r w:rsidRPr="00682CC1">
                <w:rPr>
                  <w:rFonts w:cs="Arial"/>
                  <w:color w:val="000000"/>
                  <w:sz w:val="20"/>
                </w:rPr>
                <w:t>7,582</w:t>
              </w:r>
            </w:ins>
          </w:p>
        </w:tc>
        <w:tc>
          <w:tcPr>
            <w:tcW w:w="2700" w:type="dxa"/>
            <w:shd w:val="clear" w:color="auto" w:fill="auto"/>
            <w:noWrap/>
            <w:vAlign w:val="bottom"/>
            <w:hideMark/>
          </w:tcPr>
          <w:p w14:paraId="4D8B1F4E" w14:textId="77777777" w:rsidR="00853E45" w:rsidRPr="00682CC1" w:rsidRDefault="00853E45" w:rsidP="00A7396A">
            <w:pPr>
              <w:spacing w:before="120"/>
              <w:jc w:val="center"/>
              <w:rPr>
                <w:ins w:id="5631" w:author="Bailey, Colin (DFO/MPO)" w:date="2024-10-31T22:38:00Z"/>
                <w:rFonts w:cs="Arial"/>
                <w:color w:val="000000"/>
                <w:sz w:val="20"/>
              </w:rPr>
            </w:pPr>
            <w:ins w:id="5632" w:author="Bailey, Colin (DFO/MPO)" w:date="2024-10-31T22:38:00Z">
              <w:r w:rsidRPr="00682CC1">
                <w:rPr>
                  <w:rFonts w:cs="Arial"/>
                  <w:color w:val="000000"/>
                  <w:sz w:val="20"/>
                </w:rPr>
                <w:t>151</w:t>
              </w:r>
            </w:ins>
          </w:p>
        </w:tc>
      </w:tr>
      <w:tr w:rsidR="00853E45" w:rsidRPr="00682CC1" w14:paraId="6C9C5710" w14:textId="77777777" w:rsidTr="00A7396A">
        <w:trPr>
          <w:trHeight w:val="300"/>
          <w:jc w:val="center"/>
          <w:ins w:id="5633" w:author="Bailey, Colin (DFO/MPO)" w:date="2024-10-31T22:38:00Z"/>
        </w:trPr>
        <w:tc>
          <w:tcPr>
            <w:tcW w:w="706" w:type="dxa"/>
            <w:shd w:val="clear" w:color="auto" w:fill="auto"/>
            <w:noWrap/>
            <w:vAlign w:val="bottom"/>
            <w:hideMark/>
          </w:tcPr>
          <w:p w14:paraId="4E816113" w14:textId="77777777" w:rsidR="00853E45" w:rsidRPr="00682CC1" w:rsidRDefault="00853E45" w:rsidP="00A7396A">
            <w:pPr>
              <w:spacing w:before="120"/>
              <w:jc w:val="center"/>
              <w:rPr>
                <w:ins w:id="5634" w:author="Bailey, Colin (DFO/MPO)" w:date="2024-10-31T22:38:00Z"/>
                <w:rFonts w:cs="Arial"/>
                <w:color w:val="000000"/>
                <w:sz w:val="20"/>
              </w:rPr>
            </w:pPr>
            <w:ins w:id="5635" w:author="Bailey, Colin (DFO/MPO)" w:date="2024-10-31T22:38:00Z">
              <w:r w:rsidRPr="00682CC1">
                <w:rPr>
                  <w:rFonts w:cs="Arial"/>
                  <w:color w:val="000000"/>
                  <w:sz w:val="20"/>
                </w:rPr>
                <w:t>2011</w:t>
              </w:r>
            </w:ins>
          </w:p>
        </w:tc>
        <w:tc>
          <w:tcPr>
            <w:tcW w:w="1454" w:type="dxa"/>
            <w:shd w:val="clear" w:color="auto" w:fill="auto"/>
            <w:noWrap/>
            <w:vAlign w:val="bottom"/>
            <w:hideMark/>
          </w:tcPr>
          <w:p w14:paraId="5475EE8B" w14:textId="77777777" w:rsidR="00853E45" w:rsidRPr="00682CC1" w:rsidRDefault="00853E45" w:rsidP="00A7396A">
            <w:pPr>
              <w:spacing w:before="120"/>
              <w:jc w:val="center"/>
              <w:rPr>
                <w:ins w:id="5636" w:author="Bailey, Colin (DFO/MPO)" w:date="2024-10-31T22:38:00Z"/>
                <w:rFonts w:cs="Arial"/>
                <w:color w:val="000000"/>
                <w:sz w:val="20"/>
              </w:rPr>
            </w:pPr>
            <w:ins w:id="5637" w:author="Bailey, Colin (DFO/MPO)" w:date="2024-10-31T22:38:00Z">
              <w:r w:rsidRPr="00682CC1">
                <w:rPr>
                  <w:rFonts w:cs="Arial"/>
                  <w:color w:val="000000"/>
                  <w:sz w:val="20"/>
                </w:rPr>
                <w:t>242</w:t>
              </w:r>
            </w:ins>
          </w:p>
        </w:tc>
        <w:tc>
          <w:tcPr>
            <w:tcW w:w="1838" w:type="dxa"/>
            <w:shd w:val="clear" w:color="auto" w:fill="auto"/>
            <w:noWrap/>
            <w:vAlign w:val="bottom"/>
            <w:hideMark/>
          </w:tcPr>
          <w:p w14:paraId="4B4D1FC4" w14:textId="77777777" w:rsidR="00853E45" w:rsidRPr="00682CC1" w:rsidRDefault="00853E45" w:rsidP="00A7396A">
            <w:pPr>
              <w:spacing w:before="120"/>
              <w:jc w:val="center"/>
              <w:rPr>
                <w:ins w:id="5638" w:author="Bailey, Colin (DFO/MPO)" w:date="2024-10-31T22:38:00Z"/>
                <w:rFonts w:cs="Arial"/>
                <w:color w:val="000000"/>
                <w:sz w:val="20"/>
              </w:rPr>
            </w:pPr>
            <w:ins w:id="5639" w:author="Bailey, Colin (DFO/MPO)" w:date="2024-10-31T22:38:00Z">
              <w:r w:rsidRPr="00682CC1">
                <w:rPr>
                  <w:rFonts w:cs="Arial"/>
                  <w:color w:val="000000"/>
                  <w:sz w:val="20"/>
                </w:rPr>
                <w:t>11,081</w:t>
              </w:r>
            </w:ins>
          </w:p>
        </w:tc>
        <w:tc>
          <w:tcPr>
            <w:tcW w:w="2700" w:type="dxa"/>
            <w:shd w:val="clear" w:color="auto" w:fill="auto"/>
            <w:noWrap/>
            <w:vAlign w:val="bottom"/>
            <w:hideMark/>
          </w:tcPr>
          <w:p w14:paraId="68C870CD" w14:textId="77777777" w:rsidR="00853E45" w:rsidRPr="00682CC1" w:rsidRDefault="00853E45" w:rsidP="00A7396A">
            <w:pPr>
              <w:spacing w:before="120"/>
              <w:jc w:val="center"/>
              <w:rPr>
                <w:ins w:id="5640" w:author="Bailey, Colin (DFO/MPO)" w:date="2024-10-31T22:38:00Z"/>
                <w:rFonts w:cs="Arial"/>
                <w:color w:val="000000"/>
                <w:sz w:val="20"/>
              </w:rPr>
            </w:pPr>
            <w:ins w:id="5641" w:author="Bailey, Colin (DFO/MPO)" w:date="2024-10-31T22:38:00Z">
              <w:r w:rsidRPr="00682CC1">
                <w:rPr>
                  <w:rFonts w:cs="Arial"/>
                  <w:color w:val="000000"/>
                  <w:sz w:val="20"/>
                </w:rPr>
                <w:t>282</w:t>
              </w:r>
            </w:ins>
          </w:p>
        </w:tc>
      </w:tr>
      <w:tr w:rsidR="00853E45" w:rsidRPr="00682CC1" w14:paraId="670ACE5B" w14:textId="77777777" w:rsidTr="00A7396A">
        <w:trPr>
          <w:trHeight w:val="300"/>
          <w:jc w:val="center"/>
          <w:ins w:id="5642" w:author="Bailey, Colin (DFO/MPO)" w:date="2024-10-31T22:38:00Z"/>
        </w:trPr>
        <w:tc>
          <w:tcPr>
            <w:tcW w:w="706" w:type="dxa"/>
            <w:shd w:val="clear" w:color="auto" w:fill="auto"/>
            <w:noWrap/>
            <w:vAlign w:val="bottom"/>
            <w:hideMark/>
          </w:tcPr>
          <w:p w14:paraId="44C504E9" w14:textId="77777777" w:rsidR="00853E45" w:rsidRPr="00682CC1" w:rsidRDefault="00853E45" w:rsidP="00A7396A">
            <w:pPr>
              <w:spacing w:before="120"/>
              <w:jc w:val="center"/>
              <w:rPr>
                <w:ins w:id="5643" w:author="Bailey, Colin (DFO/MPO)" w:date="2024-10-31T22:38:00Z"/>
                <w:rFonts w:cs="Arial"/>
                <w:color w:val="000000"/>
                <w:sz w:val="20"/>
              </w:rPr>
            </w:pPr>
            <w:ins w:id="5644" w:author="Bailey, Colin (DFO/MPO)" w:date="2024-10-31T22:38:00Z">
              <w:r w:rsidRPr="00682CC1">
                <w:rPr>
                  <w:rFonts w:cs="Arial"/>
                  <w:color w:val="000000"/>
                  <w:sz w:val="20"/>
                </w:rPr>
                <w:t>2012</w:t>
              </w:r>
            </w:ins>
          </w:p>
        </w:tc>
        <w:tc>
          <w:tcPr>
            <w:tcW w:w="1454" w:type="dxa"/>
            <w:shd w:val="clear" w:color="auto" w:fill="auto"/>
            <w:noWrap/>
            <w:vAlign w:val="bottom"/>
            <w:hideMark/>
          </w:tcPr>
          <w:p w14:paraId="555A4179" w14:textId="77777777" w:rsidR="00853E45" w:rsidRPr="00682CC1" w:rsidRDefault="00853E45" w:rsidP="00A7396A">
            <w:pPr>
              <w:spacing w:before="120"/>
              <w:jc w:val="center"/>
              <w:rPr>
                <w:ins w:id="5645" w:author="Bailey, Colin (DFO/MPO)" w:date="2024-10-31T22:38:00Z"/>
                <w:rFonts w:cs="Arial"/>
                <w:color w:val="000000"/>
                <w:sz w:val="20"/>
              </w:rPr>
            </w:pPr>
            <w:ins w:id="5646" w:author="Bailey, Colin (DFO/MPO)" w:date="2024-10-31T22:38:00Z">
              <w:r w:rsidRPr="00682CC1">
                <w:rPr>
                  <w:rFonts w:cs="Arial"/>
                  <w:color w:val="000000"/>
                  <w:sz w:val="20"/>
                </w:rPr>
                <w:t>378</w:t>
              </w:r>
            </w:ins>
          </w:p>
        </w:tc>
        <w:tc>
          <w:tcPr>
            <w:tcW w:w="1838" w:type="dxa"/>
            <w:shd w:val="clear" w:color="auto" w:fill="auto"/>
            <w:noWrap/>
            <w:vAlign w:val="bottom"/>
            <w:hideMark/>
          </w:tcPr>
          <w:p w14:paraId="028EAF34" w14:textId="77777777" w:rsidR="00853E45" w:rsidRPr="00682CC1" w:rsidRDefault="00853E45" w:rsidP="00A7396A">
            <w:pPr>
              <w:spacing w:before="120"/>
              <w:jc w:val="center"/>
              <w:rPr>
                <w:ins w:id="5647" w:author="Bailey, Colin (DFO/MPO)" w:date="2024-10-31T22:38:00Z"/>
                <w:rFonts w:cs="Arial"/>
                <w:color w:val="000000"/>
                <w:sz w:val="20"/>
              </w:rPr>
            </w:pPr>
            <w:ins w:id="5648" w:author="Bailey, Colin (DFO/MPO)" w:date="2024-10-31T22:38:00Z">
              <w:r w:rsidRPr="00682CC1">
                <w:rPr>
                  <w:rFonts w:cs="Arial"/>
                  <w:color w:val="000000"/>
                  <w:sz w:val="20"/>
                </w:rPr>
                <w:t>8,299</w:t>
              </w:r>
            </w:ins>
          </w:p>
        </w:tc>
        <w:tc>
          <w:tcPr>
            <w:tcW w:w="2700" w:type="dxa"/>
            <w:shd w:val="clear" w:color="auto" w:fill="auto"/>
            <w:noWrap/>
            <w:vAlign w:val="bottom"/>
            <w:hideMark/>
          </w:tcPr>
          <w:p w14:paraId="36E4151D" w14:textId="77777777" w:rsidR="00853E45" w:rsidRPr="00682CC1" w:rsidRDefault="00853E45" w:rsidP="00A7396A">
            <w:pPr>
              <w:spacing w:before="120"/>
              <w:jc w:val="center"/>
              <w:rPr>
                <w:ins w:id="5649" w:author="Bailey, Colin (DFO/MPO)" w:date="2024-10-31T22:38:00Z"/>
                <w:rFonts w:cs="Arial"/>
                <w:color w:val="000000"/>
                <w:sz w:val="20"/>
              </w:rPr>
            </w:pPr>
            <w:ins w:id="5650" w:author="Bailey, Colin (DFO/MPO)" w:date="2024-10-31T22:38:00Z">
              <w:r w:rsidRPr="00682CC1">
                <w:rPr>
                  <w:rFonts w:cs="Arial"/>
                  <w:color w:val="000000"/>
                  <w:sz w:val="20"/>
                </w:rPr>
                <w:t>217</w:t>
              </w:r>
            </w:ins>
          </w:p>
        </w:tc>
      </w:tr>
      <w:tr w:rsidR="00853E45" w:rsidRPr="00682CC1" w14:paraId="40FAE86E" w14:textId="77777777" w:rsidTr="00A7396A">
        <w:trPr>
          <w:trHeight w:val="300"/>
          <w:jc w:val="center"/>
          <w:ins w:id="5651" w:author="Bailey, Colin (DFO/MPO)" w:date="2024-10-31T22:38:00Z"/>
        </w:trPr>
        <w:tc>
          <w:tcPr>
            <w:tcW w:w="706" w:type="dxa"/>
            <w:shd w:val="clear" w:color="auto" w:fill="auto"/>
            <w:noWrap/>
            <w:vAlign w:val="bottom"/>
            <w:hideMark/>
          </w:tcPr>
          <w:p w14:paraId="249B5B37" w14:textId="77777777" w:rsidR="00853E45" w:rsidRPr="00682CC1" w:rsidRDefault="00853E45" w:rsidP="00A7396A">
            <w:pPr>
              <w:spacing w:before="120"/>
              <w:jc w:val="center"/>
              <w:rPr>
                <w:ins w:id="5652" w:author="Bailey, Colin (DFO/MPO)" w:date="2024-10-31T22:38:00Z"/>
                <w:rFonts w:cs="Arial"/>
                <w:color w:val="000000"/>
                <w:sz w:val="20"/>
              </w:rPr>
            </w:pPr>
            <w:ins w:id="5653" w:author="Bailey, Colin (DFO/MPO)" w:date="2024-10-31T22:38:00Z">
              <w:r w:rsidRPr="00682CC1">
                <w:rPr>
                  <w:rFonts w:cs="Arial"/>
                  <w:color w:val="000000"/>
                  <w:sz w:val="20"/>
                </w:rPr>
                <w:t>2013</w:t>
              </w:r>
            </w:ins>
          </w:p>
        </w:tc>
        <w:tc>
          <w:tcPr>
            <w:tcW w:w="1454" w:type="dxa"/>
            <w:shd w:val="clear" w:color="auto" w:fill="auto"/>
            <w:noWrap/>
            <w:vAlign w:val="bottom"/>
            <w:hideMark/>
          </w:tcPr>
          <w:p w14:paraId="770724DE" w14:textId="77777777" w:rsidR="00853E45" w:rsidRPr="00682CC1" w:rsidRDefault="00853E45" w:rsidP="00A7396A">
            <w:pPr>
              <w:spacing w:before="120"/>
              <w:jc w:val="center"/>
              <w:rPr>
                <w:ins w:id="5654" w:author="Bailey, Colin (DFO/MPO)" w:date="2024-10-31T22:38:00Z"/>
                <w:rFonts w:cs="Arial"/>
                <w:color w:val="000000"/>
                <w:sz w:val="20"/>
              </w:rPr>
            </w:pPr>
            <w:ins w:id="5655" w:author="Bailey, Colin (DFO/MPO)" w:date="2024-10-31T22:38:00Z">
              <w:r w:rsidRPr="00682CC1">
                <w:rPr>
                  <w:rFonts w:cs="Arial"/>
                  <w:color w:val="000000"/>
                  <w:sz w:val="20"/>
                </w:rPr>
                <w:t>289</w:t>
              </w:r>
            </w:ins>
          </w:p>
        </w:tc>
        <w:tc>
          <w:tcPr>
            <w:tcW w:w="1838" w:type="dxa"/>
            <w:shd w:val="clear" w:color="auto" w:fill="auto"/>
            <w:noWrap/>
            <w:vAlign w:val="bottom"/>
            <w:hideMark/>
          </w:tcPr>
          <w:p w14:paraId="681E5B52" w14:textId="77777777" w:rsidR="00853E45" w:rsidRPr="00682CC1" w:rsidRDefault="00853E45" w:rsidP="00A7396A">
            <w:pPr>
              <w:spacing w:before="120"/>
              <w:jc w:val="center"/>
              <w:rPr>
                <w:ins w:id="5656" w:author="Bailey, Colin (DFO/MPO)" w:date="2024-10-31T22:38:00Z"/>
                <w:rFonts w:cs="Arial"/>
                <w:color w:val="000000"/>
                <w:sz w:val="20"/>
              </w:rPr>
            </w:pPr>
            <w:ins w:id="5657" w:author="Bailey, Colin (DFO/MPO)" w:date="2024-10-31T22:38:00Z">
              <w:r w:rsidRPr="00682CC1">
                <w:rPr>
                  <w:rFonts w:cs="Arial"/>
                  <w:color w:val="000000"/>
                  <w:sz w:val="20"/>
                </w:rPr>
                <w:t>4,681</w:t>
              </w:r>
            </w:ins>
          </w:p>
        </w:tc>
        <w:tc>
          <w:tcPr>
            <w:tcW w:w="2700" w:type="dxa"/>
            <w:shd w:val="clear" w:color="auto" w:fill="auto"/>
            <w:noWrap/>
            <w:vAlign w:val="bottom"/>
            <w:hideMark/>
          </w:tcPr>
          <w:p w14:paraId="6FA25099" w14:textId="77777777" w:rsidR="00853E45" w:rsidRPr="00682CC1" w:rsidRDefault="00853E45" w:rsidP="00A7396A">
            <w:pPr>
              <w:spacing w:before="120"/>
              <w:jc w:val="center"/>
              <w:rPr>
                <w:ins w:id="5658" w:author="Bailey, Colin (DFO/MPO)" w:date="2024-10-31T22:38:00Z"/>
                <w:rFonts w:cs="Arial"/>
                <w:color w:val="000000"/>
                <w:sz w:val="20"/>
              </w:rPr>
            </w:pPr>
            <w:ins w:id="5659" w:author="Bailey, Colin (DFO/MPO)" w:date="2024-10-31T22:38:00Z">
              <w:r w:rsidRPr="00682CC1">
                <w:rPr>
                  <w:rFonts w:cs="Arial"/>
                  <w:color w:val="000000"/>
                  <w:sz w:val="20"/>
                </w:rPr>
                <w:t>567</w:t>
              </w:r>
            </w:ins>
          </w:p>
        </w:tc>
      </w:tr>
      <w:tr w:rsidR="00853E45" w:rsidRPr="00682CC1" w14:paraId="2FAC8A6C" w14:textId="77777777" w:rsidTr="00A7396A">
        <w:trPr>
          <w:trHeight w:val="300"/>
          <w:jc w:val="center"/>
          <w:ins w:id="5660" w:author="Bailey, Colin (DFO/MPO)" w:date="2024-10-31T22:38:00Z"/>
        </w:trPr>
        <w:tc>
          <w:tcPr>
            <w:tcW w:w="706" w:type="dxa"/>
            <w:shd w:val="clear" w:color="auto" w:fill="auto"/>
            <w:noWrap/>
            <w:vAlign w:val="bottom"/>
            <w:hideMark/>
          </w:tcPr>
          <w:p w14:paraId="74B39EB2" w14:textId="77777777" w:rsidR="00853E45" w:rsidRPr="00682CC1" w:rsidRDefault="00853E45" w:rsidP="00A7396A">
            <w:pPr>
              <w:spacing w:before="120"/>
              <w:jc w:val="center"/>
              <w:rPr>
                <w:ins w:id="5661" w:author="Bailey, Colin (DFO/MPO)" w:date="2024-10-31T22:38:00Z"/>
                <w:rFonts w:cs="Arial"/>
                <w:color w:val="000000"/>
                <w:sz w:val="20"/>
              </w:rPr>
            </w:pPr>
            <w:ins w:id="5662" w:author="Bailey, Colin (DFO/MPO)" w:date="2024-10-31T22:38:00Z">
              <w:r w:rsidRPr="00682CC1">
                <w:rPr>
                  <w:rFonts w:cs="Arial"/>
                  <w:color w:val="000000"/>
                  <w:sz w:val="20"/>
                </w:rPr>
                <w:t>2014</w:t>
              </w:r>
            </w:ins>
          </w:p>
        </w:tc>
        <w:tc>
          <w:tcPr>
            <w:tcW w:w="1454" w:type="dxa"/>
            <w:shd w:val="clear" w:color="auto" w:fill="auto"/>
            <w:noWrap/>
            <w:vAlign w:val="bottom"/>
            <w:hideMark/>
          </w:tcPr>
          <w:p w14:paraId="29DC1198" w14:textId="77777777" w:rsidR="00853E45" w:rsidRPr="00682CC1" w:rsidRDefault="00853E45" w:rsidP="00A7396A">
            <w:pPr>
              <w:spacing w:before="120"/>
              <w:jc w:val="center"/>
              <w:rPr>
                <w:ins w:id="5663" w:author="Bailey, Colin (DFO/MPO)" w:date="2024-10-31T22:38:00Z"/>
                <w:rFonts w:cs="Arial"/>
                <w:color w:val="000000"/>
                <w:sz w:val="20"/>
              </w:rPr>
            </w:pPr>
            <w:ins w:id="5664" w:author="Bailey, Colin (DFO/MPO)" w:date="2024-10-31T22:38:00Z">
              <w:r w:rsidRPr="00682CC1">
                <w:rPr>
                  <w:rFonts w:cs="Arial"/>
                  <w:color w:val="000000"/>
                  <w:sz w:val="20"/>
                </w:rPr>
                <w:t>247</w:t>
              </w:r>
            </w:ins>
          </w:p>
        </w:tc>
        <w:tc>
          <w:tcPr>
            <w:tcW w:w="1838" w:type="dxa"/>
            <w:shd w:val="clear" w:color="auto" w:fill="auto"/>
            <w:noWrap/>
            <w:vAlign w:val="bottom"/>
            <w:hideMark/>
          </w:tcPr>
          <w:p w14:paraId="7A9BC2AA" w14:textId="77777777" w:rsidR="00853E45" w:rsidRPr="00682CC1" w:rsidRDefault="00853E45" w:rsidP="00A7396A">
            <w:pPr>
              <w:spacing w:before="120"/>
              <w:jc w:val="center"/>
              <w:rPr>
                <w:ins w:id="5665" w:author="Bailey, Colin (DFO/MPO)" w:date="2024-10-31T22:38:00Z"/>
                <w:rFonts w:cs="Arial"/>
                <w:color w:val="000000"/>
                <w:sz w:val="20"/>
              </w:rPr>
            </w:pPr>
            <w:ins w:id="5666" w:author="Bailey, Colin (DFO/MPO)" w:date="2024-10-31T22:38:00Z">
              <w:r w:rsidRPr="00682CC1">
                <w:rPr>
                  <w:rFonts w:cs="Arial"/>
                  <w:color w:val="000000"/>
                  <w:sz w:val="20"/>
                </w:rPr>
                <w:t>7,299</w:t>
              </w:r>
            </w:ins>
          </w:p>
        </w:tc>
        <w:tc>
          <w:tcPr>
            <w:tcW w:w="2700" w:type="dxa"/>
            <w:shd w:val="clear" w:color="auto" w:fill="auto"/>
            <w:noWrap/>
            <w:vAlign w:val="bottom"/>
            <w:hideMark/>
          </w:tcPr>
          <w:p w14:paraId="4487FAC7" w14:textId="77777777" w:rsidR="00853E45" w:rsidRPr="00682CC1" w:rsidRDefault="00853E45" w:rsidP="00A7396A">
            <w:pPr>
              <w:spacing w:before="120"/>
              <w:jc w:val="center"/>
              <w:rPr>
                <w:ins w:id="5667" w:author="Bailey, Colin (DFO/MPO)" w:date="2024-10-31T22:38:00Z"/>
                <w:rFonts w:cs="Arial"/>
                <w:color w:val="000000"/>
                <w:sz w:val="20"/>
              </w:rPr>
            </w:pPr>
            <w:ins w:id="5668" w:author="Bailey, Colin (DFO/MPO)" w:date="2024-10-31T22:38:00Z">
              <w:r w:rsidRPr="00682CC1">
                <w:rPr>
                  <w:rFonts w:cs="Arial"/>
                  <w:color w:val="000000"/>
                  <w:sz w:val="20"/>
                </w:rPr>
                <w:t>360</w:t>
              </w:r>
            </w:ins>
          </w:p>
        </w:tc>
      </w:tr>
      <w:tr w:rsidR="00853E45" w:rsidRPr="00682CC1" w14:paraId="6B4C8F23" w14:textId="77777777" w:rsidTr="00A7396A">
        <w:trPr>
          <w:trHeight w:val="300"/>
          <w:jc w:val="center"/>
          <w:ins w:id="5669" w:author="Bailey, Colin (DFO/MPO)" w:date="2024-10-31T22:38:00Z"/>
        </w:trPr>
        <w:tc>
          <w:tcPr>
            <w:tcW w:w="706" w:type="dxa"/>
            <w:shd w:val="clear" w:color="auto" w:fill="auto"/>
            <w:noWrap/>
            <w:vAlign w:val="bottom"/>
            <w:hideMark/>
          </w:tcPr>
          <w:p w14:paraId="09471AD1" w14:textId="77777777" w:rsidR="00853E45" w:rsidRPr="00682CC1" w:rsidRDefault="00853E45" w:rsidP="00A7396A">
            <w:pPr>
              <w:spacing w:before="120"/>
              <w:jc w:val="center"/>
              <w:rPr>
                <w:ins w:id="5670" w:author="Bailey, Colin (DFO/MPO)" w:date="2024-10-31T22:38:00Z"/>
                <w:rFonts w:cs="Arial"/>
                <w:color w:val="000000"/>
                <w:sz w:val="20"/>
              </w:rPr>
            </w:pPr>
            <w:ins w:id="5671" w:author="Bailey, Colin (DFO/MPO)" w:date="2024-10-31T22:38:00Z">
              <w:r w:rsidRPr="00682CC1">
                <w:rPr>
                  <w:rFonts w:cs="Arial"/>
                  <w:color w:val="000000"/>
                  <w:sz w:val="20"/>
                </w:rPr>
                <w:t>2015</w:t>
              </w:r>
            </w:ins>
          </w:p>
        </w:tc>
        <w:tc>
          <w:tcPr>
            <w:tcW w:w="1454" w:type="dxa"/>
            <w:shd w:val="clear" w:color="auto" w:fill="auto"/>
            <w:noWrap/>
            <w:vAlign w:val="bottom"/>
            <w:hideMark/>
          </w:tcPr>
          <w:p w14:paraId="07DC85A4" w14:textId="77777777" w:rsidR="00853E45" w:rsidRPr="00682CC1" w:rsidRDefault="00853E45" w:rsidP="00A7396A">
            <w:pPr>
              <w:spacing w:before="120"/>
              <w:jc w:val="center"/>
              <w:rPr>
                <w:ins w:id="5672" w:author="Bailey, Colin (DFO/MPO)" w:date="2024-10-31T22:38:00Z"/>
                <w:rFonts w:cs="Arial"/>
                <w:color w:val="000000"/>
                <w:sz w:val="20"/>
              </w:rPr>
            </w:pPr>
            <w:ins w:id="5673" w:author="Bailey, Colin (DFO/MPO)" w:date="2024-10-31T22:38:00Z">
              <w:r w:rsidRPr="00682CC1">
                <w:rPr>
                  <w:rFonts w:cs="Arial"/>
                  <w:color w:val="000000"/>
                  <w:sz w:val="20"/>
                </w:rPr>
                <w:t>211</w:t>
              </w:r>
            </w:ins>
          </w:p>
        </w:tc>
        <w:tc>
          <w:tcPr>
            <w:tcW w:w="1838" w:type="dxa"/>
            <w:shd w:val="clear" w:color="auto" w:fill="auto"/>
            <w:noWrap/>
            <w:vAlign w:val="bottom"/>
            <w:hideMark/>
          </w:tcPr>
          <w:p w14:paraId="31FFA385" w14:textId="77777777" w:rsidR="00853E45" w:rsidRPr="00682CC1" w:rsidRDefault="00853E45" w:rsidP="00A7396A">
            <w:pPr>
              <w:spacing w:before="120"/>
              <w:jc w:val="center"/>
              <w:rPr>
                <w:ins w:id="5674" w:author="Bailey, Colin (DFO/MPO)" w:date="2024-10-31T22:38:00Z"/>
                <w:rFonts w:cs="Arial"/>
                <w:color w:val="000000"/>
                <w:sz w:val="20"/>
              </w:rPr>
            </w:pPr>
            <w:ins w:id="5675" w:author="Bailey, Colin (DFO/MPO)" w:date="2024-10-31T22:38:00Z">
              <w:r w:rsidRPr="00682CC1">
                <w:rPr>
                  <w:rFonts w:cs="Arial"/>
                  <w:color w:val="000000"/>
                  <w:sz w:val="20"/>
                </w:rPr>
                <w:t>8,171</w:t>
              </w:r>
            </w:ins>
          </w:p>
        </w:tc>
        <w:tc>
          <w:tcPr>
            <w:tcW w:w="2700" w:type="dxa"/>
            <w:shd w:val="clear" w:color="auto" w:fill="auto"/>
            <w:noWrap/>
            <w:vAlign w:val="bottom"/>
            <w:hideMark/>
          </w:tcPr>
          <w:p w14:paraId="3730EEF9" w14:textId="77777777" w:rsidR="00853E45" w:rsidRPr="00682CC1" w:rsidRDefault="00853E45" w:rsidP="00A7396A">
            <w:pPr>
              <w:spacing w:before="120"/>
              <w:jc w:val="center"/>
              <w:rPr>
                <w:ins w:id="5676" w:author="Bailey, Colin (DFO/MPO)" w:date="2024-10-31T22:38:00Z"/>
                <w:rFonts w:cs="Arial"/>
                <w:color w:val="000000"/>
                <w:sz w:val="20"/>
              </w:rPr>
            </w:pPr>
            <w:ins w:id="5677" w:author="Bailey, Colin (DFO/MPO)" w:date="2024-10-31T22:38:00Z">
              <w:r w:rsidRPr="00682CC1">
                <w:rPr>
                  <w:rFonts w:cs="Arial"/>
                  <w:color w:val="000000"/>
                  <w:sz w:val="20"/>
                </w:rPr>
                <w:t>234</w:t>
              </w:r>
            </w:ins>
          </w:p>
        </w:tc>
      </w:tr>
      <w:tr w:rsidR="00853E45" w:rsidRPr="00682CC1" w14:paraId="66C50BE1" w14:textId="77777777" w:rsidTr="00A7396A">
        <w:trPr>
          <w:trHeight w:val="300"/>
          <w:jc w:val="center"/>
          <w:ins w:id="5678" w:author="Bailey, Colin (DFO/MPO)" w:date="2024-10-31T22:38:00Z"/>
        </w:trPr>
        <w:tc>
          <w:tcPr>
            <w:tcW w:w="706" w:type="dxa"/>
            <w:shd w:val="clear" w:color="auto" w:fill="auto"/>
            <w:noWrap/>
            <w:vAlign w:val="bottom"/>
            <w:hideMark/>
          </w:tcPr>
          <w:p w14:paraId="731C12E5" w14:textId="77777777" w:rsidR="00853E45" w:rsidRPr="00682CC1" w:rsidRDefault="00853E45" w:rsidP="00A7396A">
            <w:pPr>
              <w:spacing w:before="120"/>
              <w:jc w:val="center"/>
              <w:rPr>
                <w:ins w:id="5679" w:author="Bailey, Colin (DFO/MPO)" w:date="2024-10-31T22:38:00Z"/>
                <w:rFonts w:cs="Arial"/>
                <w:color w:val="000000"/>
                <w:sz w:val="20"/>
              </w:rPr>
            </w:pPr>
            <w:ins w:id="5680" w:author="Bailey, Colin (DFO/MPO)" w:date="2024-10-31T22:38:00Z">
              <w:r w:rsidRPr="00682CC1">
                <w:rPr>
                  <w:rFonts w:cs="Arial"/>
                  <w:color w:val="000000"/>
                  <w:sz w:val="20"/>
                </w:rPr>
                <w:t>2016</w:t>
              </w:r>
            </w:ins>
          </w:p>
        </w:tc>
        <w:tc>
          <w:tcPr>
            <w:tcW w:w="1454" w:type="dxa"/>
            <w:shd w:val="clear" w:color="auto" w:fill="auto"/>
            <w:noWrap/>
            <w:vAlign w:val="bottom"/>
            <w:hideMark/>
          </w:tcPr>
          <w:p w14:paraId="170DCBA9" w14:textId="77777777" w:rsidR="00853E45" w:rsidRPr="00682CC1" w:rsidRDefault="00853E45" w:rsidP="00A7396A">
            <w:pPr>
              <w:spacing w:before="120"/>
              <w:jc w:val="center"/>
              <w:rPr>
                <w:ins w:id="5681" w:author="Bailey, Colin (DFO/MPO)" w:date="2024-10-31T22:38:00Z"/>
                <w:rFonts w:cs="Arial"/>
                <w:color w:val="000000"/>
                <w:sz w:val="20"/>
              </w:rPr>
            </w:pPr>
            <w:ins w:id="5682" w:author="Bailey, Colin (DFO/MPO)" w:date="2024-10-31T22:38:00Z">
              <w:r w:rsidRPr="00682CC1">
                <w:rPr>
                  <w:rFonts w:cs="Arial"/>
                  <w:color w:val="000000"/>
                  <w:sz w:val="20"/>
                </w:rPr>
                <w:t>400</w:t>
              </w:r>
            </w:ins>
          </w:p>
        </w:tc>
        <w:tc>
          <w:tcPr>
            <w:tcW w:w="1838" w:type="dxa"/>
            <w:shd w:val="clear" w:color="auto" w:fill="auto"/>
            <w:noWrap/>
            <w:vAlign w:val="bottom"/>
            <w:hideMark/>
          </w:tcPr>
          <w:p w14:paraId="074ADE9A" w14:textId="77777777" w:rsidR="00853E45" w:rsidRPr="00682CC1" w:rsidRDefault="00853E45" w:rsidP="00A7396A">
            <w:pPr>
              <w:spacing w:before="120"/>
              <w:jc w:val="center"/>
              <w:rPr>
                <w:ins w:id="5683" w:author="Bailey, Colin (DFO/MPO)" w:date="2024-10-31T22:38:00Z"/>
                <w:rFonts w:cs="Arial"/>
                <w:color w:val="000000"/>
                <w:sz w:val="20"/>
              </w:rPr>
            </w:pPr>
            <w:ins w:id="5684" w:author="Bailey, Colin (DFO/MPO)" w:date="2024-10-31T22:38:00Z">
              <w:r w:rsidRPr="00682CC1">
                <w:rPr>
                  <w:rFonts w:cs="Arial"/>
                  <w:color w:val="000000"/>
                  <w:sz w:val="20"/>
                </w:rPr>
                <w:t>3,157</w:t>
              </w:r>
            </w:ins>
          </w:p>
        </w:tc>
        <w:tc>
          <w:tcPr>
            <w:tcW w:w="2700" w:type="dxa"/>
            <w:shd w:val="clear" w:color="auto" w:fill="auto"/>
            <w:noWrap/>
            <w:vAlign w:val="bottom"/>
            <w:hideMark/>
          </w:tcPr>
          <w:p w14:paraId="5E4A6301" w14:textId="77777777" w:rsidR="00853E45" w:rsidRPr="00682CC1" w:rsidRDefault="00853E45" w:rsidP="00A7396A">
            <w:pPr>
              <w:spacing w:before="120"/>
              <w:jc w:val="center"/>
              <w:rPr>
                <w:ins w:id="5685" w:author="Bailey, Colin (DFO/MPO)" w:date="2024-10-31T22:38:00Z"/>
                <w:rFonts w:cs="Arial"/>
                <w:color w:val="000000"/>
                <w:sz w:val="20"/>
              </w:rPr>
            </w:pPr>
            <w:ins w:id="5686" w:author="Bailey, Colin (DFO/MPO)" w:date="2024-10-31T22:38:00Z">
              <w:r w:rsidRPr="00682CC1">
                <w:rPr>
                  <w:rFonts w:cs="Arial"/>
                  <w:color w:val="000000"/>
                  <w:sz w:val="20"/>
                </w:rPr>
                <w:t>200</w:t>
              </w:r>
            </w:ins>
          </w:p>
        </w:tc>
      </w:tr>
      <w:tr w:rsidR="00853E45" w:rsidRPr="00682CC1" w14:paraId="6ED72265" w14:textId="77777777" w:rsidTr="00A7396A">
        <w:trPr>
          <w:trHeight w:val="300"/>
          <w:jc w:val="center"/>
          <w:ins w:id="5687" w:author="Bailey, Colin (DFO/MPO)" w:date="2024-10-31T22:38:00Z"/>
        </w:trPr>
        <w:tc>
          <w:tcPr>
            <w:tcW w:w="706" w:type="dxa"/>
            <w:shd w:val="clear" w:color="auto" w:fill="auto"/>
            <w:noWrap/>
            <w:vAlign w:val="bottom"/>
            <w:hideMark/>
          </w:tcPr>
          <w:p w14:paraId="3065B3DF" w14:textId="77777777" w:rsidR="00853E45" w:rsidRPr="00682CC1" w:rsidRDefault="00853E45" w:rsidP="00A7396A">
            <w:pPr>
              <w:spacing w:before="120"/>
              <w:jc w:val="center"/>
              <w:rPr>
                <w:ins w:id="5688" w:author="Bailey, Colin (DFO/MPO)" w:date="2024-10-31T22:38:00Z"/>
                <w:rFonts w:cs="Arial"/>
                <w:color w:val="000000"/>
                <w:sz w:val="20"/>
              </w:rPr>
            </w:pPr>
            <w:ins w:id="5689" w:author="Bailey, Colin (DFO/MPO)" w:date="2024-10-31T22:38:00Z">
              <w:r w:rsidRPr="00682CC1">
                <w:rPr>
                  <w:rFonts w:cs="Arial"/>
                  <w:color w:val="000000"/>
                  <w:sz w:val="20"/>
                </w:rPr>
                <w:t>2017</w:t>
              </w:r>
            </w:ins>
          </w:p>
        </w:tc>
        <w:tc>
          <w:tcPr>
            <w:tcW w:w="1454" w:type="dxa"/>
            <w:shd w:val="clear" w:color="auto" w:fill="auto"/>
            <w:noWrap/>
            <w:vAlign w:val="bottom"/>
            <w:hideMark/>
          </w:tcPr>
          <w:p w14:paraId="48B23286" w14:textId="77777777" w:rsidR="00853E45" w:rsidRPr="00682CC1" w:rsidRDefault="00853E45" w:rsidP="00A7396A">
            <w:pPr>
              <w:spacing w:before="120"/>
              <w:jc w:val="center"/>
              <w:rPr>
                <w:ins w:id="5690" w:author="Bailey, Colin (DFO/MPO)" w:date="2024-10-31T22:38:00Z"/>
                <w:rFonts w:cs="Arial"/>
                <w:color w:val="000000"/>
                <w:sz w:val="20"/>
              </w:rPr>
            </w:pPr>
            <w:ins w:id="5691" w:author="Bailey, Colin (DFO/MPO)" w:date="2024-10-31T22:38:00Z">
              <w:r w:rsidRPr="00682CC1">
                <w:rPr>
                  <w:rFonts w:cs="Arial"/>
                  <w:color w:val="000000"/>
                  <w:sz w:val="20"/>
                </w:rPr>
                <w:t>129</w:t>
              </w:r>
            </w:ins>
          </w:p>
        </w:tc>
        <w:tc>
          <w:tcPr>
            <w:tcW w:w="1838" w:type="dxa"/>
            <w:shd w:val="clear" w:color="auto" w:fill="auto"/>
            <w:noWrap/>
            <w:vAlign w:val="bottom"/>
            <w:hideMark/>
          </w:tcPr>
          <w:p w14:paraId="77492794" w14:textId="77777777" w:rsidR="00853E45" w:rsidRPr="00682CC1" w:rsidRDefault="00853E45" w:rsidP="00A7396A">
            <w:pPr>
              <w:spacing w:before="120"/>
              <w:jc w:val="center"/>
              <w:rPr>
                <w:ins w:id="5692" w:author="Bailey, Colin (DFO/MPO)" w:date="2024-10-31T22:38:00Z"/>
                <w:rFonts w:cs="Arial"/>
                <w:color w:val="000000"/>
                <w:sz w:val="20"/>
              </w:rPr>
            </w:pPr>
            <w:ins w:id="5693" w:author="Bailey, Colin (DFO/MPO)" w:date="2024-10-31T22:38:00Z">
              <w:r w:rsidRPr="00682CC1">
                <w:rPr>
                  <w:rFonts w:cs="Arial"/>
                  <w:color w:val="000000"/>
                  <w:sz w:val="20"/>
                </w:rPr>
                <w:t>6,839</w:t>
              </w:r>
            </w:ins>
          </w:p>
        </w:tc>
        <w:tc>
          <w:tcPr>
            <w:tcW w:w="2700" w:type="dxa"/>
            <w:shd w:val="clear" w:color="auto" w:fill="auto"/>
            <w:noWrap/>
            <w:vAlign w:val="bottom"/>
            <w:hideMark/>
          </w:tcPr>
          <w:p w14:paraId="4C803DFE" w14:textId="77777777" w:rsidR="00853E45" w:rsidRPr="00682CC1" w:rsidRDefault="00853E45" w:rsidP="00A7396A">
            <w:pPr>
              <w:spacing w:before="120"/>
              <w:jc w:val="center"/>
              <w:rPr>
                <w:ins w:id="5694" w:author="Bailey, Colin (DFO/MPO)" w:date="2024-10-31T22:38:00Z"/>
                <w:rFonts w:cs="Arial"/>
                <w:color w:val="000000"/>
                <w:sz w:val="20"/>
              </w:rPr>
            </w:pPr>
            <w:ins w:id="5695" w:author="Bailey, Colin (DFO/MPO)" w:date="2024-10-31T22:38:00Z">
              <w:r w:rsidRPr="00682CC1">
                <w:rPr>
                  <w:rFonts w:cs="Arial"/>
                  <w:color w:val="000000"/>
                  <w:sz w:val="20"/>
                </w:rPr>
                <w:t>240</w:t>
              </w:r>
            </w:ins>
          </w:p>
        </w:tc>
      </w:tr>
      <w:tr w:rsidR="00853E45" w:rsidRPr="00682CC1" w14:paraId="7F4DE42B" w14:textId="77777777" w:rsidTr="00A7396A">
        <w:trPr>
          <w:trHeight w:val="300"/>
          <w:jc w:val="center"/>
          <w:ins w:id="5696" w:author="Bailey, Colin (DFO/MPO)" w:date="2024-10-31T22:38:00Z"/>
        </w:trPr>
        <w:tc>
          <w:tcPr>
            <w:tcW w:w="706" w:type="dxa"/>
            <w:shd w:val="clear" w:color="auto" w:fill="auto"/>
            <w:noWrap/>
            <w:vAlign w:val="bottom"/>
            <w:hideMark/>
          </w:tcPr>
          <w:p w14:paraId="4E4F76D3" w14:textId="77777777" w:rsidR="00853E45" w:rsidRPr="00682CC1" w:rsidRDefault="00853E45" w:rsidP="00A7396A">
            <w:pPr>
              <w:spacing w:before="120"/>
              <w:jc w:val="center"/>
              <w:rPr>
                <w:ins w:id="5697" w:author="Bailey, Colin (DFO/MPO)" w:date="2024-10-31T22:38:00Z"/>
                <w:rFonts w:cs="Arial"/>
                <w:color w:val="000000"/>
                <w:sz w:val="20"/>
              </w:rPr>
            </w:pPr>
            <w:ins w:id="5698" w:author="Bailey, Colin (DFO/MPO)" w:date="2024-10-31T22:38:00Z">
              <w:r w:rsidRPr="00682CC1">
                <w:rPr>
                  <w:rFonts w:cs="Arial"/>
                  <w:color w:val="000000"/>
                  <w:sz w:val="20"/>
                </w:rPr>
                <w:t>2018</w:t>
              </w:r>
            </w:ins>
          </w:p>
        </w:tc>
        <w:tc>
          <w:tcPr>
            <w:tcW w:w="1454" w:type="dxa"/>
            <w:shd w:val="clear" w:color="auto" w:fill="auto"/>
            <w:noWrap/>
            <w:vAlign w:val="bottom"/>
            <w:hideMark/>
          </w:tcPr>
          <w:p w14:paraId="598E597D" w14:textId="77777777" w:rsidR="00853E45" w:rsidRPr="00682CC1" w:rsidRDefault="00853E45" w:rsidP="00A7396A">
            <w:pPr>
              <w:spacing w:before="120"/>
              <w:jc w:val="center"/>
              <w:rPr>
                <w:ins w:id="5699" w:author="Bailey, Colin (DFO/MPO)" w:date="2024-10-31T22:38:00Z"/>
                <w:rFonts w:cs="Arial"/>
                <w:color w:val="000000"/>
                <w:sz w:val="20"/>
              </w:rPr>
            </w:pPr>
            <w:ins w:id="5700" w:author="Bailey, Colin (DFO/MPO)" w:date="2024-10-31T22:38:00Z">
              <w:r w:rsidRPr="00682CC1">
                <w:rPr>
                  <w:rFonts w:cs="Arial"/>
                  <w:color w:val="000000"/>
                  <w:sz w:val="20"/>
                </w:rPr>
                <w:t>119</w:t>
              </w:r>
            </w:ins>
          </w:p>
        </w:tc>
        <w:tc>
          <w:tcPr>
            <w:tcW w:w="1838" w:type="dxa"/>
            <w:shd w:val="clear" w:color="auto" w:fill="auto"/>
            <w:noWrap/>
            <w:vAlign w:val="bottom"/>
            <w:hideMark/>
          </w:tcPr>
          <w:p w14:paraId="450BEC46" w14:textId="77777777" w:rsidR="00853E45" w:rsidRPr="00682CC1" w:rsidRDefault="00853E45" w:rsidP="00A7396A">
            <w:pPr>
              <w:spacing w:before="120"/>
              <w:jc w:val="center"/>
              <w:rPr>
                <w:ins w:id="5701" w:author="Bailey, Colin (DFO/MPO)" w:date="2024-10-31T22:38:00Z"/>
                <w:rFonts w:cs="Arial"/>
                <w:color w:val="000000"/>
                <w:sz w:val="20"/>
              </w:rPr>
            </w:pPr>
            <w:ins w:id="5702" w:author="Bailey, Colin (DFO/MPO)" w:date="2024-10-31T22:38:00Z">
              <w:r w:rsidRPr="00682CC1">
                <w:rPr>
                  <w:rFonts w:cs="Arial"/>
                  <w:color w:val="000000"/>
                  <w:sz w:val="20"/>
                </w:rPr>
                <w:t>9,218</w:t>
              </w:r>
            </w:ins>
          </w:p>
        </w:tc>
        <w:tc>
          <w:tcPr>
            <w:tcW w:w="2700" w:type="dxa"/>
            <w:shd w:val="clear" w:color="auto" w:fill="auto"/>
            <w:noWrap/>
            <w:vAlign w:val="bottom"/>
            <w:hideMark/>
          </w:tcPr>
          <w:p w14:paraId="7574076D" w14:textId="77777777" w:rsidR="00853E45" w:rsidRPr="00682CC1" w:rsidRDefault="00853E45" w:rsidP="00A7396A">
            <w:pPr>
              <w:spacing w:before="120"/>
              <w:jc w:val="center"/>
              <w:rPr>
                <w:ins w:id="5703" w:author="Bailey, Colin (DFO/MPO)" w:date="2024-10-31T22:38:00Z"/>
                <w:rFonts w:cs="Arial"/>
                <w:color w:val="000000"/>
                <w:sz w:val="20"/>
              </w:rPr>
            </w:pPr>
            <w:ins w:id="5704" w:author="Bailey, Colin (DFO/MPO)" w:date="2024-10-31T22:38:00Z">
              <w:r w:rsidRPr="00682CC1">
                <w:rPr>
                  <w:rFonts w:cs="Arial"/>
                  <w:color w:val="000000"/>
                  <w:sz w:val="20"/>
                </w:rPr>
                <w:t>196</w:t>
              </w:r>
            </w:ins>
          </w:p>
        </w:tc>
      </w:tr>
      <w:tr w:rsidR="00853E45" w:rsidRPr="00682CC1" w14:paraId="7F27B1C7" w14:textId="77777777" w:rsidTr="00A7396A">
        <w:trPr>
          <w:trHeight w:val="300"/>
          <w:jc w:val="center"/>
          <w:ins w:id="5705" w:author="Bailey, Colin (DFO/MPO)" w:date="2024-10-31T22:38:00Z"/>
        </w:trPr>
        <w:tc>
          <w:tcPr>
            <w:tcW w:w="706" w:type="dxa"/>
            <w:shd w:val="clear" w:color="auto" w:fill="auto"/>
            <w:noWrap/>
            <w:vAlign w:val="bottom"/>
            <w:hideMark/>
          </w:tcPr>
          <w:p w14:paraId="6A374453" w14:textId="77777777" w:rsidR="00853E45" w:rsidRPr="00682CC1" w:rsidRDefault="00853E45" w:rsidP="00A7396A">
            <w:pPr>
              <w:spacing w:before="120"/>
              <w:jc w:val="center"/>
              <w:rPr>
                <w:ins w:id="5706" w:author="Bailey, Colin (DFO/MPO)" w:date="2024-10-31T22:38:00Z"/>
                <w:rFonts w:cs="Arial"/>
                <w:color w:val="000000"/>
                <w:sz w:val="20"/>
              </w:rPr>
            </w:pPr>
            <w:ins w:id="5707" w:author="Bailey, Colin (DFO/MPO)" w:date="2024-10-31T22:38:00Z">
              <w:r w:rsidRPr="00682CC1">
                <w:rPr>
                  <w:rFonts w:cs="Arial"/>
                  <w:color w:val="000000"/>
                  <w:sz w:val="20"/>
                </w:rPr>
                <w:t>2019</w:t>
              </w:r>
            </w:ins>
          </w:p>
        </w:tc>
        <w:tc>
          <w:tcPr>
            <w:tcW w:w="1454" w:type="dxa"/>
            <w:shd w:val="clear" w:color="auto" w:fill="auto"/>
            <w:noWrap/>
            <w:vAlign w:val="bottom"/>
            <w:hideMark/>
          </w:tcPr>
          <w:p w14:paraId="654503FC" w14:textId="77777777" w:rsidR="00853E45" w:rsidRPr="00682CC1" w:rsidRDefault="00853E45" w:rsidP="00A7396A">
            <w:pPr>
              <w:spacing w:before="120"/>
              <w:jc w:val="center"/>
              <w:rPr>
                <w:ins w:id="5708" w:author="Bailey, Colin (DFO/MPO)" w:date="2024-10-31T22:38:00Z"/>
                <w:rFonts w:cs="Arial"/>
                <w:color w:val="000000"/>
                <w:sz w:val="20"/>
              </w:rPr>
            </w:pPr>
            <w:ins w:id="5709" w:author="Bailey, Colin (DFO/MPO)" w:date="2024-10-31T22:38:00Z">
              <w:r w:rsidRPr="00682CC1">
                <w:rPr>
                  <w:rFonts w:cs="Arial"/>
                  <w:color w:val="000000"/>
                  <w:sz w:val="20"/>
                </w:rPr>
                <w:t>146</w:t>
              </w:r>
            </w:ins>
          </w:p>
        </w:tc>
        <w:tc>
          <w:tcPr>
            <w:tcW w:w="1838" w:type="dxa"/>
            <w:shd w:val="clear" w:color="auto" w:fill="auto"/>
            <w:noWrap/>
            <w:vAlign w:val="bottom"/>
            <w:hideMark/>
          </w:tcPr>
          <w:p w14:paraId="23B6C09A" w14:textId="77777777" w:rsidR="00853E45" w:rsidRPr="00682CC1" w:rsidRDefault="00853E45" w:rsidP="00A7396A">
            <w:pPr>
              <w:spacing w:before="120"/>
              <w:jc w:val="center"/>
              <w:rPr>
                <w:ins w:id="5710" w:author="Bailey, Colin (DFO/MPO)" w:date="2024-10-31T22:38:00Z"/>
                <w:rFonts w:cs="Arial"/>
                <w:color w:val="000000"/>
                <w:sz w:val="20"/>
              </w:rPr>
            </w:pPr>
            <w:ins w:id="5711" w:author="Bailey, Colin (DFO/MPO)" w:date="2024-10-31T22:38:00Z">
              <w:r w:rsidRPr="00682CC1">
                <w:rPr>
                  <w:rFonts w:cs="Arial"/>
                  <w:color w:val="000000"/>
                  <w:sz w:val="20"/>
                </w:rPr>
                <w:t>7,328</w:t>
              </w:r>
            </w:ins>
          </w:p>
        </w:tc>
        <w:tc>
          <w:tcPr>
            <w:tcW w:w="2700" w:type="dxa"/>
            <w:shd w:val="clear" w:color="auto" w:fill="auto"/>
            <w:noWrap/>
            <w:vAlign w:val="bottom"/>
            <w:hideMark/>
          </w:tcPr>
          <w:p w14:paraId="3507968F" w14:textId="77777777" w:rsidR="00853E45" w:rsidRPr="00682CC1" w:rsidRDefault="00853E45" w:rsidP="00A7396A">
            <w:pPr>
              <w:spacing w:before="120"/>
              <w:jc w:val="center"/>
              <w:rPr>
                <w:ins w:id="5712" w:author="Bailey, Colin (DFO/MPO)" w:date="2024-10-31T22:38:00Z"/>
                <w:rFonts w:cs="Arial"/>
                <w:color w:val="000000"/>
                <w:sz w:val="20"/>
              </w:rPr>
            </w:pPr>
            <w:ins w:id="5713" w:author="Bailey, Colin (DFO/MPO)" w:date="2024-10-31T22:38:00Z">
              <w:r w:rsidRPr="00682CC1">
                <w:rPr>
                  <w:rFonts w:cs="Arial"/>
                  <w:color w:val="000000"/>
                  <w:sz w:val="20"/>
                </w:rPr>
                <w:t>294</w:t>
              </w:r>
            </w:ins>
          </w:p>
        </w:tc>
      </w:tr>
      <w:tr w:rsidR="00853E45" w:rsidRPr="00682CC1" w14:paraId="045EF146" w14:textId="77777777" w:rsidTr="00A7396A">
        <w:trPr>
          <w:trHeight w:val="300"/>
          <w:jc w:val="center"/>
          <w:ins w:id="5714" w:author="Bailey, Colin (DFO/MPO)" w:date="2024-10-31T22:38:00Z"/>
        </w:trPr>
        <w:tc>
          <w:tcPr>
            <w:tcW w:w="706" w:type="dxa"/>
            <w:shd w:val="clear" w:color="auto" w:fill="auto"/>
            <w:noWrap/>
            <w:vAlign w:val="bottom"/>
            <w:hideMark/>
          </w:tcPr>
          <w:p w14:paraId="30DC2A96" w14:textId="77777777" w:rsidR="00853E45" w:rsidRPr="00682CC1" w:rsidRDefault="00853E45" w:rsidP="00A7396A">
            <w:pPr>
              <w:spacing w:before="120"/>
              <w:jc w:val="center"/>
              <w:rPr>
                <w:ins w:id="5715" w:author="Bailey, Colin (DFO/MPO)" w:date="2024-10-31T22:38:00Z"/>
                <w:rFonts w:cs="Arial"/>
                <w:color w:val="000000"/>
                <w:sz w:val="20"/>
              </w:rPr>
            </w:pPr>
            <w:ins w:id="5716" w:author="Bailey, Colin (DFO/MPO)" w:date="2024-10-31T22:38:00Z">
              <w:r w:rsidRPr="00682CC1">
                <w:rPr>
                  <w:rFonts w:cs="Arial"/>
                  <w:color w:val="000000"/>
                  <w:sz w:val="20"/>
                </w:rPr>
                <w:t>2020</w:t>
              </w:r>
            </w:ins>
          </w:p>
        </w:tc>
        <w:tc>
          <w:tcPr>
            <w:tcW w:w="1454" w:type="dxa"/>
            <w:shd w:val="clear" w:color="auto" w:fill="auto"/>
            <w:noWrap/>
            <w:vAlign w:val="bottom"/>
            <w:hideMark/>
          </w:tcPr>
          <w:p w14:paraId="095A89BF" w14:textId="77777777" w:rsidR="00853E45" w:rsidRPr="00682CC1" w:rsidRDefault="00853E45" w:rsidP="00A7396A">
            <w:pPr>
              <w:spacing w:before="120"/>
              <w:jc w:val="center"/>
              <w:rPr>
                <w:ins w:id="5717" w:author="Bailey, Colin (DFO/MPO)" w:date="2024-10-31T22:38:00Z"/>
                <w:rFonts w:cs="Arial"/>
                <w:color w:val="000000"/>
                <w:sz w:val="20"/>
              </w:rPr>
            </w:pPr>
            <w:ins w:id="5718" w:author="Bailey, Colin (DFO/MPO)" w:date="2024-10-31T22:38:00Z">
              <w:r w:rsidRPr="00682CC1">
                <w:rPr>
                  <w:rFonts w:cs="Arial"/>
                  <w:color w:val="000000"/>
                  <w:sz w:val="20"/>
                </w:rPr>
                <w:t>83</w:t>
              </w:r>
            </w:ins>
          </w:p>
        </w:tc>
        <w:tc>
          <w:tcPr>
            <w:tcW w:w="1838" w:type="dxa"/>
            <w:shd w:val="clear" w:color="auto" w:fill="auto"/>
            <w:noWrap/>
            <w:vAlign w:val="bottom"/>
            <w:hideMark/>
          </w:tcPr>
          <w:p w14:paraId="71632246" w14:textId="77777777" w:rsidR="00853E45" w:rsidRPr="00682CC1" w:rsidRDefault="00853E45" w:rsidP="00A7396A">
            <w:pPr>
              <w:spacing w:before="120"/>
              <w:jc w:val="center"/>
              <w:rPr>
                <w:ins w:id="5719" w:author="Bailey, Colin (DFO/MPO)" w:date="2024-10-31T22:38:00Z"/>
                <w:rFonts w:cs="Arial"/>
                <w:color w:val="000000"/>
                <w:sz w:val="20"/>
              </w:rPr>
            </w:pPr>
            <w:ins w:id="5720" w:author="Bailey, Colin (DFO/MPO)" w:date="2024-10-31T22:38:00Z">
              <w:r w:rsidRPr="00682CC1">
                <w:rPr>
                  <w:rFonts w:cs="Arial"/>
                  <w:color w:val="000000"/>
                  <w:sz w:val="20"/>
                </w:rPr>
                <w:t>10,002</w:t>
              </w:r>
            </w:ins>
          </w:p>
        </w:tc>
        <w:tc>
          <w:tcPr>
            <w:tcW w:w="2700" w:type="dxa"/>
            <w:shd w:val="clear" w:color="auto" w:fill="auto"/>
            <w:noWrap/>
            <w:vAlign w:val="bottom"/>
            <w:hideMark/>
          </w:tcPr>
          <w:p w14:paraId="0326D8FC" w14:textId="77777777" w:rsidR="00853E45" w:rsidRPr="00682CC1" w:rsidRDefault="00853E45" w:rsidP="00A7396A">
            <w:pPr>
              <w:spacing w:before="120"/>
              <w:jc w:val="center"/>
              <w:rPr>
                <w:ins w:id="5721" w:author="Bailey, Colin (DFO/MPO)" w:date="2024-10-31T22:38:00Z"/>
                <w:rFonts w:cs="Arial"/>
                <w:color w:val="000000"/>
                <w:sz w:val="20"/>
              </w:rPr>
            </w:pPr>
            <w:ins w:id="5722" w:author="Bailey, Colin (DFO/MPO)" w:date="2024-10-31T22:38:00Z">
              <w:r w:rsidRPr="00682CC1">
                <w:rPr>
                  <w:rFonts w:cs="Arial"/>
                  <w:color w:val="000000"/>
                  <w:sz w:val="20"/>
                </w:rPr>
                <w:t>254</w:t>
              </w:r>
            </w:ins>
          </w:p>
        </w:tc>
      </w:tr>
      <w:tr w:rsidR="00853E45" w:rsidRPr="00682CC1" w14:paraId="1397B945" w14:textId="77777777" w:rsidTr="00A7396A">
        <w:trPr>
          <w:trHeight w:val="300"/>
          <w:jc w:val="center"/>
          <w:ins w:id="5723" w:author="Bailey, Colin (DFO/MPO)" w:date="2024-10-31T22:38:00Z"/>
        </w:trPr>
        <w:tc>
          <w:tcPr>
            <w:tcW w:w="706" w:type="dxa"/>
            <w:shd w:val="clear" w:color="auto" w:fill="auto"/>
            <w:noWrap/>
            <w:vAlign w:val="bottom"/>
            <w:hideMark/>
          </w:tcPr>
          <w:p w14:paraId="495AC6F9" w14:textId="77777777" w:rsidR="00853E45" w:rsidRPr="00682CC1" w:rsidRDefault="00853E45" w:rsidP="00A7396A">
            <w:pPr>
              <w:spacing w:before="120"/>
              <w:jc w:val="center"/>
              <w:rPr>
                <w:ins w:id="5724" w:author="Bailey, Colin (DFO/MPO)" w:date="2024-10-31T22:38:00Z"/>
                <w:rFonts w:cs="Arial"/>
                <w:color w:val="000000"/>
                <w:sz w:val="20"/>
              </w:rPr>
            </w:pPr>
            <w:ins w:id="5725" w:author="Bailey, Colin (DFO/MPO)" w:date="2024-10-31T22:38:00Z">
              <w:r w:rsidRPr="00682CC1">
                <w:rPr>
                  <w:rFonts w:cs="Arial"/>
                  <w:color w:val="000000"/>
                  <w:sz w:val="20"/>
                </w:rPr>
                <w:t>2021</w:t>
              </w:r>
            </w:ins>
          </w:p>
        </w:tc>
        <w:tc>
          <w:tcPr>
            <w:tcW w:w="1454" w:type="dxa"/>
            <w:shd w:val="clear" w:color="auto" w:fill="auto"/>
            <w:noWrap/>
            <w:vAlign w:val="bottom"/>
            <w:hideMark/>
          </w:tcPr>
          <w:p w14:paraId="3A90264D" w14:textId="77777777" w:rsidR="00853E45" w:rsidRPr="00682CC1" w:rsidRDefault="00853E45" w:rsidP="00A7396A">
            <w:pPr>
              <w:spacing w:before="120"/>
              <w:jc w:val="center"/>
              <w:rPr>
                <w:ins w:id="5726" w:author="Bailey, Colin (DFO/MPO)" w:date="2024-10-31T22:38:00Z"/>
                <w:rFonts w:cs="Arial"/>
                <w:color w:val="000000"/>
                <w:sz w:val="20"/>
              </w:rPr>
            </w:pPr>
            <w:ins w:id="5727" w:author="Bailey, Colin (DFO/MPO)" w:date="2024-10-31T22:38:00Z">
              <w:r w:rsidRPr="00682CC1">
                <w:rPr>
                  <w:rFonts w:cs="Arial"/>
                  <w:color w:val="000000"/>
                  <w:sz w:val="20"/>
                </w:rPr>
                <w:t>697</w:t>
              </w:r>
            </w:ins>
          </w:p>
        </w:tc>
        <w:tc>
          <w:tcPr>
            <w:tcW w:w="1838" w:type="dxa"/>
            <w:shd w:val="clear" w:color="auto" w:fill="auto"/>
            <w:noWrap/>
            <w:vAlign w:val="bottom"/>
            <w:hideMark/>
          </w:tcPr>
          <w:p w14:paraId="471A1916" w14:textId="77777777" w:rsidR="00853E45" w:rsidRPr="00682CC1" w:rsidRDefault="00853E45" w:rsidP="00A7396A">
            <w:pPr>
              <w:spacing w:before="120"/>
              <w:jc w:val="center"/>
              <w:rPr>
                <w:ins w:id="5728" w:author="Bailey, Colin (DFO/MPO)" w:date="2024-10-31T22:38:00Z"/>
                <w:rFonts w:cs="Arial"/>
                <w:color w:val="000000"/>
                <w:sz w:val="20"/>
              </w:rPr>
            </w:pPr>
            <w:ins w:id="5729" w:author="Bailey, Colin (DFO/MPO)" w:date="2024-10-31T22:38:00Z">
              <w:r w:rsidRPr="00682CC1">
                <w:rPr>
                  <w:rFonts w:cs="Arial"/>
                  <w:color w:val="000000"/>
                  <w:sz w:val="20"/>
                </w:rPr>
                <w:t>14,270</w:t>
              </w:r>
            </w:ins>
          </w:p>
        </w:tc>
        <w:tc>
          <w:tcPr>
            <w:tcW w:w="2700" w:type="dxa"/>
            <w:shd w:val="clear" w:color="auto" w:fill="auto"/>
            <w:noWrap/>
            <w:vAlign w:val="bottom"/>
            <w:hideMark/>
          </w:tcPr>
          <w:p w14:paraId="4F4134E9" w14:textId="77777777" w:rsidR="00853E45" w:rsidRPr="00682CC1" w:rsidRDefault="00853E45" w:rsidP="00A7396A">
            <w:pPr>
              <w:spacing w:before="120"/>
              <w:jc w:val="center"/>
              <w:rPr>
                <w:ins w:id="5730" w:author="Bailey, Colin (DFO/MPO)" w:date="2024-10-31T22:38:00Z"/>
                <w:rFonts w:cs="Arial"/>
                <w:color w:val="000000"/>
                <w:sz w:val="20"/>
              </w:rPr>
            </w:pPr>
            <w:ins w:id="5731" w:author="Bailey, Colin (DFO/MPO)" w:date="2024-10-31T22:38:00Z">
              <w:r w:rsidRPr="00682CC1">
                <w:rPr>
                  <w:rFonts w:cs="Arial"/>
                  <w:color w:val="000000"/>
                  <w:sz w:val="20"/>
                </w:rPr>
                <w:t>0</w:t>
              </w:r>
            </w:ins>
          </w:p>
        </w:tc>
      </w:tr>
      <w:tr w:rsidR="00853E45" w:rsidRPr="00682CC1" w14:paraId="3A408AD8" w14:textId="77777777" w:rsidTr="00A7396A">
        <w:trPr>
          <w:trHeight w:val="300"/>
          <w:jc w:val="center"/>
          <w:ins w:id="5732" w:author="Bailey, Colin (DFO/MPO)" w:date="2024-10-31T22:38:00Z"/>
        </w:trPr>
        <w:tc>
          <w:tcPr>
            <w:tcW w:w="706" w:type="dxa"/>
            <w:tcBorders>
              <w:bottom w:val="single" w:sz="4" w:space="0" w:color="auto"/>
            </w:tcBorders>
            <w:shd w:val="clear" w:color="auto" w:fill="auto"/>
            <w:noWrap/>
            <w:vAlign w:val="bottom"/>
            <w:hideMark/>
          </w:tcPr>
          <w:p w14:paraId="3EAB51C0" w14:textId="77777777" w:rsidR="00853E45" w:rsidRPr="00682CC1" w:rsidRDefault="00853E45" w:rsidP="00A7396A">
            <w:pPr>
              <w:spacing w:before="120"/>
              <w:jc w:val="center"/>
              <w:rPr>
                <w:ins w:id="5733" w:author="Bailey, Colin (DFO/MPO)" w:date="2024-10-31T22:38:00Z"/>
                <w:rFonts w:cs="Arial"/>
                <w:color w:val="000000"/>
                <w:sz w:val="20"/>
              </w:rPr>
            </w:pPr>
            <w:ins w:id="5734" w:author="Bailey, Colin (DFO/MPO)" w:date="2024-10-31T22:38:00Z">
              <w:r w:rsidRPr="00682CC1">
                <w:rPr>
                  <w:rFonts w:cs="Arial"/>
                  <w:color w:val="000000"/>
                  <w:sz w:val="20"/>
                </w:rPr>
                <w:t>2022</w:t>
              </w:r>
            </w:ins>
          </w:p>
        </w:tc>
        <w:tc>
          <w:tcPr>
            <w:tcW w:w="1454" w:type="dxa"/>
            <w:tcBorders>
              <w:bottom w:val="single" w:sz="4" w:space="0" w:color="auto"/>
            </w:tcBorders>
            <w:shd w:val="clear" w:color="auto" w:fill="auto"/>
            <w:noWrap/>
            <w:vAlign w:val="bottom"/>
            <w:hideMark/>
          </w:tcPr>
          <w:p w14:paraId="4D6C09BE" w14:textId="77777777" w:rsidR="00853E45" w:rsidRPr="00682CC1" w:rsidRDefault="00853E45" w:rsidP="00A7396A">
            <w:pPr>
              <w:spacing w:before="120"/>
              <w:jc w:val="center"/>
              <w:rPr>
                <w:ins w:id="5735" w:author="Bailey, Colin (DFO/MPO)" w:date="2024-10-31T22:38:00Z"/>
                <w:rFonts w:cs="Arial"/>
                <w:color w:val="000000"/>
                <w:sz w:val="20"/>
              </w:rPr>
            </w:pPr>
            <w:ins w:id="5736" w:author="Bailey, Colin (DFO/MPO)" w:date="2024-10-31T22:38:00Z">
              <w:r w:rsidRPr="00682CC1">
                <w:rPr>
                  <w:rFonts w:cs="Arial"/>
                  <w:color w:val="000000"/>
                  <w:sz w:val="20"/>
                </w:rPr>
                <w:t>613</w:t>
              </w:r>
            </w:ins>
          </w:p>
        </w:tc>
        <w:tc>
          <w:tcPr>
            <w:tcW w:w="1838" w:type="dxa"/>
            <w:tcBorders>
              <w:bottom w:val="single" w:sz="4" w:space="0" w:color="auto"/>
            </w:tcBorders>
            <w:shd w:val="clear" w:color="auto" w:fill="auto"/>
            <w:noWrap/>
            <w:vAlign w:val="bottom"/>
            <w:hideMark/>
          </w:tcPr>
          <w:p w14:paraId="44BE9371" w14:textId="77777777" w:rsidR="00853E45" w:rsidRPr="00682CC1" w:rsidRDefault="00853E45" w:rsidP="00A7396A">
            <w:pPr>
              <w:spacing w:before="120"/>
              <w:jc w:val="center"/>
              <w:rPr>
                <w:ins w:id="5737" w:author="Bailey, Colin (DFO/MPO)" w:date="2024-10-31T22:38:00Z"/>
                <w:rFonts w:cs="Arial"/>
                <w:color w:val="000000"/>
                <w:sz w:val="20"/>
              </w:rPr>
            </w:pPr>
            <w:ins w:id="5738" w:author="Bailey, Colin (DFO/MPO)" w:date="2024-10-31T22:38:00Z">
              <w:r w:rsidRPr="00682CC1">
                <w:rPr>
                  <w:rFonts w:cs="Arial"/>
                  <w:color w:val="000000"/>
                  <w:sz w:val="20"/>
                </w:rPr>
                <w:t>24,457</w:t>
              </w:r>
            </w:ins>
          </w:p>
        </w:tc>
        <w:tc>
          <w:tcPr>
            <w:tcW w:w="2700" w:type="dxa"/>
            <w:tcBorders>
              <w:bottom w:val="single" w:sz="4" w:space="0" w:color="auto"/>
            </w:tcBorders>
            <w:shd w:val="clear" w:color="auto" w:fill="auto"/>
            <w:noWrap/>
            <w:vAlign w:val="bottom"/>
            <w:hideMark/>
          </w:tcPr>
          <w:p w14:paraId="5E2B3296" w14:textId="77777777" w:rsidR="00853E45" w:rsidRPr="00682CC1" w:rsidRDefault="00853E45" w:rsidP="00A7396A">
            <w:pPr>
              <w:spacing w:before="120"/>
              <w:jc w:val="center"/>
              <w:rPr>
                <w:ins w:id="5739" w:author="Bailey, Colin (DFO/MPO)" w:date="2024-10-31T22:38:00Z"/>
                <w:rFonts w:cs="Arial"/>
                <w:color w:val="000000"/>
                <w:sz w:val="20"/>
              </w:rPr>
            </w:pPr>
            <w:ins w:id="5740" w:author="Bailey, Colin (DFO/MPO)" w:date="2024-10-31T22:38:00Z">
              <w:r w:rsidRPr="00682CC1">
                <w:rPr>
                  <w:rFonts w:cs="Arial"/>
                  <w:color w:val="000000"/>
                  <w:sz w:val="20"/>
                </w:rPr>
                <w:t>122</w:t>
              </w:r>
            </w:ins>
          </w:p>
        </w:tc>
      </w:tr>
    </w:tbl>
    <w:p w14:paraId="4DE9967A" w14:textId="77777777" w:rsidR="001E21BB" w:rsidRPr="00AC2754" w:rsidRDefault="001E21BB" w:rsidP="00B74121">
      <w:pPr>
        <w:pStyle w:val="BodyText"/>
        <w:jc w:val="both"/>
        <w:rPr>
          <w:lang w:val="en-US"/>
        </w:rPr>
      </w:pPr>
    </w:p>
    <w:sectPr w:rsidR="001E21BB" w:rsidRPr="00AC2754" w:rsidSect="001E21BB">
      <w:pgSz w:w="12240" w:h="15840" w:orient="portrait" w:code="1"/>
      <w:pgMar w:top="1440" w:right="1440" w:bottom="1440" w:left="1440" w:header="862" w:footer="601" w:gutter="0"/>
      <w:cols w:space="360"/>
      <w:titlePg/>
      <w:docGrid w:linePitch="299"/>
      <w:sectPrChange w:id="5741" w:author="Bailey, Colin (DFO/MPO)" w:date="2024-10-31T22:37:00Z">
        <w:sectPr w:rsidR="001E21BB" w:rsidRPr="00AC2754" w:rsidSect="001E21BB">
          <w:pgSz w:w="15840" w:h="12240" w:orient="landscape"/>
          <w:pgMar w:top="1440" w:right="1440" w:bottom="1440" w:left="1440" w:header="862" w:footer="601"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nderson, Erika (she / elle) (DFO/MPO)" w:date="2024-08-30T16:31:00Z" w:initials="A(">
    <w:p w14:paraId="34251136" w14:textId="658CE2D2" w:rsidR="68A06D8A" w:rsidRDefault="68A06D8A">
      <w:pPr>
        <w:pStyle w:val="CommentText"/>
      </w:pPr>
      <w:r>
        <w:t>The final agreement from the spring salmon week was to have the year of the data in the title to be consistent with the national standards for stock assessments. That being said, many people liked the year of the meeting in the title so this is not a hill that I would die on.</w:t>
      </w:r>
      <w:r>
        <w:rPr>
          <w:rStyle w:val="CommentReference"/>
        </w:rPr>
        <w:annotationRef/>
      </w:r>
    </w:p>
  </w:comment>
  <w:comment w:id="3" w:author="Bailey, Colin (DFO/MPO)" w:date="2024-09-16T15:46:00Z" w:initials="BC(">
    <w:p w14:paraId="3BC309EE" w14:textId="77777777" w:rsidR="00A22594" w:rsidRDefault="00A22594" w:rsidP="00844619">
      <w:pPr>
        <w:pStyle w:val="CommentText"/>
      </w:pPr>
      <w:r>
        <w:rPr>
          <w:rStyle w:val="CommentReference"/>
        </w:rPr>
        <w:annotationRef/>
      </w:r>
      <w:r>
        <w:t>OK, I will leave it as is for now as people seemed genuinely bothered by using 2022</w:t>
      </w:r>
    </w:p>
  </w:comment>
  <w:comment w:id="4" w:author="Anderson, Erika (she / elle) (DFO/MPO)" w:date="2024-10-01T08:17:00Z" w:initials="A(">
    <w:p w14:paraId="6D41A348" w14:textId="03974F58" w:rsidR="00023F8A" w:rsidRDefault="00A7396A">
      <w:pPr>
        <w:pStyle w:val="CommentText"/>
      </w:pPr>
      <w:r>
        <w:rPr>
          <w:rStyle w:val="CommentReference"/>
        </w:rPr>
        <w:annotationRef/>
      </w:r>
      <w:r>
        <w:fldChar w:fldCharType="begin"/>
      </w:r>
      <w:r>
        <w:instrText xml:space="preserve"> HYPERLINK "mailto:Selina.Agbayani@dfo-mpo.gc.ca"</w:instrText>
      </w:r>
      <w:bookmarkStart w:id="8" w:name="_@_3B29853249A64CCF871D39E3CBE8ED9EZ"/>
      <w:r>
        <w:fldChar w:fldCharType="separate"/>
      </w:r>
      <w:bookmarkEnd w:id="8"/>
      <w:r w:rsidRPr="47E3D05D">
        <w:rPr>
          <w:rStyle w:val="Mention"/>
          <w:noProof/>
        </w:rPr>
        <w:t xml:space="preserve">@Agbayani, Selina (she, they / elle, iel) (DFO/MPO) </w:t>
      </w:r>
      <w:r>
        <w:fldChar w:fldCharType="end"/>
      </w:r>
      <w:r w:rsidRPr="6D677737">
        <w:t>- Could you please confirm if CSAP has clear direction for this before it is marked as resolved?</w:t>
      </w:r>
    </w:p>
  </w:comment>
  <w:comment w:id="5" w:author="Agbayani, Selina (she, they / elle, iel) (DFO/MPO)" w:date="2024-10-01T09:53:00Z" w:initials="A(">
    <w:p w14:paraId="300984CE" w14:textId="24BD68FB" w:rsidR="00023F8A" w:rsidRDefault="00A7396A">
      <w:pPr>
        <w:pStyle w:val="CommentText"/>
      </w:pPr>
      <w:r>
        <w:rPr>
          <w:rStyle w:val="CommentReference"/>
        </w:rPr>
        <w:annotationRef/>
      </w:r>
      <w:r w:rsidRPr="3E7CFF0C">
        <w:t xml:space="preserve">I can confirm that National CSAS guidance is to state the </w:t>
      </w:r>
      <w:r w:rsidRPr="58FE6CB1">
        <w:rPr>
          <w:i/>
          <w:iCs/>
        </w:rPr>
        <w:t xml:space="preserve">year of the Data assessed </w:t>
      </w:r>
      <w:r w:rsidRPr="0AB4CFE2">
        <w:t xml:space="preserve">in the title of the document. The date of the meeting is included in the context box, and the date of the citation of the document is the year of publication. </w:t>
      </w:r>
    </w:p>
  </w:comment>
  <w:comment w:id="10" w:author="Hawkshaw, Mike" w:date="2024-08-23T12:58:00Z" w:initials="HM">
    <w:p w14:paraId="05FDF8A4" w14:textId="24A02778" w:rsidR="0CE11F81" w:rsidRDefault="0CE11F81">
      <w:pPr>
        <w:pStyle w:val="CommentText"/>
      </w:pPr>
      <w:r>
        <w:t>this is a really awkward phrasing and isn't totally accurate FSARs are required for a range of different uses from SARA to rebuilding to FM and even to properly document assessment activities - I recommend changing this language up.</w:t>
      </w:r>
      <w:r>
        <w:rPr>
          <w:rStyle w:val="CommentReference"/>
        </w:rPr>
        <w:annotationRef/>
      </w:r>
    </w:p>
  </w:comment>
  <w:comment w:id="11" w:author="Bailey, Colin (DFO/MPO)" w:date="2024-09-16T15:46:00Z" w:initials="BC(">
    <w:p w14:paraId="1C8EE05F" w14:textId="77777777" w:rsidR="00A22594" w:rsidRDefault="00A22594" w:rsidP="00844619">
      <w:pPr>
        <w:pStyle w:val="CommentText"/>
      </w:pPr>
      <w:r>
        <w:rPr>
          <w:rStyle w:val="CommentReference"/>
        </w:rPr>
        <w:annotationRef/>
      </w:r>
      <w:r>
        <w:t>I have updated the text</w:t>
      </w:r>
    </w:p>
  </w:comment>
  <w:comment w:id="13" w:author="Anderson, Erika (she / elle) (DFO/MPO)" w:date="2024-08-30T17:03:00Z" w:initials="A(">
    <w:p w14:paraId="1AF195D2" w14:textId="6D946935" w:rsidR="68A06D8A" w:rsidRDefault="68A06D8A">
      <w:pPr>
        <w:pStyle w:val="CommentText"/>
      </w:pPr>
      <w:r>
        <w:t>and follow up meeting date included here</w:t>
      </w:r>
      <w:r>
        <w:rPr>
          <w:rStyle w:val="CommentReference"/>
        </w:rPr>
        <w:annotationRef/>
      </w:r>
    </w:p>
  </w:comment>
  <w:comment w:id="19" w:author="Anderson, Erika (she / elle) (DFO/MPO)" w:date="2024-08-30T16:37:00Z" w:initials="A(">
    <w:p w14:paraId="2011AE82" w14:textId="77777777" w:rsidR="00EA7FE4" w:rsidRDefault="00EA7FE4" w:rsidP="00EA7FE4">
      <w:pPr>
        <w:pStyle w:val="CommentText"/>
      </w:pPr>
      <w:r>
        <w:t xml:space="preserve">I like having objectives clearly laid out. Does everyone agree with these simplified objectives? I also have to mention that the salmon FSAR template does not allow for optional sections. Is there a way to include this text in an existing section or another way to prevent revisions when submitting to national CSAS? </w:t>
      </w:r>
      <w:r>
        <w:fldChar w:fldCharType="begin"/>
      </w:r>
      <w:r>
        <w:instrText xml:space="preserve"> HYPERLINK "mailto:Selina.Agbayani@dfo-mpo.gc.ca"</w:instrText>
      </w:r>
      <w:bookmarkStart w:id="26" w:name="_@_D47BE34FDB7D417FB49BF2364B710631Z"/>
      <w:r>
        <w:fldChar w:fldCharType="separate"/>
      </w:r>
      <w:bookmarkEnd w:id="26"/>
      <w:r w:rsidRPr="68A06D8A">
        <w:rPr>
          <w:rStyle w:val="Mention"/>
          <w:noProof/>
        </w:rPr>
        <w:t>@Agbayani, Selina (she, they / elle, iel) (DFO/MPO)</w:t>
      </w:r>
      <w:r>
        <w:fldChar w:fldCharType="end"/>
      </w:r>
      <w:r>
        <w:t xml:space="preserve">  may need to follow up to see what the current guidance is</w:t>
      </w:r>
      <w:r>
        <w:rPr>
          <w:rStyle w:val="CommentReference"/>
        </w:rPr>
        <w:annotationRef/>
      </w:r>
    </w:p>
  </w:comment>
  <w:comment w:id="20" w:author="Huang, Ann-Marie (DFO/MPO)" w:date="2024-09-03T10:09:00Z" w:initials="HAM(">
    <w:p w14:paraId="616085D2" w14:textId="77777777" w:rsidR="00EA7FE4" w:rsidRDefault="00EA7FE4" w:rsidP="00EA7FE4">
      <w:pPr>
        <w:pStyle w:val="CommentText"/>
      </w:pPr>
      <w:r>
        <w:rPr>
          <w:rStyle w:val="CommentReference"/>
        </w:rPr>
        <w:annotationRef/>
      </w:r>
      <w:r>
        <w:t>Can objectives go into the "context" box? TOR objective #6 &amp; #7 are missing from this list. #7 in particular is specific to IF Coho, so I think needs to be included. Other comments on this section in separate comments below.</w:t>
      </w:r>
    </w:p>
  </w:comment>
  <w:comment w:id="21" w:author="Anderson, Erika (she / elle) (DFO/MPO)" w:date="2024-09-03T15:14:00Z" w:initials="A(">
    <w:p w14:paraId="4EFAA5E6" w14:textId="77777777" w:rsidR="00EA7FE4" w:rsidRDefault="00EA7FE4" w:rsidP="00EA7FE4">
      <w:pPr>
        <w:pStyle w:val="CommentText"/>
      </w:pPr>
      <w:r>
        <w:t xml:space="preserve">Having TOR objectives in the context box has been approved by national CSAS in non-FSAR processes before e.g., </w:t>
      </w:r>
      <w:hyperlink r:id="rId1">
        <w:r w:rsidRPr="59571FE5">
          <w:rPr>
            <w:rStyle w:val="Hyperlink"/>
          </w:rPr>
          <w:t>Science Response 2024/025 (dfo-mpo.gc.ca)</w:t>
        </w:r>
      </w:hyperlink>
      <w:r>
        <w:t xml:space="preserve"> </w:t>
      </w:r>
      <w:r>
        <w:rPr>
          <w:rStyle w:val="CommentReference"/>
        </w:rPr>
        <w:annotationRef/>
      </w:r>
    </w:p>
  </w:comment>
  <w:comment w:id="22" w:author="Bailey, Colin (DFO/MPO)" w:date="2024-09-16T15:47:00Z" w:initials="BC(">
    <w:p w14:paraId="7372CFDB" w14:textId="77777777" w:rsidR="00964D70" w:rsidRDefault="00964D70" w:rsidP="00844619">
      <w:pPr>
        <w:pStyle w:val="CommentText"/>
      </w:pPr>
      <w:r>
        <w:rPr>
          <w:rStyle w:val="CommentReference"/>
        </w:rPr>
        <w:annotationRef/>
      </w:r>
      <w:r>
        <w:t>TORs 6 &amp; 7 have been added now</w:t>
      </w:r>
    </w:p>
  </w:comment>
  <w:comment w:id="23" w:author="Agbayani, Selina (she, they / elle, iel) (DFO/MPO)" w:date="2024-09-18T16:17:00Z" w:initials="AS(t/ei(">
    <w:p w14:paraId="32D8DC44" w14:textId="77777777" w:rsidR="003C631A" w:rsidRDefault="003C631A">
      <w:pPr>
        <w:pStyle w:val="CommentText"/>
      </w:pPr>
      <w:r>
        <w:rPr>
          <w:rStyle w:val="CommentReference"/>
        </w:rPr>
        <w:annotationRef/>
      </w:r>
      <w:r>
        <w:t>I reworded the objectives line so it doesn't seem like a new section to National CSAS</w:t>
      </w:r>
    </w:p>
  </w:comment>
  <w:comment w:id="24" w:author="Anderson, Erika (she / elle) (DFO/MPO)" w:date="2024-10-01T08:23:00Z" w:initials="A(">
    <w:p w14:paraId="515222FE" w14:textId="66810810" w:rsidR="00023F8A" w:rsidRDefault="00A7396A">
      <w:pPr>
        <w:pStyle w:val="CommentText"/>
      </w:pPr>
      <w:r>
        <w:rPr>
          <w:rStyle w:val="CommentReference"/>
        </w:rPr>
        <w:annotationRef/>
      </w:r>
      <w:r w:rsidRPr="6EC0D8BB">
        <w:t>I would check with steering committee if these concise objectives are supported. If so, this can be resolved</w:t>
      </w:r>
    </w:p>
  </w:comment>
  <w:comment w:id="27" w:author="Huang, Ann-Marie (DFO/MPO)" w:date="2024-09-03T09:26:00Z" w:initials="HAM(">
    <w:p w14:paraId="00BB55E1" w14:textId="17E1C39D" w:rsidR="00EA7FE4" w:rsidRDefault="00EA7FE4" w:rsidP="00EA7FE4">
      <w:pPr>
        <w:pStyle w:val="CommentText"/>
      </w:pPr>
      <w:r>
        <w:rPr>
          <w:rStyle w:val="CommentReference"/>
        </w:rPr>
        <w:annotationRef/>
      </w:r>
      <w:r>
        <w:t xml:space="preserve">these should be the ones specific to IFR Coho, not "e.g." From TOR table that authors were working from and that was approved by the steering committee which are also listed under #7 of the individual IF Coho TOR, the specific objectives in addition to the generic ones for everyone: </w:t>
      </w:r>
    </w:p>
    <w:p w14:paraId="2DDA4CBD" w14:textId="77777777" w:rsidR="00EA7FE4" w:rsidRDefault="00EA7FE4" w:rsidP="00EA7FE4">
      <w:pPr>
        <w:pStyle w:val="CommentText"/>
        <w:numPr>
          <w:ilvl w:val="0"/>
          <w:numId w:val="43"/>
        </w:numPr>
      </w:pPr>
      <w:r>
        <w:t>Update the aggregate abundance reference point component of LRP, USR and RR.</w:t>
      </w:r>
    </w:p>
    <w:p w14:paraId="2ABECAC0" w14:textId="77777777" w:rsidR="00EA7FE4" w:rsidRDefault="00EA7FE4" w:rsidP="00EA7FE4">
      <w:pPr>
        <w:pStyle w:val="CommentText"/>
        <w:numPr>
          <w:ilvl w:val="0"/>
          <w:numId w:val="43"/>
        </w:numPr>
      </w:pPr>
      <w:r>
        <w:t>Update exploitation rate (ER) vs. survival plots from Arbeider et al (2020).</w:t>
      </w:r>
    </w:p>
  </w:comment>
  <w:comment w:id="28" w:author="Huang, Ann-Marie (DFO/MPO)" w:date="2024-09-03T09:49:00Z" w:initials="HAM(">
    <w:p w14:paraId="7474EFCA" w14:textId="77777777" w:rsidR="00EA7FE4" w:rsidRDefault="00EA7FE4" w:rsidP="00EA7FE4">
      <w:pPr>
        <w:pStyle w:val="CommentText"/>
      </w:pPr>
      <w:r>
        <w:rPr>
          <w:rStyle w:val="CommentReference"/>
        </w:rPr>
        <w:annotationRef/>
      </w:r>
      <w:r>
        <w:t>Note for later: change language around "aggregate abundance LRP" to reflect spring sprint week agreement - e.g. "aggregate abundance lower management reference points" or "operational control points" if OCPs are what's actually being requested.</w:t>
      </w:r>
    </w:p>
  </w:comment>
  <w:comment w:id="29" w:author="Bailey, Colin (DFO/MPO)" w:date="2024-09-05T08:01:00Z" w:initials="BC(">
    <w:p w14:paraId="371D7107" w14:textId="77777777" w:rsidR="00D65B35" w:rsidRDefault="00A24637">
      <w:pPr>
        <w:pStyle w:val="CommentText"/>
      </w:pPr>
      <w:r>
        <w:rPr>
          <w:rStyle w:val="CommentReference"/>
        </w:rPr>
        <w:annotationRef/>
      </w:r>
      <w:r w:rsidR="00D65B35">
        <w:t>The terms of reference state, "</w:t>
      </w:r>
    </w:p>
    <w:p w14:paraId="7F85ED3C" w14:textId="77777777" w:rsidR="00D65B35" w:rsidRDefault="00D65B35">
      <w:pPr>
        <w:pStyle w:val="CommentText"/>
      </w:pPr>
      <w:r>
        <w:rPr>
          <w:color w:val="000000"/>
        </w:rPr>
        <w:t xml:space="preserve"> </w:t>
      </w:r>
    </w:p>
    <w:p w14:paraId="30CF49CC" w14:textId="77777777" w:rsidR="00D65B35" w:rsidRDefault="00D65B35" w:rsidP="0093098C">
      <w:pPr>
        <w:pStyle w:val="CommentText"/>
      </w:pPr>
      <w:r>
        <w:rPr>
          <w:color w:val="000000"/>
        </w:rPr>
        <w:t>Candidate reference points (</w:t>
      </w:r>
      <w:r>
        <w:rPr>
          <w:i/>
          <w:iCs/>
          <w:color w:val="FF0000"/>
        </w:rPr>
        <w:t>e.g.</w:t>
      </w:r>
      <w:r>
        <w:rPr>
          <w:i/>
          <w:iCs/>
          <w:color w:val="000000"/>
        </w:rPr>
        <w:t>,</w:t>
      </w:r>
      <w:r>
        <w:rPr>
          <w:color w:val="000000"/>
        </w:rPr>
        <w:t xml:space="preserve"> Upper Stock Reference [USR], Target Reference Point [TRP], Removal Reference [RR]) for the stock, including the aggregate abundance component of the LRP for the SMU as requested."</w:t>
      </w:r>
      <w:r>
        <w:rPr>
          <w:color w:val="000000"/>
        </w:rPr>
        <w:br/>
      </w:r>
      <w:r>
        <w:rPr>
          <w:color w:val="000000"/>
        </w:rPr>
        <w:br/>
        <w:t>TOR 7 (now added) includes the specific asks</w:t>
      </w:r>
    </w:p>
  </w:comment>
  <w:comment w:id="30" w:author="Huang, Ann-Marie (DFO/MPO)" w:date="2024-09-03T09:56:00Z" w:initials="HAM(">
    <w:p w14:paraId="45201E3E" w14:textId="084013CA" w:rsidR="00EA7FE4" w:rsidRDefault="00EA7FE4" w:rsidP="00EA7FE4">
      <w:pPr>
        <w:pStyle w:val="CommentText"/>
      </w:pPr>
      <w:r>
        <w:rPr>
          <w:rStyle w:val="CommentReference"/>
        </w:rPr>
        <w:annotationRef/>
      </w:r>
      <w:r>
        <w:t>similar to comment re: evaluate/estimate refpts objective above: specify what in specific, for IF Coho.</w:t>
      </w:r>
    </w:p>
  </w:comment>
  <w:comment w:id="31" w:author="Bailey, Colin (DFO/MPO) [2]" w:date="2024-10-29T09:57:00Z" w:initials="CB">
    <w:p w14:paraId="60187C20" w14:textId="77777777" w:rsidR="000B1F76" w:rsidRDefault="000B1F76" w:rsidP="000B1F76">
      <w:pPr>
        <w:pStyle w:val="CommentText"/>
      </w:pPr>
      <w:r>
        <w:rPr>
          <w:rStyle w:val="CommentReference"/>
        </w:rPr>
        <w:annotationRef/>
      </w:r>
      <w:r>
        <w:t>Specifics provided in TOR 7</w:t>
      </w:r>
    </w:p>
  </w:comment>
  <w:comment w:id="32" w:author="Huang, Ann-Marie (DFO/MPO)" w:date="2024-09-03T10:08:00Z" w:initials="HAM(">
    <w:p w14:paraId="7C350A82" w14:textId="48A4AF2D" w:rsidR="00EA7FE4" w:rsidRDefault="00EA7FE4" w:rsidP="00EA7FE4">
      <w:pPr>
        <w:pStyle w:val="CommentText"/>
      </w:pPr>
      <w:r>
        <w:rPr>
          <w:rStyle w:val="CommentReference"/>
        </w:rPr>
        <w:annotationRef/>
      </w:r>
      <w:r>
        <w:t>this is missing the "effect of mgmt actions on probabilities of reaching rebuilding targets" part of TOR #5</w:t>
      </w:r>
    </w:p>
  </w:comment>
  <w:comment w:id="33" w:author="Bailey, Colin (DFO/MPO)" w:date="2024-09-05T08:13:00Z" w:initials="BC(">
    <w:p w14:paraId="2F0EC61A" w14:textId="77777777" w:rsidR="00F20022" w:rsidRDefault="00F20022" w:rsidP="0093098C">
      <w:pPr>
        <w:pStyle w:val="CommentText"/>
      </w:pPr>
      <w:r>
        <w:rPr>
          <w:rStyle w:val="CommentReference"/>
        </w:rPr>
        <w:annotationRef/>
      </w:r>
      <w:r>
        <w:t>That was an "if possible" request. If I add every detail from the TOR, the context box will exceed well over a page. My goal with these objectives was to cover the TORs without getting too specific, but I can copy and paste the entire TOR if that is everyone's preference</w:t>
      </w:r>
    </w:p>
  </w:comment>
  <w:comment w:id="34" w:author="Anderson, Erika (she / elle) (DFO/MPO)" w:date="2024-08-30T17:03:00Z" w:initials="A(">
    <w:p w14:paraId="19E12333" w14:textId="09A485EB" w:rsidR="00EA7FE4" w:rsidRDefault="00EA7FE4" w:rsidP="00EA7FE4">
      <w:pPr>
        <w:pStyle w:val="CommentText"/>
      </w:pPr>
      <w:r>
        <w:t xml:space="preserve">With the removal of the aggregate LRP after spring salmon week discussions, can participants agree that the original objectives were met (Update the aggregate abundance reference point component of LRP, USR and RR.)? If not, may want to consider how to answer this question before the follow up meeting. I have seen groups decide to accept without all objectives if there is a good justification. </w:t>
      </w:r>
      <w:r>
        <w:fldChar w:fldCharType="begin"/>
      </w:r>
      <w:r>
        <w:instrText xml:space="preserve"> HYPERLINK "mailto:Selina.Agbayani@dfo-mpo.gc.ca"</w:instrText>
      </w:r>
      <w:bookmarkStart w:id="38" w:name="_@_9D11A2C4EF43459C96ED234C46790093Z"/>
      <w:r>
        <w:fldChar w:fldCharType="separate"/>
      </w:r>
      <w:bookmarkEnd w:id="38"/>
      <w:r w:rsidRPr="68A06D8A">
        <w:rPr>
          <w:rStyle w:val="Mention"/>
          <w:noProof/>
        </w:rPr>
        <w:t>@Agbayani, Selina (she, they / elle, iel) (DFO/MPO)</w:t>
      </w:r>
      <w:r>
        <w:fldChar w:fldCharType="end"/>
      </w:r>
      <w:r>
        <w:t xml:space="preserve"> </w:t>
      </w:r>
      <w:r>
        <w:rPr>
          <w:rStyle w:val="CommentReference"/>
        </w:rPr>
        <w:annotationRef/>
      </w:r>
    </w:p>
  </w:comment>
  <w:comment w:id="35" w:author="Hawkshaw, Mike (DFO/MPO)" w:date="2024-09-03T08:37:00Z" w:initials="HM(">
    <w:p w14:paraId="6D102CAC" w14:textId="77777777" w:rsidR="00EA7FE4" w:rsidRDefault="00EA7FE4" w:rsidP="00EA7FE4">
      <w:pPr>
        <w:pStyle w:val="CommentText"/>
      </w:pPr>
      <w:r>
        <w:rPr>
          <w:rStyle w:val="CommentReference"/>
        </w:rPr>
        <w:annotationRef/>
      </w:r>
      <w:r>
        <w:t>They are not yet met in this draft- there is no clear articulation of removal references or proxies for SMU scale reference points</w:t>
      </w:r>
    </w:p>
  </w:comment>
  <w:comment w:id="36" w:author="Huang, Ann-Marie (DFO/MPO)" w:date="2024-09-03T10:05:00Z" w:initials="HAM(">
    <w:p w14:paraId="208EB7D3" w14:textId="77777777" w:rsidR="00EA7FE4" w:rsidRDefault="00EA7FE4" w:rsidP="00EA7FE4">
      <w:pPr>
        <w:pStyle w:val="CommentText"/>
      </w:pPr>
      <w:r>
        <w:rPr>
          <w:rStyle w:val="CommentReference"/>
        </w:rPr>
        <w:annotationRef/>
      </w:r>
      <w:r>
        <w:t>The "removal" of aggregate LRP was only in defining FSP status. The request in the TOR (see #7 in IF Coho TOR or the blue table in the aggregate TOR that the steering committee approved) specifically asked for aggregate abundance LRPs - just b/c aggregate LRPs are no longer part of defining whether a SMU is below LRP or not doesn't remove the need for FM to have something that functions as aggregate reference points. See comment above re: suggestion to re-name aggregate LRPs in future TORs.</w:t>
      </w:r>
    </w:p>
  </w:comment>
  <w:comment w:id="37" w:author="Bailey, Colin (DFO/MPO) [2]" w:date="2024-10-29T09:58:00Z" w:initials="CB">
    <w:p w14:paraId="41306D70" w14:textId="77777777" w:rsidR="001A1926" w:rsidRDefault="008341E5" w:rsidP="001A1926">
      <w:pPr>
        <w:pStyle w:val="CommentText"/>
      </w:pPr>
      <w:r>
        <w:rPr>
          <w:rStyle w:val="CommentReference"/>
        </w:rPr>
        <w:annotationRef/>
      </w:r>
      <w:r w:rsidR="001A1926">
        <w:t xml:space="preserve">After discussion with Mike the aggregate targets and updated icecream plots have been added back into the doc, meeting the needed elements in this thread. </w:t>
      </w:r>
    </w:p>
  </w:comment>
  <w:comment w:id="40" w:author="Anderson, Erika (she / elle) (DFO/MPO)" w:date="2024-10-01T08:20:00Z" w:initials="A(">
    <w:p w14:paraId="2C7E8BAA" w14:textId="32A23ED8" w:rsidR="00023F8A" w:rsidRDefault="00A7396A">
      <w:pPr>
        <w:pStyle w:val="CommentText"/>
      </w:pPr>
      <w:r>
        <w:rPr>
          <w:rStyle w:val="CommentReference"/>
        </w:rPr>
        <w:annotationRef/>
      </w:r>
      <w:r w:rsidRPr="57B7D092">
        <w:t>Only needed if there are additional documents i.e. res doc. I believe this is omited if no additional documents</w:t>
      </w:r>
    </w:p>
  </w:comment>
  <w:comment w:id="41" w:author="Bailey, Colin (DFO/MPO) [2]" w:date="2024-10-21T08:43:00Z" w:initials="CB">
    <w:p w14:paraId="440BAC17" w14:textId="77777777" w:rsidR="006D7327" w:rsidRDefault="006D7327" w:rsidP="006D7327">
      <w:pPr>
        <w:pStyle w:val="CommentText"/>
      </w:pPr>
      <w:r>
        <w:rPr>
          <w:rStyle w:val="CommentReference"/>
        </w:rPr>
        <w:annotationRef/>
      </w:r>
      <w:r>
        <w:t>The code for the analyses will be included as a separate document</w:t>
      </w:r>
    </w:p>
  </w:comment>
  <w:comment w:id="43" w:author="Henderson, Evan (he, him / il, lui) (DFO/MPO)" w:date="2024-08-26T14:39:00Z" w:initials="HE(h/il(">
    <w:p w14:paraId="253917ED" w14:textId="4A73C347" w:rsidR="00B2515D" w:rsidRDefault="00B2515D">
      <w:pPr>
        <w:pStyle w:val="CommentText"/>
      </w:pPr>
      <w:r>
        <w:rPr>
          <w:rStyle w:val="CommentReference"/>
        </w:rPr>
        <w:annotationRef/>
      </w:r>
      <w:r>
        <w:t xml:space="preserve">I recognize it’s not </w:t>
      </w:r>
      <w:r w:rsidR="0070084A">
        <w:t>a DFO assessment but consider introducing COSEWIC assessment here. Whatever is decided should be applied across all FSARs with COSEWIC-assessed DUs.</w:t>
      </w:r>
    </w:p>
  </w:comment>
  <w:comment w:id="44" w:author="Hawkshaw, Mike (DFO/MPO)" w:date="2024-09-03T08:38:00Z" w:initials="HM(">
    <w:p w14:paraId="1ABA6866" w14:textId="77777777" w:rsidR="004B0F4C" w:rsidRDefault="004B0F4C">
      <w:pPr>
        <w:pStyle w:val="CommentText"/>
      </w:pPr>
      <w:r>
        <w:rPr>
          <w:rStyle w:val="CommentReference"/>
        </w:rPr>
        <w:annotationRef/>
      </w:r>
      <w:r>
        <w:t>Agreed no one has time for duplication or redundant documents or processes the FSAR is meant o address FSP and other objectives.</w:t>
      </w:r>
    </w:p>
  </w:comment>
  <w:comment w:id="47" w:author="Huang, Ann-Marie (DFO/MPO)" w:date="2024-09-03T11:06:00Z" w:initials="HAM(">
    <w:p w14:paraId="102D7396" w14:textId="77777777" w:rsidR="00CB5178" w:rsidRDefault="00CB5178">
      <w:pPr>
        <w:pStyle w:val="CommentText"/>
      </w:pPr>
      <w:r>
        <w:rPr>
          <w:rStyle w:val="CommentReference"/>
        </w:rPr>
        <w:annotationRef/>
      </w:r>
      <w:r>
        <w:t>are we able to put status in terms of PA framework categories? e.g. Cautious or Healthy, since it's not critical? or even if it's "not critical" frame it in terms of PA for FSP purposes?</w:t>
      </w:r>
    </w:p>
  </w:comment>
  <w:comment w:id="48" w:author="Bailey, Colin (DFO/MPO) [2]" w:date="2024-10-21T08:46:00Z" w:initials="CB">
    <w:p w14:paraId="13B92FF6" w14:textId="77777777" w:rsidR="004B006A" w:rsidRDefault="004B006A" w:rsidP="004B006A">
      <w:pPr>
        <w:pStyle w:val="CommentText"/>
      </w:pPr>
      <w:r>
        <w:rPr>
          <w:rStyle w:val="CommentReference"/>
        </w:rPr>
        <w:annotationRef/>
      </w:r>
      <w:r>
        <w:t>As we do not have an SMU-level upper reference point, I don’t think it is appropriate to state that the population status is in either the cautious or healthy zones. If we were to follow the logic of the CU-based LRP system, I would say any CU being in the amber zone would place the stock in the “cautious” category, but that was not discussed during sprint week</w:t>
      </w:r>
    </w:p>
  </w:comment>
  <w:comment w:id="49" w:author="Huang, Ann-Marie (DFO/MPO) [2]" w:date="2024-10-21T09:09:00Z" w:initials="H(">
    <w:p w14:paraId="37E1A7F0" w14:textId="423CDB45" w:rsidR="00D6069B" w:rsidRDefault="00D6069B">
      <w:pPr>
        <w:pStyle w:val="CommentText"/>
      </w:pPr>
      <w:r>
        <w:rPr>
          <w:rStyle w:val="CommentReference"/>
        </w:rPr>
        <w:annotationRef/>
      </w:r>
      <w:r w:rsidRPr="0DDB1239">
        <w:t>then can you implement part B of suggestion: i.e., frame it as SMU is not in the critical zone because it is above the LRP. Goal: use the PA zones language to the extent possible.</w:t>
      </w:r>
    </w:p>
  </w:comment>
  <w:comment w:id="50" w:author="Bailey, Colin (DFO/MPO) [2]" w:date="2024-10-21T09:26:00Z" w:initials="CB">
    <w:p w14:paraId="0B7C0DB5" w14:textId="77777777" w:rsidR="001265C5" w:rsidRDefault="001265C5" w:rsidP="001265C5">
      <w:pPr>
        <w:pStyle w:val="CommentText"/>
      </w:pPr>
      <w:r>
        <w:rPr>
          <w:rStyle w:val="CommentReference"/>
        </w:rPr>
        <w:annotationRef/>
      </w:r>
      <w:r>
        <w:t>Sure, sorry, I think I misunderstood your comment!</w:t>
      </w:r>
    </w:p>
  </w:comment>
  <w:comment w:id="51" w:author="Huang, Ann-Marie (DFO/MPO) [2]" w:date="2024-10-21T13:53:00Z" w:initials="H(">
    <w:p w14:paraId="1267372C" w14:textId="02BB1A04" w:rsidR="00C86419" w:rsidRDefault="00C86419">
      <w:pPr>
        <w:pStyle w:val="CommentText"/>
      </w:pPr>
      <w:r>
        <w:rPr>
          <w:rStyle w:val="CommentReference"/>
        </w:rPr>
        <w:annotationRef/>
      </w:r>
      <w:r w:rsidRPr="22DDA16F">
        <w:t>Fab, thanks! (No worries, I know comments can be cryptic at the best of times)</w:t>
      </w:r>
    </w:p>
  </w:comment>
  <w:comment w:id="68" w:author="Bailey, Colin (DFO/MPO) [2]" w:date="2024-10-29T11:08:00Z" w:initials="CB">
    <w:p w14:paraId="78919A4B" w14:textId="77777777" w:rsidR="00974C93" w:rsidRDefault="00974C93" w:rsidP="00974C93">
      <w:pPr>
        <w:pStyle w:val="CommentText"/>
      </w:pPr>
      <w:r>
        <w:rPr>
          <w:rStyle w:val="CommentReference"/>
        </w:rPr>
        <w:annotationRef/>
      </w:r>
      <w:r>
        <w:t>Insert COSEWIC citation</w:t>
      </w:r>
    </w:p>
  </w:comment>
  <w:comment w:id="80" w:author="Hawkshaw, Mike" w:date="2024-08-23T13:01:00Z" w:initials="HM">
    <w:p w14:paraId="60F69B45" w14:textId="2EC43F83" w:rsidR="0CE11F81" w:rsidRDefault="0CE11F81">
      <w:pPr>
        <w:pStyle w:val="CommentText"/>
      </w:pPr>
      <w:r>
        <w:t>recommend merging this and the "in the 1990s point</w:t>
      </w:r>
      <w:r>
        <w:rPr>
          <w:rStyle w:val="CommentReference"/>
        </w:rPr>
        <w:annotationRef/>
      </w:r>
    </w:p>
  </w:comment>
  <w:comment w:id="81" w:author="Bailey, Colin (DFO/MPO)" w:date="2024-09-16T16:00:00Z" w:initials="BC(">
    <w:p w14:paraId="7C83FA33" w14:textId="77777777" w:rsidR="00BE176F" w:rsidRDefault="00BE176F" w:rsidP="00844619">
      <w:pPr>
        <w:pStyle w:val="CommentText"/>
      </w:pPr>
      <w:r>
        <w:rPr>
          <w:rStyle w:val="CommentReference"/>
        </w:rPr>
        <w:annotationRef/>
      </w:r>
      <w:r>
        <w:t>Modified the 1990s points so that these bullets provide different information</w:t>
      </w:r>
    </w:p>
  </w:comment>
  <w:comment w:id="85" w:author="Jenewein, Brittany (DFO/MPO)" w:date="2024-09-04T12:13:00Z" w:initials="JB(">
    <w:p w14:paraId="0D19AF2D" w14:textId="12592CEA" w:rsidR="00495E36" w:rsidRDefault="00495E36">
      <w:pPr>
        <w:pStyle w:val="CommentText"/>
      </w:pPr>
      <w:r>
        <w:rPr>
          <w:rStyle w:val="CommentReference"/>
        </w:rPr>
        <w:annotationRef/>
      </w:r>
      <w:r>
        <w:t>I agree with Catarina's comment on this. I would like to see something here that comments on how we're doing for rebuilding. Does it seem like the rules we have in place for harvest are adequate for continued rebuilding of these stocks? If not, what changes should be considered? If so, are there other areas that should be given more attention to further assist rebuilding (e.g., a critical piece of habitat)? Are there any CUs that need special attention? Even if the answer is just "keep doing what you're doing!", that's really important to document.</w:t>
      </w:r>
    </w:p>
  </w:comment>
  <w:comment w:id="136" w:author="Bailey, Colin (DFO/MPO) [2]" w:date="2024-10-24T11:26:00Z" w:initials="BC(">
    <w:p w14:paraId="1CFDBF70" w14:textId="44B4BCAE" w:rsidR="002F1BD3" w:rsidRDefault="002F1BD3" w:rsidP="002F1BD3">
      <w:pPr>
        <w:pStyle w:val="CommentText"/>
      </w:pPr>
      <w:r>
        <w:rPr>
          <w:rStyle w:val="CommentReference"/>
        </w:rPr>
        <w:annotationRef/>
      </w:r>
      <w:r>
        <w:t>Check on how population trajectory was estimated</w:t>
      </w:r>
    </w:p>
  </w:comment>
  <w:comment w:id="137" w:author="Bailey, Colin (DFO/MPO) [2]" w:date="2024-10-24T11:27:00Z" w:initials="BC(">
    <w:p w14:paraId="66DEE62E" w14:textId="77777777" w:rsidR="00B16852" w:rsidRDefault="00B16852" w:rsidP="00B16852">
      <w:pPr>
        <w:pStyle w:val="CommentText"/>
      </w:pPr>
      <w:r>
        <w:rPr>
          <w:rStyle w:val="CommentReference"/>
        </w:rPr>
        <w:annotationRef/>
      </w:r>
      <w:r>
        <w:t>Build cheat sheet that links each terms of reference to work done in the document</w:t>
      </w:r>
    </w:p>
  </w:comment>
  <w:comment w:id="149" w:author="Hawkshaw, Mike (DFO/MPO)" w:date="2024-09-03T09:19:00Z" w:initials="HM(">
    <w:p w14:paraId="426F43B2" w14:textId="0E08634C" w:rsidR="00A714A9" w:rsidRDefault="00A714A9">
      <w:pPr>
        <w:pStyle w:val="CommentText"/>
      </w:pPr>
      <w:r>
        <w:rPr>
          <w:rStyle w:val="CommentReference"/>
        </w:rPr>
        <w:annotationRef/>
      </w:r>
      <w:r>
        <w:t>This isnt sufficient - when were the core models approved?</w:t>
      </w:r>
    </w:p>
  </w:comment>
  <w:comment w:id="150" w:author="Bailey, Colin (DFO/MPO)" w:date="2024-09-16T16:09:00Z" w:initials="BC(">
    <w:p w14:paraId="0F39E6B1" w14:textId="77777777" w:rsidR="009B648D" w:rsidRDefault="00460211" w:rsidP="00844619">
      <w:pPr>
        <w:pStyle w:val="CommentText"/>
      </w:pPr>
      <w:r>
        <w:rPr>
          <w:rStyle w:val="CommentReference"/>
        </w:rPr>
        <w:annotationRef/>
      </w:r>
      <w:r w:rsidR="009B648D">
        <w:t>I'm curious, what is the value in that information, and what do you consider a "core model"? My understanding is that the models used for IFC have evolved through time</w:t>
      </w:r>
    </w:p>
  </w:comment>
  <w:comment w:id="151" w:author="Agbayani, Selina (she, they / elle, iel) (DFO/MPO)" w:date="2024-09-18T16:38:00Z" w:initials="AS(t/ei(">
    <w:p w14:paraId="3C05BDD3" w14:textId="77777777" w:rsidR="005074CE" w:rsidRDefault="005074CE">
      <w:pPr>
        <w:pStyle w:val="CommentText"/>
      </w:pPr>
      <w:r>
        <w:rPr>
          <w:rStyle w:val="CommentReference"/>
        </w:rPr>
        <w:annotationRef/>
      </w:r>
      <w:r>
        <w:t>Colin -  would this edit be accurate?</w:t>
      </w:r>
    </w:p>
  </w:comment>
  <w:comment w:id="152" w:author="Bailey, Colin (DFO/MPO) [2]" w:date="2024-10-17T08:11:00Z" w:initials="CB">
    <w:p w14:paraId="2EAB030E" w14:textId="77777777" w:rsidR="0041501A" w:rsidRDefault="0041501A" w:rsidP="0041501A">
      <w:pPr>
        <w:pStyle w:val="CommentText"/>
      </w:pPr>
      <w:r>
        <w:rPr>
          <w:rStyle w:val="CommentReference"/>
        </w:rPr>
        <w:annotationRef/>
      </w:r>
      <w:r>
        <w:t>I think so.</w:t>
      </w:r>
    </w:p>
  </w:comment>
  <w:comment w:id="523" w:author="Wor, Catarina" w:date="2024-08-23T13:11:00Z" w:initials="WC">
    <w:p w14:paraId="716C28D1" w14:textId="3EDEB9C8" w:rsidR="0CE11F81" w:rsidRDefault="0CE11F81">
      <w:pPr>
        <w:pStyle w:val="CommentText"/>
      </w:pPr>
      <w:r>
        <w:t xml:space="preserve">Should we add the RPa as well, it is not a WSP assessment but it is a type of assessment. </w:t>
      </w:r>
      <w:r>
        <w:rPr>
          <w:rStyle w:val="CommentReference"/>
        </w:rPr>
        <w:annotationRef/>
      </w:r>
    </w:p>
  </w:comment>
  <w:comment w:id="524" w:author="Henderson, Evan (he, him / il, lui) (DFO/MPO)" w:date="2024-08-26T14:37:00Z" w:initials="HE(h/il(">
    <w:p w14:paraId="49E42218" w14:textId="37B9FD23" w:rsidR="00BE2A5A" w:rsidRDefault="00BE2A5A">
      <w:pPr>
        <w:pStyle w:val="CommentText"/>
      </w:pPr>
      <w:r>
        <w:rPr>
          <w:rStyle w:val="CommentReference"/>
        </w:rPr>
        <w:annotationRef/>
      </w:r>
      <w:r>
        <w:t>Agreed, it would be helpful to link to RPA</w:t>
      </w:r>
    </w:p>
  </w:comment>
  <w:comment w:id="525" w:author="Hawkshaw, Mike (DFO/MPO)" w:date="2024-09-03T09:44:00Z" w:initials="HM(">
    <w:p w14:paraId="3ABC5782" w14:textId="77777777" w:rsidR="00573A36" w:rsidRDefault="00573A36">
      <w:pPr>
        <w:pStyle w:val="CommentText"/>
      </w:pPr>
      <w:r>
        <w:rPr>
          <w:rStyle w:val="CommentReference"/>
        </w:rPr>
        <w:annotationRef/>
      </w:r>
      <w:r>
        <w:t>Agree - major peer reviewed assessment should be referenced here</w:t>
      </w:r>
    </w:p>
  </w:comment>
  <w:comment w:id="526" w:author="Bailey, Colin (DFO/MPO)" w:date="2024-09-17T08:22:00Z" w:initials="BC(">
    <w:p w14:paraId="70AB6AD0" w14:textId="77777777" w:rsidR="006E1051" w:rsidRDefault="006E1051" w:rsidP="00844619">
      <w:pPr>
        <w:pStyle w:val="CommentText"/>
      </w:pPr>
      <w:r>
        <w:rPr>
          <w:rStyle w:val="CommentReference"/>
        </w:rPr>
        <w:annotationRef/>
      </w:r>
      <w:r>
        <w:t>Now referenced</w:t>
      </w:r>
    </w:p>
  </w:comment>
  <w:comment w:id="529" w:author="Wor, Catarina" w:date="2024-08-23T13:12:00Z" w:initials="WC">
    <w:p w14:paraId="7A37596F" w14:textId="48FE88C1" w:rsidR="0CE11F81" w:rsidRDefault="0CE11F81">
      <w:pPr>
        <w:pStyle w:val="CommentText"/>
      </w:pPr>
      <w:r>
        <w:t>I recommend being more specific, Ricker spawner-recruitment curves fit to brood-yera estimates of spawners and recruits (?)</w:t>
      </w:r>
      <w:r>
        <w:rPr>
          <w:rStyle w:val="CommentReference"/>
        </w:rPr>
        <w:annotationRef/>
      </w:r>
    </w:p>
  </w:comment>
  <w:comment w:id="530" w:author="Hawkshaw, Mike (DFO/MPO)" w:date="2024-09-03T08:39:00Z" w:initials="HM(">
    <w:p w14:paraId="0A92A7A9" w14:textId="77777777" w:rsidR="004B6B06" w:rsidRDefault="004B6B06">
      <w:pPr>
        <w:pStyle w:val="CommentText"/>
      </w:pPr>
      <w:r>
        <w:rPr>
          <w:rStyle w:val="CommentReference"/>
        </w:rPr>
        <w:annotationRef/>
      </w:r>
      <w:r>
        <w:t>Put the equation(s) here as well to remove ambiguity</w:t>
      </w:r>
    </w:p>
  </w:comment>
  <w:comment w:id="531" w:author="Bailey, Colin (DFO/MPO)" w:date="2024-09-18T15:02:00Z" w:initials="BC(">
    <w:p w14:paraId="19C7A61E" w14:textId="77777777" w:rsidR="00F6151C" w:rsidRDefault="00F6151C">
      <w:pPr>
        <w:pStyle w:val="CommentText"/>
      </w:pPr>
      <w:r>
        <w:rPr>
          <w:rStyle w:val="CommentReference"/>
        </w:rPr>
        <w:annotationRef/>
      </w:r>
      <w:r>
        <w:t>Do you want all of the equations, or just the main underlying model? Given that the code used to generate the results will now be accessible and run-able, do we still want to put the math here?</w:t>
      </w:r>
    </w:p>
  </w:comment>
  <w:comment w:id="532" w:author="Wor, Catarina (DFO/MPO)" w:date="2024-09-26T16:54:00Z" w:initials="WC(">
    <w:p w14:paraId="72E403F6" w14:textId="77777777" w:rsidR="0091339C" w:rsidRDefault="0091339C" w:rsidP="00B87564">
      <w:pPr>
        <w:pStyle w:val="CommentText"/>
      </w:pPr>
      <w:r>
        <w:rPr>
          <w:rStyle w:val="CommentReference"/>
        </w:rPr>
        <w:annotationRef/>
      </w:r>
      <w:r>
        <w:t xml:space="preserve">Yes, math and code should both be available. More people know how to read math than how to read R.  If math is too long (more than 6 equations) then it is ok to place it an appendix. </w:t>
      </w:r>
    </w:p>
  </w:comment>
  <w:comment w:id="545" w:author="Bailey, Colin (DFO/MPO) [2]" w:date="2024-10-29T13:37:00Z" w:initials="BC(">
    <w:p w14:paraId="41FF97FF" w14:textId="77777777" w:rsidR="00043520" w:rsidRDefault="00043520" w:rsidP="00043520">
      <w:pPr>
        <w:pStyle w:val="CommentText"/>
      </w:pPr>
      <w:r>
        <w:rPr>
          <w:rStyle w:val="CommentReference"/>
        </w:rPr>
        <w:annotationRef/>
      </w:r>
      <w:r>
        <w:t>Create citation for this github/alternative storage spot thingy</w:t>
      </w:r>
    </w:p>
  </w:comment>
  <w:comment w:id="700" w:author="Bailey, Colin (DFO/MPO) [2]" w:date="2024-10-17T11:44:00Z" w:initials="CB">
    <w:p w14:paraId="785BADFA" w14:textId="4A1F6B2B" w:rsidR="00E20BFD" w:rsidRDefault="00E20BFD" w:rsidP="00E20BFD">
      <w:pPr>
        <w:pStyle w:val="CommentText"/>
      </w:pPr>
      <w:r>
        <w:rPr>
          <w:rStyle w:val="CommentReference"/>
        </w:rPr>
        <w:annotationRef/>
      </w:r>
      <w:r>
        <w:t>INSERT - brief description of Ricker model, use Holt and Holt reference for details, Bailey 2024 for implementation</w:t>
      </w:r>
    </w:p>
  </w:comment>
  <w:comment w:id="695" w:author="Anderson, Erika (she / elle) (DFO/MPO)" w:date="2024-10-01T08:41:00Z" w:initials="A(">
    <w:p w14:paraId="324E3C98" w14:textId="39085869" w:rsidR="00023F8A" w:rsidRDefault="00A7396A">
      <w:pPr>
        <w:pStyle w:val="CommentText"/>
      </w:pPr>
      <w:r>
        <w:rPr>
          <w:rStyle w:val="CommentReference"/>
        </w:rPr>
        <w:annotationRef/>
      </w:r>
      <w:r w:rsidRPr="520734C1">
        <w:t xml:space="preserve">Would </w:t>
      </w:r>
      <w:hyperlink r:id="rId2">
        <w:r w:rsidRPr="7C222043">
          <w:rPr>
            <w:rStyle w:val="Hyperlink"/>
          </w:rPr>
          <w:t>Science Response 2024/004 (dfo-mpo.gc.ca)</w:t>
        </w:r>
      </w:hyperlink>
      <w:r w:rsidRPr="00A1C332">
        <w:t xml:space="preserve"> be more appropriate for this reference?</w:t>
      </w:r>
    </w:p>
  </w:comment>
  <w:comment w:id="696" w:author="Bailey, Colin (DFO/MPO) [2]" w:date="2024-10-29T11:11:00Z" w:initials="CB">
    <w:p w14:paraId="5909F5A3" w14:textId="77777777" w:rsidR="00757DE9" w:rsidRDefault="00757DE9" w:rsidP="00757DE9">
      <w:pPr>
        <w:pStyle w:val="CommentText"/>
      </w:pPr>
      <w:r>
        <w:rPr>
          <w:rStyle w:val="CommentReference"/>
        </w:rPr>
        <w:annotationRef/>
      </w:r>
      <w:r>
        <w:t>***Colin add reference</w:t>
      </w:r>
    </w:p>
  </w:comment>
  <w:comment w:id="707" w:author="Henderson, Evan (he, him / il, lui) (DFO/MPO)" w:date="2024-08-26T14:38:00Z" w:initials="HE(h/il(">
    <w:p w14:paraId="13C6ECE2" w14:textId="009710F6" w:rsidR="00364902" w:rsidRDefault="00364902">
      <w:pPr>
        <w:pStyle w:val="CommentText"/>
      </w:pPr>
      <w:r>
        <w:rPr>
          <w:rStyle w:val="CommentReference"/>
        </w:rPr>
        <w:annotationRef/>
      </w:r>
      <w:r>
        <w:t xml:space="preserve">For discussion: when and how to </w:t>
      </w:r>
      <w:r w:rsidR="008347A6">
        <w:t>present SMU/CU/DU cross-walk</w:t>
      </w:r>
      <w:r w:rsidR="0070084A">
        <w:t>. Whatever is decided should be applied across all FSARs with COSEWIC-assessed DUs.</w:t>
      </w:r>
    </w:p>
  </w:comment>
  <w:comment w:id="708" w:author="Hawkshaw, Mike (DFO/MPO)" w:date="2024-09-03T08:41:00Z" w:initials="HM(">
    <w:p w14:paraId="7CC1FE38" w14:textId="77777777" w:rsidR="00C210D2" w:rsidRDefault="00C210D2">
      <w:pPr>
        <w:pStyle w:val="CommentText"/>
      </w:pPr>
      <w:r>
        <w:rPr>
          <w:rStyle w:val="CommentReference"/>
        </w:rPr>
        <w:annotationRef/>
      </w:r>
      <w:r>
        <w:t>Should be presented in this section as the second sentence/clause of the paragraph?</w:t>
      </w:r>
      <w:r>
        <w:br/>
      </w:r>
      <w:r>
        <w:br/>
        <w:t>1) this is the SMU,</w:t>
      </w:r>
      <w:r>
        <w:br/>
        <w:t>2) these are the CUs that compromise it, they correspond to these DUS (or don’t for some SMUs?)</w:t>
      </w:r>
      <w:r>
        <w:br/>
        <w:t>3+) here is a descriptions of the populations...</w:t>
      </w:r>
    </w:p>
  </w:comment>
  <w:comment w:id="709" w:author="Wor, Catarina (DFO/MPO)" w:date="2024-09-26T16:55:00Z" w:initials="WC(">
    <w:p w14:paraId="12FA0FA6" w14:textId="77777777" w:rsidR="00C94412" w:rsidRDefault="00C94412" w:rsidP="00B87564">
      <w:pPr>
        <w:pStyle w:val="CommentText"/>
      </w:pPr>
      <w:r>
        <w:rPr>
          <w:rStyle w:val="CommentReference"/>
        </w:rPr>
        <w:annotationRef/>
      </w:r>
      <w:r>
        <w:t xml:space="preserve">I agree. </w:t>
      </w:r>
    </w:p>
  </w:comment>
  <w:comment w:id="710" w:author="Bailey, Colin (DFO/MPO) [2]" w:date="2024-10-29T11:13:00Z" w:initials="CB">
    <w:p w14:paraId="6E11C307" w14:textId="77777777" w:rsidR="004048F4" w:rsidRDefault="004048F4" w:rsidP="004048F4">
      <w:pPr>
        <w:pStyle w:val="CommentText"/>
      </w:pPr>
      <w:r>
        <w:rPr>
          <w:rStyle w:val="CommentReference"/>
        </w:rPr>
        <w:annotationRef/>
      </w:r>
      <w:r>
        <w:t>A table has been added to show the cross-walk</w:t>
      </w:r>
    </w:p>
  </w:comment>
  <w:comment w:id="720" w:author="Bailey, Colin (DFO/MPO)" w:date="2024-09-18T15:53:00Z" w:initials="BC(">
    <w:p w14:paraId="7E9159B5" w14:textId="35A713B0" w:rsidR="000A3E07" w:rsidRDefault="000A3E07">
      <w:pPr>
        <w:pStyle w:val="CommentText"/>
      </w:pPr>
      <w:r>
        <w:rPr>
          <w:rStyle w:val="CommentReference"/>
        </w:rPr>
        <w:annotationRef/>
      </w:r>
      <w:r>
        <w:t>Insert rosetta stone table with CU -&gt; DU - SMU organization with the various statuses</w:t>
      </w:r>
    </w:p>
  </w:comment>
  <w:comment w:id="818" w:author="Gemmell, Carmen (she, they / elle, iel) (DFO/MPO)" w:date="2024-09-24T09:23:00Z" w:initials="G(">
    <w:p w14:paraId="0DA9B838" w14:textId="2F90264C" w:rsidR="7AD47C51" w:rsidRDefault="7AD47C51">
      <w:pPr>
        <w:pStyle w:val="CommentText"/>
      </w:pPr>
      <w:r>
        <w:t xml:space="preserve">Apologies if this is the wrong use of this document but does anyone know who made this map? I have been searching high and low for it and cannot track down the creator. I am looking for the CU shapefiles specifically. </w:t>
      </w:r>
      <w:r>
        <w:rPr>
          <w:rStyle w:val="CommentReference"/>
        </w:rPr>
        <w:annotationRef/>
      </w:r>
    </w:p>
    <w:p w14:paraId="042EC92F" w14:textId="2A6B7404" w:rsidR="7AD47C51" w:rsidRDefault="7AD47C51">
      <w:pPr>
        <w:pStyle w:val="CommentText"/>
      </w:pPr>
      <w:r>
        <w:t>Thanks!</w:t>
      </w:r>
    </w:p>
  </w:comment>
  <w:comment w:id="819" w:author="Agbayani, Selina (she, they / elle, iel) (DFO/MPO) [2]" w:date="2024-09-24T14:56:00Z" w:initials="AS(t/ei(">
    <w:p w14:paraId="1603B289" w14:textId="0B84F625" w:rsidR="008846FE" w:rsidRDefault="00AE43F6">
      <w:pPr>
        <w:pStyle w:val="CommentText"/>
      </w:pPr>
      <w:r>
        <w:rPr>
          <w:rStyle w:val="CommentReference"/>
        </w:rPr>
        <w:annotationRef/>
      </w:r>
      <w:r w:rsidR="008846FE">
        <w:fldChar w:fldCharType="begin"/>
      </w:r>
      <w:r w:rsidR="008846FE">
        <w:instrText>HYPERLINK "mailto:Carmen.Gemmell@dfo-mpo.gc.ca"</w:instrText>
      </w:r>
      <w:bookmarkStart w:id="821" w:name="_@_B37E3C1360694973BE62A1D88A666C9BZ"/>
      <w:r w:rsidR="008846FE">
        <w:fldChar w:fldCharType="separate"/>
      </w:r>
      <w:bookmarkEnd w:id="821"/>
      <w:r w:rsidR="008846FE" w:rsidRPr="008846FE">
        <w:rPr>
          <w:rStyle w:val="Mention"/>
          <w:noProof/>
        </w:rPr>
        <w:t>@Gemmell, Carmen (she, they / elle, iel) (DFO/MPO)</w:t>
      </w:r>
      <w:r w:rsidR="008846FE">
        <w:fldChar w:fldCharType="end"/>
      </w:r>
      <w:r w:rsidR="008846FE">
        <w:t xml:space="preserve"> please contact Chelsea Greenberg of Spatial Data Unit under FADS (Shelee's group). Chelsea has been updating the spatial data for all the Salmon Outlooks for Dawn. </w:t>
      </w:r>
    </w:p>
  </w:comment>
  <w:comment w:id="823" w:author="Hawkshaw, Mike" w:date="2024-08-23T13:15:00Z" w:initials="HM">
    <w:p w14:paraId="3C678CC3" w14:textId="460EEC68" w:rsidR="0CE11F81" w:rsidRDefault="0CE11F81">
      <w:pPr>
        <w:pStyle w:val="CommentText"/>
      </w:pPr>
      <w:r>
        <w:t>this map seems a bit hard to follow - do we have one that better shows the 11 sub populations within the 5 CUs?  I think i've seen color coded watershed maps that do a good job of illustrating stock structure.</w:t>
      </w:r>
      <w:r>
        <w:rPr>
          <w:rStyle w:val="CommentReference"/>
        </w:rPr>
        <w:annotationRef/>
      </w:r>
    </w:p>
  </w:comment>
  <w:comment w:id="824" w:author="Anderson, Erika (she / elle) (DFO/MPO)" w:date="2024-08-30T16:41:00Z" w:initials="A(">
    <w:p w14:paraId="1E59415A" w14:textId="59A546DF" w:rsidR="68A06D8A" w:rsidRDefault="68A06D8A">
      <w:pPr>
        <w:pStyle w:val="CommentText"/>
      </w:pPr>
      <w:r>
        <w:t>Salmon Data Unit may be able to share spatial files of the CUs if helpful</w:t>
      </w:r>
      <w:r>
        <w:rPr>
          <w:rStyle w:val="CommentReference"/>
        </w:rPr>
        <w:annotationRef/>
      </w:r>
    </w:p>
  </w:comment>
  <w:comment w:id="825" w:author="Bailey, Colin (DFO/MPO)" w:date="2024-09-18T15:59:00Z" w:initials="BC(">
    <w:p w14:paraId="5C196C7F" w14:textId="77777777" w:rsidR="00702940" w:rsidRDefault="00702940">
      <w:pPr>
        <w:pStyle w:val="CommentText"/>
      </w:pPr>
      <w:r>
        <w:rPr>
          <w:rStyle w:val="CommentReference"/>
        </w:rPr>
        <w:annotationRef/>
      </w:r>
      <w:r>
        <w:t>I have added an alternate map. Please advise which one is preferred and I will update (or not) the Figure caption accordingly</w:t>
      </w:r>
    </w:p>
  </w:comment>
  <w:comment w:id="826" w:author="Anderson, Erika (she / elle) (DFO/MPO)" w:date="2024-10-01T08:21:00Z" w:initials="A(">
    <w:p w14:paraId="6577F8A1" w14:textId="2E45D3A5" w:rsidR="00023F8A" w:rsidRDefault="00A7396A">
      <w:pPr>
        <w:pStyle w:val="CommentText"/>
      </w:pPr>
      <w:r>
        <w:rPr>
          <w:rStyle w:val="CommentReference"/>
        </w:rPr>
        <w:annotationRef/>
      </w:r>
      <w:r w:rsidRPr="0589A5C1">
        <w:t>I like the newer version with areas</w:t>
      </w:r>
    </w:p>
  </w:comment>
  <w:comment w:id="829" w:author="Anderson, Erika (she / elle) (DFO/MPO)" w:date="2024-10-01T08:42:00Z" w:initials="A(">
    <w:p w14:paraId="053D2C72" w14:textId="6F2AF14E" w:rsidR="00023F8A" w:rsidRDefault="00A7396A">
      <w:pPr>
        <w:pStyle w:val="CommentText"/>
      </w:pPr>
      <w:r>
        <w:rPr>
          <w:rStyle w:val="CommentReference"/>
        </w:rPr>
        <w:annotationRef/>
      </w:r>
      <w:r w:rsidRPr="2ABC558D">
        <w:t>Review caption with new map to make sure it is accurate</w:t>
      </w:r>
    </w:p>
  </w:comment>
  <w:comment w:id="871" w:author="Agbayani, Selina (she, they / elle, iel) (DFO/MPO) [2]" w:date="2024-10-16T12:56:00Z" w:initials="SA">
    <w:p w14:paraId="10CA2BEA" w14:textId="77777777" w:rsidR="009A5BCE" w:rsidRDefault="009A5BCE" w:rsidP="009A5BCE">
      <w:pPr>
        <w:pStyle w:val="CommentText"/>
      </w:pPr>
      <w:r>
        <w:rPr>
          <w:rStyle w:val="CommentReference"/>
        </w:rPr>
        <w:annotationRef/>
      </w:r>
      <w:r>
        <w:t xml:space="preserve">Colin pls check that this info is correct and feel free to move / edit as appropriate </w:t>
      </w:r>
    </w:p>
  </w:comment>
  <w:comment w:id="872" w:author="Bailey, Colin (DFO/MPO) [2]" w:date="2024-10-17T08:18:00Z" w:initials="CB">
    <w:p w14:paraId="1FBB840A" w14:textId="77777777" w:rsidR="00DF6576" w:rsidRDefault="00DF6576" w:rsidP="00DF6576">
      <w:pPr>
        <w:pStyle w:val="CommentText"/>
      </w:pPr>
      <w:r>
        <w:rPr>
          <w:rStyle w:val="CommentReference"/>
        </w:rPr>
        <w:annotationRef/>
      </w:r>
      <w:r>
        <w:t>Thanks Selina, thinking about it I suspect it best fits under the assessment section high up where it can be used as a key earlier in the doc and I can show the COSEWIC status of the population</w:t>
      </w:r>
    </w:p>
  </w:comment>
  <w:comment w:id="873" w:author="Agbayani, Selina (she, they / elle, iel) (DFO/MPO) [2]" w:date="2024-10-17T12:35:00Z" w:initials="SA">
    <w:p w14:paraId="1213A495" w14:textId="77777777" w:rsidR="0087713C" w:rsidRDefault="0087713C" w:rsidP="0087713C">
      <w:pPr>
        <w:pStyle w:val="CommentText"/>
      </w:pPr>
      <w:r>
        <w:rPr>
          <w:rStyle w:val="CommentReference"/>
        </w:rPr>
        <w:annotationRef/>
      </w:r>
      <w:r>
        <w:t xml:space="preserve">Can move to wherever it makes most sense -  we may have future guidance on the FSAR template where this one may be expected, but for now I think as long as the info is included we should be okay? Maybe we can check with SARP if there’s a strong preference? </w:t>
      </w:r>
    </w:p>
  </w:comment>
  <w:comment w:id="1075" w:author="Hawkshaw, Mike (DFO/MPO)" w:date="2024-09-03T08:44:00Z" w:initials="HM(">
    <w:p w14:paraId="271DFEED" w14:textId="75AA490E" w:rsidR="00FC0CE4" w:rsidRDefault="00FC0CE4">
      <w:pPr>
        <w:pStyle w:val="CommentText"/>
      </w:pPr>
      <w:r>
        <w:rPr>
          <w:rStyle w:val="CommentReference"/>
        </w:rPr>
        <w:annotationRef/>
      </w:r>
      <w:r>
        <w:t>We talked for days about how a cu based LRP was not sufficient without a meaningful link to the scale of management.  This begins but is not a complete or transparent articulation of the USR or removal references above below and between the reference points.</w:t>
      </w:r>
    </w:p>
  </w:comment>
  <w:comment w:id="1076" w:author="Bailey, Colin (DFO/MPO) [2]" w:date="2024-10-29T11:14:00Z" w:initials="CB">
    <w:p w14:paraId="63680633" w14:textId="77777777" w:rsidR="00BA7FE3" w:rsidRDefault="00BA7FE3" w:rsidP="00BA7FE3">
      <w:pPr>
        <w:pStyle w:val="CommentText"/>
      </w:pPr>
      <w:r>
        <w:rPr>
          <w:rStyle w:val="CommentReference"/>
        </w:rPr>
        <w:annotationRef/>
      </w:r>
      <w:r>
        <w:t>@Colin add the new terminology for and reference the aggregate targets</w:t>
      </w:r>
    </w:p>
  </w:comment>
  <w:comment w:id="1171" w:author="Bailey, Colin (DFO/MPO) [2]" w:date="2024-10-17T11:53:00Z" w:initials="CB">
    <w:p w14:paraId="3D24556C" w14:textId="45D0ACC3" w:rsidR="00523141" w:rsidRDefault="00523141" w:rsidP="00523141">
      <w:pPr>
        <w:pStyle w:val="CommentText"/>
      </w:pPr>
      <w:r>
        <w:rPr>
          <w:rStyle w:val="CommentReference"/>
        </w:rPr>
        <w:annotationRef/>
      </w:r>
      <w:r>
        <w:fldChar w:fldCharType="begin"/>
      </w:r>
      <w:r>
        <w:instrText>HYPERLINK "mailto:Catarina.Wor@dfo-mpo.gc.ca"</w:instrText>
      </w:r>
      <w:bookmarkStart w:id="1173" w:name="_@_54A1C836EF46440186FBE95C735E7B3BZ"/>
      <w:r>
        <w:fldChar w:fldCharType="separate"/>
      </w:r>
      <w:bookmarkEnd w:id="1173"/>
      <w:r w:rsidRPr="00523141">
        <w:rPr>
          <w:rStyle w:val="Mention"/>
          <w:noProof/>
        </w:rPr>
        <w:t>@Wor, Catarina (DFO/MPO)</w:t>
      </w:r>
      <w:r>
        <w:fldChar w:fldCharType="end"/>
      </w:r>
      <w:r>
        <w:t xml:space="preserve"> Insert sentence(s) describing the scale mismatch between the FSP and PA/Wild salmon policy which is why we present CU-specific advice rather than SMU-level advice</w:t>
      </w:r>
    </w:p>
  </w:comment>
  <w:comment w:id="1142" w:author="Jenewein, Brittany (DFO/MPO)" w:date="2024-09-04T12:03:00Z" w:initials="JB(">
    <w:p w14:paraId="15ADDA9F" w14:textId="1AD69200" w:rsidR="008040D5" w:rsidRDefault="00486CBC">
      <w:pPr>
        <w:pStyle w:val="CommentText"/>
      </w:pPr>
      <w:r>
        <w:rPr>
          <w:rStyle w:val="CommentReference"/>
        </w:rPr>
        <w:annotationRef/>
      </w:r>
      <w:r w:rsidR="008040D5">
        <w:t>It's confusing that you state this but then present candidate reference points in the Table. Can you add a statement or two to explain why you're presenting these and provide further detail on why they may or may not be appropriate? What is the mechanism for making these "formal"?</w:t>
      </w:r>
    </w:p>
    <w:p w14:paraId="49A8CFB7" w14:textId="77777777" w:rsidR="008040D5" w:rsidRDefault="008040D5">
      <w:pPr>
        <w:pStyle w:val="CommentText"/>
      </w:pPr>
    </w:p>
    <w:p w14:paraId="411ECB21" w14:textId="77777777" w:rsidR="008040D5" w:rsidRDefault="008040D5">
      <w:pPr>
        <w:pStyle w:val="CommentText"/>
      </w:pPr>
      <w:r>
        <w:t>In Table 2 you present Sgen but it's not referenced anywhere in the main text (only the appendix). What is the purpose of including it in the table of benchmarks if it's not a candidate reference point? Need to let management know how to interpret.</w:t>
      </w:r>
    </w:p>
  </w:comment>
  <w:comment w:id="1143" w:author="Wor, Catarina (DFO/MPO)" w:date="2024-09-26T17:02:00Z" w:initials="WC(">
    <w:p w14:paraId="316A23F2" w14:textId="77777777" w:rsidR="00653AAE" w:rsidRDefault="00653AAE" w:rsidP="00B87564">
      <w:pPr>
        <w:pStyle w:val="CommentText"/>
      </w:pPr>
      <w:r>
        <w:rPr>
          <w:rStyle w:val="CommentReference"/>
        </w:rPr>
        <w:annotationRef/>
      </w:r>
      <w:r>
        <w:t xml:space="preserve">I agree with Brittany and diasgree with the statement. First, I'd replace stock-specific with CU-specific. And I'd propose that the UMSY  and 85% of SMSY be used as proposed RR and TRP. </w:t>
      </w:r>
    </w:p>
  </w:comment>
  <w:comment w:id="1204" w:author="Wor, Catarina (DFO/MPO)" w:date="2024-10-04T14:06:00Z" w:initials="W(">
    <w:p w14:paraId="4B4BD268" w14:textId="2D50A2F6" w:rsidR="00023F8A" w:rsidRDefault="00A7396A">
      <w:pPr>
        <w:pStyle w:val="CommentText"/>
      </w:pPr>
      <w:r>
        <w:rPr>
          <w:rStyle w:val="CommentReference"/>
        </w:rPr>
        <w:annotationRef/>
      </w:r>
      <w:r w:rsidRPr="4CAA8922">
        <w:t>Replace "ideal" with "equilibrium"</w:t>
      </w:r>
    </w:p>
  </w:comment>
  <w:comment w:id="1215" w:author="Henderson, Evan (he, him / il, lui) (DFO/MPO)" w:date="2024-08-26T14:41:00Z" w:initials="HE(h/il(">
    <w:p w14:paraId="2C279F60" w14:textId="1D921A3A" w:rsidR="00347C81" w:rsidRDefault="00347C81">
      <w:pPr>
        <w:pStyle w:val="CommentText"/>
      </w:pPr>
      <w:r>
        <w:rPr>
          <w:rStyle w:val="CommentReference"/>
        </w:rPr>
        <w:annotationRef/>
      </w:r>
      <w:r>
        <w:t xml:space="preserve">Or </w:t>
      </w:r>
      <w:r w:rsidR="007F4B1F">
        <w:t>COSEWIC status could be introduced here?</w:t>
      </w:r>
    </w:p>
  </w:comment>
  <w:comment w:id="1216" w:author="Henderson, Evan (he, him / il, lui) (DFO/MPO)" w:date="2024-09-03T11:32:00Z" w:initials="HE(h/il(">
    <w:p w14:paraId="3015ED23" w14:textId="30D145DF" w:rsidR="00E42B14" w:rsidRDefault="00E42B14">
      <w:pPr>
        <w:pStyle w:val="CommentText"/>
      </w:pPr>
      <w:r>
        <w:rPr>
          <w:rStyle w:val="CommentReference"/>
        </w:rPr>
        <w:annotationRef/>
      </w:r>
      <w:r>
        <w:t>Along with targets set out in RPA</w:t>
      </w:r>
    </w:p>
  </w:comment>
  <w:comment w:id="1217" w:author="Bailey, Colin (DFO/MPO) [2]" w:date="2024-10-29T17:16:00Z" w:initials="CB">
    <w:p w14:paraId="14C0A0B6" w14:textId="77777777" w:rsidR="00DF74E4" w:rsidRDefault="00DF74E4" w:rsidP="00DF74E4">
      <w:pPr>
        <w:pStyle w:val="CommentText"/>
      </w:pPr>
      <w:r>
        <w:rPr>
          <w:rStyle w:val="CommentReference"/>
        </w:rPr>
        <w:annotationRef/>
      </w:r>
      <w:r>
        <w:t>COSEWIC status is now included in Table 1</w:t>
      </w:r>
    </w:p>
  </w:comment>
  <w:comment w:id="1228" w:author="Agbayani, Selina (she, they / elle, iel) (DFO/MPO)" w:date="2024-09-04T10:32:00Z" w:initials="AS(t/ei(">
    <w:p w14:paraId="0F7AC0AE" w14:textId="1462A82B" w:rsidR="00607810" w:rsidRDefault="00607810">
      <w:pPr>
        <w:pStyle w:val="CommentText"/>
      </w:pPr>
      <w:r>
        <w:rPr>
          <w:rStyle w:val="CommentReference"/>
        </w:rPr>
        <w:annotationRef/>
      </w:r>
      <w:r>
        <w:t xml:space="preserve">Merged cells not permitted in tables due to accessibility issues. </w:t>
      </w:r>
    </w:p>
  </w:comment>
  <w:comment w:id="1231" w:author="Hawkshaw, Mike" w:date="2024-08-23T13:17:00Z" w:initials="HM">
    <w:p w14:paraId="76CC8FEA" w14:textId="67344852" w:rsidR="0CE11F81" w:rsidRDefault="0CE11F81">
      <w:pPr>
        <w:pStyle w:val="CommentText"/>
      </w:pPr>
      <w:r>
        <w:t>table formatting is off - maybe start it on its own page?</w:t>
      </w:r>
      <w:r>
        <w:rPr>
          <w:rStyle w:val="CommentReference"/>
        </w:rPr>
        <w:annotationRef/>
      </w:r>
    </w:p>
  </w:comment>
  <w:comment w:id="1232" w:author="Agbayani, Selina (she, they / elle, iel) (DFO/MPO)" w:date="2024-09-18T16:40:00Z" w:initials="AS(t/ei(">
    <w:p w14:paraId="48E1B407" w14:textId="77777777" w:rsidR="00FB5D78" w:rsidRDefault="00FB5D78">
      <w:pPr>
        <w:pStyle w:val="CommentText"/>
      </w:pPr>
      <w:r>
        <w:rPr>
          <w:rStyle w:val="CommentReference"/>
        </w:rPr>
        <w:annotationRef/>
      </w:r>
      <w:r>
        <w:t>Table formatting seems ok on my end… Mike - are you viewing the document from an online browser? I recommend opening in MSWord.</w:t>
      </w:r>
    </w:p>
  </w:comment>
  <w:comment w:id="2025" w:author="Hawkshaw, Mike" w:date="2024-08-23T13:18:00Z" w:initials="HM">
    <w:p w14:paraId="49BE6FEA" w14:textId="5A678B50" w:rsidR="0CE11F81" w:rsidRDefault="0CE11F81">
      <w:pPr>
        <w:pStyle w:val="CommentText"/>
      </w:pPr>
      <w:r>
        <w:t>same spacing issue here</w:t>
      </w:r>
      <w:r>
        <w:rPr>
          <w:rStyle w:val="CommentReference"/>
        </w:rPr>
        <w:annotationRef/>
      </w:r>
    </w:p>
  </w:comment>
  <w:comment w:id="2028" w:author="Agbayani, Selina (she, they / elle, iel) (DFO/MPO)" w:date="2024-09-04T11:23:00Z" w:initials="AS(t/ei(">
    <w:p w14:paraId="4694D60C" w14:textId="77777777" w:rsidR="0014331A" w:rsidRDefault="0014331A">
      <w:pPr>
        <w:pStyle w:val="CommentText"/>
      </w:pPr>
      <w:r>
        <w:rPr>
          <w:rStyle w:val="CommentReference"/>
        </w:rPr>
        <w:annotationRef/>
      </w:r>
      <w:r>
        <w:t>Please remove merged cells</w:t>
      </w:r>
    </w:p>
  </w:comment>
  <w:comment w:id="2057" w:author="Jenewein, Brittany (DFO/MPO)" w:date="2024-09-04T11:53:00Z" w:initials="JB(">
    <w:p w14:paraId="01153114" w14:textId="77777777" w:rsidR="004F5CF7" w:rsidRDefault="004F5CF7">
      <w:pPr>
        <w:pStyle w:val="CommentText"/>
      </w:pPr>
      <w:r>
        <w:rPr>
          <w:rStyle w:val="CommentReference"/>
        </w:rPr>
        <w:annotationRef/>
      </w:r>
      <w:r>
        <w:t>It would be helpful to explain a bit about how this is derived and why it changes annually; it's honestly still a bit of a black box to me (and I think most of RM…) and I've just been trusting the values we've been given.</w:t>
      </w:r>
    </w:p>
  </w:comment>
  <w:comment w:id="2097" w:author="Jenewein, Brittany (DFO/MPO)" w:date="2024-09-04T11:53:00Z" w:initials="JB(">
    <w:p w14:paraId="0947B58B" w14:textId="77777777" w:rsidR="004E5F91" w:rsidRDefault="004E5F91">
      <w:pPr>
        <w:pStyle w:val="CommentText"/>
      </w:pPr>
      <w:r>
        <w:rPr>
          <w:rStyle w:val="CommentReference"/>
        </w:rPr>
        <w:annotationRef/>
      </w:r>
      <w:r>
        <w:t>It would be helpful to explain a bit about how this is derived and why it changes annually; it's honestly still a bit of a black box to me (and I think most of RM…) and I've just been trusting the values we've been given.</w:t>
      </w:r>
    </w:p>
  </w:comment>
  <w:comment w:id="2139" w:author="Bailey, Colin (DFO/MPO) [2]" w:date="2024-10-24T11:30:00Z" w:initials="BC(">
    <w:p w14:paraId="3A56C1D7" w14:textId="77777777" w:rsidR="008F0034" w:rsidRDefault="008F0034" w:rsidP="008F0034">
      <w:pPr>
        <w:pStyle w:val="CommentText"/>
      </w:pPr>
      <w:r>
        <w:rPr>
          <w:rStyle w:val="CommentReference"/>
        </w:rPr>
        <w:annotationRef/>
      </w:r>
      <w:r>
        <w:t>Valuable to point out the discrepancy between PST harvest rates vs UMSY</w:t>
      </w:r>
    </w:p>
  </w:comment>
  <w:comment w:id="2140" w:author="Bailey, Colin (DFO/MPO) [2]" w:date="2024-10-24T11:32:00Z" w:initials="BC(">
    <w:p w14:paraId="6E94DD4C" w14:textId="77777777" w:rsidR="0018590E" w:rsidRDefault="0018590E" w:rsidP="0018590E">
      <w:pPr>
        <w:pStyle w:val="CommentText"/>
      </w:pPr>
      <w:r>
        <w:rPr>
          <w:rStyle w:val="CommentReference"/>
        </w:rPr>
        <w:annotationRef/>
      </w:r>
      <w:r>
        <w:t>Plug these exploitation rates reference lines into the ice cream plots</w:t>
      </w:r>
    </w:p>
  </w:comment>
  <w:comment w:id="2143" w:author="Agbayani, Selina (she, they / elle, iel) (DFO/MPO)" w:date="2024-09-04T11:23:00Z" w:initials="AS(t/ei(">
    <w:p w14:paraId="2C5F39B1" w14:textId="4A73085D" w:rsidR="0014331A" w:rsidRDefault="0014331A">
      <w:pPr>
        <w:pStyle w:val="CommentText"/>
      </w:pPr>
      <w:r>
        <w:rPr>
          <w:rStyle w:val="CommentReference"/>
        </w:rPr>
        <w:annotationRef/>
      </w:r>
      <w:r>
        <w:t>Please remove merged cells</w:t>
      </w:r>
    </w:p>
  </w:comment>
  <w:comment w:id="2169" w:author="Wor, Catarina" w:date="2024-08-23T13:20:00Z" w:initials="WC">
    <w:p w14:paraId="4D99D831" w14:textId="2E71FD64" w:rsidR="0CE11F81" w:rsidRDefault="0CE11F81">
      <w:pPr>
        <w:pStyle w:val="CommentText"/>
      </w:pPr>
      <w:r>
        <w:t xml:space="preserve">I think it would be valid to point out that the "abundant" estimates are igher than the Umsy values estimated for the IFC CUs. May not be obvious for some readers.  </w:t>
      </w:r>
      <w:r>
        <w:rPr>
          <w:rStyle w:val="CommentReference"/>
        </w:rPr>
        <w:annotationRef/>
      </w:r>
    </w:p>
  </w:comment>
  <w:comment w:id="2170" w:author="Hawkshaw, Mike (DFO/MPO)" w:date="2024-09-03T08:47:00Z" w:initials="HM(">
    <w:p w14:paraId="7EB30A68" w14:textId="77777777" w:rsidR="005B41B8" w:rsidRDefault="005B41B8">
      <w:pPr>
        <w:pStyle w:val="CommentText"/>
      </w:pPr>
      <w:r>
        <w:rPr>
          <w:rStyle w:val="CommentReference"/>
        </w:rPr>
        <w:annotationRef/>
      </w:r>
      <w:r>
        <w:t xml:space="preserve">Yes and to explore what the correct low and moderate ER caps are as well.  Putting them in context of the reference points and recommended removal rates gives us some scope to improve the Chapter 5 rules. </w:t>
      </w:r>
    </w:p>
  </w:comment>
  <w:comment w:id="2171" w:author="Agbayani, Selina (she, they / elle, iel) (DFO/MPO)" w:date="2024-09-18T14:34:00Z" w:initials="AS(t/ei(">
    <w:p w14:paraId="6F9A9F44" w14:textId="5C328962" w:rsidR="0065733F" w:rsidRDefault="0065733F">
      <w:pPr>
        <w:pStyle w:val="CommentText"/>
      </w:pPr>
      <w:r>
        <w:rPr>
          <w:rStyle w:val="CommentReference"/>
        </w:rPr>
        <w:annotationRef/>
      </w:r>
      <w:r>
        <w:t xml:space="preserve">Colin may need some guidance from SEP to address the comments in this section </w:t>
      </w:r>
      <w:r>
        <w:fldChar w:fldCharType="begin"/>
      </w:r>
      <w:r>
        <w:instrText>HYPERLINK "mailto:Angus.Straight@dfo-mpo.gc.ca"</w:instrText>
      </w:r>
      <w:bookmarkStart w:id="2172" w:name="_@_34C0952E44E74C1D8EC2D9B743018D6CZ"/>
      <w:r>
        <w:fldChar w:fldCharType="separate"/>
      </w:r>
      <w:bookmarkEnd w:id="2172"/>
      <w:r w:rsidRPr="0065733F">
        <w:rPr>
          <w:rStyle w:val="Mention"/>
          <w:noProof/>
        </w:rPr>
        <w:t>@Straight, Angus (he, him / il, lui) (DFO/MPO)</w:t>
      </w:r>
      <w:r>
        <w:fldChar w:fldCharType="end"/>
      </w:r>
      <w:r>
        <w:t xml:space="preserve"> </w:t>
      </w:r>
      <w:r>
        <w:fldChar w:fldCharType="begin"/>
      </w:r>
      <w:r>
        <w:instrText>HYPERLINK "mailto:Marla.Maxwell@dfo-mpo.gc.ca"</w:instrText>
      </w:r>
      <w:bookmarkStart w:id="2173" w:name="_@_774BC53B23E6495DA5DF73AE53033A62Z"/>
      <w:r>
        <w:fldChar w:fldCharType="separate"/>
      </w:r>
      <w:bookmarkEnd w:id="2173"/>
      <w:r w:rsidRPr="0065733F">
        <w:rPr>
          <w:rStyle w:val="Mention"/>
          <w:noProof/>
        </w:rPr>
        <w:t>@Maxwell, Marla (DFO/MPO)</w:t>
      </w:r>
      <w:r>
        <w:fldChar w:fldCharType="end"/>
      </w:r>
      <w:r>
        <w:t xml:space="preserve"> </w:t>
      </w:r>
    </w:p>
  </w:comment>
  <w:comment w:id="2205" w:author="Hawkshaw, Mike" w:date="2024-08-23T13:20:00Z" w:initials="HM">
    <w:p w14:paraId="546D2AB5" w14:textId="1A325958" w:rsidR="0CE11F81" w:rsidRDefault="0CE11F81">
      <w:pPr>
        <w:pStyle w:val="CommentText"/>
      </w:pPr>
      <w:r>
        <w:t>would be good to publish the carrying capacity in table 5 for rebuilding enhancement activities (ideally with a reference to the method for determining it)</w:t>
      </w:r>
      <w:r>
        <w:rPr>
          <w:rStyle w:val="CommentReference"/>
        </w:rPr>
        <w:annotationRef/>
      </w:r>
    </w:p>
  </w:comment>
  <w:comment w:id="2206" w:author="Straight, Angus (he, him / il, lui) (DFO/MPO)" w:date="2024-09-19T07:28:00Z" w:initials="S(">
    <w:p w14:paraId="7886B0F4" w14:textId="0CBE9456" w:rsidR="79E9A79A" w:rsidRDefault="79E9A79A">
      <w:pPr>
        <w:pStyle w:val="CommentText"/>
      </w:pPr>
      <w:r>
        <w:t>This is something that SEP does not have for individual stocks, but we would love it if someone could provide carrying capacities at a stock level</w:t>
      </w:r>
      <w:r>
        <w:rPr>
          <w:rStyle w:val="CommentReference"/>
        </w:rPr>
        <w:annotationRef/>
      </w:r>
    </w:p>
  </w:comment>
  <w:comment w:id="2209" w:author="Wor, Catarina" w:date="2024-08-23T13:24:00Z" w:initials="WC">
    <w:p w14:paraId="60E1E2F6" w14:textId="67451AFC" w:rsidR="0CE11F81" w:rsidRDefault="0CE11F81">
      <w:pPr>
        <w:pStyle w:val="CommentText"/>
      </w:pPr>
      <w:r>
        <w:t xml:space="preserve">So the objective is to"rebuild" to carrying capacity (Srep)? But FM is managing to Smsy? I think we need to flush out this statement a bit. </w:t>
      </w:r>
      <w:r>
        <w:rPr>
          <w:rStyle w:val="CommentReference"/>
        </w:rPr>
        <w:annotationRef/>
      </w:r>
    </w:p>
  </w:comment>
  <w:comment w:id="2210" w:author="Wor, Catarina" w:date="2024-08-23T13:27:00Z" w:initials="WC">
    <w:p w14:paraId="339D21A9" w14:textId="616F70C0" w:rsidR="0CE11F81" w:rsidRDefault="0CE11F81">
      <w:pPr>
        <w:pStyle w:val="CommentText"/>
      </w:pPr>
      <w:r>
        <w:t>Also, I see no mention of monitoring of hatchery introgression/ influence (i.e. monitoring of PHOS and PNI). Is that considered in the hatchery management plan</w:t>
      </w:r>
      <w:r>
        <w:rPr>
          <w:rStyle w:val="CommentReference"/>
        </w:rPr>
        <w:annotationRef/>
      </w:r>
    </w:p>
  </w:comment>
  <w:comment w:id="2211" w:author="Straight, Angus (he, him / il, lui) (DFO/MPO)" w:date="2024-09-19T07:40:00Z" w:initials="S(">
    <w:p w14:paraId="03BDC36C" w14:textId="4BAE4ED3" w:rsidR="79E9A79A" w:rsidRDefault="79E9A79A">
      <w:pPr>
        <w:pStyle w:val="CommentText"/>
      </w:pPr>
      <w:r>
        <w:t xml:space="preserve">While the definition for Rebuilding uses carrying capacity, this is flexible.  SEP is happy to use any population level rebuilding objective that has a robust methodology.  </w:t>
      </w:r>
      <w:r>
        <w:rPr>
          <w:rStyle w:val="CommentReference"/>
        </w:rPr>
        <w:annotationRef/>
      </w:r>
    </w:p>
    <w:p w14:paraId="2E590CAF" w14:textId="0636CE83" w:rsidR="79E9A79A" w:rsidRDefault="79E9A79A">
      <w:pPr>
        <w:pStyle w:val="CommentText"/>
      </w:pPr>
    </w:p>
    <w:p w14:paraId="0C80E543" w14:textId="289488CA" w:rsidR="79E9A79A" w:rsidRDefault="79E9A79A">
      <w:pPr>
        <w:pStyle w:val="CommentText"/>
      </w:pPr>
      <w:r>
        <w:t xml:space="preserve">Detailed enhancement plans do not exist for these stocks at this time.  What we have currently is the simplified enhancement plan aka the production plan.  SEP has pNOB for all IFC, and PNI for Coldwater, Eagle, and Salmon.  We do not have PNI for the SMU as PNI is only appropriate at the population level. </w:t>
      </w:r>
    </w:p>
  </w:comment>
  <w:comment w:id="2212" w:author="Wor, Catarina (DFO/MPO)" w:date="2024-09-19T10:12:00Z" w:initials="W(">
    <w:p w14:paraId="35D5C7BE" w14:textId="5A2183FD" w:rsidR="4C6AEAA7" w:rsidRDefault="4C6AEAA7">
      <w:pPr>
        <w:pStyle w:val="CommentText"/>
      </w:pPr>
      <w:r>
        <w:t xml:space="preserve">How does the production plan compare to the carrying capacity estimates produced here? I think it would be very beneficial to include a table with the production plan numbers (i.e. number of fish released, number of CWTs and PBTs, PNOb, PHOS and PNI -- even at population scale). Also trends in these quantities, are they increasing or decreasing. The currently text reads unnecessarily vague, especially if the information is available.  </w:t>
      </w:r>
      <w:r>
        <w:rPr>
          <w:rStyle w:val="CommentReference"/>
        </w:rPr>
        <w:annotationRef/>
      </w:r>
    </w:p>
  </w:comment>
  <w:comment w:id="2213" w:author="Straight, Angus (he, him / il, lui) (DFO/MPO)" w:date="2024-09-19T10:21:00Z" w:initials="S(">
    <w:p w14:paraId="1CF0110C" w14:textId="653AE688" w:rsidR="445D1FEC" w:rsidRDefault="445D1FEC">
      <w:pPr>
        <w:pStyle w:val="CommentText"/>
      </w:pPr>
      <w:r>
        <w:t xml:space="preserve">Production plan is posted here </w:t>
      </w:r>
      <w:hyperlink r:id="rId3">
        <w:r w:rsidRPr="445D1FEC">
          <w:rPr>
            <w:rStyle w:val="Hyperlink"/>
          </w:rPr>
          <w:t>https://www.pac.dfo-mpo.gc.ca/sep-pmvs/data-donnees/index-eng.html</w:t>
        </w:r>
      </w:hyperlink>
      <w:r>
        <w:t xml:space="preserve"> .  The production plan is an annual plan covering the intended activities for the coming brood year.  Production plan, and our release report (with historical releases) have both been provided to the IFC authors.  </w:t>
      </w:r>
      <w:r>
        <w:rPr>
          <w:rStyle w:val="CommentReference"/>
        </w:rPr>
        <w:annotationRef/>
      </w:r>
    </w:p>
  </w:comment>
  <w:comment w:id="2216" w:author="Hawkshaw, Mike" w:date="2024-08-23T13:22:00Z" w:initials="HM">
    <w:p w14:paraId="341F77F6" w14:textId="271C1835" w:rsidR="0CE11F81" w:rsidRDefault="0CE11F81">
      <w:pPr>
        <w:pStyle w:val="CommentText"/>
      </w:pPr>
      <w:r>
        <w:t>Table 5 is inconsistent with these categories - sometimes Stewardship/Education sometimes Education, sometimes Rebuilding/Education.</w:t>
      </w:r>
      <w:r>
        <w:rPr>
          <w:rStyle w:val="CommentReference"/>
        </w:rPr>
        <w:annotationRef/>
      </w:r>
    </w:p>
    <w:p w14:paraId="23452771" w14:textId="21E8BF1F" w:rsidR="0CE11F81" w:rsidRDefault="0CE11F81">
      <w:pPr>
        <w:pStyle w:val="CommentText"/>
      </w:pPr>
    </w:p>
  </w:comment>
  <w:comment w:id="2217" w:author="Agbayani, Selina (she, they / elle, iel) (DFO/MPO)" w:date="2024-09-18T18:11:00Z" w:initials="AS(t/ei(">
    <w:p w14:paraId="61266F9E" w14:textId="77777777" w:rsidR="001A5FFC" w:rsidRDefault="001A5FFC">
      <w:pPr>
        <w:pStyle w:val="CommentText"/>
      </w:pPr>
      <w:r>
        <w:rPr>
          <w:rStyle w:val="CommentReference"/>
        </w:rPr>
        <w:annotationRef/>
      </w:r>
      <w:r>
        <w:t>Table was provided by SEP - authors will check with them to clarify the categories and associated text</w:t>
      </w:r>
    </w:p>
  </w:comment>
  <w:comment w:id="2207" w:author="Straight, Angus (he, him / il, lui) (DFO/MPO)" w:date="2024-09-19T07:31:00Z" w:initials="S(">
    <w:p w14:paraId="75D6ABEF" w14:textId="4EADFA2B" w:rsidR="79E9A79A" w:rsidRDefault="79E9A79A">
      <w:pPr>
        <w:pStyle w:val="CommentText"/>
      </w:pPr>
      <w:r>
        <w:t>Objectives are published by SEP on Waves within the Production Planning Framework.  https://waves-vagues.dfo-mpo.gc.ca/library-bibliotheque/4074016x.pdf</w:t>
      </w:r>
      <w:r>
        <w:rPr>
          <w:rStyle w:val="CommentReference"/>
        </w:rPr>
        <w:annotationRef/>
      </w:r>
    </w:p>
  </w:comment>
  <w:comment w:id="2208" w:author="Bailey, Colin (DFO/MPO) [2]" w:date="2024-10-29T08:40:00Z" w:initials="CB">
    <w:p w14:paraId="38C90184" w14:textId="77777777" w:rsidR="00C02711" w:rsidRDefault="00C02711" w:rsidP="00C02711">
      <w:pPr>
        <w:pStyle w:val="CommentText"/>
      </w:pPr>
      <w:r>
        <w:rPr>
          <w:rStyle w:val="CommentReference"/>
        </w:rPr>
        <w:annotationRef/>
      </w:r>
      <w:r>
        <w:t>@colin use this for citation</w:t>
      </w:r>
    </w:p>
  </w:comment>
  <w:comment w:id="2230" w:author="Straight, Angus (he, him / il, lui) (DFO/MPO)" w:date="2024-09-19T07:46:00Z" w:initials="S(">
    <w:p w14:paraId="06749F0E" w14:textId="27E0CD27" w:rsidR="79E9A79A" w:rsidRDefault="79E9A79A">
      <w:pPr>
        <w:pStyle w:val="CommentText"/>
      </w:pPr>
      <w:r>
        <w:t>I don't understand this sentence.  There are no dual objectives for the IFC lines of production.  Might be more usefull to show the lines of production split out by objective.  This data continues to be available on the SEP website here: https://www.pac.dfo-mpo.gc.ca/sep-pmvs/data-donnees/index-eng.html</w:t>
      </w:r>
      <w:r>
        <w:rPr>
          <w:rStyle w:val="CommentReference"/>
        </w:rPr>
        <w:annotationRef/>
      </w:r>
    </w:p>
  </w:comment>
  <w:comment w:id="2232" w:author="Wor, Catarina" w:date="2024-08-23T13:38:00Z" w:initials="WC">
    <w:p w14:paraId="7ADB5DD4" w14:textId="0B6BD597" w:rsidR="0CE11F81" w:rsidRDefault="0CE11F81">
      <w:pPr>
        <w:pStyle w:val="CommentText"/>
      </w:pPr>
      <w:r>
        <w:t>Then why can't we add Rebuilding/assessment?</w:t>
      </w:r>
      <w:r>
        <w:rPr>
          <w:rStyle w:val="CommentReference"/>
        </w:rPr>
        <w:annotationRef/>
      </w:r>
    </w:p>
  </w:comment>
  <w:comment w:id="2233" w:author="Straight, Angus (he, him / il, lui) (DFO/MPO)" w:date="2024-09-19T07:27:00Z" w:initials="S(">
    <w:p w14:paraId="206863FD" w14:textId="44017098" w:rsidR="79E9A79A" w:rsidRDefault="79E9A79A">
      <w:pPr>
        <w:pStyle w:val="CommentText"/>
      </w:pPr>
      <w:r>
        <w:t>We use / when it is a dual objective but SEP is looking to reduce the use of dual objectives.  These should all be x &amp; x as this refers to multiple production lines.  Ie 50k being used for rebuilding and 1k being sent to schools for eduction.</w:t>
      </w:r>
      <w:r>
        <w:rPr>
          <w:rStyle w:val="CommentReference"/>
        </w:rPr>
        <w:annotationRef/>
      </w:r>
    </w:p>
  </w:comment>
  <w:comment w:id="2234" w:author="Wor, Catarina (DFO/MPO)" w:date="2024-09-19T10:13:00Z" w:initials="W(">
    <w:p w14:paraId="2708586E" w14:textId="09B11EF6" w:rsidR="445D1FEC" w:rsidRDefault="445D1FEC">
      <w:pPr>
        <w:pStyle w:val="CommentText"/>
      </w:pPr>
      <w:r>
        <w:t xml:space="preserve">I recommend including in the table the size of the production lines associated with each objective. </w:t>
      </w:r>
      <w:r>
        <w:rPr>
          <w:rStyle w:val="CommentReference"/>
        </w:rPr>
        <w:annotationRef/>
      </w:r>
    </w:p>
  </w:comment>
  <w:comment w:id="2322" w:author="Straight, Angus (he, him / il, lui) (DFO/MPO)" w:date="2024-09-19T07:24:00Z" w:initials="S(">
    <w:p w14:paraId="7645DE1F" w14:textId="41D106D3" w:rsidR="008638B9" w:rsidRDefault="008638B9">
      <w:pPr>
        <w:pStyle w:val="CommentText"/>
      </w:pPr>
      <w:r>
        <w:t>Rebuilding &amp; Education because this is two separate lines of production</w:t>
      </w:r>
      <w:r>
        <w:rPr>
          <w:rStyle w:val="CommentReference"/>
        </w:rPr>
        <w:annotationRef/>
      </w:r>
    </w:p>
    <w:p w14:paraId="76F0C77D" w14:textId="541CBC36" w:rsidR="008638B9" w:rsidRDefault="008638B9">
      <w:pPr>
        <w:pStyle w:val="CommentText"/>
      </w:pPr>
    </w:p>
  </w:comment>
  <w:comment w:id="2420" w:author="Hawkshaw, Mike" w:date="2024-08-23T13:23:00Z" w:initials="HM">
    <w:p w14:paraId="7270F61C" w14:textId="28B4EEF9" w:rsidR="0CE11F81" w:rsidRDefault="0CE11F81">
      <w:pPr>
        <w:pStyle w:val="CommentText"/>
      </w:pPr>
      <w:r>
        <w:t>if we don't have a publication date we probably shouldn't reference this?</w:t>
      </w:r>
      <w:r>
        <w:rPr>
          <w:rStyle w:val="CommentReference"/>
        </w:rPr>
        <w:annotationRef/>
      </w:r>
    </w:p>
  </w:comment>
  <w:comment w:id="2421" w:author="Hawkshaw, Mike" w:date="2024-08-23T13:25:00Z" w:initials="HM">
    <w:p w14:paraId="7064516E" w14:textId="796E235D" w:rsidR="0CE11F81" w:rsidRDefault="0CE11F81">
      <w:pPr>
        <w:pStyle w:val="CommentText"/>
      </w:pPr>
      <w:r>
        <w:t xml:space="preserve">do you mean smaller project not part of an overall plan?  </w:t>
      </w:r>
      <w:r>
        <w:rPr>
          <w:rStyle w:val="CommentReference"/>
        </w:rPr>
        <w:annotationRef/>
      </w:r>
    </w:p>
  </w:comment>
  <w:comment w:id="2424" w:author="Hawkshaw, Mike" w:date="2024-08-23T13:31:00Z" w:initials="HM">
    <w:p w14:paraId="50DE22FB" w14:textId="07293207" w:rsidR="0CE11F81" w:rsidRDefault="0CE11F81">
      <w:pPr>
        <w:pStyle w:val="CommentText"/>
      </w:pPr>
      <w:r>
        <w:t>Catch data and SAS data collection not described here?  Escapement is only one facet of data collection.</w:t>
      </w:r>
      <w:r>
        <w:rPr>
          <w:rStyle w:val="CommentReference"/>
        </w:rPr>
        <w:annotationRef/>
      </w:r>
    </w:p>
  </w:comment>
  <w:comment w:id="2425" w:author="Bailey, Colin (DFO/MPO) [2]" w:date="2024-10-17T12:02:00Z" w:initials="CB">
    <w:p w14:paraId="3FA61F3B" w14:textId="42BF65B7" w:rsidR="00030C48" w:rsidRDefault="00030C48" w:rsidP="00030C48">
      <w:pPr>
        <w:pStyle w:val="CommentText"/>
      </w:pPr>
      <w:r>
        <w:rPr>
          <w:rStyle w:val="CommentReference"/>
        </w:rPr>
        <w:annotationRef/>
      </w:r>
      <w:r>
        <w:fldChar w:fldCharType="begin"/>
      </w:r>
      <w:r>
        <w:instrText>HYPERLINK "mailto:Colin.Bailey@dfo-mpo.gc.ca"</w:instrText>
      </w:r>
      <w:bookmarkStart w:id="2426" w:name="_@_E14540744CE349269BA4CE755C6CEB86Z"/>
      <w:r>
        <w:fldChar w:fldCharType="separate"/>
      </w:r>
      <w:bookmarkEnd w:id="2426"/>
      <w:r w:rsidRPr="00030C48">
        <w:rPr>
          <w:rStyle w:val="Mention"/>
          <w:noProof/>
        </w:rPr>
        <w:t>@Bailey, Colin (DFO/MPO)</w:t>
      </w:r>
      <w:r>
        <w:fldChar w:fldCharType="end"/>
      </w:r>
      <w:r>
        <w:t xml:space="preserve">  use Holt &amp; Holt or reach out to Mike O’Brian about the methods</w:t>
      </w:r>
    </w:p>
  </w:comment>
  <w:comment w:id="2431" w:author="Hawkshaw, Mike" w:date="2024-08-23T13:27:00Z" w:initials="HM">
    <w:p w14:paraId="0077DB19" w14:textId="302D4D92" w:rsidR="0CE11F81" w:rsidRDefault="0CE11F81">
      <w:pPr>
        <w:pStyle w:val="CommentText"/>
      </w:pPr>
      <w:r>
        <w:t>which sub populations or CUs?</w:t>
      </w:r>
      <w:r>
        <w:rPr>
          <w:rStyle w:val="CommentReference"/>
        </w:rPr>
        <w:annotationRef/>
      </w:r>
    </w:p>
  </w:comment>
  <w:comment w:id="2432" w:author="Bailey, Colin (DFO/MPO) [2]" w:date="2024-10-30T15:05:00Z" w:initials="CB">
    <w:p w14:paraId="5FD034BD" w14:textId="77777777" w:rsidR="0011396C" w:rsidRDefault="0011396C" w:rsidP="0011396C">
      <w:pPr>
        <w:pStyle w:val="CommentText"/>
      </w:pPr>
      <w:r>
        <w:rPr>
          <w:rStyle w:val="CommentReference"/>
        </w:rPr>
        <w:annotationRef/>
      </w:r>
      <w:r>
        <w:t>Not sure as they were not named in the RPA by Arbeider et al. 2020</w:t>
      </w:r>
    </w:p>
  </w:comment>
  <w:comment w:id="2441" w:author="Hawkshaw, Mike" w:date="2024-08-23T13:27:00Z" w:initials="HM">
    <w:p w14:paraId="00E6F000" w14:textId="39CC177D" w:rsidR="0CE11F81" w:rsidRDefault="0CE11F81">
      <w:pPr>
        <w:pStyle w:val="CommentText"/>
      </w:pPr>
      <w:r>
        <w:t>because of lack of documentation of methods, if so please articulate that?</w:t>
      </w:r>
      <w:r>
        <w:rPr>
          <w:rStyle w:val="CommentReference"/>
        </w:rPr>
        <w:annotationRef/>
      </w:r>
    </w:p>
  </w:comment>
  <w:comment w:id="2449" w:author="Hawkshaw, Mike" w:date="2024-08-23T13:29:00Z" w:initials="HM">
    <w:p w14:paraId="1199636E" w14:textId="57388B19" w:rsidR="0CE11F81" w:rsidRDefault="0CE11F81">
      <w:pPr>
        <w:pStyle w:val="CommentText"/>
      </w:pPr>
      <w:r>
        <w:t>same question - no documentation of methods?</w:t>
      </w:r>
      <w:r>
        <w:rPr>
          <w:rStyle w:val="CommentReference"/>
        </w:rPr>
        <w:annotationRef/>
      </w:r>
    </w:p>
  </w:comment>
  <w:comment w:id="2467" w:author="Hawkshaw, Mike" w:date="2024-08-23T13:30:00Z" w:initials="HM">
    <w:p w14:paraId="48EE63FC" w14:textId="404961ED" w:rsidR="0CE11F81" w:rsidRDefault="0CE11F81">
      <w:pPr>
        <w:pStyle w:val="CommentText"/>
      </w:pPr>
      <w:r>
        <w:t>this seems to contradict the previous paragraph - also 2006 was 18 years ago so...not "recently"</w:t>
      </w:r>
      <w:r>
        <w:rPr>
          <w:rStyle w:val="CommentReference"/>
        </w:rPr>
        <w:annotationRef/>
      </w:r>
    </w:p>
  </w:comment>
  <w:comment w:id="2529" w:author="Hawkshaw, Mike" w:date="2024-08-23T13:41:00Z" w:initials="HM">
    <w:p w14:paraId="18F77740" w14:textId="57A5CC5E" w:rsidR="0CE11F81" w:rsidRDefault="0CE11F81">
      <w:pPr>
        <w:pStyle w:val="CommentText"/>
      </w:pPr>
      <w:r>
        <w:t>figure 2 is presented before we get a description of the catch data i think you should flip figure 2 and 3?</w:t>
      </w:r>
      <w:r>
        <w:rPr>
          <w:rStyle w:val="CommentReference"/>
        </w:rPr>
        <w:annotationRef/>
      </w:r>
    </w:p>
  </w:comment>
  <w:comment w:id="2530" w:author="Anderson, Erika (she / elle) (DFO/MPO)" w:date="2024-10-01T08:51:00Z" w:initials="A(">
    <w:p w14:paraId="392BCD78" w14:textId="27B26465" w:rsidR="00023F8A" w:rsidRDefault="00A7396A">
      <w:pPr>
        <w:pStyle w:val="CommentText"/>
      </w:pPr>
      <w:r>
        <w:rPr>
          <w:rStyle w:val="CommentReference"/>
        </w:rPr>
        <w:annotationRef/>
      </w:r>
      <w:r w:rsidRPr="181A9FD1">
        <w:t xml:space="preserve">I see the CU versions of these panel plots are in the appendix. In Pacific Ocean Perch, the panels for subareas were included within the body of the document </w:t>
      </w:r>
      <w:hyperlink r:id="rId4">
        <w:r w:rsidRPr="5F4F8F91">
          <w:rPr>
            <w:rStyle w:val="Hyperlink"/>
          </w:rPr>
          <w:t>Pacific Ocean Perch (Sebastes alutus) Stock Assessment for British Columbia in 2023 (dfo-mpo.gc.ca)</w:t>
        </w:r>
      </w:hyperlink>
      <w:r w:rsidRPr="3E50E2B9">
        <w:t xml:space="preserve"> I think this is direction moving forwards for extra panels with CUs or subareasa that need to be included. Do authors agree that the CU panels should be pulled into the main document?</w:t>
      </w:r>
    </w:p>
  </w:comment>
  <w:comment w:id="2534" w:author="Hawkshaw, Mike" w:date="2024-08-23T13:33:00Z" w:initials="HM">
    <w:p w14:paraId="353C19AD" w14:textId="329C13A5" w:rsidR="0CE11F81" w:rsidRDefault="0CE11F81">
      <w:pPr>
        <w:pStyle w:val="CommentText"/>
      </w:pPr>
      <w:r>
        <w:t>marine productivity?</w:t>
      </w:r>
      <w:r>
        <w:rPr>
          <w:rStyle w:val="CommentReference"/>
        </w:rPr>
        <w:annotationRef/>
      </w:r>
    </w:p>
  </w:comment>
  <w:comment w:id="2535" w:author="Hawkshaw, Mike" w:date="2024-08-23T13:37:00Z" w:initials="HM">
    <w:p w14:paraId="6A469AA6" w14:textId="0A13EC2F" w:rsidR="0CE11F81" w:rsidRDefault="0CE11F81">
      <w:pPr>
        <w:pStyle w:val="CommentText"/>
      </w:pPr>
      <w:r>
        <w:t>we need a description of the SAS data to explain the discrepancy between the reported escapement time series (1975-present) and the SAS time series (1984-present)</w:t>
      </w:r>
      <w:r>
        <w:rPr>
          <w:rStyle w:val="CommentReference"/>
        </w:rPr>
        <w:annotationRef/>
      </w:r>
    </w:p>
  </w:comment>
  <w:comment w:id="2532" w:author="Hawkshaw, Mike" w:date="2024-08-23T13:45:00Z" w:initials="HM">
    <w:p w14:paraId="16B8D9E9" w14:textId="0A33769B" w:rsidR="0CE11F81" w:rsidRDefault="0CE11F81">
      <w:pPr>
        <w:pStyle w:val="CommentText"/>
      </w:pPr>
      <w:r>
        <w:t>it is pretty clear there are two regimes here  - but this section doesn't really do a good job describing it as two separate regimes (ideally with a statistical test proving it?)</w:t>
      </w:r>
      <w:r>
        <w:rPr>
          <w:rStyle w:val="CommentReference"/>
        </w:rPr>
        <w:annotationRef/>
      </w:r>
    </w:p>
  </w:comment>
  <w:comment w:id="2544" w:author="Bailey, Colin (DFO/MPO) [2]" w:date="2024-10-24T14:19:00Z" w:initials="BC(">
    <w:p w14:paraId="53D6508D" w14:textId="77777777" w:rsidR="00611E67" w:rsidRDefault="00611E67" w:rsidP="00611E67">
      <w:pPr>
        <w:pStyle w:val="CommentText"/>
      </w:pPr>
      <w:r>
        <w:rPr>
          <w:rStyle w:val="CommentReference"/>
        </w:rPr>
        <w:annotationRef/>
      </w:r>
      <w:r>
        <w:t>Need to adjust plot - years look wrong</w:t>
      </w:r>
    </w:p>
  </w:comment>
  <w:comment w:id="2549" w:author="Hawkshaw, Mike (DFO/MPO)" w:date="2024-09-04T13:25:00Z" w:initials="H(">
    <w:p w14:paraId="18AA58C1" w14:textId="4FB5D4E8" w:rsidR="6F0D4869" w:rsidRDefault="6F0D4869">
      <w:pPr>
        <w:pStyle w:val="CommentText"/>
      </w:pPr>
      <w:r>
        <w:t>what are the CI around the annual rates? and is this a continuous data set or made up of different indicators?</w:t>
      </w:r>
      <w:r>
        <w:rPr>
          <w:rStyle w:val="CommentReference"/>
        </w:rPr>
        <w:annotationRef/>
      </w:r>
    </w:p>
  </w:comment>
  <w:comment w:id="2550" w:author="Wor, Catarina (DFO/MPO)" w:date="2024-09-26T17:11:00Z" w:initials="WC(">
    <w:p w14:paraId="143F9346" w14:textId="77777777" w:rsidR="003F4268" w:rsidRDefault="003F4268" w:rsidP="00B87564">
      <w:pPr>
        <w:pStyle w:val="CommentText"/>
      </w:pPr>
      <w:r>
        <w:rPr>
          <w:rStyle w:val="CommentReference"/>
        </w:rPr>
        <w:annotationRef/>
      </w:r>
      <w:r>
        <w:t xml:space="preserve">If these are the estimates produced with FRAM, they are just the reconstructed numbers at age 2(with a VPA) divided by hatchery releases. The VPA estimates do not have confidence intervals. But maybe could add a reference to the PST tech report documenting the method? </w:t>
      </w:r>
    </w:p>
  </w:comment>
  <w:comment w:id="2553" w:author="Hawkshaw, Mike" w:date="2024-08-23T13:40:00Z" w:initials="HM">
    <w:p w14:paraId="3A3AE622" w14:textId="6587D748" w:rsidR="0CE11F81" w:rsidRDefault="0CE11F81">
      <w:pPr>
        <w:pStyle w:val="CommentText"/>
      </w:pPr>
      <w:r>
        <w:t>are the lines in the right place - they look off particularly the pink line at 6.3%  might be a mike's eyes issue though</w:t>
      </w:r>
      <w:r>
        <w:rPr>
          <w:rStyle w:val="CommentReference"/>
        </w:rPr>
        <w:annotationRef/>
      </w:r>
    </w:p>
  </w:comment>
  <w:comment w:id="2554" w:author="Wor, Catarina (DFO/MPO)" w:date="2024-09-26T17:12:00Z" w:initials="WC(">
    <w:p w14:paraId="63EA0C74" w14:textId="77777777" w:rsidR="006B22A3" w:rsidRDefault="006B22A3" w:rsidP="00B87564">
      <w:pPr>
        <w:pStyle w:val="CommentText"/>
      </w:pPr>
      <w:r>
        <w:rPr>
          <w:rStyle w:val="CommentReference"/>
        </w:rPr>
        <w:annotationRef/>
      </w:r>
      <w:r>
        <w:t xml:space="preserve">Mike's eye issue. </w:t>
      </w:r>
    </w:p>
  </w:comment>
  <w:comment w:id="2564" w:author="Hawkshaw, Mike" w:date="2024-08-23T13:43:00Z" w:initials="HM">
    <w:p w14:paraId="5006B7DF" w14:textId="0884A44B" w:rsidR="0CE11F81" w:rsidRDefault="0CE11F81">
      <w:pPr>
        <w:pStyle w:val="CommentText"/>
      </w:pPr>
      <w:r>
        <w:t>the e on abundance is on the wrong line?</w:t>
      </w:r>
      <w:r>
        <w:rPr>
          <w:rStyle w:val="CommentReference"/>
        </w:rPr>
        <w:annotationRef/>
      </w:r>
    </w:p>
  </w:comment>
  <w:comment w:id="2567" w:author="Agbayani, Selina (she, they / elle, iel) (DFO/MPO)" w:date="2024-09-04T12:06:00Z" w:initials="AS(t/ei(">
    <w:p w14:paraId="0B03A5C8" w14:textId="77777777" w:rsidR="00604A51" w:rsidRDefault="00604A51">
      <w:pPr>
        <w:pStyle w:val="CommentText"/>
      </w:pPr>
      <w:r>
        <w:rPr>
          <w:rStyle w:val="CommentReference"/>
        </w:rPr>
        <w:annotationRef/>
      </w:r>
      <w:r>
        <w:t>Please remove merged cells</w:t>
      </w:r>
    </w:p>
  </w:comment>
  <w:comment w:id="2824" w:author="Hawkshaw, Mike" w:date="2024-08-23T13:45:00Z" w:initials="HM">
    <w:p w14:paraId="1A86FB22" w14:textId="739069E3" w:rsidR="0CE11F81" w:rsidRDefault="0CE11F81">
      <w:pPr>
        <w:pStyle w:val="CommentText"/>
      </w:pPr>
      <w:r>
        <w:t>need to describe data sources</w:t>
      </w:r>
      <w:r>
        <w:rPr>
          <w:rStyle w:val="CommentReference"/>
        </w:rPr>
        <w:annotationRef/>
      </w:r>
    </w:p>
  </w:comment>
  <w:comment w:id="2825" w:author="Jenewein, Brittany (DFO/MPO)" w:date="2024-09-04T11:04:00Z" w:initials="JB(">
    <w:p w14:paraId="06F56BDB" w14:textId="77777777" w:rsidR="00426738" w:rsidRDefault="00426738">
      <w:pPr>
        <w:pStyle w:val="CommentText"/>
      </w:pPr>
      <w:r>
        <w:rPr>
          <w:rStyle w:val="CommentReference"/>
        </w:rPr>
        <w:annotationRef/>
      </w:r>
      <w:r>
        <w:t>I think this section could be fleshed out more, there is a lot of history missing - for example, explaining the reasons we saw higher ER in 2014.</w:t>
      </w:r>
    </w:p>
    <w:p w14:paraId="10377486" w14:textId="77777777" w:rsidR="00426738" w:rsidRDefault="00426738">
      <w:pPr>
        <w:pStyle w:val="CommentText"/>
      </w:pPr>
    </w:p>
    <w:p w14:paraId="3A7DE27E" w14:textId="77777777" w:rsidR="00426738" w:rsidRDefault="00426738">
      <w:pPr>
        <w:pStyle w:val="CommentText"/>
      </w:pPr>
      <w:r>
        <w:t>Also, the Appendix Tables only show 2010-2022 but you're discussing the averages since 1984. Need to either add years to the table or revise the average calculation to only include 2010-2022. Info for years prior to 2009 are available in a CohoTC report from 2013, on the PSC website.</w:t>
      </w:r>
    </w:p>
    <w:p w14:paraId="0A66BCE4" w14:textId="77777777" w:rsidR="00426738" w:rsidRDefault="00426738">
      <w:pPr>
        <w:pStyle w:val="CommentText"/>
      </w:pPr>
    </w:p>
    <w:p w14:paraId="7A3E3804" w14:textId="77777777" w:rsidR="00426738" w:rsidRDefault="00426738">
      <w:pPr>
        <w:pStyle w:val="CommentText"/>
      </w:pPr>
      <w:r>
        <w:t>In our management discussions we often show a figure dating back to the 1970s with pre-fishery abundance and escapement that shows the stark contrast in harvest before and after 1998, which is really helpful context. (You could also just do a figure of ER to show the same thing). Something to consider!</w:t>
      </w:r>
    </w:p>
  </w:comment>
  <w:comment w:id="2826" w:author="Jenewein, Brittany (DFO/MPO)" w:date="2024-09-04T11:36:00Z" w:initials="JB(">
    <w:p w14:paraId="49F930CF" w14:textId="77777777" w:rsidR="00EC0E77" w:rsidRDefault="00EC0E77">
      <w:pPr>
        <w:pStyle w:val="CommentText"/>
      </w:pPr>
      <w:r>
        <w:rPr>
          <w:rStyle w:val="CommentReference"/>
        </w:rPr>
        <w:annotationRef/>
      </w:r>
      <w:r>
        <w:t>Also clarify this is only Canadian fishery ER.</w:t>
      </w:r>
    </w:p>
  </w:comment>
  <w:comment w:id="2871" w:author="Hawkshaw, Mike" w:date="2024-08-23T13:50:00Z" w:initials="HM">
    <w:p w14:paraId="15D7A898" w14:textId="37755A56" w:rsidR="0CE11F81" w:rsidRDefault="0CE11F81">
      <w:pPr>
        <w:pStyle w:val="CommentText"/>
      </w:pPr>
      <w:r>
        <w:t>does this impact the SR analysis?</w:t>
      </w:r>
      <w:r>
        <w:rPr>
          <w:rStyle w:val="CommentReference"/>
        </w:rPr>
        <w:annotationRef/>
      </w:r>
    </w:p>
  </w:comment>
  <w:comment w:id="2872" w:author="Bailey, Colin (DFO/MPO) [2]" w:date="2024-10-31T19:22:00Z" w:initials="BC(">
    <w:p w14:paraId="28FE31B4" w14:textId="77777777" w:rsidR="001B0B98" w:rsidRDefault="001B0B98" w:rsidP="001B0B98">
      <w:pPr>
        <w:pStyle w:val="CommentText"/>
      </w:pPr>
      <w:r>
        <w:rPr>
          <w:rStyle w:val="CommentReference"/>
        </w:rPr>
        <w:annotationRef/>
      </w:r>
      <w:r>
        <w:t>While the smolts are accounted for via marking, the fry are not marked and so have an unknown influence on the SR relationship</w:t>
      </w:r>
    </w:p>
  </w:comment>
  <w:comment w:id="2878" w:author="Hawkshaw, Mike" w:date="2024-08-23T13:46:00Z" w:initials="HM">
    <w:p w14:paraId="628580A6" w14:textId="279201AD" w:rsidR="0CE11F81" w:rsidRDefault="0CE11F81">
      <w:pPr>
        <w:pStyle w:val="CommentText"/>
      </w:pPr>
      <w:r>
        <w:t>do we have PNI or other estimates of the relative hatchery:wild contributions in these populations</w:t>
      </w:r>
      <w:r>
        <w:rPr>
          <w:rStyle w:val="CommentReference"/>
        </w:rPr>
        <w:annotationRef/>
      </w:r>
    </w:p>
  </w:comment>
  <w:comment w:id="2879" w:author="Wor, Catarina (DFO/MPO)" w:date="2024-09-26T17:16:00Z" w:initials="WC(">
    <w:p w14:paraId="02DAC010" w14:textId="77777777" w:rsidR="005E173A" w:rsidRDefault="005E173A" w:rsidP="00B87564">
      <w:pPr>
        <w:pStyle w:val="CommentText"/>
      </w:pPr>
      <w:r>
        <w:rPr>
          <w:rStyle w:val="CommentReference"/>
        </w:rPr>
        <w:annotationRef/>
      </w:r>
      <w:r>
        <w:t>And trends?</w:t>
      </w:r>
    </w:p>
  </w:comment>
  <w:comment w:id="2880" w:author="Bailey, Colin (DFO/MPO) [2]" w:date="2024-10-17T12:10:00Z" w:initials="CB">
    <w:p w14:paraId="3B1DF84B" w14:textId="2682CC46" w:rsidR="00115531" w:rsidRDefault="00BA47F8" w:rsidP="00115531">
      <w:pPr>
        <w:pStyle w:val="CommentText"/>
      </w:pPr>
      <w:r>
        <w:rPr>
          <w:rStyle w:val="CommentReference"/>
        </w:rPr>
        <w:annotationRef/>
      </w:r>
      <w:r w:rsidR="00115531">
        <w:fldChar w:fldCharType="begin"/>
      </w:r>
      <w:r w:rsidR="00115531">
        <w:instrText>HYPERLINK "mailto:Colin.Bailey@dfo-mpo.gc.ca"</w:instrText>
      </w:r>
      <w:bookmarkStart w:id="2881" w:name="_@_033AE50015274E8A8AA81E4FA44846DDZ"/>
      <w:r w:rsidR="00115531">
        <w:fldChar w:fldCharType="separate"/>
      </w:r>
      <w:bookmarkEnd w:id="2881"/>
      <w:r w:rsidR="00115531" w:rsidRPr="00115531">
        <w:rPr>
          <w:rStyle w:val="Mention"/>
          <w:noProof/>
        </w:rPr>
        <w:t>@Bailey, Colin (DFO/MPO)</w:t>
      </w:r>
      <w:r w:rsidR="00115531">
        <w:fldChar w:fldCharType="end"/>
      </w:r>
      <w:r w:rsidR="00115531">
        <w:t xml:space="preserve"> note that there is no PNI information at the CU and up level, and the data are not currently in good shape from SEP</w:t>
      </w:r>
    </w:p>
  </w:comment>
  <w:comment w:id="2887" w:author="Hawkshaw, Mike" w:date="2024-08-23T13:53:00Z" w:initials="HM">
    <w:p w14:paraId="049ACAEF" w14:textId="3BB55ED7" w:rsidR="0CE11F81" w:rsidRDefault="0CE11F81">
      <w:pPr>
        <w:pStyle w:val="CommentText"/>
      </w:pPr>
      <w:r>
        <w:t xml:space="preserve">or be specific?  20-35% or whatever </w:t>
      </w:r>
      <w:r>
        <w:rPr>
          <w:rStyle w:val="CommentReference"/>
        </w:rPr>
        <w:annotationRef/>
      </w:r>
    </w:p>
  </w:comment>
  <w:comment w:id="2888" w:author="Wor, Catarina (DFO/MPO)" w:date="2024-09-26T17:17:00Z" w:initials="WC(">
    <w:p w14:paraId="644034A4" w14:textId="77777777" w:rsidR="00D3048B" w:rsidRDefault="00D3048B" w:rsidP="00B87564">
      <w:pPr>
        <w:pStyle w:val="CommentText"/>
      </w:pPr>
      <w:r>
        <w:rPr>
          <w:rStyle w:val="CommentReference"/>
        </w:rPr>
        <w:annotationRef/>
      </w:r>
      <w:r>
        <w:t>X years out of Y</w:t>
      </w:r>
    </w:p>
  </w:comment>
  <w:comment w:id="2900" w:author="Hawkshaw, Mike" w:date="2024-08-23T13:55:00Z" w:initials="HM">
    <w:p w14:paraId="14977160" w14:textId="0C2D1AD2" w:rsidR="0CE11F81" w:rsidRDefault="0CE11F81">
      <w:pPr>
        <w:pStyle w:val="CommentText"/>
      </w:pPr>
      <w:r>
        <w:t>this is unclear - are you saying the dramatic decline in SAS is a result of freshwater factors?</w:t>
      </w:r>
      <w:r>
        <w:rPr>
          <w:rStyle w:val="CommentReference"/>
        </w:rPr>
        <w:annotationRef/>
      </w:r>
    </w:p>
  </w:comment>
  <w:comment w:id="2904" w:author="Hawkshaw, Mike" w:date="2024-08-23T14:00:00Z" w:initials="HM">
    <w:p w14:paraId="7F6253B9" w14:textId="51AB8FD2" w:rsidR="0CE11F81" w:rsidRDefault="0CE11F81">
      <w:pPr>
        <w:pStyle w:val="CommentText"/>
      </w:pPr>
      <w:r>
        <w:t xml:space="preserve">this is descriptive but not quantitively presented. is there anything more applicable we can say here something we can turn into a recommended action or study? </w:t>
      </w:r>
      <w:r>
        <w:rPr>
          <w:rStyle w:val="CommentReference"/>
        </w:rPr>
        <w:annotationRef/>
      </w:r>
    </w:p>
  </w:comment>
  <w:comment w:id="2905" w:author="Bailey, Colin (DFO/MPO) [2]" w:date="2024-10-17T12:13:00Z" w:initials="CB">
    <w:p w14:paraId="313FEC24" w14:textId="2FA2EE42" w:rsidR="00BD6BC1" w:rsidRDefault="00BD6BC1" w:rsidP="00BD6BC1">
      <w:pPr>
        <w:pStyle w:val="CommentText"/>
      </w:pPr>
      <w:r>
        <w:rPr>
          <w:rStyle w:val="CommentReference"/>
        </w:rPr>
        <w:annotationRef/>
      </w:r>
      <w:r>
        <w:fldChar w:fldCharType="begin"/>
      </w:r>
      <w:r>
        <w:instrText>HYPERLINK "mailto:Colin.Bailey@dfo-mpo.gc.ca"</w:instrText>
      </w:r>
      <w:bookmarkStart w:id="2906" w:name="_@_811BAECAB95F411CB30B4EFF0B59DEFDZ"/>
      <w:r>
        <w:fldChar w:fldCharType="separate"/>
      </w:r>
      <w:bookmarkEnd w:id="2906"/>
      <w:r w:rsidRPr="00BD6BC1">
        <w:rPr>
          <w:rStyle w:val="Mention"/>
          <w:noProof/>
        </w:rPr>
        <w:t>@Bailey, Colin (DFO/MPO)</w:t>
      </w:r>
      <w:r>
        <w:fldChar w:fldCharType="end"/>
      </w:r>
      <w:r>
        <w:t xml:space="preserve"> need to mention that there are no quantitaive data available other than what can be scraped from sattelites</w:t>
      </w:r>
    </w:p>
  </w:comment>
  <w:comment w:id="2920" w:author="Hawkshaw, Mike" w:date="2024-08-23T15:32:00Z" w:initials="HM">
    <w:p w14:paraId="13FC5726" w14:textId="43A0059F" w:rsidR="0CE11F81" w:rsidRDefault="0CE11F81">
      <w:pPr>
        <w:pStyle w:val="CommentText"/>
      </w:pPr>
      <w:r>
        <w:t>awkward sentence intent is not super clear consider re-wording</w:t>
      </w:r>
      <w:r>
        <w:rPr>
          <w:rStyle w:val="CommentReference"/>
        </w:rPr>
        <w:annotationRef/>
      </w:r>
    </w:p>
  </w:comment>
  <w:comment w:id="2928" w:author="Wor, Catarina (DFO/MPO)" w:date="2024-10-04T13:54:00Z" w:initials="W(">
    <w:p w14:paraId="6EF64C4B" w14:textId="77777777" w:rsidR="0071579D" w:rsidRDefault="00A7396A" w:rsidP="0071579D">
      <w:pPr>
        <w:pStyle w:val="CommentText"/>
      </w:pPr>
      <w:r>
        <w:rPr>
          <w:rStyle w:val="CommentReference"/>
        </w:rPr>
        <w:annotationRef/>
      </w:r>
      <w:r w:rsidR="0071579D">
        <w:t>still inaccurate. overexploitation is no longer occurring. Suggest replacing with: "Although overexploitation is no longer occurring,"</w:t>
      </w:r>
    </w:p>
  </w:comment>
  <w:comment w:id="2931" w:author="Hawkshaw, Mike" w:date="2024-08-23T15:31:00Z" w:initials="HM">
    <w:p w14:paraId="33ABEA09" w14:textId="71957C18" w:rsidR="0CE11F81" w:rsidRDefault="0CE11F81">
      <w:pPr>
        <w:pStyle w:val="CommentText"/>
      </w:pPr>
      <w:r>
        <w:t>inaccurate - the severity and immediacy of the threat of overexploitation has gone away?</w:t>
      </w:r>
      <w:r>
        <w:rPr>
          <w:rStyle w:val="CommentReference"/>
        </w:rPr>
        <w:annotationRef/>
      </w:r>
    </w:p>
  </w:comment>
  <w:comment w:id="2935" w:author="Wor, Catarina" w:date="2024-08-23T14:26:00Z" w:initials="WC">
    <w:p w14:paraId="70FCA05A" w14:textId="41DDFB88" w:rsidR="0CE11F81" w:rsidRDefault="0CE11F81">
      <w:pPr>
        <w:pStyle w:val="CommentText"/>
      </w:pPr>
      <w:r>
        <w:t>At least overharvest has decreased substantially. Maybe re-word?</w:t>
      </w:r>
      <w:r>
        <w:rPr>
          <w:rStyle w:val="CommentReference"/>
        </w:rPr>
        <w:annotationRef/>
      </w:r>
    </w:p>
  </w:comment>
  <w:comment w:id="2939" w:author="Wor, Catarina" w:date="2024-08-23T14:28:00Z" w:initials="WC">
    <w:p w14:paraId="443D13B8" w14:textId="1EED940B" w:rsidR="0CE11F81" w:rsidRDefault="0CE11F81">
      <w:pPr>
        <w:pStyle w:val="CommentText"/>
      </w:pPr>
      <w:r>
        <w:t>what is that?</w:t>
      </w:r>
      <w:r>
        <w:rPr>
          <w:rStyle w:val="CommentReference"/>
        </w:rPr>
        <w:annotationRef/>
      </w:r>
    </w:p>
  </w:comment>
  <w:comment w:id="2943" w:author="Hawkshaw, Mike" w:date="2024-08-23T15:34:00Z" w:initials="HM">
    <w:p w14:paraId="2DF4CDEA" w14:textId="2984DE39" w:rsidR="0CE11F81" w:rsidRDefault="0CE11F81">
      <w:pPr>
        <w:pStyle w:val="CommentText"/>
      </w:pPr>
      <w:r>
        <w:t>this table's headings are also messed up.  seems to be a pretty consistent isue across all the tables - i recommend making them outside of word and pasting them in as images in order to avoid odd issues with spacing and etc...</w:t>
      </w:r>
      <w:r>
        <w:rPr>
          <w:rStyle w:val="CommentReference"/>
        </w:rPr>
        <w:annotationRef/>
      </w:r>
    </w:p>
  </w:comment>
  <w:comment w:id="2944" w:author="Hawkshaw, Mike (DFO/MPO)" w:date="2024-09-03T08:49:00Z" w:initials="HM(">
    <w:p w14:paraId="48EFF4E2" w14:textId="77777777" w:rsidR="00C81DD5" w:rsidRDefault="00C81DD5">
      <w:pPr>
        <w:pStyle w:val="CommentText"/>
      </w:pPr>
      <w:r>
        <w:rPr>
          <w:rStyle w:val="CommentReference"/>
        </w:rPr>
        <w:annotationRef/>
      </w:r>
      <w:r>
        <w:t>Every time I open this document on a different device the table formatting is differently messed up. - I really recommend putting them in as static images.</w:t>
      </w:r>
    </w:p>
  </w:comment>
  <w:comment w:id="2945" w:author="Agbayani, Selina (she, they / elle, iel) (DFO/MPO)" w:date="2024-09-04T12:10:00Z" w:initials="AS(t/ei(">
    <w:p w14:paraId="29E89FC5" w14:textId="77777777" w:rsidR="00CE7111" w:rsidRDefault="00CE7111">
      <w:pPr>
        <w:pStyle w:val="CommentText"/>
      </w:pPr>
      <w:r>
        <w:rPr>
          <w:rStyle w:val="CommentReference"/>
        </w:rPr>
        <w:annotationRef/>
      </w:r>
      <w:r>
        <w:t>Unfortunately, tables must remain tables in order to meet accessibility requirements</w:t>
      </w:r>
    </w:p>
  </w:comment>
  <w:comment w:id="2946" w:author="Wor, Catarina" w:date="2024-08-23T14:35:00Z" w:initials="WC">
    <w:p w14:paraId="0F70324C" w14:textId="6E0DD333" w:rsidR="0CE11F81" w:rsidRDefault="0CE11F81">
      <w:pPr>
        <w:pStyle w:val="CommentText"/>
      </w:pPr>
      <w:r>
        <w:t xml:space="preserve">This table is interesting but may be more detail than needed for the FSAR. If we want to reduce length of the document, this table could be removed and we could cite Arbeider 2020. </w:t>
      </w:r>
      <w:r>
        <w:rPr>
          <w:rStyle w:val="CommentReference"/>
        </w:rPr>
        <w:annotationRef/>
      </w:r>
    </w:p>
  </w:comment>
  <w:comment w:id="2952" w:author="Jenewein, Brittany (DFO/MPO)" w:date="2024-09-04T11:23:00Z" w:initials="JB(">
    <w:p w14:paraId="7E5F0177" w14:textId="77777777" w:rsidR="00B35CD1" w:rsidRDefault="00B35CD1">
      <w:pPr>
        <w:pStyle w:val="CommentText"/>
      </w:pPr>
      <w:r>
        <w:rPr>
          <w:rStyle w:val="CommentReference"/>
        </w:rPr>
        <w:annotationRef/>
      </w:r>
      <w:r>
        <w:t>How is bycatch being defined in the FSARs? It seems strange to me that this is a separate section from History of Harvest. I believe the FRAM outputs include release mortality (which we usually refer to as "incidental mortality" rather than "bycatch"), but I also don't see that mentioned. It just may be confusing to people why we only mention the groundfish trawl fishery here when Coho are not authorized for retention in all fisheries.</w:t>
      </w:r>
    </w:p>
  </w:comment>
  <w:comment w:id="2953" w:author="Jenewein, Brittany (DFO/MPO)" w:date="2024-09-04T11:33:00Z" w:initials="JB(">
    <w:p w14:paraId="7F4E73AE" w14:textId="77777777" w:rsidR="003D1E47" w:rsidRDefault="003D1E47">
      <w:pPr>
        <w:pStyle w:val="CommentText"/>
      </w:pPr>
      <w:r>
        <w:rPr>
          <w:rStyle w:val="CommentReference"/>
        </w:rPr>
        <w:annotationRef/>
      </w:r>
      <w:r>
        <w:t>Just saw the glossary below… given that, perhaps then a reference just needs to be made above that says the ER estimates include release mortality</w:t>
      </w:r>
    </w:p>
  </w:comment>
  <w:comment w:id="2954" w:author="Wor, Catarina (DFO/MPO)" w:date="2024-09-26T17:22:00Z" w:initials="WC(">
    <w:p w14:paraId="21F59CFD" w14:textId="77777777" w:rsidR="0015623C" w:rsidRDefault="0015623C" w:rsidP="00B87564">
      <w:pPr>
        <w:pStyle w:val="CommentText"/>
      </w:pPr>
      <w:r>
        <w:rPr>
          <w:rStyle w:val="CommentReference"/>
        </w:rPr>
        <w:annotationRef/>
      </w:r>
      <w:r>
        <w:t xml:space="preserve">I don't think that the ER estimates include the groundfish bycatch as those are not "treaty fisheries". And it is not  a simple matter of adding it in either as accounting for the GF bycatch would increase population size and reduce estimate of ERs in other fisheries. IFCoho may also be caught In US groundfish fisheries but those are also not accounted for in our models. </w:t>
      </w:r>
    </w:p>
  </w:comment>
  <w:comment w:id="2957" w:author="Hawkshaw, Mike" w:date="2024-08-23T15:38:00Z" w:initials="HM">
    <w:p w14:paraId="4EEE0175" w14:textId="0325B35E" w:rsidR="0CE11F81" w:rsidRDefault="0CE11F81">
      <w:pPr>
        <w:pStyle w:val="CommentText"/>
      </w:pPr>
      <w:r>
        <w:t>this feels unnecessarily long - a small amount of coho are caught as bycatch in trawl fisheries - stock composition information is not available but the overall magnitude ranges from 26-697 coho in total a year and isn't expected to have a significant effect on IFC ... or something?  Throw the table in the appendix if you want the data available?</w:t>
      </w:r>
      <w:r>
        <w:rPr>
          <w:rStyle w:val="CommentReference"/>
        </w:rPr>
        <w:annotationRef/>
      </w:r>
    </w:p>
  </w:comment>
  <w:comment w:id="2992" w:author="Wor, Catarina" w:date="2024-08-23T14:36:00Z" w:initials="WC">
    <w:p w14:paraId="0B80BCAD" w14:textId="64298D66" w:rsidR="0CE11F81" w:rsidRDefault="0CE11F81">
      <w:pPr>
        <w:pStyle w:val="CommentText"/>
      </w:pPr>
      <w:r>
        <w:t>In numbers?</w:t>
      </w:r>
      <w:r>
        <w:rPr>
          <w:rStyle w:val="CommentReference"/>
        </w:rPr>
        <w:annotationRef/>
      </w:r>
    </w:p>
  </w:comment>
  <w:comment w:id="3132" w:author="Hawkshaw, Mike" w:date="2024-08-23T15:43:00Z" w:initials="HM">
    <w:p w14:paraId="48725E27" w14:textId="7D400E9F" w:rsidR="0CE11F81" w:rsidRDefault="0CE11F81">
      <w:pPr>
        <w:pStyle w:val="CommentText"/>
      </w:pPr>
      <w:r>
        <w:t>did you take data quality and uncertainty into account when developing SR models?  Might be a good thing to look into now you have described the uncertainty coarsely - look at the Fraser Pink FSAR work for a good example of binning observations by type</w:t>
      </w:r>
      <w:r>
        <w:rPr>
          <w:rStyle w:val="CommentReference"/>
        </w:rPr>
        <w:annotationRef/>
      </w:r>
    </w:p>
  </w:comment>
  <w:comment w:id="3147" w:author="Hawkshaw, Mike" w:date="2024-08-23T15:44:00Z" w:initials="HM">
    <w:p w14:paraId="75A4C7A0" w14:textId="74DFF18E" w:rsidR="0CE11F81" w:rsidRDefault="0CE11F81">
      <w:pPr>
        <w:pStyle w:val="CommentText"/>
      </w:pPr>
      <w:r>
        <w:t>describe the uncertainty, perhaps using  sample sizes if you cant do so more quantitatively n=20 is very different than both n=5 and n=200 etc...</w:t>
      </w:r>
      <w:r>
        <w:rPr>
          <w:rStyle w:val="CommentReference"/>
        </w:rPr>
        <w:annotationRef/>
      </w:r>
    </w:p>
  </w:comment>
  <w:comment w:id="3148" w:author="Jenewein, Brittany (DFO/MPO)" w:date="2024-09-04T11:24:00Z" w:initials="JB(">
    <w:p w14:paraId="12ADE32E" w14:textId="77777777" w:rsidR="00B275FF" w:rsidRDefault="00B275FF">
      <w:pPr>
        <w:pStyle w:val="CommentText"/>
      </w:pPr>
      <w:r>
        <w:rPr>
          <w:rStyle w:val="CommentReference"/>
        </w:rPr>
        <w:annotationRef/>
      </w:r>
      <w:r>
        <w:t>I also think this sentence is a bit clunky</w:t>
      </w:r>
    </w:p>
  </w:comment>
  <w:comment w:id="3165" w:author="Hawkshaw, Mike (DFO/MPO)" w:date="2024-09-03T10:58:00Z" w:initials="HM(">
    <w:p w14:paraId="6E1D85E7" w14:textId="4F969782" w:rsidR="00D06F5B" w:rsidRDefault="00A871E3">
      <w:pPr>
        <w:pStyle w:val="CommentText"/>
      </w:pPr>
      <w:r>
        <w:rPr>
          <w:rStyle w:val="CommentReference"/>
        </w:rPr>
        <w:annotationRef/>
      </w:r>
      <w:r w:rsidR="00D06F5B">
        <w:t xml:space="preserve">-what studies to correct for this have been conducted? </w:t>
      </w:r>
      <w:r w:rsidR="00D06F5B">
        <w:br/>
        <w:t xml:space="preserve">- is this a critical source of uncertainty? </w:t>
      </w:r>
      <w:r w:rsidR="00D06F5B">
        <w:br/>
        <w:t>- if so why isn't it in the table of recommended studies?</w:t>
      </w:r>
      <w:r w:rsidR="00D06F5B">
        <w:br/>
        <w:t xml:space="preserve"> </w:t>
      </w:r>
    </w:p>
  </w:comment>
  <w:comment w:id="3166" w:author="Wor, Catarina (DFO/MPO)" w:date="2024-09-26T17:29:00Z" w:initials="WC(">
    <w:p w14:paraId="706361BF" w14:textId="77777777" w:rsidR="00642A74" w:rsidRDefault="00642A74" w:rsidP="00B87564">
      <w:pPr>
        <w:pStyle w:val="CommentText"/>
      </w:pPr>
      <w:r>
        <w:rPr>
          <w:rStyle w:val="CommentReference"/>
        </w:rPr>
        <w:annotationRef/>
      </w:r>
      <w:r>
        <w:t>I'd suggest removing this. If you keep it, I suggest  adding that improved hatchery practices for rearind and release of indicator groups (i.e. same size and timing as wild) could alleviate some of the concerns. It is a bit of  "best we can do" situation.</w:t>
      </w:r>
      <w:r>
        <w:br/>
        <w:t xml:space="preserve"> Low release numbers and low recoveries are more of an issue, leading to more imprecision in estimates and a lot more fixable. </w:t>
      </w:r>
    </w:p>
  </w:comment>
  <w:comment w:id="3167" w:author="Hawkshaw, Mike (DFO/MPO)" w:date="2024-09-03T10:59:00Z" w:initials="HM(">
    <w:p w14:paraId="4D9FA785" w14:textId="0DB0662D" w:rsidR="00D06F5B" w:rsidRDefault="00D06F5B">
      <w:pPr>
        <w:pStyle w:val="CommentText"/>
      </w:pPr>
      <w:r>
        <w:rPr>
          <w:rStyle w:val="CommentReference"/>
        </w:rPr>
        <w:annotationRef/>
      </w:r>
      <w:r>
        <w:t xml:space="preserve">-what work to correct for this have been conducted? </w:t>
      </w:r>
      <w:r>
        <w:br/>
        <w:t xml:space="preserve">- is this a critical source of uncertainty? </w:t>
      </w:r>
      <w:r>
        <w:br/>
        <w:t>- if so why isn't it in the table of recommended studies?</w:t>
      </w:r>
      <w:r>
        <w:br/>
      </w:r>
    </w:p>
  </w:comment>
  <w:comment w:id="3168" w:author="Hawkshaw, Mike (DFO/MPO)" w:date="2024-09-03T11:00:00Z" w:initials="HM(">
    <w:p w14:paraId="1B401727" w14:textId="77777777" w:rsidR="00E80F78" w:rsidRDefault="00E80F78" w:rsidP="00E80F78">
      <w:pPr>
        <w:pStyle w:val="CommentText"/>
      </w:pPr>
      <w:r>
        <w:rPr>
          <w:rStyle w:val="CommentReference"/>
        </w:rPr>
        <w:annotationRef/>
      </w:r>
      <w:r>
        <w:t>How is this uncertainty addressed in the previous modeling in work since 2008?</w:t>
      </w:r>
    </w:p>
  </w:comment>
  <w:comment w:id="3169" w:author="Bailey, Colin (DFO/MPO) [2]" w:date="2024-10-31T22:57:00Z" w:initials="CB">
    <w:p w14:paraId="0E0A3A20" w14:textId="77777777" w:rsidR="00FD30AA" w:rsidRDefault="00FD30AA" w:rsidP="00FD30AA">
      <w:pPr>
        <w:pStyle w:val="CommentText"/>
      </w:pPr>
      <w:r>
        <w:rPr>
          <w:rStyle w:val="CommentReference"/>
        </w:rPr>
        <w:annotationRef/>
      </w:r>
      <w:r>
        <w:t>It hasn’t been addressed, but it has been discussed by the PSC in 2013 (Arbeider et al. 2020 IFC RPA)</w:t>
      </w:r>
    </w:p>
  </w:comment>
  <w:comment w:id="3174" w:author="Hawkshaw, Mike (DFO/MPO)" w:date="2024-09-03T11:00:00Z" w:initials="HM(">
    <w:p w14:paraId="27A22D51" w14:textId="5985E6E8" w:rsidR="00E80F78" w:rsidRDefault="00E80F78" w:rsidP="00E80F78">
      <w:pPr>
        <w:pStyle w:val="CommentText"/>
      </w:pPr>
      <w:r>
        <w:rPr>
          <w:rStyle w:val="CommentReference"/>
        </w:rPr>
        <w:annotationRef/>
      </w:r>
      <w:r>
        <w:t>What does this mean?</w:t>
      </w:r>
    </w:p>
  </w:comment>
  <w:comment w:id="3175" w:author="Wor, Catarina (DFO/MPO)" w:date="2024-09-26T17:25:00Z" w:initials="WC(">
    <w:p w14:paraId="15BB0E53" w14:textId="77777777" w:rsidR="00A1479C" w:rsidRDefault="00A1479C" w:rsidP="00B87564">
      <w:pPr>
        <w:pStyle w:val="CommentText"/>
      </w:pPr>
      <w:r>
        <w:rPr>
          <w:rStyle w:val="CommentReference"/>
        </w:rPr>
        <w:annotationRef/>
      </w:r>
      <w:r>
        <w:t xml:space="preserve">Second this comment. </w:t>
      </w:r>
    </w:p>
  </w:comment>
  <w:comment w:id="3177" w:author="Jenewein, Brittany (DFO/MPO)" w:date="2024-09-04T11:28:00Z" w:initials="JB(">
    <w:p w14:paraId="717313C8" w14:textId="5E8DB829" w:rsidR="00211774" w:rsidRDefault="00211774">
      <w:pPr>
        <w:pStyle w:val="CommentText"/>
      </w:pPr>
      <w:r>
        <w:rPr>
          <w:rStyle w:val="CommentReference"/>
        </w:rPr>
        <w:annotationRef/>
      </w:r>
      <w:r>
        <w:t>It's a bit difficult to tell the difference between the infill and unknown, especially in the later years - possible to lighten the infill grey slightly? General statement about improvements to abundance estimates would be helpful, including whether/how much are still unknown since it's hard to tell just from the graph.</w:t>
      </w:r>
    </w:p>
  </w:comment>
  <w:comment w:id="3178" w:author="Agbayani, Selina (she, they / elle, iel) (DFO/MPO)" w:date="2024-09-18T17:37:00Z" w:initials="AS(t/ei(">
    <w:p w14:paraId="38146106" w14:textId="77777777" w:rsidR="008C78E3" w:rsidRDefault="008C78E3">
      <w:pPr>
        <w:pStyle w:val="CommentText"/>
      </w:pPr>
      <w:r>
        <w:rPr>
          <w:rStyle w:val="CommentReference"/>
        </w:rPr>
        <w:annotationRef/>
      </w:r>
      <w:r>
        <w:t>Improved contrast will be beneficial from an accessibility standpoint. Or perhaps use hatch for Unknown?</w:t>
      </w:r>
    </w:p>
  </w:comment>
  <w:comment w:id="3195" w:author="Hawkshaw, Mike (DFO/MPO)" w:date="2024-09-02T08:32:00Z" w:initials="MH">
    <w:p w14:paraId="0E14729E" w14:textId="62BE960F" w:rsidR="00AC26ED" w:rsidRDefault="00AC26ED" w:rsidP="00AC26ED">
      <w:r>
        <w:rPr>
          <w:rStyle w:val="CommentReference"/>
        </w:rPr>
        <w:annotationRef/>
      </w:r>
      <w:r>
        <w:rPr>
          <w:rFonts w:asciiTheme="minorHAnsi" w:eastAsiaTheme="minorHAnsi" w:hAnsiTheme="minorHAnsi" w:cstheme="minorBidi"/>
          <w:sz w:val="20"/>
        </w:rPr>
        <w:t xml:space="preserve">After review of the available data and modeling is there anything about future research we can say that is more than referencing a 20 year old report? </w:t>
      </w:r>
    </w:p>
    <w:p w14:paraId="417DC568" w14:textId="77777777" w:rsidR="00AC26ED" w:rsidRDefault="00AC26ED" w:rsidP="00AC26ED"/>
    <w:p w14:paraId="110AEE7E" w14:textId="77777777" w:rsidR="00AC26ED" w:rsidRDefault="00AC26ED" w:rsidP="00AC26ED">
      <w:r>
        <w:rPr>
          <w:rFonts w:asciiTheme="minorHAnsi" w:eastAsiaTheme="minorHAnsi" w:hAnsiTheme="minorHAnsi" w:cstheme="minorBidi"/>
          <w:sz w:val="20"/>
        </w:rPr>
        <w:t>It seems like there are significant questions about the ER and SAS data that might be urgent topics to highlight for research?</w:t>
      </w:r>
    </w:p>
    <w:p w14:paraId="6B6C04BA" w14:textId="77777777" w:rsidR="00AC26ED" w:rsidRDefault="00AC26ED" w:rsidP="00AC26ED"/>
    <w:p w14:paraId="51E766BC" w14:textId="77777777" w:rsidR="00AC26ED" w:rsidRDefault="00AC26ED" w:rsidP="00AC26ED">
      <w:r>
        <w:rPr>
          <w:rFonts w:asciiTheme="minorHAnsi" w:eastAsiaTheme="minorHAnsi" w:hAnsiTheme="minorHAnsi" w:cstheme="minorBidi"/>
          <w:sz w:val="20"/>
        </w:rPr>
        <w:t xml:space="preserve">This list reads like a list of “cool freshwater studies I want to conduct” not a list of data gaps prioritized by value of information. </w:t>
      </w:r>
    </w:p>
  </w:comment>
  <w:comment w:id="3196" w:author="Jenewein, Brittany (DFO/MPO)" w:date="2024-09-04T11:30:00Z" w:initials="JB(">
    <w:p w14:paraId="7A27F9E3" w14:textId="77777777" w:rsidR="0024144E" w:rsidRDefault="0024144E">
      <w:pPr>
        <w:pStyle w:val="CommentText"/>
      </w:pPr>
      <w:r>
        <w:rPr>
          <w:rStyle w:val="CommentReference"/>
        </w:rPr>
        <w:annotationRef/>
      </w:r>
      <w:r>
        <w:t xml:space="preserve">Given that these projects were identified 20 years ago, and most of them are expected to take 5 years or less to complete, may also be helpful to provide some explanation as to why most of these remain incomplete. </w:t>
      </w:r>
    </w:p>
  </w:comment>
  <w:comment w:id="3197" w:author="Wor, Catarina" w:date="2024-08-23T14:45:00Z" w:initials="WC">
    <w:p w14:paraId="1D2ED84E" w14:textId="4AC70377" w:rsidR="0CE11F81" w:rsidRDefault="0CE11F81">
      <w:pPr>
        <w:pStyle w:val="CommentText"/>
      </w:pPr>
      <w:r>
        <w:t>I think there were also recommendations   to identify aggregate abundance removal references and target abundance RP?</w:t>
      </w:r>
      <w:r>
        <w:rPr>
          <w:rStyle w:val="CommentReference"/>
        </w:rPr>
        <w:annotationRef/>
      </w:r>
    </w:p>
    <w:p w14:paraId="38542731" w14:textId="0848E09A" w:rsidR="0CE11F81" w:rsidRDefault="0CE11F81">
      <w:pPr>
        <w:pStyle w:val="CommentText"/>
      </w:pPr>
    </w:p>
  </w:comment>
  <w:comment w:id="3198" w:author="Wor, Catarina (DFO/MPO)" w:date="2024-09-26T17:31:00Z" w:initials="WC(">
    <w:p w14:paraId="54CD849F" w14:textId="77777777" w:rsidR="00B87564" w:rsidRDefault="00B87564" w:rsidP="00B87564">
      <w:pPr>
        <w:pStyle w:val="CommentText"/>
      </w:pPr>
      <w:r>
        <w:rPr>
          <w:rStyle w:val="CommentReference"/>
        </w:rPr>
        <w:annotationRef/>
      </w:r>
      <w:r>
        <w:t xml:space="preserve">I think we already identified the lowest Umsy as RR.  And AATRP may be not helpful.  </w:t>
      </w:r>
    </w:p>
  </w:comment>
  <w:comment w:id="3212" w:author="Anderson, Erika (she / elle) (DFO/MPO)" w:date="2024-08-30T16:57:00Z" w:initials="A(">
    <w:p w14:paraId="6AB4C3C7" w14:textId="4B36A89F" w:rsidR="68A06D8A" w:rsidRDefault="68A06D8A">
      <w:pPr>
        <w:pStyle w:val="CommentText"/>
      </w:pPr>
      <w:r>
        <w:t>CSAP has a one page how to archive a GitHub repo in Zenodo when you publish</w:t>
      </w:r>
      <w:r>
        <w:rPr>
          <w:rStyle w:val="CommentReference"/>
        </w:rPr>
        <w:annotationRef/>
      </w:r>
    </w:p>
  </w:comment>
  <w:comment w:id="3213" w:author="Agbayani, Selina (she, they / elle, iel) (DFO/MPO)" w:date="2024-09-04T10:50:00Z" w:initials="AS(t/ei(">
    <w:p w14:paraId="6CB6C123" w14:textId="77777777" w:rsidR="002E35D3" w:rsidRDefault="002E35D3">
      <w:pPr>
        <w:pStyle w:val="CommentText"/>
      </w:pPr>
      <w:r>
        <w:rPr>
          <w:rStyle w:val="CommentReference"/>
        </w:rPr>
        <w:annotationRef/>
      </w:r>
      <w:r>
        <w:t>I just checked the link and I couldn't access the repo</w:t>
      </w:r>
    </w:p>
  </w:comment>
  <w:comment w:id="3214" w:author="Agbayani, Selina (she, they / elle, iel) (DFO/MPO)" w:date="2024-09-18T16:09:00Z" w:initials="AS(t/ei(">
    <w:p w14:paraId="22EF845B" w14:textId="77777777" w:rsidR="007B7F50" w:rsidRDefault="003E6BB7">
      <w:pPr>
        <w:pStyle w:val="CommentText"/>
      </w:pPr>
      <w:r>
        <w:rPr>
          <w:rStyle w:val="CommentReference"/>
        </w:rPr>
        <w:annotationRef/>
      </w:r>
      <w:r w:rsidR="007B7F50">
        <w:t>Repo now public, and Colin has the guidance doc for Zenodo.</w:t>
      </w:r>
      <w:r w:rsidR="007B7F50">
        <w:br/>
        <w:t xml:space="preserve">Will replace the github link with the Zenodo link once it's available. </w:t>
      </w:r>
    </w:p>
  </w:comment>
  <w:comment w:id="3318" w:author="Wor, Catarina (DFO/MPO)" w:date="2024-10-04T14:09:00Z" w:initials="W(">
    <w:p w14:paraId="61E0C7FA" w14:textId="0BC19F07" w:rsidR="00023F8A" w:rsidRDefault="00A7396A">
      <w:pPr>
        <w:pStyle w:val="CommentText"/>
      </w:pPr>
      <w:r>
        <w:rPr>
          <w:rStyle w:val="CommentReference"/>
        </w:rPr>
        <w:annotationRef/>
      </w:r>
      <w:r w:rsidRPr="0F10DA7D">
        <w:t>replace with: Fishing mortality rate that will lead to the maximum Sustainable yield: the highest sustainable fishing mortality, which would lead spawner abundance to match Spawners at Maximum Sustainable Yield (SMSY)</w:t>
      </w:r>
    </w:p>
  </w:comment>
  <w:comment w:id="3444" w:author="Jenewein, Brittany (DFO/MPO)" w:date="2024-09-04T14:35:00Z" w:initials="JB(">
    <w:p w14:paraId="6D1597E8" w14:textId="0D53BAA5" w:rsidR="00D0499C" w:rsidRDefault="00D0499C" w:rsidP="00D0499C">
      <w:pPr>
        <w:pStyle w:val="CommentText"/>
      </w:pPr>
      <w:r>
        <w:rPr>
          <w:rStyle w:val="CommentReference"/>
        </w:rPr>
        <w:annotationRef/>
      </w:r>
      <w:r>
        <w:t>What are these asterisks for?</w:t>
      </w:r>
    </w:p>
  </w:comment>
  <w:comment w:id="3445" w:author="Bailey, Colin (DFO/MPO) [2]" w:date="2024-10-31T23:58:00Z" w:initials="CB">
    <w:p w14:paraId="236BFA84" w14:textId="77777777" w:rsidR="005F3D62" w:rsidRDefault="005F3D62" w:rsidP="005F3D62">
      <w:pPr>
        <w:pStyle w:val="CommentText"/>
      </w:pPr>
      <w:r>
        <w:rPr>
          <w:rStyle w:val="CommentReference"/>
        </w:rPr>
        <w:annotationRef/>
      </w:r>
      <w:r>
        <w:t>Removed</w:t>
      </w:r>
    </w:p>
  </w:comment>
  <w:comment w:id="5432" w:author="Jenewein, Brittany (DFO/MPO)" w:date="2024-09-04T11:38:00Z" w:initials="JB(">
    <w:p w14:paraId="3EDFCD5C" w14:textId="40838521" w:rsidR="00DD5E41" w:rsidRDefault="002349BB">
      <w:pPr>
        <w:pStyle w:val="CommentText"/>
      </w:pPr>
      <w:r>
        <w:rPr>
          <w:rStyle w:val="CommentReference"/>
        </w:rPr>
        <w:annotationRef/>
      </w:r>
      <w:r w:rsidR="00DD5E41">
        <w:t>When you add these rows together you don't always get the same Canadian Total as Table A3.0 and it seems to be more than just rounding errors. Please double-check values.</w:t>
      </w:r>
    </w:p>
  </w:comment>
  <w:comment w:id="5433" w:author="Bailey, Colin (DFO/MPO) [2]" w:date="2024-11-01T00:10:00Z" w:initials="CB">
    <w:p w14:paraId="1719B194" w14:textId="77777777" w:rsidR="00D21B02" w:rsidRDefault="00D21B02" w:rsidP="00D21B02">
      <w:pPr>
        <w:pStyle w:val="CommentText"/>
      </w:pPr>
      <w:r>
        <w:rPr>
          <w:rStyle w:val="CommentReference"/>
        </w:rPr>
        <w:annotationRef/>
      </w:r>
      <w:r>
        <w:t>Removed tables</w:t>
      </w:r>
    </w:p>
  </w:comment>
  <w:comment w:id="5602" w:author="Wor, Catarina" w:date="2024-08-23T14:36:00Z" w:initials="WC">
    <w:p w14:paraId="591B5EF4" w14:textId="0279C549" w:rsidR="00853E45" w:rsidRDefault="00853E45" w:rsidP="00853E45">
      <w:pPr>
        <w:pStyle w:val="CommentText"/>
      </w:pPr>
      <w:r>
        <w:t>In numbers?</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251136" w15:done="1"/>
  <w15:commentEx w15:paraId="3BC309EE" w15:paraIdParent="34251136" w15:done="1"/>
  <w15:commentEx w15:paraId="6D41A348" w15:paraIdParent="34251136" w15:done="1"/>
  <w15:commentEx w15:paraId="300984CE" w15:paraIdParent="34251136" w15:done="1"/>
  <w15:commentEx w15:paraId="05FDF8A4" w15:done="1"/>
  <w15:commentEx w15:paraId="1C8EE05F" w15:paraIdParent="05FDF8A4" w15:done="1"/>
  <w15:commentEx w15:paraId="1AF195D2" w15:done="1"/>
  <w15:commentEx w15:paraId="2011AE82" w15:done="0"/>
  <w15:commentEx w15:paraId="616085D2" w15:paraIdParent="2011AE82" w15:done="0"/>
  <w15:commentEx w15:paraId="4EFAA5E6" w15:paraIdParent="2011AE82" w15:done="0"/>
  <w15:commentEx w15:paraId="7372CFDB" w15:paraIdParent="2011AE82" w15:done="0"/>
  <w15:commentEx w15:paraId="32D8DC44" w15:paraIdParent="2011AE82" w15:done="0"/>
  <w15:commentEx w15:paraId="515222FE" w15:paraIdParent="2011AE82" w15:done="0"/>
  <w15:commentEx w15:paraId="2ABECAC0" w15:done="1"/>
  <w15:commentEx w15:paraId="7474EFCA" w15:paraIdParent="2ABECAC0" w15:done="1"/>
  <w15:commentEx w15:paraId="30CF49CC" w15:paraIdParent="2ABECAC0" w15:done="1"/>
  <w15:commentEx w15:paraId="45201E3E" w15:done="1"/>
  <w15:commentEx w15:paraId="60187C20" w15:paraIdParent="45201E3E" w15:done="1"/>
  <w15:commentEx w15:paraId="7C350A82" w15:done="1"/>
  <w15:commentEx w15:paraId="2F0EC61A" w15:paraIdParent="7C350A82" w15:done="1"/>
  <w15:commentEx w15:paraId="19E12333" w15:done="1"/>
  <w15:commentEx w15:paraId="6D102CAC" w15:paraIdParent="19E12333" w15:done="1"/>
  <w15:commentEx w15:paraId="208EB7D3" w15:paraIdParent="19E12333" w15:done="1"/>
  <w15:commentEx w15:paraId="41306D70" w15:paraIdParent="19E12333" w15:done="1"/>
  <w15:commentEx w15:paraId="2C7E8BAA" w15:done="1"/>
  <w15:commentEx w15:paraId="440BAC17" w15:paraIdParent="2C7E8BAA" w15:done="1"/>
  <w15:commentEx w15:paraId="253917ED" w15:done="1"/>
  <w15:commentEx w15:paraId="1ABA6866" w15:paraIdParent="253917ED" w15:done="1"/>
  <w15:commentEx w15:paraId="102D7396" w15:done="1"/>
  <w15:commentEx w15:paraId="13B92FF6" w15:paraIdParent="102D7396" w15:done="1"/>
  <w15:commentEx w15:paraId="37E1A7F0" w15:paraIdParent="102D7396" w15:done="1"/>
  <w15:commentEx w15:paraId="0B7C0DB5" w15:paraIdParent="102D7396" w15:done="1"/>
  <w15:commentEx w15:paraId="1267372C" w15:paraIdParent="102D7396" w15:done="1"/>
  <w15:commentEx w15:paraId="78919A4B" w15:done="1"/>
  <w15:commentEx w15:paraId="60F69B45" w15:done="1"/>
  <w15:commentEx w15:paraId="7C83FA33" w15:paraIdParent="60F69B45" w15:done="1"/>
  <w15:commentEx w15:paraId="0D19AF2D" w15:done="1"/>
  <w15:commentEx w15:paraId="1CFDBF70" w15:done="0"/>
  <w15:commentEx w15:paraId="66DEE62E" w15:paraIdParent="1CFDBF70" w15:done="0"/>
  <w15:commentEx w15:paraId="426F43B2" w15:done="1"/>
  <w15:commentEx w15:paraId="0F39E6B1" w15:paraIdParent="426F43B2" w15:done="1"/>
  <w15:commentEx w15:paraId="3C05BDD3" w15:paraIdParent="426F43B2" w15:done="1"/>
  <w15:commentEx w15:paraId="2EAB030E" w15:paraIdParent="426F43B2" w15:done="1"/>
  <w15:commentEx w15:paraId="716C28D1" w15:done="1"/>
  <w15:commentEx w15:paraId="49E42218" w15:paraIdParent="716C28D1" w15:done="1"/>
  <w15:commentEx w15:paraId="3ABC5782" w15:paraIdParent="716C28D1" w15:done="1"/>
  <w15:commentEx w15:paraId="70AB6AD0" w15:paraIdParent="716C28D1" w15:done="1"/>
  <w15:commentEx w15:paraId="7A37596F" w15:done="1"/>
  <w15:commentEx w15:paraId="0A92A7A9" w15:paraIdParent="7A37596F" w15:done="1"/>
  <w15:commentEx w15:paraId="19C7A61E" w15:paraIdParent="7A37596F" w15:done="1"/>
  <w15:commentEx w15:paraId="72E403F6" w15:paraIdParent="7A37596F" w15:done="1"/>
  <w15:commentEx w15:paraId="41FF97FF" w15:done="0"/>
  <w15:commentEx w15:paraId="785BADFA" w15:done="0"/>
  <w15:commentEx w15:paraId="324E3C98" w15:done="1"/>
  <w15:commentEx w15:paraId="5909F5A3" w15:paraIdParent="324E3C98" w15:done="1"/>
  <w15:commentEx w15:paraId="13C6ECE2" w15:done="1"/>
  <w15:commentEx w15:paraId="7CC1FE38" w15:paraIdParent="13C6ECE2" w15:done="1"/>
  <w15:commentEx w15:paraId="12FA0FA6" w15:paraIdParent="13C6ECE2" w15:done="1"/>
  <w15:commentEx w15:paraId="6E11C307" w15:paraIdParent="13C6ECE2" w15:done="1"/>
  <w15:commentEx w15:paraId="7E9159B5" w15:done="1"/>
  <w15:commentEx w15:paraId="042EC92F" w15:done="1"/>
  <w15:commentEx w15:paraId="1603B289" w15:paraIdParent="042EC92F" w15:done="1"/>
  <w15:commentEx w15:paraId="3C678CC3" w15:done="1"/>
  <w15:commentEx w15:paraId="1E59415A" w15:paraIdParent="3C678CC3" w15:done="1"/>
  <w15:commentEx w15:paraId="5C196C7F" w15:paraIdParent="3C678CC3" w15:done="1"/>
  <w15:commentEx w15:paraId="6577F8A1" w15:paraIdParent="3C678CC3" w15:done="1"/>
  <w15:commentEx w15:paraId="053D2C72" w15:done="0"/>
  <w15:commentEx w15:paraId="10CA2BEA" w15:done="1"/>
  <w15:commentEx w15:paraId="1FBB840A" w15:paraIdParent="10CA2BEA" w15:done="1"/>
  <w15:commentEx w15:paraId="1213A495" w15:paraIdParent="10CA2BEA" w15:done="1"/>
  <w15:commentEx w15:paraId="271DFEED" w15:done="1"/>
  <w15:commentEx w15:paraId="63680633" w15:paraIdParent="271DFEED" w15:done="1"/>
  <w15:commentEx w15:paraId="3D24556C" w15:done="0"/>
  <w15:commentEx w15:paraId="411ECB21" w15:done="1"/>
  <w15:commentEx w15:paraId="316A23F2" w15:paraIdParent="411ECB21" w15:done="1"/>
  <w15:commentEx w15:paraId="4B4BD268" w15:done="1"/>
  <w15:commentEx w15:paraId="2C279F60" w15:done="1"/>
  <w15:commentEx w15:paraId="3015ED23" w15:paraIdParent="2C279F60" w15:done="1"/>
  <w15:commentEx w15:paraId="14C0A0B6" w15:paraIdParent="2C279F60" w15:done="1"/>
  <w15:commentEx w15:paraId="0F7AC0AE" w15:done="1"/>
  <w15:commentEx w15:paraId="76CC8FEA" w15:done="1"/>
  <w15:commentEx w15:paraId="48E1B407" w15:paraIdParent="76CC8FEA" w15:done="1"/>
  <w15:commentEx w15:paraId="49BE6FEA" w15:done="1"/>
  <w15:commentEx w15:paraId="4694D60C" w15:done="1"/>
  <w15:commentEx w15:paraId="01153114" w15:done="1"/>
  <w15:commentEx w15:paraId="0947B58B" w15:done="1"/>
  <w15:commentEx w15:paraId="3A56C1D7" w15:done="1"/>
  <w15:commentEx w15:paraId="6E94DD4C" w15:paraIdParent="3A56C1D7" w15:done="1"/>
  <w15:commentEx w15:paraId="2C5F39B1" w15:done="0"/>
  <w15:commentEx w15:paraId="4D99D831" w15:done="1"/>
  <w15:commentEx w15:paraId="7EB30A68" w15:paraIdParent="4D99D831" w15:done="1"/>
  <w15:commentEx w15:paraId="6F9A9F44" w15:done="1"/>
  <w15:commentEx w15:paraId="546D2AB5" w15:done="0"/>
  <w15:commentEx w15:paraId="7886B0F4" w15:paraIdParent="546D2AB5" w15:done="0"/>
  <w15:commentEx w15:paraId="60E1E2F6" w15:done="1"/>
  <w15:commentEx w15:paraId="339D21A9" w15:paraIdParent="60E1E2F6" w15:done="1"/>
  <w15:commentEx w15:paraId="0C80E543" w15:paraIdParent="60E1E2F6" w15:done="1"/>
  <w15:commentEx w15:paraId="35D5C7BE" w15:paraIdParent="60E1E2F6" w15:done="1"/>
  <w15:commentEx w15:paraId="1CF0110C" w15:paraIdParent="60E1E2F6" w15:done="1"/>
  <w15:commentEx w15:paraId="23452771" w15:done="1"/>
  <w15:commentEx w15:paraId="61266F9E" w15:paraIdParent="23452771" w15:done="1"/>
  <w15:commentEx w15:paraId="75D6ABEF" w15:done="1"/>
  <w15:commentEx w15:paraId="38C90184" w15:paraIdParent="75D6ABEF" w15:done="1"/>
  <w15:commentEx w15:paraId="06749F0E" w15:done="1"/>
  <w15:commentEx w15:paraId="7ADB5DD4" w15:done="1"/>
  <w15:commentEx w15:paraId="206863FD" w15:paraIdParent="7ADB5DD4" w15:done="1"/>
  <w15:commentEx w15:paraId="2708586E" w15:paraIdParent="7ADB5DD4" w15:done="1"/>
  <w15:commentEx w15:paraId="76F0C77D" w15:done="1"/>
  <w15:commentEx w15:paraId="7270F61C" w15:done="1"/>
  <w15:commentEx w15:paraId="7064516E" w15:done="1"/>
  <w15:commentEx w15:paraId="50DE22FB" w15:done="1"/>
  <w15:commentEx w15:paraId="3FA61F3B" w15:paraIdParent="50DE22FB" w15:done="1"/>
  <w15:commentEx w15:paraId="0077DB19" w15:done="1"/>
  <w15:commentEx w15:paraId="5FD034BD" w15:paraIdParent="0077DB19" w15:done="1"/>
  <w15:commentEx w15:paraId="00E6F000" w15:done="1"/>
  <w15:commentEx w15:paraId="1199636E" w15:done="1"/>
  <w15:commentEx w15:paraId="48EE63FC" w15:done="1"/>
  <w15:commentEx w15:paraId="18F77740" w15:done="1"/>
  <w15:commentEx w15:paraId="392BCD78" w15:done="1"/>
  <w15:commentEx w15:paraId="353C19AD" w15:done="1"/>
  <w15:commentEx w15:paraId="6A469AA6" w15:done="1"/>
  <w15:commentEx w15:paraId="16B8D9E9" w15:done="1"/>
  <w15:commentEx w15:paraId="53D6508D" w15:done="0"/>
  <w15:commentEx w15:paraId="18AA58C1" w15:done="1"/>
  <w15:commentEx w15:paraId="143F9346" w15:paraIdParent="18AA58C1" w15:done="1"/>
  <w15:commentEx w15:paraId="3A3AE622" w15:done="1"/>
  <w15:commentEx w15:paraId="63EA0C74" w15:paraIdParent="3A3AE622" w15:done="1"/>
  <w15:commentEx w15:paraId="5006B7DF" w15:done="1"/>
  <w15:commentEx w15:paraId="0B03A5C8" w15:done="0"/>
  <w15:commentEx w15:paraId="1A86FB22" w15:done="1"/>
  <w15:commentEx w15:paraId="7A3E3804" w15:done="1"/>
  <w15:commentEx w15:paraId="49F930CF" w15:paraIdParent="7A3E3804" w15:done="1"/>
  <w15:commentEx w15:paraId="15D7A898" w15:done="1"/>
  <w15:commentEx w15:paraId="28FE31B4" w15:paraIdParent="15D7A898" w15:done="1"/>
  <w15:commentEx w15:paraId="628580A6" w15:done="0"/>
  <w15:commentEx w15:paraId="02DAC010" w15:paraIdParent="628580A6" w15:done="0"/>
  <w15:commentEx w15:paraId="3B1DF84B" w15:paraIdParent="628580A6" w15:done="0"/>
  <w15:commentEx w15:paraId="049ACAEF" w15:done="0"/>
  <w15:commentEx w15:paraId="644034A4" w15:paraIdParent="049ACAEF" w15:done="0"/>
  <w15:commentEx w15:paraId="14977160" w15:done="1"/>
  <w15:commentEx w15:paraId="7F6253B9" w15:done="1"/>
  <w15:commentEx w15:paraId="313FEC24" w15:paraIdParent="7F6253B9" w15:done="1"/>
  <w15:commentEx w15:paraId="13FC5726" w15:done="1"/>
  <w15:commentEx w15:paraId="6EF64C4B" w15:done="1"/>
  <w15:commentEx w15:paraId="33ABEA09" w15:done="1"/>
  <w15:commentEx w15:paraId="70FCA05A" w15:done="1"/>
  <w15:commentEx w15:paraId="443D13B8" w15:done="1"/>
  <w15:commentEx w15:paraId="2DF4CDEA" w15:done="1"/>
  <w15:commentEx w15:paraId="48EFF4E2" w15:paraIdParent="2DF4CDEA" w15:done="1"/>
  <w15:commentEx w15:paraId="29E89FC5" w15:paraIdParent="2DF4CDEA" w15:done="1"/>
  <w15:commentEx w15:paraId="0F70324C" w15:done="1"/>
  <w15:commentEx w15:paraId="7E5F0177" w15:done="1"/>
  <w15:commentEx w15:paraId="7F4E73AE" w15:paraIdParent="7E5F0177" w15:done="1"/>
  <w15:commentEx w15:paraId="21F59CFD" w15:paraIdParent="7E5F0177" w15:done="1"/>
  <w15:commentEx w15:paraId="4EEE0175" w15:done="1"/>
  <w15:commentEx w15:paraId="0B80BCAD" w15:done="1"/>
  <w15:commentEx w15:paraId="48725E27" w15:done="1"/>
  <w15:commentEx w15:paraId="75A4C7A0" w15:done="1"/>
  <w15:commentEx w15:paraId="12ADE32E" w15:paraIdParent="75A4C7A0" w15:done="1"/>
  <w15:commentEx w15:paraId="6E1D85E7" w15:done="1"/>
  <w15:commentEx w15:paraId="706361BF" w15:paraIdParent="6E1D85E7" w15:done="1"/>
  <w15:commentEx w15:paraId="4D9FA785" w15:done="1"/>
  <w15:commentEx w15:paraId="1B401727" w15:paraIdParent="4D9FA785" w15:done="1"/>
  <w15:commentEx w15:paraId="0E0A3A20" w15:paraIdParent="4D9FA785" w15:done="1"/>
  <w15:commentEx w15:paraId="27A22D51" w15:done="1"/>
  <w15:commentEx w15:paraId="15BB0E53" w15:paraIdParent="27A22D51" w15:done="1"/>
  <w15:commentEx w15:paraId="717313C8" w15:done="1"/>
  <w15:commentEx w15:paraId="38146106" w15:paraIdParent="717313C8" w15:done="1"/>
  <w15:commentEx w15:paraId="51E766BC" w15:done="0"/>
  <w15:commentEx w15:paraId="7A27F9E3" w15:paraIdParent="51E766BC" w15:done="0"/>
  <w15:commentEx w15:paraId="38542731" w15:done="1"/>
  <w15:commentEx w15:paraId="54CD849F" w15:paraIdParent="38542731" w15:done="1"/>
  <w15:commentEx w15:paraId="6AB4C3C7" w15:done="1"/>
  <w15:commentEx w15:paraId="6CB6C123" w15:paraIdParent="6AB4C3C7" w15:done="1"/>
  <w15:commentEx w15:paraId="22EF845B" w15:paraIdParent="6AB4C3C7" w15:done="1"/>
  <w15:commentEx w15:paraId="61E0C7FA" w15:done="1"/>
  <w15:commentEx w15:paraId="6D1597E8" w15:done="1"/>
  <w15:commentEx w15:paraId="236BFA84" w15:paraIdParent="6D1597E8" w15:done="1"/>
  <w15:commentEx w15:paraId="3EDFCD5C" w15:done="1"/>
  <w15:commentEx w15:paraId="1719B194" w15:paraIdParent="3EDFCD5C" w15:done="1"/>
  <w15:commentEx w15:paraId="591B5EF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95BB352" w16cex:dateUtc="2024-08-30T23:31:00Z"/>
  <w16cex:commentExtensible w16cex:durableId="2A92D16F" w16cex:dateUtc="2024-09-16T22:46:00Z"/>
  <w16cex:commentExtensible w16cex:durableId="099786C1" w16cex:dateUtc="2024-10-01T15:17:00Z"/>
  <w16cex:commentExtensible w16cex:durableId="0B8541E9" w16cex:dateUtc="2024-10-01T16:53:00Z"/>
  <w16cex:commentExtensible w16cex:durableId="4D916B4B" w16cex:dateUtc="2024-08-23T19:58:00Z"/>
  <w16cex:commentExtensible w16cex:durableId="2A92D157" w16cex:dateUtc="2024-09-16T22:46:00Z"/>
  <w16cex:commentExtensible w16cex:durableId="35143708" w16cex:dateUtc="2024-08-31T00:03:00Z"/>
  <w16cex:commentExtensible w16cex:durableId="2A83E284" w16cex:dateUtc="2024-08-30T23:37:00Z"/>
  <w16cex:commentExtensible w16cex:durableId="2A83E283" w16cex:dateUtc="2024-09-03T17:09:00Z"/>
  <w16cex:commentExtensible w16cex:durableId="2A83E282" w16cex:dateUtc="2024-09-03T22:14:00Z"/>
  <w16cex:commentExtensible w16cex:durableId="2A92D196" w16cex:dateUtc="2024-09-16T22:47:00Z">
    <w16cex:extLst>
      <w16:ext w16:uri="{CE6994B0-6A32-4C9F-8C6B-6E91EDA988CE}">
        <cr:reactions xmlns:cr="http://schemas.microsoft.com/office/comments/2020/reactions">
          <cr:reaction reactionType="1">
            <cr:reactionInfo dateUtc="2024-10-01T15:18:30Z">
              <cr:user userId="S::erika.anderson@dfo-mpo.gc.ca::e7255514-2761-4b0c-b67d-4c4984dc9c9b" userProvider="AD" userName="Anderson, Erika (she / elle) (DFO/MPO)"/>
            </cr:reactionInfo>
          </cr:reaction>
        </cr:reactions>
      </w16:ext>
    </w16cex:extLst>
  </w16cex:commentExtensible>
  <w16cex:commentExtensible w16cex:durableId="2A957BA5" w16cex:dateUtc="2024-09-18T23:17:00Z">
    <w16cex:extLst>
      <w16:ext w16:uri="{CE6994B0-6A32-4C9F-8C6B-6E91EDA988CE}">
        <cr:reactions xmlns:cr="http://schemas.microsoft.com/office/comments/2020/reactions">
          <cr:reaction reactionType="1">
            <cr:reactionInfo dateUtc="2024-10-01T15:18:31Z">
              <cr:user userId="S::erika.anderson@dfo-mpo.gc.ca::e7255514-2761-4b0c-b67d-4c4984dc9c9b" userProvider="AD" userName="Anderson, Erika (she / elle) (DFO/MPO)"/>
            </cr:reactionInfo>
          </cr:reaction>
        </cr:reactions>
      </w16:ext>
    </w16cex:extLst>
  </w16cex:commentExtensible>
  <w16cex:commentExtensible w16cex:durableId="622D4B2E" w16cex:dateUtc="2024-10-01T15:23:00Z"/>
  <w16cex:commentExtensible w16cex:durableId="2A83E281" w16cex:dateUtc="2024-09-03T16:26:00Z"/>
  <w16cex:commentExtensible w16cex:durableId="2A83E280" w16cex:dateUtc="2024-09-03T16:49:00Z"/>
  <w16cex:commentExtensible w16cex:durableId="2A83E3F4" w16cex:dateUtc="2024-09-05T15:01:00Z"/>
  <w16cex:commentExtensible w16cex:durableId="2A83E27F" w16cex:dateUtc="2024-09-03T16:56:00Z"/>
  <w16cex:commentExtensible w16cex:durableId="2ACB2FFD" w16cex:dateUtc="2024-10-29T16:57:00Z"/>
  <w16cex:commentExtensible w16cex:durableId="2A83E27E" w16cex:dateUtc="2024-09-03T17:08:00Z"/>
  <w16cex:commentExtensible w16cex:durableId="2A83E6B1" w16cex:dateUtc="2024-09-05T15:13:00Z"/>
  <w16cex:commentExtensible w16cex:durableId="2A83E27D" w16cex:dateUtc="2024-08-31T00:03:00Z"/>
  <w16cex:commentExtensible w16cex:durableId="2A83E27C" w16cex:dateUtc="2024-09-03T15:37:00Z"/>
  <w16cex:commentExtensible w16cex:durableId="2A83E27B" w16cex:dateUtc="2024-09-03T17:05:00Z"/>
  <w16cex:commentExtensible w16cex:durableId="2ACB303A" w16cex:dateUtc="2024-10-29T16:58:00Z"/>
  <w16cex:commentExtensible w16cex:durableId="32CB2125" w16cex:dateUtc="2024-10-01T15:20:00Z"/>
  <w16cex:commentExtensible w16cex:durableId="2AC092B0" w16cex:dateUtc="2024-10-21T15:43:00Z"/>
  <w16cex:commentExtensible w16cex:durableId="2A771225" w16cex:dateUtc="2024-08-26T21:39:00Z">
    <w16cex:extLst>
      <w16:ext w16:uri="{CE6994B0-6A32-4C9F-8C6B-6E91EDA988CE}">
        <cr:reactions xmlns:cr="http://schemas.microsoft.com/office/comments/2020/reactions">
          <cr:reaction reactionType="1">
            <cr:reactionInfo dateUtc="2024-09-02T15:33:22Z">
              <cr:user userId="S::Mike.Hawkshaw@dfo-mpo.gc.ca::cdf6aed6-30be-4ab6-a466-a274de2b9073" userProvider="AD" userName="Hawkshaw, Mike (DFO/MPO)"/>
            </cr:reactionInfo>
          </cr:reaction>
        </cr:reactions>
      </w16:ext>
    </w16cex:extLst>
  </w16cex:commentExtensible>
  <w16cex:commentExtensible w16cex:durableId="2A81499E" w16cex:dateUtc="2024-09-03T15:38:00Z"/>
  <w16cex:commentExtensible w16cex:durableId="2A816C2C" w16cex:dateUtc="2024-09-03T18:06:00Z"/>
  <w16cex:commentExtensible w16cex:durableId="2AC09368" w16cex:dateUtc="2024-10-21T15:46:00Z"/>
  <w16cex:commentExtensible w16cex:durableId="267585FE" w16cex:dateUtc="2024-10-21T16:09:00Z"/>
  <w16cex:commentExtensible w16cex:durableId="2AC09CAB" w16cex:dateUtc="2024-10-21T16:26:00Z"/>
  <w16cex:commentExtensible w16cex:durableId="0787F4F6" w16cex:dateUtc="2024-10-21T20:53:00Z"/>
  <w16cex:commentExtensible w16cex:durableId="2ACB40A0" w16cex:dateUtc="2024-10-29T18:08:00Z"/>
  <w16cex:commentExtensible w16cex:durableId="088AA3F4" w16cex:dateUtc="2024-08-23T20:01:00Z"/>
  <w16cex:commentExtensible w16cex:durableId="2A92D4AA" w16cex:dateUtc="2024-09-16T23:00:00Z"/>
  <w16cex:commentExtensible w16cex:durableId="2A82CD7A" w16cex:dateUtc="2024-09-04T19:13:00Z"/>
  <w16cex:commentExtensible w16cex:durableId="2AC4AD7D" w16cex:dateUtc="2024-10-24T18:26:00Z"/>
  <w16cex:commentExtensible w16cex:durableId="2AC4ADB4" w16cex:dateUtc="2024-10-24T18:27:00Z"/>
  <w16cex:commentExtensible w16cex:durableId="2A815306" w16cex:dateUtc="2024-09-03T16:19:00Z"/>
  <w16cex:commentExtensible w16cex:durableId="2A92D6B9" w16cex:dateUtc="2024-09-16T23:09:00Z"/>
  <w16cex:commentExtensible w16cex:durableId="2A958098" w16cex:dateUtc="2024-09-18T23:38:00Z"/>
  <w16cex:commentExtensible w16cex:durableId="2ABB453A" w16cex:dateUtc="2024-10-17T15:11:00Z"/>
  <w16cex:commentExtensible w16cex:durableId="5E96AF43" w16cex:dateUtc="2024-08-23T20:11:00Z"/>
  <w16cex:commentExtensible w16cex:durableId="2A77119B" w16cex:dateUtc="2024-08-26T21:37:00Z"/>
  <w16cex:commentExtensible w16cex:durableId="2A815917" w16cex:dateUtc="2024-09-03T16:44:00Z"/>
  <w16cex:commentExtensible w16cex:durableId="2A93BAE1" w16cex:dateUtc="2024-09-17T15:22:00Z"/>
  <w16cex:commentExtensible w16cex:durableId="264E3A5D" w16cex:dateUtc="2024-08-23T20:12:00Z"/>
  <w16cex:commentExtensible w16cex:durableId="2A8149D0" w16cex:dateUtc="2024-09-03T15:39:00Z"/>
  <w16cex:commentExtensible w16cex:durableId="2A9569F7" w16cex:dateUtc="2024-09-18T22:02:00Z"/>
  <w16cex:commentExtensible w16cex:durableId="2AA01033" w16cex:dateUtc="2024-09-26T23:54:00Z"/>
  <w16cex:commentExtensible w16cex:durableId="2ACB63A6" w16cex:dateUtc="2024-10-29T20:37:00Z"/>
  <w16cex:commentExtensible w16cex:durableId="2ABB7729" w16cex:dateUtc="2024-10-17T18:44:00Z"/>
  <w16cex:commentExtensible w16cex:durableId="00D1661E" w16cex:dateUtc="2024-10-01T15:41:00Z"/>
  <w16cex:commentExtensible w16cex:durableId="2ACB415D" w16cex:dateUtc="2024-10-29T18:11:00Z"/>
  <w16cex:commentExtensible w16cex:durableId="2A7711CA" w16cex:dateUtc="2024-08-26T21:38:00Z"/>
  <w16cex:commentExtensible w16cex:durableId="2A814A49" w16cex:dateUtc="2024-09-03T15:41:00Z"/>
  <w16cex:commentExtensible w16cex:durableId="2AA01076" w16cex:dateUtc="2024-09-26T23:55:00Z"/>
  <w16cex:commentExtensible w16cex:durableId="2ACB41BF" w16cex:dateUtc="2024-10-29T18:13:00Z"/>
  <w16cex:commentExtensible w16cex:durableId="2A9575EA" w16cex:dateUtc="2024-09-18T22:53:00Z"/>
  <w16cex:commentExtensible w16cex:durableId="1EEB4CCB" w16cex:dateUtc="2024-09-24T16:23:00Z"/>
  <w16cex:commentExtensible w16cex:durableId="2A9D5186" w16cex:dateUtc="2024-09-24T21:56:00Z"/>
  <w16cex:commentExtensible w16cex:durableId="52F368B5" w16cex:dateUtc="2024-08-23T20:15:00Z">
    <w16cex:extLst>
      <w16:ext w16:uri="{CE6994B0-6A32-4C9F-8C6B-6E91EDA988CE}">
        <cr:reactions xmlns:cr="http://schemas.microsoft.com/office/comments/2020/reactions">
          <cr:reaction reactionType="1">
            <cr:reactionInfo dateUtc="2024-08-30T23:41:03Z">
              <cr:user userId="S::erika.anderson@dfo-mpo.gc.ca::e7255514-2761-4b0c-b67d-4c4984dc9c9b" userProvider="AD" userName="Anderson, Erika (she / elle) (DFO/MPO)"/>
            </cr:reactionInfo>
          </cr:reaction>
        </cr:reactions>
      </w16:ext>
    </w16cex:extLst>
  </w16cex:commentExtensible>
  <w16cex:commentExtensible w16cex:durableId="285A13C1" w16cex:dateUtc="2024-08-30T23:41:00Z"/>
  <w16cex:commentExtensible w16cex:durableId="2A957754" w16cex:dateUtc="2024-09-18T22:59:00Z"/>
  <w16cex:commentExtensible w16cex:durableId="00CE1AE9" w16cex:dateUtc="2024-10-01T15:21:00Z"/>
  <w16cex:commentExtensible w16cex:durableId="69F9F833" w16cex:dateUtc="2024-10-01T15:42:00Z"/>
  <w16cex:commentExtensible w16cex:durableId="2ABA3693" w16cex:dateUtc="2024-10-16T19:56:00Z"/>
  <w16cex:commentExtensible w16cex:durableId="2ABB46D6" w16cex:dateUtc="2024-10-17T15:18:00Z"/>
  <w16cex:commentExtensible w16cex:durableId="2ABB8346" w16cex:dateUtc="2024-10-17T19:35:00Z"/>
  <w16cex:commentExtensible w16cex:durableId="2A814AF9" w16cex:dateUtc="2024-09-03T15:44:00Z"/>
  <w16cex:commentExtensible w16cex:durableId="2ACB4230" w16cex:dateUtc="2024-10-29T18:14:00Z"/>
  <w16cex:commentExtensible w16cex:durableId="2ABB794B" w16cex:dateUtc="2024-10-17T18:53:00Z"/>
  <w16cex:commentExtensible w16cex:durableId="2A82CB2B" w16cex:dateUtc="2024-09-04T19:03:00Z"/>
  <w16cex:commentExtensible w16cex:durableId="2AA01209" w16cex:dateUtc="2024-09-27T00:02:00Z"/>
  <w16cex:commentExtensible w16cex:durableId="2A550732" w16cex:dateUtc="2024-10-04T21:06:00Z"/>
  <w16cex:commentExtensible w16cex:durableId="2A7712A4" w16cex:dateUtc="2024-08-26T21:41:00Z"/>
  <w16cex:commentExtensible w16cex:durableId="2A81724E" w16cex:dateUtc="2024-09-03T18:32:00Z"/>
  <w16cex:commentExtensible w16cex:durableId="2ACB9700" w16cex:dateUtc="2024-10-30T00:16:00Z"/>
  <w16cex:commentExtensible w16cex:durableId="2A82B5B5" w16cex:dateUtc="2024-09-04T17:32:00Z"/>
  <w16cex:commentExtensible w16cex:durableId="4A4D03E2" w16cex:dateUtc="2024-08-23T20:17:00Z"/>
  <w16cex:commentExtensible w16cex:durableId="2A958101" w16cex:dateUtc="2024-09-18T23:40:00Z"/>
  <w16cex:commentExtensible w16cex:durableId="08E3BBB3" w16cex:dateUtc="2024-08-23T20:18:00Z"/>
  <w16cex:commentExtensible w16cex:durableId="2A82C1BC" w16cex:dateUtc="2024-09-04T18:23:00Z"/>
  <w16cex:commentExtensible w16cex:durableId="2ACE9F0E" w16cex:dateUtc="2024-09-04T18:53:00Z"/>
  <w16cex:commentExtensible w16cex:durableId="2A82C8B4" w16cex:dateUtc="2024-09-04T18:53:00Z"/>
  <w16cex:commentExtensible w16cex:durableId="2AC4AE4A" w16cex:dateUtc="2024-10-24T18:30:00Z"/>
  <w16cex:commentExtensible w16cex:durableId="2AC4AEB2" w16cex:dateUtc="2024-10-24T18:32:00Z"/>
  <w16cex:commentExtensible w16cex:durableId="2A82C1CD" w16cex:dateUtc="2024-09-04T18:23:00Z"/>
  <w16cex:commentExtensible w16cex:durableId="51C9A3F4" w16cex:dateUtc="2024-08-23T20:20:00Z"/>
  <w16cex:commentExtensible w16cex:durableId="2A814B9D" w16cex:dateUtc="2024-09-03T15:47:00Z"/>
  <w16cex:commentExtensible w16cex:durableId="2A956384" w16cex:dateUtc="2024-09-18T21:34:00Z"/>
  <w16cex:commentExtensible w16cex:durableId="270280BC" w16cex:dateUtc="2024-08-23T20:20:00Z"/>
  <w16cex:commentExtensible w16cex:durableId="5EADAA05" w16cex:dateUtc="2024-09-19T14:28:00Z"/>
  <w16cex:commentExtensible w16cex:durableId="79F01381" w16cex:dateUtc="2024-08-23T20:24:00Z"/>
  <w16cex:commentExtensible w16cex:durableId="32CC6208" w16cex:dateUtc="2024-08-23T20:27:00Z"/>
  <w16cex:commentExtensible w16cex:durableId="7A496529" w16cex:dateUtc="2024-09-19T14:40:00Z"/>
  <w16cex:commentExtensible w16cex:durableId="119BE8BA" w16cex:dateUtc="2024-09-19T17:12:00Z"/>
  <w16cex:commentExtensible w16cex:durableId="3D91CFEC" w16cex:dateUtc="2024-09-19T17:21:00Z"/>
  <w16cex:commentExtensible w16cex:durableId="430E5517" w16cex:dateUtc="2024-08-23T20:22:00Z"/>
  <w16cex:commentExtensible w16cex:durableId="2A959634" w16cex:dateUtc="2024-09-19T01:11:00Z"/>
  <w16cex:commentExtensible w16cex:durableId="2EFC3BA2" w16cex:dateUtc="2024-09-19T14:31:00Z"/>
  <w16cex:commentExtensible w16cex:durableId="2ACB1E71" w16cex:dateUtc="2024-10-29T15:40:00Z"/>
  <w16cex:commentExtensible w16cex:durableId="041FD09C" w16cex:dateUtc="2024-09-19T14:46:00Z"/>
  <w16cex:commentExtensible w16cex:durableId="3347C038" w16cex:dateUtc="2024-08-23T20:38:00Z"/>
  <w16cex:commentExtensible w16cex:durableId="284DAED6" w16cex:dateUtc="2024-09-19T14:27:00Z"/>
  <w16cex:commentExtensible w16cex:durableId="545CED17" w16cex:dateUtc="2024-09-19T17:13:00Z">
    <w16cex:extLst>
      <w16:ext w16:uri="{CE6994B0-6A32-4C9F-8C6B-6E91EDA988CE}">
        <cr:reactions xmlns:cr="http://schemas.microsoft.com/office/comments/2020/reactions">
          <cr:reaction reactionType="1">
            <cr:reactionInfo dateUtc="2024-09-27T14:45:02Z">
              <cr:user userId="S::mike.hawkshaw@dfo-mpo.gc.ca::cdf6aed6-30be-4ab6-a466-a274de2b9073" userProvider="AD" userName="Hawkshaw, Mike (DFO/MPO)"/>
            </cr:reactionInfo>
          </cr:reaction>
        </cr:reactions>
      </w16:ext>
    </w16cex:extLst>
  </w16cex:commentExtensible>
  <w16cex:commentExtensible w16cex:durableId="3E0E6253" w16cex:dateUtc="2024-09-19T14:24:00Z"/>
  <w16cex:commentExtensible w16cex:durableId="265825B1" w16cex:dateUtc="2024-08-23T20:23:00Z"/>
  <w16cex:commentExtensible w16cex:durableId="27EBC380" w16cex:dateUtc="2024-08-23T20:25:00Z"/>
  <w16cex:commentExtensible w16cex:durableId="10583A0E" w16cex:dateUtc="2024-08-23T20:31:00Z"/>
  <w16cex:commentExtensible w16cex:durableId="2ABB7B38" w16cex:dateUtc="2024-10-17T19:02:00Z"/>
  <w16cex:commentExtensible w16cex:durableId="1D6DFCF2" w16cex:dateUtc="2024-08-23T20:27:00Z"/>
  <w16cex:commentExtensible w16cex:durableId="2ACCC9BB" w16cex:dateUtc="2024-10-30T22:05:00Z"/>
  <w16cex:commentExtensible w16cex:durableId="75538B08" w16cex:dateUtc="2024-08-23T20:27:00Z"/>
  <w16cex:commentExtensible w16cex:durableId="4A731DE8" w16cex:dateUtc="2024-08-23T20:29:00Z"/>
  <w16cex:commentExtensible w16cex:durableId="7E14A42D" w16cex:dateUtc="2024-08-23T20:30:00Z"/>
  <w16cex:commentExtensible w16cex:durableId="601C1780" w16cex:dateUtc="2024-08-23T20:41:00Z"/>
  <w16cex:commentExtensible w16cex:durableId="66857C0B" w16cex:dateUtc="2024-10-01T15:51:00Z"/>
  <w16cex:commentExtensible w16cex:durableId="55F5A72D" w16cex:dateUtc="2024-08-23T20:33:00Z"/>
  <w16cex:commentExtensible w16cex:durableId="773ED40C" w16cex:dateUtc="2024-08-23T20:37:00Z"/>
  <w16cex:commentExtensible w16cex:durableId="51FC5724" w16cex:dateUtc="2024-08-23T20:45:00Z"/>
  <w16cex:commentExtensible w16cex:durableId="2AC4D5D6" w16cex:dateUtc="2024-10-24T21:19:00Z"/>
  <w16cex:commentExtensible w16cex:durableId="7F7C2A0F" w16cex:dateUtc="2024-09-04T20:25:00Z"/>
  <w16cex:commentExtensible w16cex:durableId="2AA01446" w16cex:dateUtc="2024-09-27T00:11:00Z"/>
  <w16cex:commentExtensible w16cex:durableId="3337586C" w16cex:dateUtc="2024-08-23T20:40:00Z"/>
  <w16cex:commentExtensible w16cex:durableId="2AA0147B" w16cex:dateUtc="2024-09-27T00:12:00Z"/>
  <w16cex:commentExtensible w16cex:durableId="064033F6" w16cex:dateUtc="2024-08-23T20:43:00Z"/>
  <w16cex:commentExtensible w16cex:durableId="2A82CBC8" w16cex:dateUtc="2024-09-04T19:06:00Z"/>
  <w16cex:commentExtensible w16cex:durableId="18CF4E3B" w16cex:dateUtc="2024-08-23T20:45:00Z"/>
  <w16cex:commentExtensible w16cex:durableId="2A82BD22" w16cex:dateUtc="2024-09-04T18:04:00Z"/>
  <w16cex:commentExtensible w16cex:durableId="2A82C4C5" w16cex:dateUtc="2024-09-04T18:36:00Z"/>
  <w16cex:commentExtensible w16cex:durableId="79FFE422" w16cex:dateUtc="2024-08-23T20:50:00Z"/>
  <w16cex:commentExtensible w16cex:durableId="2ACE575B" w16cex:dateUtc="2024-11-01T02:22:00Z"/>
  <w16cex:commentExtensible w16cex:durableId="22397D42" w16cex:dateUtc="2024-08-23T20:46:00Z"/>
  <w16cex:commentExtensible w16cex:durableId="2AA01582" w16cex:dateUtc="2024-09-27T00:16:00Z"/>
  <w16cex:commentExtensible w16cex:durableId="2ABB7D22" w16cex:dateUtc="2024-10-17T19:10:00Z"/>
  <w16cex:commentExtensible w16cex:durableId="2D484A52" w16cex:dateUtc="2024-08-23T20:53:00Z"/>
  <w16cex:commentExtensible w16cex:durableId="2AA015A0" w16cex:dateUtc="2024-09-27T00:17:00Z"/>
  <w16cex:commentExtensible w16cex:durableId="7926102F" w16cex:dateUtc="2024-08-23T20:55:00Z"/>
  <w16cex:commentExtensible w16cex:durableId="46145619" w16cex:dateUtc="2024-08-23T21:00:00Z"/>
  <w16cex:commentExtensible w16cex:durableId="2ABB7DFB" w16cex:dateUtc="2024-10-17T19:13:00Z"/>
  <w16cex:commentExtensible w16cex:durableId="6553106B" w16cex:dateUtc="2024-08-23T22:32:00Z"/>
  <w16cex:commentExtensible w16cex:durableId="44272104" w16cex:dateUtc="2024-10-04T20:54:00Z"/>
  <w16cex:commentExtensible w16cex:durableId="2D61E4A8" w16cex:dateUtc="2024-08-23T22:31:00Z"/>
  <w16cex:commentExtensible w16cex:durableId="7560995F" w16cex:dateUtc="2024-08-23T21:26:00Z"/>
  <w16cex:commentExtensible w16cex:durableId="5F442578" w16cex:dateUtc="2024-08-23T21:28:00Z"/>
  <w16cex:commentExtensible w16cex:durableId="7840BD86" w16cex:dateUtc="2024-08-23T22:34:00Z"/>
  <w16cex:commentExtensible w16cex:durableId="2A814C2C" w16cex:dateUtc="2024-09-03T15:49:00Z"/>
  <w16cex:commentExtensible w16cex:durableId="2A82CCB3" w16cex:dateUtc="2024-09-04T19:10:00Z"/>
  <w16cex:commentExtensible w16cex:durableId="0ED5484A" w16cex:dateUtc="2024-08-23T21:35:00Z"/>
  <w16cex:commentExtensible w16cex:durableId="2A82C194" w16cex:dateUtc="2024-09-04T18:23:00Z"/>
  <w16cex:commentExtensible w16cex:durableId="2A82C409" w16cex:dateUtc="2024-09-04T18:33:00Z"/>
  <w16cex:commentExtensible w16cex:durableId="2AA016D7" w16cex:dateUtc="2024-09-27T00:22:00Z"/>
  <w16cex:commentExtensible w16cex:durableId="10E25014" w16cex:dateUtc="2024-08-23T22:38:00Z"/>
  <w16cex:commentExtensible w16cex:durableId="5CB2A24C" w16cex:dateUtc="2024-08-23T21:36:00Z"/>
  <w16cex:commentExtensible w16cex:durableId="7AB7D56F" w16cex:dateUtc="2024-08-23T22:43:00Z"/>
  <w16cex:commentExtensible w16cex:durableId="46272E90" w16cex:dateUtc="2024-08-23T22:44:00Z"/>
  <w16cex:commentExtensible w16cex:durableId="2A82C1D6" w16cex:dateUtc="2024-09-04T18:24:00Z"/>
  <w16cex:commentExtensible w16cex:durableId="2A816A55" w16cex:dateUtc="2024-09-03T17:58:00Z"/>
  <w16cex:commentExtensible w16cex:durableId="2AA01887" w16cex:dateUtc="2024-09-27T00:29:00Z"/>
  <w16cex:commentExtensible w16cex:durableId="2A816AA1" w16cex:dateUtc="2024-09-03T17:59:00Z"/>
  <w16cex:commentExtensible w16cex:durableId="2A816AC7" w16cex:dateUtc="2024-09-03T18:00:00Z"/>
  <w16cex:commentExtensible w16cex:durableId="2ACE89BE" w16cex:dateUtc="2024-11-01T05:57:00Z"/>
  <w16cex:commentExtensible w16cex:durableId="2A816AE6" w16cex:dateUtc="2024-09-03T18:00:00Z"/>
  <w16cex:commentExtensible w16cex:durableId="2AA01774" w16cex:dateUtc="2024-09-27T00:25:00Z"/>
  <w16cex:commentExtensible w16cex:durableId="2A82C2CB" w16cex:dateUtc="2024-09-04T18:28:00Z"/>
  <w16cex:commentExtensible w16cex:durableId="2A958E5A" w16cex:dateUtc="2024-09-19T00:37:00Z"/>
  <w16cex:commentExtensible w16cex:durableId="5C4B1804" w16cex:dateUtc="2024-09-02T15:32:00Z"/>
  <w16cex:commentExtensible w16cex:durableId="2A82C344" w16cex:dateUtc="2024-09-04T18:30:00Z"/>
  <w16cex:commentExtensible w16cex:durableId="3D1416C0" w16cex:dateUtc="2024-08-23T21:45:00Z"/>
  <w16cex:commentExtensible w16cex:durableId="2AA018E4" w16cex:dateUtc="2024-09-27T00:31:00Z"/>
  <w16cex:commentExtensible w16cex:durableId="1BB357C9" w16cex:dateUtc="2024-08-30T23:57:00Z"/>
  <w16cex:commentExtensible w16cex:durableId="2A82B9DD" w16cex:dateUtc="2024-09-04T17:50:00Z"/>
  <w16cex:commentExtensible w16cex:durableId="2A9579BC" w16cex:dateUtc="2024-09-18T23:09:00Z"/>
  <w16cex:commentExtensible w16cex:durableId="50E46C99" w16cex:dateUtc="2024-10-04T21:09:00Z"/>
  <w16cex:commentExtensible w16cex:durableId="2A82EEB7" w16cex:dateUtc="2024-09-04T21:35:00Z"/>
  <w16cex:commentExtensible w16cex:durableId="2ACE982A" w16cex:dateUtc="2024-11-01T06:58:00Z"/>
  <w16cex:commentExtensible w16cex:durableId="2A82C53F" w16cex:dateUtc="2024-09-04T18:38:00Z"/>
  <w16cex:commentExtensible w16cex:durableId="2ACE9ADA" w16cex:dateUtc="2024-11-01T07:10:00Z"/>
  <w16cex:commentExtensible w16cex:durableId="2ACE8553" w16cex:dateUtc="2024-08-23T21: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251136" w16cid:durableId="395BB352"/>
  <w16cid:commentId w16cid:paraId="3BC309EE" w16cid:durableId="2A92D16F"/>
  <w16cid:commentId w16cid:paraId="6D41A348" w16cid:durableId="099786C1"/>
  <w16cid:commentId w16cid:paraId="300984CE" w16cid:durableId="0B8541E9"/>
  <w16cid:commentId w16cid:paraId="05FDF8A4" w16cid:durableId="4D916B4B"/>
  <w16cid:commentId w16cid:paraId="1C8EE05F" w16cid:durableId="2A92D157"/>
  <w16cid:commentId w16cid:paraId="1AF195D2" w16cid:durableId="35143708"/>
  <w16cid:commentId w16cid:paraId="2011AE82" w16cid:durableId="2A83E284"/>
  <w16cid:commentId w16cid:paraId="616085D2" w16cid:durableId="2A83E283"/>
  <w16cid:commentId w16cid:paraId="4EFAA5E6" w16cid:durableId="2A83E282"/>
  <w16cid:commentId w16cid:paraId="7372CFDB" w16cid:durableId="2A92D196"/>
  <w16cid:commentId w16cid:paraId="32D8DC44" w16cid:durableId="2A957BA5"/>
  <w16cid:commentId w16cid:paraId="515222FE" w16cid:durableId="622D4B2E"/>
  <w16cid:commentId w16cid:paraId="2ABECAC0" w16cid:durableId="2A83E281"/>
  <w16cid:commentId w16cid:paraId="7474EFCA" w16cid:durableId="2A83E280"/>
  <w16cid:commentId w16cid:paraId="30CF49CC" w16cid:durableId="2A83E3F4"/>
  <w16cid:commentId w16cid:paraId="45201E3E" w16cid:durableId="2A83E27F"/>
  <w16cid:commentId w16cid:paraId="60187C20" w16cid:durableId="2ACB2FFD"/>
  <w16cid:commentId w16cid:paraId="7C350A82" w16cid:durableId="2A83E27E"/>
  <w16cid:commentId w16cid:paraId="2F0EC61A" w16cid:durableId="2A83E6B1"/>
  <w16cid:commentId w16cid:paraId="19E12333" w16cid:durableId="2A83E27D"/>
  <w16cid:commentId w16cid:paraId="6D102CAC" w16cid:durableId="2A83E27C"/>
  <w16cid:commentId w16cid:paraId="208EB7D3" w16cid:durableId="2A83E27B"/>
  <w16cid:commentId w16cid:paraId="41306D70" w16cid:durableId="2ACB303A"/>
  <w16cid:commentId w16cid:paraId="2C7E8BAA" w16cid:durableId="32CB2125"/>
  <w16cid:commentId w16cid:paraId="440BAC17" w16cid:durableId="2AC092B0"/>
  <w16cid:commentId w16cid:paraId="253917ED" w16cid:durableId="2A771225"/>
  <w16cid:commentId w16cid:paraId="1ABA6866" w16cid:durableId="2A81499E"/>
  <w16cid:commentId w16cid:paraId="102D7396" w16cid:durableId="2A816C2C"/>
  <w16cid:commentId w16cid:paraId="13B92FF6" w16cid:durableId="2AC09368"/>
  <w16cid:commentId w16cid:paraId="37E1A7F0" w16cid:durableId="267585FE"/>
  <w16cid:commentId w16cid:paraId="0B7C0DB5" w16cid:durableId="2AC09CAB"/>
  <w16cid:commentId w16cid:paraId="1267372C" w16cid:durableId="0787F4F6"/>
  <w16cid:commentId w16cid:paraId="78919A4B" w16cid:durableId="2ACB40A0"/>
  <w16cid:commentId w16cid:paraId="60F69B45" w16cid:durableId="088AA3F4"/>
  <w16cid:commentId w16cid:paraId="7C83FA33" w16cid:durableId="2A92D4AA"/>
  <w16cid:commentId w16cid:paraId="0D19AF2D" w16cid:durableId="2A82CD7A"/>
  <w16cid:commentId w16cid:paraId="1CFDBF70" w16cid:durableId="2AC4AD7D"/>
  <w16cid:commentId w16cid:paraId="66DEE62E" w16cid:durableId="2AC4ADB4"/>
  <w16cid:commentId w16cid:paraId="426F43B2" w16cid:durableId="2A815306"/>
  <w16cid:commentId w16cid:paraId="0F39E6B1" w16cid:durableId="2A92D6B9"/>
  <w16cid:commentId w16cid:paraId="3C05BDD3" w16cid:durableId="2A958098"/>
  <w16cid:commentId w16cid:paraId="2EAB030E" w16cid:durableId="2ABB453A"/>
  <w16cid:commentId w16cid:paraId="716C28D1" w16cid:durableId="5E96AF43"/>
  <w16cid:commentId w16cid:paraId="49E42218" w16cid:durableId="2A77119B"/>
  <w16cid:commentId w16cid:paraId="3ABC5782" w16cid:durableId="2A815917"/>
  <w16cid:commentId w16cid:paraId="70AB6AD0" w16cid:durableId="2A93BAE1"/>
  <w16cid:commentId w16cid:paraId="7A37596F" w16cid:durableId="264E3A5D"/>
  <w16cid:commentId w16cid:paraId="0A92A7A9" w16cid:durableId="2A8149D0"/>
  <w16cid:commentId w16cid:paraId="19C7A61E" w16cid:durableId="2A9569F7"/>
  <w16cid:commentId w16cid:paraId="72E403F6" w16cid:durableId="2AA01033"/>
  <w16cid:commentId w16cid:paraId="41FF97FF" w16cid:durableId="2ACB63A6"/>
  <w16cid:commentId w16cid:paraId="785BADFA" w16cid:durableId="2ABB7729"/>
  <w16cid:commentId w16cid:paraId="324E3C98" w16cid:durableId="00D1661E"/>
  <w16cid:commentId w16cid:paraId="5909F5A3" w16cid:durableId="2ACB415D"/>
  <w16cid:commentId w16cid:paraId="13C6ECE2" w16cid:durableId="2A7711CA"/>
  <w16cid:commentId w16cid:paraId="7CC1FE38" w16cid:durableId="2A814A49"/>
  <w16cid:commentId w16cid:paraId="12FA0FA6" w16cid:durableId="2AA01076"/>
  <w16cid:commentId w16cid:paraId="6E11C307" w16cid:durableId="2ACB41BF"/>
  <w16cid:commentId w16cid:paraId="7E9159B5" w16cid:durableId="2A9575EA"/>
  <w16cid:commentId w16cid:paraId="042EC92F" w16cid:durableId="1EEB4CCB"/>
  <w16cid:commentId w16cid:paraId="1603B289" w16cid:durableId="2A9D5186"/>
  <w16cid:commentId w16cid:paraId="3C678CC3" w16cid:durableId="52F368B5"/>
  <w16cid:commentId w16cid:paraId="1E59415A" w16cid:durableId="285A13C1"/>
  <w16cid:commentId w16cid:paraId="5C196C7F" w16cid:durableId="2A957754"/>
  <w16cid:commentId w16cid:paraId="6577F8A1" w16cid:durableId="00CE1AE9"/>
  <w16cid:commentId w16cid:paraId="053D2C72" w16cid:durableId="69F9F833"/>
  <w16cid:commentId w16cid:paraId="10CA2BEA" w16cid:durableId="2ABA3693"/>
  <w16cid:commentId w16cid:paraId="1FBB840A" w16cid:durableId="2ABB46D6"/>
  <w16cid:commentId w16cid:paraId="1213A495" w16cid:durableId="2ABB8346"/>
  <w16cid:commentId w16cid:paraId="271DFEED" w16cid:durableId="2A814AF9"/>
  <w16cid:commentId w16cid:paraId="63680633" w16cid:durableId="2ACB4230"/>
  <w16cid:commentId w16cid:paraId="3D24556C" w16cid:durableId="2ABB794B"/>
  <w16cid:commentId w16cid:paraId="411ECB21" w16cid:durableId="2A82CB2B"/>
  <w16cid:commentId w16cid:paraId="316A23F2" w16cid:durableId="2AA01209"/>
  <w16cid:commentId w16cid:paraId="4B4BD268" w16cid:durableId="2A550732"/>
  <w16cid:commentId w16cid:paraId="2C279F60" w16cid:durableId="2A7712A4"/>
  <w16cid:commentId w16cid:paraId="3015ED23" w16cid:durableId="2A81724E"/>
  <w16cid:commentId w16cid:paraId="14C0A0B6" w16cid:durableId="2ACB9700"/>
  <w16cid:commentId w16cid:paraId="0F7AC0AE" w16cid:durableId="2A82B5B5"/>
  <w16cid:commentId w16cid:paraId="76CC8FEA" w16cid:durableId="4A4D03E2"/>
  <w16cid:commentId w16cid:paraId="48E1B407" w16cid:durableId="2A958101"/>
  <w16cid:commentId w16cid:paraId="49BE6FEA" w16cid:durableId="08E3BBB3"/>
  <w16cid:commentId w16cid:paraId="4694D60C" w16cid:durableId="2A82C1BC"/>
  <w16cid:commentId w16cid:paraId="01153114" w16cid:durableId="2ACE9F0E"/>
  <w16cid:commentId w16cid:paraId="0947B58B" w16cid:durableId="2A82C8B4"/>
  <w16cid:commentId w16cid:paraId="3A56C1D7" w16cid:durableId="2AC4AE4A"/>
  <w16cid:commentId w16cid:paraId="6E94DD4C" w16cid:durableId="2AC4AEB2"/>
  <w16cid:commentId w16cid:paraId="2C5F39B1" w16cid:durableId="2A82C1CD"/>
  <w16cid:commentId w16cid:paraId="4D99D831" w16cid:durableId="51C9A3F4"/>
  <w16cid:commentId w16cid:paraId="7EB30A68" w16cid:durableId="2A814B9D"/>
  <w16cid:commentId w16cid:paraId="6F9A9F44" w16cid:durableId="2A956384"/>
  <w16cid:commentId w16cid:paraId="546D2AB5" w16cid:durableId="270280BC"/>
  <w16cid:commentId w16cid:paraId="7886B0F4" w16cid:durableId="5EADAA05"/>
  <w16cid:commentId w16cid:paraId="60E1E2F6" w16cid:durableId="79F01381"/>
  <w16cid:commentId w16cid:paraId="339D21A9" w16cid:durableId="32CC6208"/>
  <w16cid:commentId w16cid:paraId="0C80E543" w16cid:durableId="7A496529"/>
  <w16cid:commentId w16cid:paraId="35D5C7BE" w16cid:durableId="119BE8BA"/>
  <w16cid:commentId w16cid:paraId="1CF0110C" w16cid:durableId="3D91CFEC"/>
  <w16cid:commentId w16cid:paraId="23452771" w16cid:durableId="430E5517"/>
  <w16cid:commentId w16cid:paraId="61266F9E" w16cid:durableId="2A959634"/>
  <w16cid:commentId w16cid:paraId="75D6ABEF" w16cid:durableId="2EFC3BA2"/>
  <w16cid:commentId w16cid:paraId="38C90184" w16cid:durableId="2ACB1E71"/>
  <w16cid:commentId w16cid:paraId="06749F0E" w16cid:durableId="041FD09C"/>
  <w16cid:commentId w16cid:paraId="7ADB5DD4" w16cid:durableId="3347C038"/>
  <w16cid:commentId w16cid:paraId="206863FD" w16cid:durableId="284DAED6"/>
  <w16cid:commentId w16cid:paraId="2708586E" w16cid:durableId="545CED17"/>
  <w16cid:commentId w16cid:paraId="76F0C77D" w16cid:durableId="3E0E6253"/>
  <w16cid:commentId w16cid:paraId="7270F61C" w16cid:durableId="265825B1"/>
  <w16cid:commentId w16cid:paraId="7064516E" w16cid:durableId="27EBC380"/>
  <w16cid:commentId w16cid:paraId="50DE22FB" w16cid:durableId="10583A0E"/>
  <w16cid:commentId w16cid:paraId="3FA61F3B" w16cid:durableId="2ABB7B38"/>
  <w16cid:commentId w16cid:paraId="0077DB19" w16cid:durableId="1D6DFCF2"/>
  <w16cid:commentId w16cid:paraId="5FD034BD" w16cid:durableId="2ACCC9BB"/>
  <w16cid:commentId w16cid:paraId="00E6F000" w16cid:durableId="75538B08"/>
  <w16cid:commentId w16cid:paraId="1199636E" w16cid:durableId="4A731DE8"/>
  <w16cid:commentId w16cid:paraId="48EE63FC" w16cid:durableId="7E14A42D"/>
  <w16cid:commentId w16cid:paraId="18F77740" w16cid:durableId="601C1780"/>
  <w16cid:commentId w16cid:paraId="392BCD78" w16cid:durableId="66857C0B"/>
  <w16cid:commentId w16cid:paraId="353C19AD" w16cid:durableId="55F5A72D"/>
  <w16cid:commentId w16cid:paraId="6A469AA6" w16cid:durableId="773ED40C"/>
  <w16cid:commentId w16cid:paraId="16B8D9E9" w16cid:durableId="51FC5724"/>
  <w16cid:commentId w16cid:paraId="53D6508D" w16cid:durableId="2AC4D5D6"/>
  <w16cid:commentId w16cid:paraId="18AA58C1" w16cid:durableId="7F7C2A0F"/>
  <w16cid:commentId w16cid:paraId="143F9346" w16cid:durableId="2AA01446"/>
  <w16cid:commentId w16cid:paraId="3A3AE622" w16cid:durableId="3337586C"/>
  <w16cid:commentId w16cid:paraId="63EA0C74" w16cid:durableId="2AA0147B"/>
  <w16cid:commentId w16cid:paraId="5006B7DF" w16cid:durableId="064033F6"/>
  <w16cid:commentId w16cid:paraId="0B03A5C8" w16cid:durableId="2A82CBC8"/>
  <w16cid:commentId w16cid:paraId="1A86FB22" w16cid:durableId="18CF4E3B"/>
  <w16cid:commentId w16cid:paraId="7A3E3804" w16cid:durableId="2A82BD22"/>
  <w16cid:commentId w16cid:paraId="49F930CF" w16cid:durableId="2A82C4C5"/>
  <w16cid:commentId w16cid:paraId="15D7A898" w16cid:durableId="79FFE422"/>
  <w16cid:commentId w16cid:paraId="28FE31B4" w16cid:durableId="2ACE575B"/>
  <w16cid:commentId w16cid:paraId="628580A6" w16cid:durableId="22397D42"/>
  <w16cid:commentId w16cid:paraId="02DAC010" w16cid:durableId="2AA01582"/>
  <w16cid:commentId w16cid:paraId="3B1DF84B" w16cid:durableId="2ABB7D22"/>
  <w16cid:commentId w16cid:paraId="049ACAEF" w16cid:durableId="2D484A52"/>
  <w16cid:commentId w16cid:paraId="644034A4" w16cid:durableId="2AA015A0"/>
  <w16cid:commentId w16cid:paraId="14977160" w16cid:durableId="7926102F"/>
  <w16cid:commentId w16cid:paraId="7F6253B9" w16cid:durableId="46145619"/>
  <w16cid:commentId w16cid:paraId="313FEC24" w16cid:durableId="2ABB7DFB"/>
  <w16cid:commentId w16cid:paraId="13FC5726" w16cid:durableId="6553106B"/>
  <w16cid:commentId w16cid:paraId="6EF64C4B" w16cid:durableId="44272104"/>
  <w16cid:commentId w16cid:paraId="33ABEA09" w16cid:durableId="2D61E4A8"/>
  <w16cid:commentId w16cid:paraId="70FCA05A" w16cid:durableId="7560995F"/>
  <w16cid:commentId w16cid:paraId="443D13B8" w16cid:durableId="5F442578"/>
  <w16cid:commentId w16cid:paraId="2DF4CDEA" w16cid:durableId="7840BD86"/>
  <w16cid:commentId w16cid:paraId="48EFF4E2" w16cid:durableId="2A814C2C"/>
  <w16cid:commentId w16cid:paraId="29E89FC5" w16cid:durableId="2A82CCB3"/>
  <w16cid:commentId w16cid:paraId="0F70324C" w16cid:durableId="0ED5484A"/>
  <w16cid:commentId w16cid:paraId="7E5F0177" w16cid:durableId="2A82C194"/>
  <w16cid:commentId w16cid:paraId="7F4E73AE" w16cid:durableId="2A82C409"/>
  <w16cid:commentId w16cid:paraId="21F59CFD" w16cid:durableId="2AA016D7"/>
  <w16cid:commentId w16cid:paraId="4EEE0175" w16cid:durableId="10E25014"/>
  <w16cid:commentId w16cid:paraId="0B80BCAD" w16cid:durableId="5CB2A24C"/>
  <w16cid:commentId w16cid:paraId="48725E27" w16cid:durableId="7AB7D56F"/>
  <w16cid:commentId w16cid:paraId="75A4C7A0" w16cid:durableId="46272E90"/>
  <w16cid:commentId w16cid:paraId="12ADE32E" w16cid:durableId="2A82C1D6"/>
  <w16cid:commentId w16cid:paraId="6E1D85E7" w16cid:durableId="2A816A55"/>
  <w16cid:commentId w16cid:paraId="706361BF" w16cid:durableId="2AA01887"/>
  <w16cid:commentId w16cid:paraId="4D9FA785" w16cid:durableId="2A816AA1"/>
  <w16cid:commentId w16cid:paraId="1B401727" w16cid:durableId="2A816AC7"/>
  <w16cid:commentId w16cid:paraId="0E0A3A20" w16cid:durableId="2ACE89BE"/>
  <w16cid:commentId w16cid:paraId="27A22D51" w16cid:durableId="2A816AE6"/>
  <w16cid:commentId w16cid:paraId="15BB0E53" w16cid:durableId="2AA01774"/>
  <w16cid:commentId w16cid:paraId="717313C8" w16cid:durableId="2A82C2CB"/>
  <w16cid:commentId w16cid:paraId="38146106" w16cid:durableId="2A958E5A"/>
  <w16cid:commentId w16cid:paraId="51E766BC" w16cid:durableId="5C4B1804"/>
  <w16cid:commentId w16cid:paraId="7A27F9E3" w16cid:durableId="2A82C344"/>
  <w16cid:commentId w16cid:paraId="38542731" w16cid:durableId="3D1416C0"/>
  <w16cid:commentId w16cid:paraId="54CD849F" w16cid:durableId="2AA018E4"/>
  <w16cid:commentId w16cid:paraId="6AB4C3C7" w16cid:durableId="1BB357C9"/>
  <w16cid:commentId w16cid:paraId="6CB6C123" w16cid:durableId="2A82B9DD"/>
  <w16cid:commentId w16cid:paraId="22EF845B" w16cid:durableId="2A9579BC"/>
  <w16cid:commentId w16cid:paraId="61E0C7FA" w16cid:durableId="50E46C99"/>
  <w16cid:commentId w16cid:paraId="6D1597E8" w16cid:durableId="2A82EEB7"/>
  <w16cid:commentId w16cid:paraId="236BFA84" w16cid:durableId="2ACE982A"/>
  <w16cid:commentId w16cid:paraId="3EDFCD5C" w16cid:durableId="2A82C53F"/>
  <w16cid:commentId w16cid:paraId="1719B194" w16cid:durableId="2ACE9ADA"/>
  <w16cid:commentId w16cid:paraId="591B5EF4" w16cid:durableId="2ACE85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A3738E" w14:textId="77777777" w:rsidR="00864148" w:rsidRDefault="00864148">
      <w:r>
        <w:separator/>
      </w:r>
    </w:p>
    <w:p w14:paraId="6A94D2B2" w14:textId="77777777" w:rsidR="00864148" w:rsidRDefault="00864148"/>
    <w:p w14:paraId="6A63D4C6" w14:textId="77777777" w:rsidR="00864148" w:rsidRDefault="00864148"/>
    <w:p w14:paraId="12E68F2B" w14:textId="77777777" w:rsidR="00864148" w:rsidRDefault="00864148"/>
  </w:endnote>
  <w:endnote w:type="continuationSeparator" w:id="0">
    <w:p w14:paraId="0755F1AE" w14:textId="77777777" w:rsidR="00864148" w:rsidRDefault="00864148">
      <w:r>
        <w:continuationSeparator/>
      </w:r>
    </w:p>
    <w:p w14:paraId="0725630D" w14:textId="77777777" w:rsidR="00864148" w:rsidRDefault="00864148"/>
    <w:p w14:paraId="40559E19" w14:textId="77777777" w:rsidR="00864148" w:rsidRDefault="00864148"/>
    <w:p w14:paraId="2F9EFDA6" w14:textId="77777777" w:rsidR="00864148" w:rsidRDefault="00864148"/>
  </w:endnote>
  <w:endnote w:type="continuationNotice" w:id="1">
    <w:p w14:paraId="1745E808" w14:textId="77777777" w:rsidR="00864148" w:rsidRDefault="008641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D36C2" w14:textId="77777777" w:rsidR="000C796A" w:rsidRDefault="000C796A" w:rsidP="00910DB7">
    <w:pPr>
      <w:pBdr>
        <w:top w:val="single" w:sz="6" w:space="1" w:color="auto"/>
      </w:pBdr>
      <w:jc w:val="center"/>
      <w:rPr>
        <w:rStyle w:val="PageNumber"/>
      </w:rPr>
    </w:pPr>
  </w:p>
  <w:p w14:paraId="6A0A79E7" w14:textId="77777777" w:rsidR="000C796A" w:rsidRDefault="000C796A" w:rsidP="00910DB7">
    <w:pPr>
      <w:pBdr>
        <w:top w:val="single" w:sz="6" w:space="1" w:color="auto"/>
      </w:pBd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3970B" w14:textId="77777777" w:rsidR="000C796A" w:rsidRPr="00313CB3" w:rsidRDefault="000C796A" w:rsidP="00196A8C">
    <w:pPr>
      <w:pBdr>
        <w:top w:val="single" w:sz="4" w:space="1" w:color="auto"/>
      </w:pBdr>
      <w:tabs>
        <w:tab w:val="right" w:pos="9356"/>
      </w:tabs>
    </w:pPr>
    <w:r>
      <w:rPr>
        <w:lang w:val="en-GB"/>
      </w:rPr>
      <w:t>Release date (Month Year)</w:t>
    </w:r>
    <w:r>
      <w:rPr>
        <w:lang w:val="en-GB"/>
      </w:rPr>
      <w:tab/>
    </w:r>
    <w:r>
      <w:rPr>
        <w:noProof/>
      </w:rPr>
      <w:drawing>
        <wp:inline distT="0" distB="0" distL="0" distR="0" wp14:anchorId="00A82251" wp14:editId="4D393EEA">
          <wp:extent cx="1299210" cy="309880"/>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9210" cy="30988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ADA2A" w14:textId="77777777" w:rsidR="00B74121" w:rsidRDefault="00B74121" w:rsidP="00910DB7">
    <w:pPr>
      <w:pBdr>
        <w:top w:val="single" w:sz="6" w:space="1" w:color="auto"/>
      </w:pBdr>
      <w:jc w:val="center"/>
      <w:rPr>
        <w:rStyle w:val="PageNumber"/>
      </w:rPr>
    </w:pPr>
  </w:p>
  <w:p w14:paraId="673073A4" w14:textId="77777777" w:rsidR="00B74121" w:rsidRDefault="00B74121" w:rsidP="00910DB7">
    <w:pPr>
      <w:pBdr>
        <w:top w:val="single" w:sz="6" w:space="1" w:color="auto"/>
      </w:pBd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F4507" w14:textId="77777777" w:rsidR="00B74121" w:rsidRPr="00313CB3" w:rsidRDefault="00B74121" w:rsidP="00196A8C">
    <w:pPr>
      <w:pBdr>
        <w:top w:val="single" w:sz="4" w:space="1" w:color="auto"/>
      </w:pBdr>
      <w:tabs>
        <w:tab w:val="right" w:pos="9356"/>
      </w:tabs>
    </w:pPr>
    <w:r>
      <w:rPr>
        <w:lang w:val="en-GB"/>
      </w:rPr>
      <w:t>Release date (Month Year)</w:t>
    </w:r>
    <w:r>
      <w:rPr>
        <w:lang w:val="en-GB"/>
      </w:rPr>
      <w:tab/>
    </w:r>
    <w:r>
      <w:rPr>
        <w:noProof/>
      </w:rPr>
      <w:drawing>
        <wp:inline distT="0" distB="0" distL="0" distR="0" wp14:anchorId="6C4CA7A3" wp14:editId="53C81558">
          <wp:extent cx="1299210" cy="30988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9210" cy="30988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023A8" w14:textId="77777777" w:rsidR="00864148" w:rsidRDefault="00864148">
      <w:r>
        <w:separator/>
      </w:r>
    </w:p>
    <w:p w14:paraId="35C4C417" w14:textId="77777777" w:rsidR="00864148" w:rsidRDefault="00864148"/>
    <w:p w14:paraId="58A37AF3" w14:textId="77777777" w:rsidR="00864148" w:rsidRDefault="00864148"/>
  </w:footnote>
  <w:footnote w:type="continuationSeparator" w:id="0">
    <w:p w14:paraId="1BE629CA" w14:textId="77777777" w:rsidR="00864148" w:rsidRDefault="00864148">
      <w:r>
        <w:continuationSeparator/>
      </w:r>
    </w:p>
    <w:p w14:paraId="67DDDE62" w14:textId="77777777" w:rsidR="00864148" w:rsidRDefault="00864148"/>
    <w:p w14:paraId="45A931B0" w14:textId="77777777" w:rsidR="00864148" w:rsidRDefault="00864148"/>
    <w:p w14:paraId="06E40FD9" w14:textId="77777777" w:rsidR="00864148" w:rsidRDefault="00864148"/>
  </w:footnote>
  <w:footnote w:type="continuationNotice" w:id="1">
    <w:p w14:paraId="289FD6E4" w14:textId="77777777" w:rsidR="00864148" w:rsidRDefault="0086414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bottom w:val="single" w:sz="4" w:space="0" w:color="auto"/>
      </w:tblBorders>
      <w:tblLook w:val="04A0" w:firstRow="1" w:lastRow="0" w:firstColumn="1" w:lastColumn="0" w:noHBand="0" w:noVBand="1"/>
    </w:tblPr>
    <w:tblGrid>
      <w:gridCol w:w="4677"/>
      <w:gridCol w:w="4683"/>
    </w:tblGrid>
    <w:tr w:rsidR="000C796A" w14:paraId="1108C39E" w14:textId="77777777" w:rsidTr="00B63BD3">
      <w:tc>
        <w:tcPr>
          <w:tcW w:w="4788" w:type="dxa"/>
          <w:vAlign w:val="bottom"/>
        </w:tcPr>
        <w:p w14:paraId="2746DA99" w14:textId="77777777" w:rsidR="000C796A" w:rsidRDefault="000C796A" w:rsidP="00567B77">
          <w:pPr>
            <w:pStyle w:val="PageHeaderRegionsNameofthereport"/>
          </w:pPr>
          <w:r w:rsidRPr="00B17116">
            <w:t>Name of Region</w:t>
          </w:r>
        </w:p>
      </w:tc>
      <w:tc>
        <w:tcPr>
          <w:tcW w:w="4788" w:type="dxa"/>
          <w:vAlign w:val="bottom"/>
        </w:tcPr>
        <w:p w14:paraId="643CF17A" w14:textId="77777777" w:rsidR="000C796A" w:rsidRDefault="000C796A" w:rsidP="00567B77">
          <w:pPr>
            <w:pStyle w:val="PageHeaderRegionsNameofthereport"/>
          </w:pPr>
          <w:r w:rsidRPr="00B17116">
            <w:t>Name of Scie</w:t>
          </w:r>
          <w:r>
            <w:t>nce Advisory Report</w:t>
          </w:r>
        </w:p>
      </w:tc>
    </w:tr>
  </w:tbl>
  <w:p w14:paraId="18454643" w14:textId="77777777" w:rsidR="000C796A" w:rsidRPr="00E159E3" w:rsidRDefault="000C796A" w:rsidP="00E159E3">
    <w:pPr>
      <w:tabs>
        <w:tab w:val="right" w:pos="9360"/>
      </w:tabs>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B5D6A" w14:textId="77777777" w:rsidR="000C796A" w:rsidRDefault="000C796A" w:rsidP="00253800">
    <w:pPr>
      <w:rPr>
        <w:sz w:val="24"/>
      </w:rPr>
    </w:pPr>
    <w:r>
      <w:rPr>
        <w:noProof/>
      </w:rPr>
      <w:drawing>
        <wp:inline distT="0" distB="0" distL="0" distR="0" wp14:anchorId="1E23DDE5" wp14:editId="6104651E">
          <wp:extent cx="3317240" cy="612140"/>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2" name="Picture 2" descr="C:\Users\RondeauI\Desktop\Templates&amp;Forms\e_eso_bw.gif"/>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17240" cy="612140"/>
                  </a:xfrm>
                  <a:prstGeom prst="rect">
                    <a:avLst/>
                  </a:prstGeom>
                  <a:noFill/>
                  <a:ln>
                    <a:noFill/>
                  </a:ln>
                </pic:spPr>
              </pic:pic>
            </a:graphicData>
          </a:graphic>
        </wp:inline>
      </w:drawing>
    </w:r>
  </w:p>
  <w:p w14:paraId="1EEB9AC7" w14:textId="5D2E9390" w:rsidR="000C796A" w:rsidRPr="00393644" w:rsidRDefault="000C796A" w:rsidP="00567B77">
    <w:pPr>
      <w:pStyle w:val="CoverPageHeaderCSAS"/>
    </w:pPr>
    <w:r w:rsidRPr="00393644">
      <w:rPr>
        <w:sz w:val="24"/>
      </w:rPr>
      <w:tab/>
    </w:r>
    <w:r w:rsidR="2D6FAF62" w:rsidRPr="00393644">
      <w:t>C</w:t>
    </w:r>
    <w:ins w:id="3327" w:author="Anderson, Erika (she / elle) (DFO/MPO)" w:date="2024-10-01T15:58:00Z">
      <w:del w:id="3328" w:author="Bailey, Colin (DFO/MPO)" w:date="2024-10-29T14:25:00Z">
        <w:r w:rsidR="2D6FAF62" w:rsidRPr="00393644" w:rsidDel="00AA1EC9">
          <w:delText>C</w:delText>
        </w:r>
      </w:del>
    </w:ins>
    <w:r w:rsidR="2D6FAF62" w:rsidRPr="00393644">
      <w:t>anadian Science Advisory Secretariat</w:t>
    </w:r>
  </w:p>
  <w:p w14:paraId="4F9D9404" w14:textId="149E61EA" w:rsidR="000C796A" w:rsidRPr="00393644" w:rsidRDefault="000C796A" w:rsidP="00B63BD3">
    <w:pPr>
      <w:pStyle w:val="CoverPageHeaderregions"/>
      <w:rPr>
        <w:szCs w:val="22"/>
      </w:rPr>
    </w:pPr>
    <w:r>
      <w:t>Pacific Region</w:t>
    </w:r>
    <w:r>
      <w:tab/>
    </w:r>
    <w:r w:rsidRPr="00393644">
      <w:t xml:space="preserve">Science </w:t>
    </w:r>
    <w:r>
      <w:t>Advisory Report 202</w:t>
    </w:r>
    <w:r w:rsidR="00FA4751">
      <w:t>4</w:t>
    </w:r>
    <w:r w:rsidRPr="00393644">
      <w:t>/</w:t>
    </w:r>
    <w:proofErr w:type="spellStart"/>
    <w:r>
      <w:t>nnn</w:t>
    </w:r>
    <w:proofErr w:type="spellEnd"/>
  </w:p>
  <w:p w14:paraId="6B44417B" w14:textId="77777777" w:rsidR="000C796A" w:rsidRPr="00F30853" w:rsidRDefault="000C796A" w:rsidP="00F30853">
    <w:pPr>
      <w:tabs>
        <w:tab w:val="right" w:pos="9356"/>
      </w:tabs>
      <w:rPr>
        <w:b/>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bottom w:val="single" w:sz="4" w:space="0" w:color="auto"/>
      </w:tblBorders>
      <w:tblLook w:val="04A0" w:firstRow="1" w:lastRow="0" w:firstColumn="1" w:lastColumn="0" w:noHBand="0" w:noVBand="1"/>
    </w:tblPr>
    <w:tblGrid>
      <w:gridCol w:w="4677"/>
      <w:gridCol w:w="4683"/>
    </w:tblGrid>
    <w:tr w:rsidR="00B74121" w14:paraId="4F855085" w14:textId="77777777" w:rsidTr="00B63BD3">
      <w:tc>
        <w:tcPr>
          <w:tcW w:w="4788" w:type="dxa"/>
          <w:vAlign w:val="bottom"/>
        </w:tcPr>
        <w:p w14:paraId="1845A3AE" w14:textId="77777777" w:rsidR="00B74121" w:rsidRDefault="00B74121" w:rsidP="00567B77">
          <w:pPr>
            <w:pStyle w:val="PageHeaderRegionsNameofthereport"/>
          </w:pPr>
          <w:r w:rsidRPr="00B17116">
            <w:t>Name of Region</w:t>
          </w:r>
        </w:p>
      </w:tc>
      <w:tc>
        <w:tcPr>
          <w:tcW w:w="4788" w:type="dxa"/>
          <w:vAlign w:val="bottom"/>
        </w:tcPr>
        <w:p w14:paraId="42A50388" w14:textId="77777777" w:rsidR="00B74121" w:rsidRDefault="00B74121" w:rsidP="00567B77">
          <w:pPr>
            <w:pStyle w:val="PageHeaderRegionsNameofthereport"/>
          </w:pPr>
          <w:r w:rsidRPr="00B17116">
            <w:t>Name of Scie</w:t>
          </w:r>
          <w:r>
            <w:t>nce Advisory Report</w:t>
          </w:r>
        </w:p>
      </w:tc>
    </w:tr>
  </w:tbl>
  <w:p w14:paraId="486EEF88" w14:textId="77777777" w:rsidR="00B74121" w:rsidRPr="00E159E3" w:rsidRDefault="00B74121" w:rsidP="00E159E3">
    <w:pPr>
      <w:tabs>
        <w:tab w:val="right" w:pos="9360"/>
      </w:tabs>
      <w:rPr>
        <w:sz w:val="16"/>
        <w:szCs w:val="1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8FCD9" w14:textId="77777777" w:rsidR="00B74121" w:rsidRDefault="00B74121" w:rsidP="00253800">
    <w:pPr>
      <w:rPr>
        <w:sz w:val="24"/>
      </w:rPr>
    </w:pPr>
    <w:r>
      <w:rPr>
        <w:noProof/>
      </w:rPr>
      <w:drawing>
        <wp:inline distT="0" distB="0" distL="0" distR="0" wp14:anchorId="47AE554B" wp14:editId="060AEDAD">
          <wp:extent cx="3317240" cy="61214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2" name="Picture 2" descr="C:\Users\RondeauI\Desktop\Templates&amp;Forms\e_eso_bw.gif"/>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17240" cy="612140"/>
                  </a:xfrm>
                  <a:prstGeom prst="rect">
                    <a:avLst/>
                  </a:prstGeom>
                  <a:noFill/>
                  <a:ln>
                    <a:noFill/>
                  </a:ln>
                </pic:spPr>
              </pic:pic>
            </a:graphicData>
          </a:graphic>
        </wp:inline>
      </w:drawing>
    </w:r>
  </w:p>
  <w:p w14:paraId="7C58D457" w14:textId="77777777" w:rsidR="00B74121" w:rsidRPr="00393644" w:rsidRDefault="00B74121" w:rsidP="00567B77">
    <w:pPr>
      <w:pStyle w:val="CoverPageHeaderCSAS"/>
    </w:pPr>
    <w:r w:rsidRPr="00393644">
      <w:rPr>
        <w:sz w:val="24"/>
      </w:rPr>
      <w:tab/>
    </w:r>
    <w:r w:rsidRPr="00393644">
      <w:t>Canadian Science Advisory Secretariat</w:t>
    </w:r>
  </w:p>
  <w:p w14:paraId="76D700B1" w14:textId="77777777" w:rsidR="00B74121" w:rsidRPr="00393644" w:rsidRDefault="00B74121" w:rsidP="00B63BD3">
    <w:pPr>
      <w:pStyle w:val="CoverPageHeaderregions"/>
      <w:rPr>
        <w:szCs w:val="22"/>
      </w:rPr>
    </w:pPr>
    <w:r>
      <w:t>Pacific Region</w:t>
    </w:r>
    <w:r>
      <w:tab/>
    </w:r>
    <w:r w:rsidRPr="00393644">
      <w:t xml:space="preserve">Science </w:t>
    </w:r>
    <w:r>
      <w:t>Advisory Report 2024</w:t>
    </w:r>
    <w:r w:rsidRPr="00393644">
      <w:t>/</w:t>
    </w:r>
    <w:proofErr w:type="spellStart"/>
    <w:r>
      <w:t>nnn</w:t>
    </w:r>
    <w:proofErr w:type="spellEnd"/>
  </w:p>
  <w:p w14:paraId="31428681" w14:textId="77777777" w:rsidR="00B74121" w:rsidRPr="00F30853" w:rsidRDefault="00B74121" w:rsidP="00F30853">
    <w:pPr>
      <w:tabs>
        <w:tab w:val="right" w:pos="9356"/>
      </w:tabs>
      <w:rPr>
        <w:b/>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BB0EBEE0"/>
    <w:lvl w:ilvl="0">
      <w:start w:val="1"/>
      <w:numFmt w:val="lowerLetter"/>
      <w:pStyle w:val="ListNumber2"/>
      <w:lvlText w:val="%1."/>
      <w:lvlJc w:val="left"/>
      <w:pPr>
        <w:ind w:left="643" w:hanging="360"/>
      </w:pPr>
    </w:lvl>
  </w:abstractNum>
  <w:abstractNum w:abstractNumId="1" w15:restartNumberingAfterBreak="0">
    <w:nsid w:val="FFFFFF83"/>
    <w:multiLevelType w:val="singleLevel"/>
    <w:tmpl w:val="0F0A5730"/>
    <w:lvl w:ilvl="0">
      <w:start w:val="1"/>
      <w:numFmt w:val="bullet"/>
      <w:pStyle w:val="ListBullet2"/>
      <w:lvlText w:val="o"/>
      <w:lvlJc w:val="left"/>
      <w:pPr>
        <w:ind w:left="643" w:hanging="360"/>
      </w:pPr>
      <w:rPr>
        <w:rFonts w:ascii="Courier New" w:hAnsi="Courier New" w:cs="Courier New" w:hint="default"/>
      </w:rPr>
    </w:lvl>
  </w:abstractNum>
  <w:abstractNum w:abstractNumId="2" w15:restartNumberingAfterBreak="0">
    <w:nsid w:val="FFFFFF88"/>
    <w:multiLevelType w:val="singleLevel"/>
    <w:tmpl w:val="1EF05D40"/>
    <w:lvl w:ilvl="0">
      <w:start w:val="1"/>
      <w:numFmt w:val="decimal"/>
      <w:pStyle w:val="ListNumber"/>
      <w:lvlText w:val="%1."/>
      <w:lvlJc w:val="left"/>
      <w:pPr>
        <w:tabs>
          <w:tab w:val="num" w:pos="360"/>
        </w:tabs>
        <w:ind w:left="360" w:hanging="360"/>
      </w:pPr>
    </w:lvl>
  </w:abstractNum>
  <w:abstractNum w:abstractNumId="3" w15:restartNumberingAfterBreak="0">
    <w:nsid w:val="FFFFFF89"/>
    <w:multiLevelType w:val="singleLevel"/>
    <w:tmpl w:val="D110DC90"/>
    <w:lvl w:ilvl="0">
      <w:start w:val="1"/>
      <w:numFmt w:val="bullet"/>
      <w:pStyle w:val="ListBullet"/>
      <w:lvlText w:val=""/>
      <w:lvlJc w:val="left"/>
      <w:pPr>
        <w:tabs>
          <w:tab w:val="num" w:pos="360"/>
        </w:tabs>
        <w:ind w:left="360" w:hanging="360"/>
      </w:pPr>
      <w:rPr>
        <w:rFonts w:ascii="Symbol" w:hAnsi="Symbol" w:hint="default"/>
        <w:lang w:val="en-CA"/>
      </w:rPr>
    </w:lvl>
  </w:abstractNum>
  <w:abstractNum w:abstractNumId="4" w15:restartNumberingAfterBreak="0">
    <w:nsid w:val="020C2919"/>
    <w:multiLevelType w:val="hybridMultilevel"/>
    <w:tmpl w:val="9752C778"/>
    <w:lvl w:ilvl="0" w:tplc="DC10DB1C">
      <w:start w:val="1"/>
      <w:numFmt w:val="bullet"/>
      <w:lvlText w:val=""/>
      <w:lvlJc w:val="left"/>
      <w:pPr>
        <w:ind w:left="720" w:hanging="360"/>
      </w:pPr>
      <w:rPr>
        <w:rFonts w:ascii="Symbol" w:hAnsi="Symbol"/>
      </w:rPr>
    </w:lvl>
    <w:lvl w:ilvl="1" w:tplc="75327ACA">
      <w:start w:val="1"/>
      <w:numFmt w:val="bullet"/>
      <w:lvlText w:val=""/>
      <w:lvlJc w:val="left"/>
      <w:pPr>
        <w:ind w:left="720" w:hanging="360"/>
      </w:pPr>
      <w:rPr>
        <w:rFonts w:ascii="Symbol" w:hAnsi="Symbol"/>
      </w:rPr>
    </w:lvl>
    <w:lvl w:ilvl="2" w:tplc="2A0C9C8C">
      <w:start w:val="1"/>
      <w:numFmt w:val="bullet"/>
      <w:lvlText w:val=""/>
      <w:lvlJc w:val="left"/>
      <w:pPr>
        <w:ind w:left="720" w:hanging="360"/>
      </w:pPr>
      <w:rPr>
        <w:rFonts w:ascii="Symbol" w:hAnsi="Symbol"/>
      </w:rPr>
    </w:lvl>
    <w:lvl w:ilvl="3" w:tplc="23107490">
      <w:start w:val="1"/>
      <w:numFmt w:val="bullet"/>
      <w:lvlText w:val=""/>
      <w:lvlJc w:val="left"/>
      <w:pPr>
        <w:ind w:left="720" w:hanging="360"/>
      </w:pPr>
      <w:rPr>
        <w:rFonts w:ascii="Symbol" w:hAnsi="Symbol"/>
      </w:rPr>
    </w:lvl>
    <w:lvl w:ilvl="4" w:tplc="44B65B28">
      <w:start w:val="1"/>
      <w:numFmt w:val="bullet"/>
      <w:lvlText w:val=""/>
      <w:lvlJc w:val="left"/>
      <w:pPr>
        <w:ind w:left="720" w:hanging="360"/>
      </w:pPr>
      <w:rPr>
        <w:rFonts w:ascii="Symbol" w:hAnsi="Symbol"/>
      </w:rPr>
    </w:lvl>
    <w:lvl w:ilvl="5" w:tplc="779E617C">
      <w:start w:val="1"/>
      <w:numFmt w:val="bullet"/>
      <w:lvlText w:val=""/>
      <w:lvlJc w:val="left"/>
      <w:pPr>
        <w:ind w:left="720" w:hanging="360"/>
      </w:pPr>
      <w:rPr>
        <w:rFonts w:ascii="Symbol" w:hAnsi="Symbol"/>
      </w:rPr>
    </w:lvl>
    <w:lvl w:ilvl="6" w:tplc="2B4C5680">
      <w:start w:val="1"/>
      <w:numFmt w:val="bullet"/>
      <w:lvlText w:val=""/>
      <w:lvlJc w:val="left"/>
      <w:pPr>
        <w:ind w:left="720" w:hanging="360"/>
      </w:pPr>
      <w:rPr>
        <w:rFonts w:ascii="Symbol" w:hAnsi="Symbol"/>
      </w:rPr>
    </w:lvl>
    <w:lvl w:ilvl="7" w:tplc="CDEC79A0">
      <w:start w:val="1"/>
      <w:numFmt w:val="bullet"/>
      <w:lvlText w:val=""/>
      <w:lvlJc w:val="left"/>
      <w:pPr>
        <w:ind w:left="720" w:hanging="360"/>
      </w:pPr>
      <w:rPr>
        <w:rFonts w:ascii="Symbol" w:hAnsi="Symbol"/>
      </w:rPr>
    </w:lvl>
    <w:lvl w:ilvl="8" w:tplc="7D2EC8D0">
      <w:start w:val="1"/>
      <w:numFmt w:val="bullet"/>
      <w:lvlText w:val=""/>
      <w:lvlJc w:val="left"/>
      <w:pPr>
        <w:ind w:left="720" w:hanging="360"/>
      </w:pPr>
      <w:rPr>
        <w:rFonts w:ascii="Symbol" w:hAnsi="Symbol"/>
      </w:rPr>
    </w:lvl>
  </w:abstractNum>
  <w:abstractNum w:abstractNumId="5" w15:restartNumberingAfterBreak="0">
    <w:nsid w:val="02A21F7A"/>
    <w:multiLevelType w:val="hybridMultilevel"/>
    <w:tmpl w:val="813AF5C2"/>
    <w:lvl w:ilvl="0" w:tplc="04090003">
      <w:start w:val="1"/>
      <w:numFmt w:val="bullet"/>
      <w:lvlText w:val="o"/>
      <w:lvlJc w:val="left"/>
      <w:pPr>
        <w:ind w:left="990" w:hanging="360"/>
      </w:pPr>
      <w:rPr>
        <w:rFonts w:ascii="Courier New" w:hAnsi="Courier New" w:cs="Courier New"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 w15:restartNumberingAfterBreak="0">
    <w:nsid w:val="040728D4"/>
    <w:multiLevelType w:val="hybridMultilevel"/>
    <w:tmpl w:val="ECCAC1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84091D"/>
    <w:multiLevelType w:val="hybridMultilevel"/>
    <w:tmpl w:val="C16E2746"/>
    <w:lvl w:ilvl="0" w:tplc="20049048">
      <w:start w:val="1"/>
      <w:numFmt w:val="bullet"/>
      <w:lvlText w:val=""/>
      <w:lvlJc w:val="left"/>
      <w:pPr>
        <w:ind w:left="720" w:hanging="360"/>
      </w:pPr>
      <w:rPr>
        <w:rFonts w:ascii="Symbol" w:hAnsi="Symbol"/>
      </w:rPr>
    </w:lvl>
    <w:lvl w:ilvl="1" w:tplc="86A299D2">
      <w:start w:val="1"/>
      <w:numFmt w:val="bullet"/>
      <w:lvlText w:val=""/>
      <w:lvlJc w:val="left"/>
      <w:pPr>
        <w:ind w:left="720" w:hanging="360"/>
      </w:pPr>
      <w:rPr>
        <w:rFonts w:ascii="Symbol" w:hAnsi="Symbol"/>
      </w:rPr>
    </w:lvl>
    <w:lvl w:ilvl="2" w:tplc="95322F42">
      <w:start w:val="1"/>
      <w:numFmt w:val="bullet"/>
      <w:lvlText w:val=""/>
      <w:lvlJc w:val="left"/>
      <w:pPr>
        <w:ind w:left="720" w:hanging="360"/>
      </w:pPr>
      <w:rPr>
        <w:rFonts w:ascii="Symbol" w:hAnsi="Symbol"/>
      </w:rPr>
    </w:lvl>
    <w:lvl w:ilvl="3" w:tplc="455A1666">
      <w:start w:val="1"/>
      <w:numFmt w:val="bullet"/>
      <w:lvlText w:val=""/>
      <w:lvlJc w:val="left"/>
      <w:pPr>
        <w:ind w:left="720" w:hanging="360"/>
      </w:pPr>
      <w:rPr>
        <w:rFonts w:ascii="Symbol" w:hAnsi="Symbol"/>
      </w:rPr>
    </w:lvl>
    <w:lvl w:ilvl="4" w:tplc="A09C1FA0">
      <w:start w:val="1"/>
      <w:numFmt w:val="bullet"/>
      <w:lvlText w:val=""/>
      <w:lvlJc w:val="left"/>
      <w:pPr>
        <w:ind w:left="720" w:hanging="360"/>
      </w:pPr>
      <w:rPr>
        <w:rFonts w:ascii="Symbol" w:hAnsi="Symbol"/>
      </w:rPr>
    </w:lvl>
    <w:lvl w:ilvl="5" w:tplc="B18CC14A">
      <w:start w:val="1"/>
      <w:numFmt w:val="bullet"/>
      <w:lvlText w:val=""/>
      <w:lvlJc w:val="left"/>
      <w:pPr>
        <w:ind w:left="720" w:hanging="360"/>
      </w:pPr>
      <w:rPr>
        <w:rFonts w:ascii="Symbol" w:hAnsi="Symbol"/>
      </w:rPr>
    </w:lvl>
    <w:lvl w:ilvl="6" w:tplc="ED0EB7B6">
      <w:start w:val="1"/>
      <w:numFmt w:val="bullet"/>
      <w:lvlText w:val=""/>
      <w:lvlJc w:val="left"/>
      <w:pPr>
        <w:ind w:left="720" w:hanging="360"/>
      </w:pPr>
      <w:rPr>
        <w:rFonts w:ascii="Symbol" w:hAnsi="Symbol"/>
      </w:rPr>
    </w:lvl>
    <w:lvl w:ilvl="7" w:tplc="6492B79C">
      <w:start w:val="1"/>
      <w:numFmt w:val="bullet"/>
      <w:lvlText w:val=""/>
      <w:lvlJc w:val="left"/>
      <w:pPr>
        <w:ind w:left="720" w:hanging="360"/>
      </w:pPr>
      <w:rPr>
        <w:rFonts w:ascii="Symbol" w:hAnsi="Symbol"/>
      </w:rPr>
    </w:lvl>
    <w:lvl w:ilvl="8" w:tplc="7C1CC518">
      <w:start w:val="1"/>
      <w:numFmt w:val="bullet"/>
      <w:lvlText w:val=""/>
      <w:lvlJc w:val="left"/>
      <w:pPr>
        <w:ind w:left="720" w:hanging="360"/>
      </w:pPr>
      <w:rPr>
        <w:rFonts w:ascii="Symbol" w:hAnsi="Symbol"/>
      </w:rPr>
    </w:lvl>
  </w:abstractNum>
  <w:abstractNum w:abstractNumId="8" w15:restartNumberingAfterBreak="0">
    <w:nsid w:val="0C554CF6"/>
    <w:multiLevelType w:val="hybridMultilevel"/>
    <w:tmpl w:val="7C681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8B12DA"/>
    <w:multiLevelType w:val="hybridMultilevel"/>
    <w:tmpl w:val="E662C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2C56A9"/>
    <w:multiLevelType w:val="hybridMultilevel"/>
    <w:tmpl w:val="BC408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737139"/>
    <w:multiLevelType w:val="hybridMultilevel"/>
    <w:tmpl w:val="F962D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A7067C"/>
    <w:multiLevelType w:val="hybridMultilevel"/>
    <w:tmpl w:val="060446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CCB3F27"/>
    <w:multiLevelType w:val="multilevel"/>
    <w:tmpl w:val="D248C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2443B7"/>
    <w:multiLevelType w:val="hybridMultilevel"/>
    <w:tmpl w:val="65969C00"/>
    <w:lvl w:ilvl="0" w:tplc="0409000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3F220EE"/>
    <w:multiLevelType w:val="hybridMultilevel"/>
    <w:tmpl w:val="6F744DE8"/>
    <w:lvl w:ilvl="0" w:tplc="73B68A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63E4CCD"/>
    <w:multiLevelType w:val="hybridMultilevel"/>
    <w:tmpl w:val="32262F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6556AC"/>
    <w:multiLevelType w:val="hybridMultilevel"/>
    <w:tmpl w:val="6E3A4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A563FF"/>
    <w:multiLevelType w:val="hybridMultilevel"/>
    <w:tmpl w:val="A34C04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627DCA"/>
    <w:multiLevelType w:val="hybridMultilevel"/>
    <w:tmpl w:val="839216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E566FD"/>
    <w:multiLevelType w:val="multilevel"/>
    <w:tmpl w:val="77DA5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ED95615"/>
    <w:multiLevelType w:val="hybridMultilevel"/>
    <w:tmpl w:val="4FFE4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555C05"/>
    <w:multiLevelType w:val="multilevel"/>
    <w:tmpl w:val="04769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39310EF"/>
    <w:multiLevelType w:val="hybridMultilevel"/>
    <w:tmpl w:val="800EFE86"/>
    <w:lvl w:ilvl="0" w:tplc="278C72E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8A1ACA"/>
    <w:multiLevelType w:val="hybridMultilevel"/>
    <w:tmpl w:val="720A7C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374FAD"/>
    <w:multiLevelType w:val="hybridMultilevel"/>
    <w:tmpl w:val="B792D3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2FE2CB4"/>
    <w:multiLevelType w:val="hybridMultilevel"/>
    <w:tmpl w:val="1E8C46E8"/>
    <w:lvl w:ilvl="0" w:tplc="FE62BD0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9F3B30"/>
    <w:multiLevelType w:val="multilevel"/>
    <w:tmpl w:val="AE3A5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ABE7105"/>
    <w:multiLevelType w:val="hybridMultilevel"/>
    <w:tmpl w:val="167E24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29" w15:restartNumberingAfterBreak="0">
    <w:nsid w:val="5F9055A1"/>
    <w:multiLevelType w:val="hybridMultilevel"/>
    <w:tmpl w:val="E6C8366C"/>
    <w:lvl w:ilvl="0" w:tplc="5F48A92E">
      <w:start w:val="1"/>
      <w:numFmt w:val="decimal"/>
      <w:lvlText w:val="%1)"/>
      <w:lvlJc w:val="left"/>
      <w:pPr>
        <w:ind w:left="720" w:hanging="720"/>
      </w:pPr>
      <w:rPr>
        <w:rFonts w:ascii="Arial" w:eastAsia="Times New Roman" w:hAnsi="Arial"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6EB1F01"/>
    <w:multiLevelType w:val="hybridMultilevel"/>
    <w:tmpl w:val="423683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7D47DF"/>
    <w:multiLevelType w:val="hybridMultilevel"/>
    <w:tmpl w:val="50648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00C4F7C"/>
    <w:multiLevelType w:val="hybridMultilevel"/>
    <w:tmpl w:val="05B2B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5A5D03"/>
    <w:multiLevelType w:val="hybridMultilevel"/>
    <w:tmpl w:val="FBB6F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1B0CF7"/>
    <w:multiLevelType w:val="hybridMultilevel"/>
    <w:tmpl w:val="31F015FC"/>
    <w:lvl w:ilvl="0" w:tplc="DDA246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9F4249"/>
    <w:multiLevelType w:val="multilevel"/>
    <w:tmpl w:val="7E5AC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5E236FD"/>
    <w:multiLevelType w:val="multilevel"/>
    <w:tmpl w:val="A9A48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A5E3BD5"/>
    <w:multiLevelType w:val="hybridMultilevel"/>
    <w:tmpl w:val="2B92F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7F4EDE"/>
    <w:multiLevelType w:val="hybridMultilevel"/>
    <w:tmpl w:val="E0FE04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1302E9"/>
    <w:multiLevelType w:val="multilevel"/>
    <w:tmpl w:val="85A0D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81002216">
    <w:abstractNumId w:val="3"/>
  </w:num>
  <w:num w:numId="2" w16cid:durableId="53549097">
    <w:abstractNumId w:val="1"/>
  </w:num>
  <w:num w:numId="3" w16cid:durableId="1111051669">
    <w:abstractNumId w:val="2"/>
  </w:num>
  <w:num w:numId="4" w16cid:durableId="2017924549">
    <w:abstractNumId w:val="0"/>
  </w:num>
  <w:num w:numId="5" w16cid:durableId="1079205830">
    <w:abstractNumId w:val="2"/>
    <w:lvlOverride w:ilvl="0">
      <w:startOverride w:val="1"/>
    </w:lvlOverride>
  </w:num>
  <w:num w:numId="6" w16cid:durableId="1974939329">
    <w:abstractNumId w:val="2"/>
    <w:lvlOverride w:ilvl="0">
      <w:startOverride w:val="1"/>
    </w:lvlOverride>
  </w:num>
  <w:num w:numId="7" w16cid:durableId="387268034">
    <w:abstractNumId w:val="2"/>
    <w:lvlOverride w:ilvl="0">
      <w:startOverride w:val="1"/>
    </w:lvlOverride>
  </w:num>
  <w:num w:numId="8" w16cid:durableId="1655522909">
    <w:abstractNumId w:val="12"/>
  </w:num>
  <w:num w:numId="9" w16cid:durableId="1146972911">
    <w:abstractNumId w:val="5"/>
  </w:num>
  <w:num w:numId="10" w16cid:durableId="1095783291">
    <w:abstractNumId w:val="28"/>
  </w:num>
  <w:num w:numId="11" w16cid:durableId="183522831">
    <w:abstractNumId w:val="34"/>
  </w:num>
  <w:num w:numId="12" w16cid:durableId="932981891">
    <w:abstractNumId w:val="25"/>
  </w:num>
  <w:num w:numId="13" w16cid:durableId="1623875859">
    <w:abstractNumId w:val="30"/>
  </w:num>
  <w:num w:numId="14" w16cid:durableId="1457989242">
    <w:abstractNumId w:val="9"/>
  </w:num>
  <w:num w:numId="15" w16cid:durableId="1346904569">
    <w:abstractNumId w:val="8"/>
  </w:num>
  <w:num w:numId="16" w16cid:durableId="199781450">
    <w:abstractNumId w:val="37"/>
  </w:num>
  <w:num w:numId="17" w16cid:durableId="269826736">
    <w:abstractNumId w:val="32"/>
  </w:num>
  <w:num w:numId="18" w16cid:durableId="666709510">
    <w:abstractNumId w:val="11"/>
  </w:num>
  <w:num w:numId="19" w16cid:durableId="1675061712">
    <w:abstractNumId w:val="31"/>
  </w:num>
  <w:num w:numId="20" w16cid:durableId="428283023">
    <w:abstractNumId w:val="10"/>
  </w:num>
  <w:num w:numId="21" w16cid:durableId="1950352043">
    <w:abstractNumId w:val="33"/>
  </w:num>
  <w:num w:numId="22" w16cid:durableId="2088502810">
    <w:abstractNumId w:val="17"/>
  </w:num>
  <w:num w:numId="23" w16cid:durableId="921720147">
    <w:abstractNumId w:val="18"/>
  </w:num>
  <w:num w:numId="24" w16cid:durableId="516310143">
    <w:abstractNumId w:val="15"/>
  </w:num>
  <w:num w:numId="25" w16cid:durableId="1990089098">
    <w:abstractNumId w:val="21"/>
  </w:num>
  <w:num w:numId="26" w16cid:durableId="1110928127">
    <w:abstractNumId w:val="19"/>
  </w:num>
  <w:num w:numId="27" w16cid:durableId="287248023">
    <w:abstractNumId w:val="16"/>
  </w:num>
  <w:num w:numId="28" w16cid:durableId="248202015">
    <w:abstractNumId w:val="14"/>
  </w:num>
  <w:num w:numId="29" w16cid:durableId="397828153">
    <w:abstractNumId w:val="29"/>
  </w:num>
  <w:num w:numId="30" w16cid:durableId="1935504631">
    <w:abstractNumId w:val="26"/>
  </w:num>
  <w:num w:numId="31" w16cid:durableId="850991282">
    <w:abstractNumId w:val="23"/>
  </w:num>
  <w:num w:numId="32" w16cid:durableId="1543516764">
    <w:abstractNumId w:val="24"/>
  </w:num>
  <w:num w:numId="33" w16cid:durableId="991788223">
    <w:abstractNumId w:val="38"/>
  </w:num>
  <w:num w:numId="34" w16cid:durableId="931741157">
    <w:abstractNumId w:val="22"/>
  </w:num>
  <w:num w:numId="35" w16cid:durableId="1021391911">
    <w:abstractNumId w:val="36"/>
  </w:num>
  <w:num w:numId="36" w16cid:durableId="2092114848">
    <w:abstractNumId w:val="27"/>
  </w:num>
  <w:num w:numId="37" w16cid:durableId="1643849700">
    <w:abstractNumId w:val="35"/>
  </w:num>
  <w:num w:numId="38" w16cid:durableId="2104761953">
    <w:abstractNumId w:val="13"/>
  </w:num>
  <w:num w:numId="39" w16cid:durableId="401686522">
    <w:abstractNumId w:val="20"/>
  </w:num>
  <w:num w:numId="40" w16cid:durableId="625891642">
    <w:abstractNumId w:val="39"/>
  </w:num>
  <w:num w:numId="41" w16cid:durableId="914584483">
    <w:abstractNumId w:val="6"/>
  </w:num>
  <w:num w:numId="42" w16cid:durableId="1662394865">
    <w:abstractNumId w:val="7"/>
  </w:num>
  <w:num w:numId="43" w16cid:durableId="1362517454">
    <w:abstractNumId w:val="4"/>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gbayani, Selina (she, they / elle, iel) (DFO/MPO)">
    <w15:presenceInfo w15:providerId="AD" w15:userId="S::selina.agbayani@dfo-mpo.gc.ca::db98ed27-9b1e-4f2e-a965-80f7dc255599"/>
  </w15:person>
  <w15:person w15:author="Anderson, Erika (she / elle) (DFO/MPO)">
    <w15:presenceInfo w15:providerId="AD" w15:userId="S::erika.anderson@dfo-mpo.gc.ca::e7255514-2761-4b0c-b67d-4c4984dc9c9b"/>
  </w15:person>
  <w15:person w15:author="Bailey, Colin (DFO/MPO)">
    <w15:presenceInfo w15:providerId="AD" w15:userId="S::colin.bailey@dfo-mpo.gc.ca::789fa5ac-ac8a-4e16-adf2-787bd439e1e2"/>
  </w15:person>
  <w15:person w15:author="Hawkshaw, Mike">
    <w15:presenceInfo w15:providerId="AD" w15:userId="S::mike.hawkshaw@dfo-mpo.gc.ca::cdf6aed6-30be-4ab6-a466-a274de2b9073"/>
  </w15:person>
  <w15:person w15:author="Huang, Ann-Marie (DFO/MPO)">
    <w15:presenceInfo w15:providerId="AD" w15:userId="S::Ann-Marie.Huang@dfo-mpo.gc.ca::883a8a38-3df8-4516-87c3-a9f5ef076760"/>
  </w15:person>
  <w15:person w15:author="Bailey, Colin (DFO/MPO) [2]">
    <w15:presenceInfo w15:providerId="AD" w15:userId="S::Colin.Bailey@dfo-mpo.gc.ca::789fa5ac-ac8a-4e16-adf2-787bd439e1e2"/>
  </w15:person>
  <w15:person w15:author="Hawkshaw, Mike (DFO/MPO)">
    <w15:presenceInfo w15:providerId="AD" w15:userId="S::mike.hawkshaw@dfo-mpo.gc.ca::cdf6aed6-30be-4ab6-a466-a274de2b9073"/>
  </w15:person>
  <w15:person w15:author="Henderson, Evan (he, him / il, lui) (DFO/MPO)">
    <w15:presenceInfo w15:providerId="AD" w15:userId="S::evan.henderson@dfo-mpo.gc.ca::43e5b2bf-26eb-477a-95db-39a6f9c0e71a"/>
  </w15:person>
  <w15:person w15:author="Wor, Catarina (DFO/MPO)">
    <w15:presenceInfo w15:providerId="AD" w15:userId="S::catarina.wor@dfo-mpo.gc.ca::7c634211-f874-47a9-a5e0-6fc3695004f0"/>
  </w15:person>
  <w15:person w15:author="Huang, Ann-Marie (DFO/MPO) [2]">
    <w15:presenceInfo w15:providerId="AD" w15:userId="S::ann-marie.huang@dfo-mpo.gc.ca::883a8a38-3df8-4516-87c3-a9f5ef076760"/>
  </w15:person>
  <w15:person w15:author="Jenewein, Brittany (DFO/MPO)">
    <w15:presenceInfo w15:providerId="AD" w15:userId="S::Brittany.Jenewein@dfo-mpo.gc.ca::90427527-e25d-4979-9b33-b8f722f0e92c"/>
  </w15:person>
  <w15:person w15:author="Wor, Catarina">
    <w15:presenceInfo w15:providerId="AD" w15:userId="S::catarina.wor@dfo-mpo.gc.ca::7c634211-f874-47a9-a5e0-6fc3695004f0"/>
  </w15:person>
  <w15:person w15:author="Gemmell, Carmen (she, they / elle, iel) (DFO/MPO)">
    <w15:presenceInfo w15:providerId="AD" w15:userId="S::carmen.gemmell@dfo-mpo.gc.ca::76d5a31a-1831-4028-93ca-346883152ee8"/>
  </w15:person>
  <w15:person w15:author="Agbayani, Selina (she, they / elle, iel) (DFO/MPO) [2]">
    <w15:presenceInfo w15:providerId="AD" w15:userId="S::Selina.Agbayani@dfo-mpo.gc.ca::db98ed27-9b1e-4f2e-a965-80f7dc255599"/>
  </w15:person>
  <w15:person w15:author="Straight, Angus (he, him / il, lui) (DFO/MPO)">
    <w15:presenceInfo w15:providerId="AD" w15:userId="S::angus.straight@dfo-mpo.gc.ca::9519ade1-a308-4c15-bd50-21e20cc6ccc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E16"/>
    <w:rsid w:val="00000D63"/>
    <w:rsid w:val="00001040"/>
    <w:rsid w:val="00001D69"/>
    <w:rsid w:val="000027DA"/>
    <w:rsid w:val="000036FF"/>
    <w:rsid w:val="00003B72"/>
    <w:rsid w:val="000040BE"/>
    <w:rsid w:val="00004A0F"/>
    <w:rsid w:val="00004A27"/>
    <w:rsid w:val="000050AF"/>
    <w:rsid w:val="000051FF"/>
    <w:rsid w:val="00005896"/>
    <w:rsid w:val="00006B19"/>
    <w:rsid w:val="00007373"/>
    <w:rsid w:val="00010A2F"/>
    <w:rsid w:val="00010D30"/>
    <w:rsid w:val="0001263B"/>
    <w:rsid w:val="00012691"/>
    <w:rsid w:val="000129A4"/>
    <w:rsid w:val="00012B1F"/>
    <w:rsid w:val="00013CAA"/>
    <w:rsid w:val="00013D67"/>
    <w:rsid w:val="0001400F"/>
    <w:rsid w:val="00014033"/>
    <w:rsid w:val="00015B6F"/>
    <w:rsid w:val="00020323"/>
    <w:rsid w:val="00020527"/>
    <w:rsid w:val="00020E30"/>
    <w:rsid w:val="00020FB1"/>
    <w:rsid w:val="0002167C"/>
    <w:rsid w:val="00021826"/>
    <w:rsid w:val="0002247C"/>
    <w:rsid w:val="000224A3"/>
    <w:rsid w:val="0002330C"/>
    <w:rsid w:val="00023F8A"/>
    <w:rsid w:val="0002499F"/>
    <w:rsid w:val="00025337"/>
    <w:rsid w:val="0002574E"/>
    <w:rsid w:val="000257F4"/>
    <w:rsid w:val="00025C69"/>
    <w:rsid w:val="00030C48"/>
    <w:rsid w:val="000332ED"/>
    <w:rsid w:val="00033333"/>
    <w:rsid w:val="00033CF9"/>
    <w:rsid w:val="00033E28"/>
    <w:rsid w:val="0003494A"/>
    <w:rsid w:val="00034E41"/>
    <w:rsid w:val="000356E6"/>
    <w:rsid w:val="00035E96"/>
    <w:rsid w:val="00036A6A"/>
    <w:rsid w:val="000375B0"/>
    <w:rsid w:val="000407A7"/>
    <w:rsid w:val="000412DA"/>
    <w:rsid w:val="00041F5A"/>
    <w:rsid w:val="0004280A"/>
    <w:rsid w:val="00042B9E"/>
    <w:rsid w:val="000434DE"/>
    <w:rsid w:val="00043520"/>
    <w:rsid w:val="00043A70"/>
    <w:rsid w:val="00043E1C"/>
    <w:rsid w:val="00043ECB"/>
    <w:rsid w:val="00046584"/>
    <w:rsid w:val="00047C22"/>
    <w:rsid w:val="00050B6E"/>
    <w:rsid w:val="00051C98"/>
    <w:rsid w:val="00052213"/>
    <w:rsid w:val="00052501"/>
    <w:rsid w:val="00053BE3"/>
    <w:rsid w:val="000540A1"/>
    <w:rsid w:val="000542F2"/>
    <w:rsid w:val="00055E46"/>
    <w:rsid w:val="00055E62"/>
    <w:rsid w:val="000563FD"/>
    <w:rsid w:val="00056C37"/>
    <w:rsid w:val="00057337"/>
    <w:rsid w:val="0005774C"/>
    <w:rsid w:val="00060025"/>
    <w:rsid w:val="000616BE"/>
    <w:rsid w:val="0006172B"/>
    <w:rsid w:val="00062131"/>
    <w:rsid w:val="0006251C"/>
    <w:rsid w:val="0006288D"/>
    <w:rsid w:val="0006305C"/>
    <w:rsid w:val="0006374F"/>
    <w:rsid w:val="00063D57"/>
    <w:rsid w:val="00064F54"/>
    <w:rsid w:val="00065120"/>
    <w:rsid w:val="00065148"/>
    <w:rsid w:val="00065268"/>
    <w:rsid w:val="00065475"/>
    <w:rsid w:val="00065726"/>
    <w:rsid w:val="00065CAD"/>
    <w:rsid w:val="00065EA7"/>
    <w:rsid w:val="000663B7"/>
    <w:rsid w:val="0006692C"/>
    <w:rsid w:val="00066F43"/>
    <w:rsid w:val="0006749A"/>
    <w:rsid w:val="0007042B"/>
    <w:rsid w:val="000707EE"/>
    <w:rsid w:val="000708B9"/>
    <w:rsid w:val="000721C5"/>
    <w:rsid w:val="0007262E"/>
    <w:rsid w:val="00073F8B"/>
    <w:rsid w:val="00074B4B"/>
    <w:rsid w:val="000756EF"/>
    <w:rsid w:val="00075EB4"/>
    <w:rsid w:val="000779BA"/>
    <w:rsid w:val="00080C6D"/>
    <w:rsid w:val="000814F5"/>
    <w:rsid w:val="00082008"/>
    <w:rsid w:val="00082393"/>
    <w:rsid w:val="0008317E"/>
    <w:rsid w:val="0008338E"/>
    <w:rsid w:val="00083AF5"/>
    <w:rsid w:val="00085C36"/>
    <w:rsid w:val="00086274"/>
    <w:rsid w:val="00087206"/>
    <w:rsid w:val="0009059D"/>
    <w:rsid w:val="000908E3"/>
    <w:rsid w:val="00090A81"/>
    <w:rsid w:val="00091037"/>
    <w:rsid w:val="00091BCB"/>
    <w:rsid w:val="00092016"/>
    <w:rsid w:val="00092F95"/>
    <w:rsid w:val="00093407"/>
    <w:rsid w:val="00094320"/>
    <w:rsid w:val="00095D83"/>
    <w:rsid w:val="00095E6C"/>
    <w:rsid w:val="0009670C"/>
    <w:rsid w:val="00096DC2"/>
    <w:rsid w:val="000A0203"/>
    <w:rsid w:val="000A1DC5"/>
    <w:rsid w:val="000A2153"/>
    <w:rsid w:val="000A2444"/>
    <w:rsid w:val="000A28F7"/>
    <w:rsid w:val="000A295C"/>
    <w:rsid w:val="000A3E07"/>
    <w:rsid w:val="000A41EA"/>
    <w:rsid w:val="000A48EA"/>
    <w:rsid w:val="000A50E7"/>
    <w:rsid w:val="000A592F"/>
    <w:rsid w:val="000A59CB"/>
    <w:rsid w:val="000A59F6"/>
    <w:rsid w:val="000A6E32"/>
    <w:rsid w:val="000A71F3"/>
    <w:rsid w:val="000A7580"/>
    <w:rsid w:val="000A77DB"/>
    <w:rsid w:val="000A7DE6"/>
    <w:rsid w:val="000A7EF6"/>
    <w:rsid w:val="000B0F97"/>
    <w:rsid w:val="000B1243"/>
    <w:rsid w:val="000B13F1"/>
    <w:rsid w:val="000B192C"/>
    <w:rsid w:val="000B1DB4"/>
    <w:rsid w:val="000B1F76"/>
    <w:rsid w:val="000B203E"/>
    <w:rsid w:val="000B244D"/>
    <w:rsid w:val="000B2C4C"/>
    <w:rsid w:val="000B395C"/>
    <w:rsid w:val="000B3C04"/>
    <w:rsid w:val="000B4A88"/>
    <w:rsid w:val="000B5B42"/>
    <w:rsid w:val="000B60CD"/>
    <w:rsid w:val="000B6573"/>
    <w:rsid w:val="000B6FF2"/>
    <w:rsid w:val="000C06C7"/>
    <w:rsid w:val="000C1A5F"/>
    <w:rsid w:val="000C3062"/>
    <w:rsid w:val="000C3EC9"/>
    <w:rsid w:val="000C3ED0"/>
    <w:rsid w:val="000C3EFB"/>
    <w:rsid w:val="000C4159"/>
    <w:rsid w:val="000C4981"/>
    <w:rsid w:val="000C4CCD"/>
    <w:rsid w:val="000C5231"/>
    <w:rsid w:val="000C57B3"/>
    <w:rsid w:val="000C69C3"/>
    <w:rsid w:val="000C6D8C"/>
    <w:rsid w:val="000C780C"/>
    <w:rsid w:val="000C796A"/>
    <w:rsid w:val="000C7F1E"/>
    <w:rsid w:val="000D00DB"/>
    <w:rsid w:val="000D0314"/>
    <w:rsid w:val="000D14C6"/>
    <w:rsid w:val="000D1671"/>
    <w:rsid w:val="000D1EE6"/>
    <w:rsid w:val="000D259E"/>
    <w:rsid w:val="000D261D"/>
    <w:rsid w:val="000D2848"/>
    <w:rsid w:val="000D2EF2"/>
    <w:rsid w:val="000D2F48"/>
    <w:rsid w:val="000D5067"/>
    <w:rsid w:val="000D5244"/>
    <w:rsid w:val="000D5A26"/>
    <w:rsid w:val="000D7196"/>
    <w:rsid w:val="000E0479"/>
    <w:rsid w:val="000E07FA"/>
    <w:rsid w:val="000E0B4E"/>
    <w:rsid w:val="000E1456"/>
    <w:rsid w:val="000E1790"/>
    <w:rsid w:val="000E187E"/>
    <w:rsid w:val="000E2A84"/>
    <w:rsid w:val="000E3B4B"/>
    <w:rsid w:val="000E480B"/>
    <w:rsid w:val="000E4B22"/>
    <w:rsid w:val="000E60A0"/>
    <w:rsid w:val="000E60A1"/>
    <w:rsid w:val="000E680B"/>
    <w:rsid w:val="000E6974"/>
    <w:rsid w:val="000E76C5"/>
    <w:rsid w:val="000E76F2"/>
    <w:rsid w:val="000F1001"/>
    <w:rsid w:val="000F1BEC"/>
    <w:rsid w:val="000F2085"/>
    <w:rsid w:val="000F2C85"/>
    <w:rsid w:val="000F2D05"/>
    <w:rsid w:val="000F33B7"/>
    <w:rsid w:val="000F3D22"/>
    <w:rsid w:val="000F4532"/>
    <w:rsid w:val="000F45C5"/>
    <w:rsid w:val="000F47DE"/>
    <w:rsid w:val="000F484B"/>
    <w:rsid w:val="000F57AE"/>
    <w:rsid w:val="000F5956"/>
    <w:rsid w:val="000F5D28"/>
    <w:rsid w:val="000F5F5C"/>
    <w:rsid w:val="000F6BEF"/>
    <w:rsid w:val="000F6EEE"/>
    <w:rsid w:val="000F7C10"/>
    <w:rsid w:val="00100135"/>
    <w:rsid w:val="00100A75"/>
    <w:rsid w:val="00100DFC"/>
    <w:rsid w:val="00100E9D"/>
    <w:rsid w:val="0010143F"/>
    <w:rsid w:val="00102BFE"/>
    <w:rsid w:val="00103247"/>
    <w:rsid w:val="0010363D"/>
    <w:rsid w:val="00104455"/>
    <w:rsid w:val="001046A1"/>
    <w:rsid w:val="00104B2D"/>
    <w:rsid w:val="0010514B"/>
    <w:rsid w:val="00105AF6"/>
    <w:rsid w:val="00105C35"/>
    <w:rsid w:val="00106338"/>
    <w:rsid w:val="001072CC"/>
    <w:rsid w:val="00107724"/>
    <w:rsid w:val="00107F53"/>
    <w:rsid w:val="00110974"/>
    <w:rsid w:val="00110BE1"/>
    <w:rsid w:val="0011115D"/>
    <w:rsid w:val="00111C56"/>
    <w:rsid w:val="001121B6"/>
    <w:rsid w:val="00112B01"/>
    <w:rsid w:val="0011396C"/>
    <w:rsid w:val="001142B1"/>
    <w:rsid w:val="00114CAA"/>
    <w:rsid w:val="00115531"/>
    <w:rsid w:val="001167FB"/>
    <w:rsid w:val="00117510"/>
    <w:rsid w:val="001201BA"/>
    <w:rsid w:val="001206FE"/>
    <w:rsid w:val="00122A6F"/>
    <w:rsid w:val="00122CC2"/>
    <w:rsid w:val="00122D7B"/>
    <w:rsid w:val="00123250"/>
    <w:rsid w:val="00123917"/>
    <w:rsid w:val="00124085"/>
    <w:rsid w:val="001245EF"/>
    <w:rsid w:val="00124A21"/>
    <w:rsid w:val="00124C0E"/>
    <w:rsid w:val="0012571A"/>
    <w:rsid w:val="00125BA3"/>
    <w:rsid w:val="00126035"/>
    <w:rsid w:val="001265C5"/>
    <w:rsid w:val="00126844"/>
    <w:rsid w:val="00126A90"/>
    <w:rsid w:val="00127384"/>
    <w:rsid w:val="00130779"/>
    <w:rsid w:val="0013137D"/>
    <w:rsid w:val="001318C9"/>
    <w:rsid w:val="00131A82"/>
    <w:rsid w:val="00131F2A"/>
    <w:rsid w:val="001335F4"/>
    <w:rsid w:val="001336EE"/>
    <w:rsid w:val="0013379C"/>
    <w:rsid w:val="00133F1B"/>
    <w:rsid w:val="001346AC"/>
    <w:rsid w:val="00134B9B"/>
    <w:rsid w:val="00134CD9"/>
    <w:rsid w:val="00136E9C"/>
    <w:rsid w:val="001372CE"/>
    <w:rsid w:val="0013734C"/>
    <w:rsid w:val="00140A09"/>
    <w:rsid w:val="0014185C"/>
    <w:rsid w:val="00142003"/>
    <w:rsid w:val="00142903"/>
    <w:rsid w:val="00142AA7"/>
    <w:rsid w:val="0014331A"/>
    <w:rsid w:val="00143387"/>
    <w:rsid w:val="00143B4F"/>
    <w:rsid w:val="00143C56"/>
    <w:rsid w:val="00143D12"/>
    <w:rsid w:val="00143D60"/>
    <w:rsid w:val="00144E48"/>
    <w:rsid w:val="00146269"/>
    <w:rsid w:val="00146C83"/>
    <w:rsid w:val="00147862"/>
    <w:rsid w:val="00147CEC"/>
    <w:rsid w:val="0015019D"/>
    <w:rsid w:val="0015076C"/>
    <w:rsid w:val="00150D21"/>
    <w:rsid w:val="0015153F"/>
    <w:rsid w:val="00151B52"/>
    <w:rsid w:val="00151CE7"/>
    <w:rsid w:val="0015225E"/>
    <w:rsid w:val="00152395"/>
    <w:rsid w:val="00153921"/>
    <w:rsid w:val="001549CC"/>
    <w:rsid w:val="00155A2F"/>
    <w:rsid w:val="00155D46"/>
    <w:rsid w:val="00155D8D"/>
    <w:rsid w:val="0015623C"/>
    <w:rsid w:val="00157149"/>
    <w:rsid w:val="00157454"/>
    <w:rsid w:val="00157E16"/>
    <w:rsid w:val="00157E23"/>
    <w:rsid w:val="0016085D"/>
    <w:rsid w:val="00160F6A"/>
    <w:rsid w:val="00161C5F"/>
    <w:rsid w:val="001632EB"/>
    <w:rsid w:val="00164554"/>
    <w:rsid w:val="00164558"/>
    <w:rsid w:val="001647AF"/>
    <w:rsid w:val="00164D59"/>
    <w:rsid w:val="00165C5F"/>
    <w:rsid w:val="001660B7"/>
    <w:rsid w:val="001663A9"/>
    <w:rsid w:val="00166F3B"/>
    <w:rsid w:val="00167217"/>
    <w:rsid w:val="001676CD"/>
    <w:rsid w:val="00167E0B"/>
    <w:rsid w:val="00170143"/>
    <w:rsid w:val="0017039D"/>
    <w:rsid w:val="00171FC8"/>
    <w:rsid w:val="001722C9"/>
    <w:rsid w:val="00172F64"/>
    <w:rsid w:val="00172FD4"/>
    <w:rsid w:val="00173970"/>
    <w:rsid w:val="0017454D"/>
    <w:rsid w:val="00175E35"/>
    <w:rsid w:val="001762C0"/>
    <w:rsid w:val="001806B0"/>
    <w:rsid w:val="00181B44"/>
    <w:rsid w:val="001823CE"/>
    <w:rsid w:val="00182C23"/>
    <w:rsid w:val="00183C9F"/>
    <w:rsid w:val="00183DD4"/>
    <w:rsid w:val="0018420D"/>
    <w:rsid w:val="0018565D"/>
    <w:rsid w:val="0018590E"/>
    <w:rsid w:val="001877FC"/>
    <w:rsid w:val="00187CC9"/>
    <w:rsid w:val="001918FD"/>
    <w:rsid w:val="0019277C"/>
    <w:rsid w:val="00192CC2"/>
    <w:rsid w:val="001948E6"/>
    <w:rsid w:val="00194E11"/>
    <w:rsid w:val="00194F57"/>
    <w:rsid w:val="001954EC"/>
    <w:rsid w:val="00195A8A"/>
    <w:rsid w:val="00196018"/>
    <w:rsid w:val="00196A8C"/>
    <w:rsid w:val="00196CD1"/>
    <w:rsid w:val="00196FD3"/>
    <w:rsid w:val="001A0711"/>
    <w:rsid w:val="001A0750"/>
    <w:rsid w:val="001A1926"/>
    <w:rsid w:val="001A1AF2"/>
    <w:rsid w:val="001A2E42"/>
    <w:rsid w:val="001A440B"/>
    <w:rsid w:val="001A4543"/>
    <w:rsid w:val="001A46E2"/>
    <w:rsid w:val="001A52DF"/>
    <w:rsid w:val="001A5E27"/>
    <w:rsid w:val="001A5FFC"/>
    <w:rsid w:val="001A66AC"/>
    <w:rsid w:val="001A711D"/>
    <w:rsid w:val="001B0B98"/>
    <w:rsid w:val="001B1591"/>
    <w:rsid w:val="001B2330"/>
    <w:rsid w:val="001B26D7"/>
    <w:rsid w:val="001B2DD4"/>
    <w:rsid w:val="001B3BEE"/>
    <w:rsid w:val="001B400B"/>
    <w:rsid w:val="001B4D7B"/>
    <w:rsid w:val="001B538E"/>
    <w:rsid w:val="001B5A14"/>
    <w:rsid w:val="001B645C"/>
    <w:rsid w:val="001B6793"/>
    <w:rsid w:val="001C00B9"/>
    <w:rsid w:val="001C0165"/>
    <w:rsid w:val="001C0178"/>
    <w:rsid w:val="001C1404"/>
    <w:rsid w:val="001C1992"/>
    <w:rsid w:val="001C1F2D"/>
    <w:rsid w:val="001C231B"/>
    <w:rsid w:val="001C27F4"/>
    <w:rsid w:val="001C2BAC"/>
    <w:rsid w:val="001C6013"/>
    <w:rsid w:val="001C6FF7"/>
    <w:rsid w:val="001C7137"/>
    <w:rsid w:val="001C72A5"/>
    <w:rsid w:val="001C7FA5"/>
    <w:rsid w:val="001D0458"/>
    <w:rsid w:val="001D0E79"/>
    <w:rsid w:val="001D13D1"/>
    <w:rsid w:val="001D1818"/>
    <w:rsid w:val="001D189D"/>
    <w:rsid w:val="001D18D3"/>
    <w:rsid w:val="001D2592"/>
    <w:rsid w:val="001D29E8"/>
    <w:rsid w:val="001D32AD"/>
    <w:rsid w:val="001D36BC"/>
    <w:rsid w:val="001D39C3"/>
    <w:rsid w:val="001D40B3"/>
    <w:rsid w:val="001D53DD"/>
    <w:rsid w:val="001D5608"/>
    <w:rsid w:val="001D5D3B"/>
    <w:rsid w:val="001D5EE6"/>
    <w:rsid w:val="001D6B8C"/>
    <w:rsid w:val="001E058B"/>
    <w:rsid w:val="001E05AF"/>
    <w:rsid w:val="001E10FC"/>
    <w:rsid w:val="001E1800"/>
    <w:rsid w:val="001E1E17"/>
    <w:rsid w:val="001E21BB"/>
    <w:rsid w:val="001E22CE"/>
    <w:rsid w:val="001E2D2B"/>
    <w:rsid w:val="001E340A"/>
    <w:rsid w:val="001E4A20"/>
    <w:rsid w:val="001E525C"/>
    <w:rsid w:val="001E56E3"/>
    <w:rsid w:val="001E6250"/>
    <w:rsid w:val="001E7C93"/>
    <w:rsid w:val="001F13AF"/>
    <w:rsid w:val="001F175C"/>
    <w:rsid w:val="001F19CD"/>
    <w:rsid w:val="001F22E2"/>
    <w:rsid w:val="001F3BB4"/>
    <w:rsid w:val="001F45BC"/>
    <w:rsid w:val="001F4BE6"/>
    <w:rsid w:val="001F5A0F"/>
    <w:rsid w:val="001F6302"/>
    <w:rsid w:val="001F64AF"/>
    <w:rsid w:val="001F67AF"/>
    <w:rsid w:val="001F684F"/>
    <w:rsid w:val="001F6EA8"/>
    <w:rsid w:val="001F711B"/>
    <w:rsid w:val="001F758D"/>
    <w:rsid w:val="001F7E27"/>
    <w:rsid w:val="00200D24"/>
    <w:rsid w:val="0020176A"/>
    <w:rsid w:val="002018FE"/>
    <w:rsid w:val="00201DFD"/>
    <w:rsid w:val="00202630"/>
    <w:rsid w:val="00202E0B"/>
    <w:rsid w:val="00202F13"/>
    <w:rsid w:val="002036D3"/>
    <w:rsid w:val="002051A7"/>
    <w:rsid w:val="00205785"/>
    <w:rsid w:val="00206254"/>
    <w:rsid w:val="00206A2B"/>
    <w:rsid w:val="00206D95"/>
    <w:rsid w:val="00206F53"/>
    <w:rsid w:val="00207104"/>
    <w:rsid w:val="002072F6"/>
    <w:rsid w:val="002075BD"/>
    <w:rsid w:val="00210839"/>
    <w:rsid w:val="00211774"/>
    <w:rsid w:val="002117C2"/>
    <w:rsid w:val="00211956"/>
    <w:rsid w:val="00211D10"/>
    <w:rsid w:val="00211FB8"/>
    <w:rsid w:val="00213D12"/>
    <w:rsid w:val="0021474B"/>
    <w:rsid w:val="00214A1F"/>
    <w:rsid w:val="002151AA"/>
    <w:rsid w:val="0022013D"/>
    <w:rsid w:val="00220B6E"/>
    <w:rsid w:val="0022156F"/>
    <w:rsid w:val="00222C5F"/>
    <w:rsid w:val="00223337"/>
    <w:rsid w:val="00223D64"/>
    <w:rsid w:val="00223D90"/>
    <w:rsid w:val="00223DF9"/>
    <w:rsid w:val="00224291"/>
    <w:rsid w:val="0022433A"/>
    <w:rsid w:val="002248B6"/>
    <w:rsid w:val="00224D88"/>
    <w:rsid w:val="002261DF"/>
    <w:rsid w:val="00227579"/>
    <w:rsid w:val="0022794E"/>
    <w:rsid w:val="00227BAC"/>
    <w:rsid w:val="00227D54"/>
    <w:rsid w:val="00227DB3"/>
    <w:rsid w:val="00227FD3"/>
    <w:rsid w:val="0023121F"/>
    <w:rsid w:val="00231716"/>
    <w:rsid w:val="0023207E"/>
    <w:rsid w:val="002320E1"/>
    <w:rsid w:val="00232C74"/>
    <w:rsid w:val="00232EA9"/>
    <w:rsid w:val="002349BB"/>
    <w:rsid w:val="0023594C"/>
    <w:rsid w:val="00240E39"/>
    <w:rsid w:val="002412EC"/>
    <w:rsid w:val="0024144E"/>
    <w:rsid w:val="00241731"/>
    <w:rsid w:val="002419B7"/>
    <w:rsid w:val="00243AF2"/>
    <w:rsid w:val="00243CD7"/>
    <w:rsid w:val="0024447B"/>
    <w:rsid w:val="0024465B"/>
    <w:rsid w:val="0024540F"/>
    <w:rsid w:val="00245B34"/>
    <w:rsid w:val="00246555"/>
    <w:rsid w:val="00246EF6"/>
    <w:rsid w:val="002473DD"/>
    <w:rsid w:val="00247641"/>
    <w:rsid w:val="0025032F"/>
    <w:rsid w:val="0025092E"/>
    <w:rsid w:val="00251030"/>
    <w:rsid w:val="002510B0"/>
    <w:rsid w:val="00251A1F"/>
    <w:rsid w:val="00252FCC"/>
    <w:rsid w:val="00253527"/>
    <w:rsid w:val="00253800"/>
    <w:rsid w:val="002543F4"/>
    <w:rsid w:val="00254C95"/>
    <w:rsid w:val="00254FA8"/>
    <w:rsid w:val="00255AE4"/>
    <w:rsid w:val="00255CDC"/>
    <w:rsid w:val="00255EAD"/>
    <w:rsid w:val="002569C3"/>
    <w:rsid w:val="00261D7A"/>
    <w:rsid w:val="002624E3"/>
    <w:rsid w:val="00262D00"/>
    <w:rsid w:val="00262FE7"/>
    <w:rsid w:val="00263A83"/>
    <w:rsid w:val="00263BFA"/>
    <w:rsid w:val="00264772"/>
    <w:rsid w:val="002660F6"/>
    <w:rsid w:val="00266256"/>
    <w:rsid w:val="002668EB"/>
    <w:rsid w:val="00270564"/>
    <w:rsid w:val="0027072B"/>
    <w:rsid w:val="002710AE"/>
    <w:rsid w:val="00271308"/>
    <w:rsid w:val="002727F9"/>
    <w:rsid w:val="0027344F"/>
    <w:rsid w:val="00273AAC"/>
    <w:rsid w:val="002745BA"/>
    <w:rsid w:val="002752B0"/>
    <w:rsid w:val="002755FB"/>
    <w:rsid w:val="00275A20"/>
    <w:rsid w:val="0028037B"/>
    <w:rsid w:val="00280BCE"/>
    <w:rsid w:val="0028247F"/>
    <w:rsid w:val="0028264C"/>
    <w:rsid w:val="00282670"/>
    <w:rsid w:val="00282B93"/>
    <w:rsid w:val="0028486E"/>
    <w:rsid w:val="00284FCC"/>
    <w:rsid w:val="00285B6F"/>
    <w:rsid w:val="002861AC"/>
    <w:rsid w:val="002869A8"/>
    <w:rsid w:val="00287230"/>
    <w:rsid w:val="00287930"/>
    <w:rsid w:val="00287BD3"/>
    <w:rsid w:val="00287F00"/>
    <w:rsid w:val="0029072E"/>
    <w:rsid w:val="00291F1A"/>
    <w:rsid w:val="0029419B"/>
    <w:rsid w:val="00294656"/>
    <w:rsid w:val="00294A0B"/>
    <w:rsid w:val="00296BF2"/>
    <w:rsid w:val="00296F35"/>
    <w:rsid w:val="002974D2"/>
    <w:rsid w:val="002A0168"/>
    <w:rsid w:val="002A0773"/>
    <w:rsid w:val="002A081F"/>
    <w:rsid w:val="002A103F"/>
    <w:rsid w:val="002A17F2"/>
    <w:rsid w:val="002A1988"/>
    <w:rsid w:val="002A1CCB"/>
    <w:rsid w:val="002A23E2"/>
    <w:rsid w:val="002A3B6E"/>
    <w:rsid w:val="002A7338"/>
    <w:rsid w:val="002B0A5D"/>
    <w:rsid w:val="002B0B09"/>
    <w:rsid w:val="002B14E2"/>
    <w:rsid w:val="002B1910"/>
    <w:rsid w:val="002B19C6"/>
    <w:rsid w:val="002B2F1C"/>
    <w:rsid w:val="002B374D"/>
    <w:rsid w:val="002B3911"/>
    <w:rsid w:val="002B4422"/>
    <w:rsid w:val="002B44C3"/>
    <w:rsid w:val="002B4984"/>
    <w:rsid w:val="002B5263"/>
    <w:rsid w:val="002B5BAF"/>
    <w:rsid w:val="002B5F3E"/>
    <w:rsid w:val="002C09CF"/>
    <w:rsid w:val="002C1B0F"/>
    <w:rsid w:val="002C24DE"/>
    <w:rsid w:val="002C3216"/>
    <w:rsid w:val="002C36A1"/>
    <w:rsid w:val="002C44B3"/>
    <w:rsid w:val="002C53CE"/>
    <w:rsid w:val="002C75C8"/>
    <w:rsid w:val="002C7C00"/>
    <w:rsid w:val="002C7FA2"/>
    <w:rsid w:val="002D0D66"/>
    <w:rsid w:val="002D210A"/>
    <w:rsid w:val="002D2531"/>
    <w:rsid w:val="002D340F"/>
    <w:rsid w:val="002D3B43"/>
    <w:rsid w:val="002D44EF"/>
    <w:rsid w:val="002D476C"/>
    <w:rsid w:val="002D5674"/>
    <w:rsid w:val="002D634F"/>
    <w:rsid w:val="002D6BAB"/>
    <w:rsid w:val="002D7467"/>
    <w:rsid w:val="002E0857"/>
    <w:rsid w:val="002E203A"/>
    <w:rsid w:val="002E2370"/>
    <w:rsid w:val="002E35D3"/>
    <w:rsid w:val="002E3BAF"/>
    <w:rsid w:val="002E3CBF"/>
    <w:rsid w:val="002E3DE3"/>
    <w:rsid w:val="002E4A93"/>
    <w:rsid w:val="002E4B9B"/>
    <w:rsid w:val="002E5EAB"/>
    <w:rsid w:val="002E609B"/>
    <w:rsid w:val="002E6CB9"/>
    <w:rsid w:val="002E75B9"/>
    <w:rsid w:val="002E7F93"/>
    <w:rsid w:val="002F045E"/>
    <w:rsid w:val="002F0698"/>
    <w:rsid w:val="002F13DF"/>
    <w:rsid w:val="002F15DA"/>
    <w:rsid w:val="002F190A"/>
    <w:rsid w:val="002F19E2"/>
    <w:rsid w:val="002F1BD3"/>
    <w:rsid w:val="002F23DF"/>
    <w:rsid w:val="002F23EE"/>
    <w:rsid w:val="002F323C"/>
    <w:rsid w:val="002F3FC8"/>
    <w:rsid w:val="002F4314"/>
    <w:rsid w:val="002F452B"/>
    <w:rsid w:val="002F4989"/>
    <w:rsid w:val="002F4B95"/>
    <w:rsid w:val="002F5CC2"/>
    <w:rsid w:val="002F6747"/>
    <w:rsid w:val="002F67EB"/>
    <w:rsid w:val="002F6CE5"/>
    <w:rsid w:val="002F7E6E"/>
    <w:rsid w:val="00300499"/>
    <w:rsid w:val="003006D2"/>
    <w:rsid w:val="00300D9B"/>
    <w:rsid w:val="00300FC0"/>
    <w:rsid w:val="00301D82"/>
    <w:rsid w:val="00301F3C"/>
    <w:rsid w:val="00302231"/>
    <w:rsid w:val="00302756"/>
    <w:rsid w:val="0030346A"/>
    <w:rsid w:val="00303743"/>
    <w:rsid w:val="00303A4B"/>
    <w:rsid w:val="00304508"/>
    <w:rsid w:val="003062C1"/>
    <w:rsid w:val="003075CE"/>
    <w:rsid w:val="0030775D"/>
    <w:rsid w:val="00307E3E"/>
    <w:rsid w:val="00310138"/>
    <w:rsid w:val="003101E0"/>
    <w:rsid w:val="0031322C"/>
    <w:rsid w:val="00313316"/>
    <w:rsid w:val="00313CB3"/>
    <w:rsid w:val="003140B1"/>
    <w:rsid w:val="00315083"/>
    <w:rsid w:val="003157BF"/>
    <w:rsid w:val="00315B4C"/>
    <w:rsid w:val="00315FEA"/>
    <w:rsid w:val="00316342"/>
    <w:rsid w:val="00316480"/>
    <w:rsid w:val="00316B0A"/>
    <w:rsid w:val="00316CA8"/>
    <w:rsid w:val="00317EC3"/>
    <w:rsid w:val="00317FA3"/>
    <w:rsid w:val="00320508"/>
    <w:rsid w:val="0032076C"/>
    <w:rsid w:val="0032232D"/>
    <w:rsid w:val="00323008"/>
    <w:rsid w:val="003231D5"/>
    <w:rsid w:val="00324967"/>
    <w:rsid w:val="003254CD"/>
    <w:rsid w:val="00325593"/>
    <w:rsid w:val="003265C0"/>
    <w:rsid w:val="00327985"/>
    <w:rsid w:val="00327C58"/>
    <w:rsid w:val="00327D49"/>
    <w:rsid w:val="00330B52"/>
    <w:rsid w:val="0033151E"/>
    <w:rsid w:val="00331B0F"/>
    <w:rsid w:val="00332032"/>
    <w:rsid w:val="00333A5A"/>
    <w:rsid w:val="003340F9"/>
    <w:rsid w:val="00334409"/>
    <w:rsid w:val="00334789"/>
    <w:rsid w:val="00334857"/>
    <w:rsid w:val="00334CDE"/>
    <w:rsid w:val="00335173"/>
    <w:rsid w:val="0033524A"/>
    <w:rsid w:val="0033650C"/>
    <w:rsid w:val="00336AE3"/>
    <w:rsid w:val="00337964"/>
    <w:rsid w:val="003423CF"/>
    <w:rsid w:val="00342E4C"/>
    <w:rsid w:val="0034331D"/>
    <w:rsid w:val="00343349"/>
    <w:rsid w:val="003437C8"/>
    <w:rsid w:val="00343E6C"/>
    <w:rsid w:val="00344C49"/>
    <w:rsid w:val="003452C4"/>
    <w:rsid w:val="003452EE"/>
    <w:rsid w:val="0034580C"/>
    <w:rsid w:val="00345E70"/>
    <w:rsid w:val="003477A6"/>
    <w:rsid w:val="00347C81"/>
    <w:rsid w:val="00350483"/>
    <w:rsid w:val="00350C10"/>
    <w:rsid w:val="00350C57"/>
    <w:rsid w:val="00351281"/>
    <w:rsid w:val="00351F1E"/>
    <w:rsid w:val="003520AA"/>
    <w:rsid w:val="003522F2"/>
    <w:rsid w:val="00353582"/>
    <w:rsid w:val="00354510"/>
    <w:rsid w:val="00355718"/>
    <w:rsid w:val="00356226"/>
    <w:rsid w:val="00356290"/>
    <w:rsid w:val="00360040"/>
    <w:rsid w:val="00360C3D"/>
    <w:rsid w:val="00360D6B"/>
    <w:rsid w:val="00361392"/>
    <w:rsid w:val="00361C87"/>
    <w:rsid w:val="00361E46"/>
    <w:rsid w:val="003625D6"/>
    <w:rsid w:val="0036385C"/>
    <w:rsid w:val="003639FE"/>
    <w:rsid w:val="0036415E"/>
    <w:rsid w:val="00364902"/>
    <w:rsid w:val="00364DBD"/>
    <w:rsid w:val="00365257"/>
    <w:rsid w:val="00365728"/>
    <w:rsid w:val="00366A34"/>
    <w:rsid w:val="00371C3F"/>
    <w:rsid w:val="003734FF"/>
    <w:rsid w:val="003741FD"/>
    <w:rsid w:val="00374B5E"/>
    <w:rsid w:val="00374C13"/>
    <w:rsid w:val="00375717"/>
    <w:rsid w:val="00375819"/>
    <w:rsid w:val="00375ADC"/>
    <w:rsid w:val="00375C78"/>
    <w:rsid w:val="00375CC6"/>
    <w:rsid w:val="00375DF3"/>
    <w:rsid w:val="00375F8B"/>
    <w:rsid w:val="003775FF"/>
    <w:rsid w:val="00381EA4"/>
    <w:rsid w:val="00382FA7"/>
    <w:rsid w:val="003847E5"/>
    <w:rsid w:val="00384E13"/>
    <w:rsid w:val="00385680"/>
    <w:rsid w:val="00386058"/>
    <w:rsid w:val="00386374"/>
    <w:rsid w:val="00386D69"/>
    <w:rsid w:val="00387467"/>
    <w:rsid w:val="003909AA"/>
    <w:rsid w:val="00390F87"/>
    <w:rsid w:val="00391442"/>
    <w:rsid w:val="00391522"/>
    <w:rsid w:val="00391566"/>
    <w:rsid w:val="00391912"/>
    <w:rsid w:val="00391AB9"/>
    <w:rsid w:val="00393369"/>
    <w:rsid w:val="003947A7"/>
    <w:rsid w:val="0039535C"/>
    <w:rsid w:val="00396056"/>
    <w:rsid w:val="00396124"/>
    <w:rsid w:val="00396C27"/>
    <w:rsid w:val="00397C14"/>
    <w:rsid w:val="003A2153"/>
    <w:rsid w:val="003A2576"/>
    <w:rsid w:val="003A2FC9"/>
    <w:rsid w:val="003A3116"/>
    <w:rsid w:val="003A33CB"/>
    <w:rsid w:val="003A3847"/>
    <w:rsid w:val="003A3B74"/>
    <w:rsid w:val="003A3CAF"/>
    <w:rsid w:val="003A4C8A"/>
    <w:rsid w:val="003A5D93"/>
    <w:rsid w:val="003A5E17"/>
    <w:rsid w:val="003A60E4"/>
    <w:rsid w:val="003A6853"/>
    <w:rsid w:val="003A69E7"/>
    <w:rsid w:val="003A7413"/>
    <w:rsid w:val="003B0693"/>
    <w:rsid w:val="003B1485"/>
    <w:rsid w:val="003B1EE8"/>
    <w:rsid w:val="003B2522"/>
    <w:rsid w:val="003B27AC"/>
    <w:rsid w:val="003B2DDC"/>
    <w:rsid w:val="003B40DF"/>
    <w:rsid w:val="003B59B5"/>
    <w:rsid w:val="003B5C0C"/>
    <w:rsid w:val="003B64B4"/>
    <w:rsid w:val="003B6B14"/>
    <w:rsid w:val="003B74DC"/>
    <w:rsid w:val="003B7623"/>
    <w:rsid w:val="003B7927"/>
    <w:rsid w:val="003B7E2F"/>
    <w:rsid w:val="003C065D"/>
    <w:rsid w:val="003C067C"/>
    <w:rsid w:val="003C0F53"/>
    <w:rsid w:val="003C2061"/>
    <w:rsid w:val="003C2B84"/>
    <w:rsid w:val="003C40DB"/>
    <w:rsid w:val="003C44FE"/>
    <w:rsid w:val="003C4D8F"/>
    <w:rsid w:val="003C571B"/>
    <w:rsid w:val="003C5983"/>
    <w:rsid w:val="003C62C6"/>
    <w:rsid w:val="003C631A"/>
    <w:rsid w:val="003C6B22"/>
    <w:rsid w:val="003C6DAD"/>
    <w:rsid w:val="003C6E66"/>
    <w:rsid w:val="003C7229"/>
    <w:rsid w:val="003C7523"/>
    <w:rsid w:val="003C7636"/>
    <w:rsid w:val="003D0AD8"/>
    <w:rsid w:val="003D153E"/>
    <w:rsid w:val="003D19A9"/>
    <w:rsid w:val="003D1B93"/>
    <w:rsid w:val="003D1E47"/>
    <w:rsid w:val="003D1F02"/>
    <w:rsid w:val="003D2058"/>
    <w:rsid w:val="003D2859"/>
    <w:rsid w:val="003D290D"/>
    <w:rsid w:val="003D369E"/>
    <w:rsid w:val="003D4592"/>
    <w:rsid w:val="003D473A"/>
    <w:rsid w:val="003D4B4A"/>
    <w:rsid w:val="003D57B6"/>
    <w:rsid w:val="003D5A23"/>
    <w:rsid w:val="003D5A93"/>
    <w:rsid w:val="003D6A49"/>
    <w:rsid w:val="003D6E84"/>
    <w:rsid w:val="003E019F"/>
    <w:rsid w:val="003E037E"/>
    <w:rsid w:val="003E0B6C"/>
    <w:rsid w:val="003E2B07"/>
    <w:rsid w:val="003E45CA"/>
    <w:rsid w:val="003E48A8"/>
    <w:rsid w:val="003E4B95"/>
    <w:rsid w:val="003E65B1"/>
    <w:rsid w:val="003E6BB7"/>
    <w:rsid w:val="003E72F5"/>
    <w:rsid w:val="003E7C50"/>
    <w:rsid w:val="003F1A97"/>
    <w:rsid w:val="003F1E70"/>
    <w:rsid w:val="003F2186"/>
    <w:rsid w:val="003F3964"/>
    <w:rsid w:val="003F3DD5"/>
    <w:rsid w:val="003F406C"/>
    <w:rsid w:val="003F40DA"/>
    <w:rsid w:val="003F4268"/>
    <w:rsid w:val="003F4922"/>
    <w:rsid w:val="003F67B0"/>
    <w:rsid w:val="003F7074"/>
    <w:rsid w:val="003F7257"/>
    <w:rsid w:val="003F7580"/>
    <w:rsid w:val="003F7E05"/>
    <w:rsid w:val="004019AA"/>
    <w:rsid w:val="00401EE9"/>
    <w:rsid w:val="00402157"/>
    <w:rsid w:val="00402FBE"/>
    <w:rsid w:val="00403CE9"/>
    <w:rsid w:val="004046EF"/>
    <w:rsid w:val="004048F4"/>
    <w:rsid w:val="00405F9E"/>
    <w:rsid w:val="00407234"/>
    <w:rsid w:val="00410328"/>
    <w:rsid w:val="004105A6"/>
    <w:rsid w:val="00410788"/>
    <w:rsid w:val="00411013"/>
    <w:rsid w:val="00411021"/>
    <w:rsid w:val="00411C1B"/>
    <w:rsid w:val="00411FCA"/>
    <w:rsid w:val="00412327"/>
    <w:rsid w:val="004123BE"/>
    <w:rsid w:val="0041501A"/>
    <w:rsid w:val="00415CA5"/>
    <w:rsid w:val="00417444"/>
    <w:rsid w:val="00417493"/>
    <w:rsid w:val="004200CD"/>
    <w:rsid w:val="004209B6"/>
    <w:rsid w:val="004216F3"/>
    <w:rsid w:val="0042175B"/>
    <w:rsid w:val="00421DE1"/>
    <w:rsid w:val="00422863"/>
    <w:rsid w:val="00422871"/>
    <w:rsid w:val="00423A12"/>
    <w:rsid w:val="0042477D"/>
    <w:rsid w:val="00425828"/>
    <w:rsid w:val="00425C8E"/>
    <w:rsid w:val="00426522"/>
    <w:rsid w:val="00426738"/>
    <w:rsid w:val="00426772"/>
    <w:rsid w:val="004274DC"/>
    <w:rsid w:val="004279F3"/>
    <w:rsid w:val="0043011F"/>
    <w:rsid w:val="0043145E"/>
    <w:rsid w:val="0043171E"/>
    <w:rsid w:val="0043370B"/>
    <w:rsid w:val="00433C64"/>
    <w:rsid w:val="00435238"/>
    <w:rsid w:val="00435B36"/>
    <w:rsid w:val="00435FAC"/>
    <w:rsid w:val="00441011"/>
    <w:rsid w:val="00441291"/>
    <w:rsid w:val="004413F8"/>
    <w:rsid w:val="00441831"/>
    <w:rsid w:val="00442290"/>
    <w:rsid w:val="00442BE3"/>
    <w:rsid w:val="00442E5A"/>
    <w:rsid w:val="00444CB2"/>
    <w:rsid w:val="00444E71"/>
    <w:rsid w:val="004459E0"/>
    <w:rsid w:val="00450AEF"/>
    <w:rsid w:val="004516DD"/>
    <w:rsid w:val="0045232C"/>
    <w:rsid w:val="004525C4"/>
    <w:rsid w:val="00453949"/>
    <w:rsid w:val="00453958"/>
    <w:rsid w:val="00454C75"/>
    <w:rsid w:val="00455278"/>
    <w:rsid w:val="0045544E"/>
    <w:rsid w:val="00455FFB"/>
    <w:rsid w:val="00457217"/>
    <w:rsid w:val="004573AE"/>
    <w:rsid w:val="0045748F"/>
    <w:rsid w:val="004579D2"/>
    <w:rsid w:val="00460211"/>
    <w:rsid w:val="004606C0"/>
    <w:rsid w:val="00460C0C"/>
    <w:rsid w:val="00461786"/>
    <w:rsid w:val="00461FE3"/>
    <w:rsid w:val="004621CB"/>
    <w:rsid w:val="00462562"/>
    <w:rsid w:val="00462A8C"/>
    <w:rsid w:val="00463321"/>
    <w:rsid w:val="004635FC"/>
    <w:rsid w:val="00464E48"/>
    <w:rsid w:val="0046524F"/>
    <w:rsid w:val="0046540A"/>
    <w:rsid w:val="00466DEC"/>
    <w:rsid w:val="0046732B"/>
    <w:rsid w:val="0046779D"/>
    <w:rsid w:val="004677C2"/>
    <w:rsid w:val="00467F39"/>
    <w:rsid w:val="004705EA"/>
    <w:rsid w:val="004708C2"/>
    <w:rsid w:val="00470C6F"/>
    <w:rsid w:val="00471D39"/>
    <w:rsid w:val="00472DDE"/>
    <w:rsid w:val="00473147"/>
    <w:rsid w:val="004731CC"/>
    <w:rsid w:val="004737EA"/>
    <w:rsid w:val="00473D76"/>
    <w:rsid w:val="00475358"/>
    <w:rsid w:val="0047606A"/>
    <w:rsid w:val="004769BF"/>
    <w:rsid w:val="004769E6"/>
    <w:rsid w:val="00476BB2"/>
    <w:rsid w:val="0048021D"/>
    <w:rsid w:val="0048268D"/>
    <w:rsid w:val="004829C9"/>
    <w:rsid w:val="00484572"/>
    <w:rsid w:val="00484DE4"/>
    <w:rsid w:val="00484F89"/>
    <w:rsid w:val="00485A20"/>
    <w:rsid w:val="00485DE5"/>
    <w:rsid w:val="00486CBC"/>
    <w:rsid w:val="00487B05"/>
    <w:rsid w:val="00490CA7"/>
    <w:rsid w:val="00492934"/>
    <w:rsid w:val="00493068"/>
    <w:rsid w:val="0049317E"/>
    <w:rsid w:val="004934CA"/>
    <w:rsid w:val="0049396C"/>
    <w:rsid w:val="00494409"/>
    <w:rsid w:val="00494890"/>
    <w:rsid w:val="00495283"/>
    <w:rsid w:val="00495E36"/>
    <w:rsid w:val="0049606D"/>
    <w:rsid w:val="0049667B"/>
    <w:rsid w:val="00496D93"/>
    <w:rsid w:val="00497079"/>
    <w:rsid w:val="00497A28"/>
    <w:rsid w:val="00497B8D"/>
    <w:rsid w:val="004A021C"/>
    <w:rsid w:val="004A10A2"/>
    <w:rsid w:val="004A1809"/>
    <w:rsid w:val="004A3B07"/>
    <w:rsid w:val="004A3B10"/>
    <w:rsid w:val="004A46DF"/>
    <w:rsid w:val="004A4A9C"/>
    <w:rsid w:val="004A4AB0"/>
    <w:rsid w:val="004A4F15"/>
    <w:rsid w:val="004A4FFB"/>
    <w:rsid w:val="004A5EA0"/>
    <w:rsid w:val="004A6964"/>
    <w:rsid w:val="004A6EEC"/>
    <w:rsid w:val="004A7225"/>
    <w:rsid w:val="004B006A"/>
    <w:rsid w:val="004B0E2C"/>
    <w:rsid w:val="004B0F4C"/>
    <w:rsid w:val="004B17E2"/>
    <w:rsid w:val="004B2235"/>
    <w:rsid w:val="004B24DB"/>
    <w:rsid w:val="004B2712"/>
    <w:rsid w:val="004B2E40"/>
    <w:rsid w:val="004B35F7"/>
    <w:rsid w:val="004B38C9"/>
    <w:rsid w:val="004B45E1"/>
    <w:rsid w:val="004B4B5E"/>
    <w:rsid w:val="004B4D27"/>
    <w:rsid w:val="004B537A"/>
    <w:rsid w:val="004B5EE3"/>
    <w:rsid w:val="004B60C9"/>
    <w:rsid w:val="004B62EB"/>
    <w:rsid w:val="004B6468"/>
    <w:rsid w:val="004B6B06"/>
    <w:rsid w:val="004B6D00"/>
    <w:rsid w:val="004B73BF"/>
    <w:rsid w:val="004B7BF2"/>
    <w:rsid w:val="004C122C"/>
    <w:rsid w:val="004C1F6B"/>
    <w:rsid w:val="004C21AC"/>
    <w:rsid w:val="004C290A"/>
    <w:rsid w:val="004C42C3"/>
    <w:rsid w:val="004C4322"/>
    <w:rsid w:val="004C5522"/>
    <w:rsid w:val="004C5773"/>
    <w:rsid w:val="004C6576"/>
    <w:rsid w:val="004C6CEB"/>
    <w:rsid w:val="004D0378"/>
    <w:rsid w:val="004D0455"/>
    <w:rsid w:val="004D0609"/>
    <w:rsid w:val="004D0E19"/>
    <w:rsid w:val="004D162F"/>
    <w:rsid w:val="004D16FD"/>
    <w:rsid w:val="004D297D"/>
    <w:rsid w:val="004D2D1C"/>
    <w:rsid w:val="004D3F09"/>
    <w:rsid w:val="004D5576"/>
    <w:rsid w:val="004D5778"/>
    <w:rsid w:val="004D6A49"/>
    <w:rsid w:val="004D7597"/>
    <w:rsid w:val="004D7CCD"/>
    <w:rsid w:val="004D7DF7"/>
    <w:rsid w:val="004E18D7"/>
    <w:rsid w:val="004E278A"/>
    <w:rsid w:val="004E29AA"/>
    <w:rsid w:val="004E4391"/>
    <w:rsid w:val="004E4499"/>
    <w:rsid w:val="004E4B03"/>
    <w:rsid w:val="004E517B"/>
    <w:rsid w:val="004E5190"/>
    <w:rsid w:val="004E5F3B"/>
    <w:rsid w:val="004E5F91"/>
    <w:rsid w:val="004E6147"/>
    <w:rsid w:val="004E6618"/>
    <w:rsid w:val="004E7D1F"/>
    <w:rsid w:val="004E7E68"/>
    <w:rsid w:val="004F033B"/>
    <w:rsid w:val="004F0974"/>
    <w:rsid w:val="004F1CF5"/>
    <w:rsid w:val="004F2714"/>
    <w:rsid w:val="004F2BD0"/>
    <w:rsid w:val="004F3F00"/>
    <w:rsid w:val="004F4130"/>
    <w:rsid w:val="004F5CF7"/>
    <w:rsid w:val="004F6FC8"/>
    <w:rsid w:val="00500D4C"/>
    <w:rsid w:val="00501808"/>
    <w:rsid w:val="005024FA"/>
    <w:rsid w:val="00502AD9"/>
    <w:rsid w:val="00502BBA"/>
    <w:rsid w:val="00503884"/>
    <w:rsid w:val="00503C91"/>
    <w:rsid w:val="00504527"/>
    <w:rsid w:val="0050465A"/>
    <w:rsid w:val="005062F9"/>
    <w:rsid w:val="005074CE"/>
    <w:rsid w:val="005100B2"/>
    <w:rsid w:val="00510B14"/>
    <w:rsid w:val="00513569"/>
    <w:rsid w:val="00513DCE"/>
    <w:rsid w:val="005144DA"/>
    <w:rsid w:val="00514F80"/>
    <w:rsid w:val="00515190"/>
    <w:rsid w:val="0051524E"/>
    <w:rsid w:val="005154A8"/>
    <w:rsid w:val="005156D5"/>
    <w:rsid w:val="00515DB4"/>
    <w:rsid w:val="005160DE"/>
    <w:rsid w:val="00516A53"/>
    <w:rsid w:val="00517F9B"/>
    <w:rsid w:val="00520612"/>
    <w:rsid w:val="0052099B"/>
    <w:rsid w:val="00522141"/>
    <w:rsid w:val="00523141"/>
    <w:rsid w:val="005237B4"/>
    <w:rsid w:val="005238BD"/>
    <w:rsid w:val="00524AEA"/>
    <w:rsid w:val="0052511E"/>
    <w:rsid w:val="00525294"/>
    <w:rsid w:val="00525A4A"/>
    <w:rsid w:val="00525AEF"/>
    <w:rsid w:val="00531DBA"/>
    <w:rsid w:val="005326EB"/>
    <w:rsid w:val="005334B1"/>
    <w:rsid w:val="005342B4"/>
    <w:rsid w:val="00536671"/>
    <w:rsid w:val="0053773C"/>
    <w:rsid w:val="00537B53"/>
    <w:rsid w:val="00540923"/>
    <w:rsid w:val="00540B49"/>
    <w:rsid w:val="00542C62"/>
    <w:rsid w:val="00543275"/>
    <w:rsid w:val="005433B0"/>
    <w:rsid w:val="00544A5B"/>
    <w:rsid w:val="00544A8D"/>
    <w:rsid w:val="00544D75"/>
    <w:rsid w:val="00544E01"/>
    <w:rsid w:val="00545297"/>
    <w:rsid w:val="00545DD6"/>
    <w:rsid w:val="00546202"/>
    <w:rsid w:val="0054625D"/>
    <w:rsid w:val="005467FA"/>
    <w:rsid w:val="00546F1A"/>
    <w:rsid w:val="005475EC"/>
    <w:rsid w:val="00550E06"/>
    <w:rsid w:val="00551110"/>
    <w:rsid w:val="0055143E"/>
    <w:rsid w:val="00551866"/>
    <w:rsid w:val="005518CF"/>
    <w:rsid w:val="00552389"/>
    <w:rsid w:val="0055262D"/>
    <w:rsid w:val="00554063"/>
    <w:rsid w:val="00554729"/>
    <w:rsid w:val="005554AA"/>
    <w:rsid w:val="00555F8E"/>
    <w:rsid w:val="00556E5E"/>
    <w:rsid w:val="00557E86"/>
    <w:rsid w:val="00560233"/>
    <w:rsid w:val="0056169A"/>
    <w:rsid w:val="00561EB6"/>
    <w:rsid w:val="0056502F"/>
    <w:rsid w:val="00565940"/>
    <w:rsid w:val="0056662A"/>
    <w:rsid w:val="0056738E"/>
    <w:rsid w:val="005676C2"/>
    <w:rsid w:val="00567918"/>
    <w:rsid w:val="00567B77"/>
    <w:rsid w:val="00567F83"/>
    <w:rsid w:val="00571DD9"/>
    <w:rsid w:val="00572428"/>
    <w:rsid w:val="00572719"/>
    <w:rsid w:val="0057288F"/>
    <w:rsid w:val="00573280"/>
    <w:rsid w:val="00573A36"/>
    <w:rsid w:val="00573EA3"/>
    <w:rsid w:val="00574114"/>
    <w:rsid w:val="005800BB"/>
    <w:rsid w:val="0058018E"/>
    <w:rsid w:val="00581372"/>
    <w:rsid w:val="005827C3"/>
    <w:rsid w:val="00582D86"/>
    <w:rsid w:val="005848FE"/>
    <w:rsid w:val="00585954"/>
    <w:rsid w:val="0058659A"/>
    <w:rsid w:val="005869CE"/>
    <w:rsid w:val="00586D15"/>
    <w:rsid w:val="005919FF"/>
    <w:rsid w:val="00593BDC"/>
    <w:rsid w:val="0059480E"/>
    <w:rsid w:val="005952F6"/>
    <w:rsid w:val="00595377"/>
    <w:rsid w:val="00595BEA"/>
    <w:rsid w:val="00597438"/>
    <w:rsid w:val="00597578"/>
    <w:rsid w:val="00597643"/>
    <w:rsid w:val="00597C57"/>
    <w:rsid w:val="005A11A1"/>
    <w:rsid w:val="005A1791"/>
    <w:rsid w:val="005A1EEF"/>
    <w:rsid w:val="005A2CAB"/>
    <w:rsid w:val="005A3B85"/>
    <w:rsid w:val="005A5546"/>
    <w:rsid w:val="005A66BE"/>
    <w:rsid w:val="005A6790"/>
    <w:rsid w:val="005A7C9B"/>
    <w:rsid w:val="005B1736"/>
    <w:rsid w:val="005B192B"/>
    <w:rsid w:val="005B399F"/>
    <w:rsid w:val="005B3C92"/>
    <w:rsid w:val="005B4065"/>
    <w:rsid w:val="005B41B8"/>
    <w:rsid w:val="005B4A43"/>
    <w:rsid w:val="005B5274"/>
    <w:rsid w:val="005B5533"/>
    <w:rsid w:val="005B7B1A"/>
    <w:rsid w:val="005C130D"/>
    <w:rsid w:val="005C2689"/>
    <w:rsid w:val="005C30B7"/>
    <w:rsid w:val="005C5BDE"/>
    <w:rsid w:val="005C67B0"/>
    <w:rsid w:val="005C6992"/>
    <w:rsid w:val="005C6CA5"/>
    <w:rsid w:val="005C70B6"/>
    <w:rsid w:val="005C7FB0"/>
    <w:rsid w:val="005D029D"/>
    <w:rsid w:val="005D09BF"/>
    <w:rsid w:val="005D0AEC"/>
    <w:rsid w:val="005D21DE"/>
    <w:rsid w:val="005D2289"/>
    <w:rsid w:val="005D34D7"/>
    <w:rsid w:val="005D4103"/>
    <w:rsid w:val="005D6378"/>
    <w:rsid w:val="005D6488"/>
    <w:rsid w:val="005D74E2"/>
    <w:rsid w:val="005E173A"/>
    <w:rsid w:val="005E2258"/>
    <w:rsid w:val="005E22D2"/>
    <w:rsid w:val="005E35D9"/>
    <w:rsid w:val="005E3A7D"/>
    <w:rsid w:val="005E5200"/>
    <w:rsid w:val="005E6355"/>
    <w:rsid w:val="005E63E9"/>
    <w:rsid w:val="005E69D9"/>
    <w:rsid w:val="005E7237"/>
    <w:rsid w:val="005E7C71"/>
    <w:rsid w:val="005F02F0"/>
    <w:rsid w:val="005F0574"/>
    <w:rsid w:val="005F13AA"/>
    <w:rsid w:val="005F2311"/>
    <w:rsid w:val="005F3D62"/>
    <w:rsid w:val="005F4CAB"/>
    <w:rsid w:val="005F4D58"/>
    <w:rsid w:val="005F57B1"/>
    <w:rsid w:val="005F5EB8"/>
    <w:rsid w:val="005F6443"/>
    <w:rsid w:val="005F6A15"/>
    <w:rsid w:val="005F6BEC"/>
    <w:rsid w:val="005F72BB"/>
    <w:rsid w:val="005F7F95"/>
    <w:rsid w:val="006010E2"/>
    <w:rsid w:val="006012C6"/>
    <w:rsid w:val="00601646"/>
    <w:rsid w:val="00601B35"/>
    <w:rsid w:val="00602832"/>
    <w:rsid w:val="00602B42"/>
    <w:rsid w:val="0060390B"/>
    <w:rsid w:val="00604A51"/>
    <w:rsid w:val="006051D7"/>
    <w:rsid w:val="006060FB"/>
    <w:rsid w:val="0060612A"/>
    <w:rsid w:val="00606790"/>
    <w:rsid w:val="00606AEC"/>
    <w:rsid w:val="006070D2"/>
    <w:rsid w:val="00607810"/>
    <w:rsid w:val="00607A1A"/>
    <w:rsid w:val="0061108E"/>
    <w:rsid w:val="00611E67"/>
    <w:rsid w:val="00612533"/>
    <w:rsid w:val="006148D4"/>
    <w:rsid w:val="00616675"/>
    <w:rsid w:val="00616A4F"/>
    <w:rsid w:val="00617597"/>
    <w:rsid w:val="006204FE"/>
    <w:rsid w:val="006208D8"/>
    <w:rsid w:val="00620DDF"/>
    <w:rsid w:val="00621B0A"/>
    <w:rsid w:val="00621C6D"/>
    <w:rsid w:val="006222CB"/>
    <w:rsid w:val="0062252E"/>
    <w:rsid w:val="00622998"/>
    <w:rsid w:val="0062317C"/>
    <w:rsid w:val="006235EA"/>
    <w:rsid w:val="0062577F"/>
    <w:rsid w:val="006257C0"/>
    <w:rsid w:val="00625A5E"/>
    <w:rsid w:val="00625B2B"/>
    <w:rsid w:val="00626F8D"/>
    <w:rsid w:val="00626FB5"/>
    <w:rsid w:val="00627AC1"/>
    <w:rsid w:val="00630FFA"/>
    <w:rsid w:val="006315BB"/>
    <w:rsid w:val="00631AA9"/>
    <w:rsid w:val="0063241A"/>
    <w:rsid w:val="00632ADA"/>
    <w:rsid w:val="0063460F"/>
    <w:rsid w:val="006349DB"/>
    <w:rsid w:val="00634DAC"/>
    <w:rsid w:val="0063510D"/>
    <w:rsid w:val="006353CF"/>
    <w:rsid w:val="0063599B"/>
    <w:rsid w:val="00636907"/>
    <w:rsid w:val="00636F8D"/>
    <w:rsid w:val="00636FF1"/>
    <w:rsid w:val="0064056A"/>
    <w:rsid w:val="006412C9"/>
    <w:rsid w:val="00641E8C"/>
    <w:rsid w:val="00641EAA"/>
    <w:rsid w:val="00642706"/>
    <w:rsid w:val="00642A74"/>
    <w:rsid w:val="006431DB"/>
    <w:rsid w:val="0064333B"/>
    <w:rsid w:val="00643CED"/>
    <w:rsid w:val="00643F9B"/>
    <w:rsid w:val="0064536D"/>
    <w:rsid w:val="006456C1"/>
    <w:rsid w:val="00645C0A"/>
    <w:rsid w:val="00645C68"/>
    <w:rsid w:val="00646240"/>
    <w:rsid w:val="00650030"/>
    <w:rsid w:val="006517A8"/>
    <w:rsid w:val="00651FDB"/>
    <w:rsid w:val="00652E1F"/>
    <w:rsid w:val="006536A9"/>
    <w:rsid w:val="006536DA"/>
    <w:rsid w:val="00653AAE"/>
    <w:rsid w:val="00653FFD"/>
    <w:rsid w:val="0065517C"/>
    <w:rsid w:val="00655A36"/>
    <w:rsid w:val="0065713C"/>
    <w:rsid w:val="0065733F"/>
    <w:rsid w:val="00661079"/>
    <w:rsid w:val="00662581"/>
    <w:rsid w:val="0066336C"/>
    <w:rsid w:val="006637F3"/>
    <w:rsid w:val="00663FE1"/>
    <w:rsid w:val="0066498F"/>
    <w:rsid w:val="006658D7"/>
    <w:rsid w:val="0066593C"/>
    <w:rsid w:val="006669AB"/>
    <w:rsid w:val="006669CA"/>
    <w:rsid w:val="00666A0A"/>
    <w:rsid w:val="00666F8A"/>
    <w:rsid w:val="00667EAB"/>
    <w:rsid w:val="00670D21"/>
    <w:rsid w:val="00671B32"/>
    <w:rsid w:val="00671B65"/>
    <w:rsid w:val="006724C4"/>
    <w:rsid w:val="0067286F"/>
    <w:rsid w:val="00672D22"/>
    <w:rsid w:val="00672EB4"/>
    <w:rsid w:val="006732BB"/>
    <w:rsid w:val="00673D87"/>
    <w:rsid w:val="00674C66"/>
    <w:rsid w:val="00675226"/>
    <w:rsid w:val="0067524B"/>
    <w:rsid w:val="00676595"/>
    <w:rsid w:val="006769EF"/>
    <w:rsid w:val="00677EC1"/>
    <w:rsid w:val="00681970"/>
    <w:rsid w:val="00681E1A"/>
    <w:rsid w:val="00682C5B"/>
    <w:rsid w:val="00682CC1"/>
    <w:rsid w:val="00683471"/>
    <w:rsid w:val="00683784"/>
    <w:rsid w:val="006843A3"/>
    <w:rsid w:val="006843C6"/>
    <w:rsid w:val="0068519E"/>
    <w:rsid w:val="006856B6"/>
    <w:rsid w:val="0068593E"/>
    <w:rsid w:val="00686366"/>
    <w:rsid w:val="006863E5"/>
    <w:rsid w:val="006865A6"/>
    <w:rsid w:val="00687419"/>
    <w:rsid w:val="00687A46"/>
    <w:rsid w:val="00690612"/>
    <w:rsid w:val="006912C0"/>
    <w:rsid w:val="00691D3B"/>
    <w:rsid w:val="00695E5D"/>
    <w:rsid w:val="00695F62"/>
    <w:rsid w:val="0069614E"/>
    <w:rsid w:val="00697614"/>
    <w:rsid w:val="00697A47"/>
    <w:rsid w:val="006A108C"/>
    <w:rsid w:val="006A13B1"/>
    <w:rsid w:val="006A25EA"/>
    <w:rsid w:val="006A3FF7"/>
    <w:rsid w:val="006A5951"/>
    <w:rsid w:val="006A6BAC"/>
    <w:rsid w:val="006A75D5"/>
    <w:rsid w:val="006A768B"/>
    <w:rsid w:val="006A77CF"/>
    <w:rsid w:val="006A783A"/>
    <w:rsid w:val="006B0662"/>
    <w:rsid w:val="006B191F"/>
    <w:rsid w:val="006B22A3"/>
    <w:rsid w:val="006B36D6"/>
    <w:rsid w:val="006B3BF7"/>
    <w:rsid w:val="006B4090"/>
    <w:rsid w:val="006B4F91"/>
    <w:rsid w:val="006B77BA"/>
    <w:rsid w:val="006B79D4"/>
    <w:rsid w:val="006B7C96"/>
    <w:rsid w:val="006C06D3"/>
    <w:rsid w:val="006C08FA"/>
    <w:rsid w:val="006C261A"/>
    <w:rsid w:val="006C29F1"/>
    <w:rsid w:val="006C2E49"/>
    <w:rsid w:val="006C40C1"/>
    <w:rsid w:val="006C41EC"/>
    <w:rsid w:val="006C4A2E"/>
    <w:rsid w:val="006C4B89"/>
    <w:rsid w:val="006C5775"/>
    <w:rsid w:val="006C60DA"/>
    <w:rsid w:val="006C634F"/>
    <w:rsid w:val="006C67CF"/>
    <w:rsid w:val="006C6EE1"/>
    <w:rsid w:val="006C7BC0"/>
    <w:rsid w:val="006D0165"/>
    <w:rsid w:val="006D0C38"/>
    <w:rsid w:val="006D0E6A"/>
    <w:rsid w:val="006D1601"/>
    <w:rsid w:val="006D1646"/>
    <w:rsid w:val="006D1D19"/>
    <w:rsid w:val="006D274C"/>
    <w:rsid w:val="006D2792"/>
    <w:rsid w:val="006D4790"/>
    <w:rsid w:val="006D4BBF"/>
    <w:rsid w:val="006D4FB0"/>
    <w:rsid w:val="006D5E92"/>
    <w:rsid w:val="006D6498"/>
    <w:rsid w:val="006D6FD6"/>
    <w:rsid w:val="006D7327"/>
    <w:rsid w:val="006D7ED2"/>
    <w:rsid w:val="006D7F2C"/>
    <w:rsid w:val="006E0B5B"/>
    <w:rsid w:val="006E0CE7"/>
    <w:rsid w:val="006E1051"/>
    <w:rsid w:val="006E181B"/>
    <w:rsid w:val="006E3E89"/>
    <w:rsid w:val="006E4678"/>
    <w:rsid w:val="006E494E"/>
    <w:rsid w:val="006E4B64"/>
    <w:rsid w:val="006E5B0F"/>
    <w:rsid w:val="006E6DC4"/>
    <w:rsid w:val="006E7A85"/>
    <w:rsid w:val="006F03C6"/>
    <w:rsid w:val="006F0BE8"/>
    <w:rsid w:val="006F0F0A"/>
    <w:rsid w:val="006F1AB3"/>
    <w:rsid w:val="006F2CE5"/>
    <w:rsid w:val="006F3578"/>
    <w:rsid w:val="006F396A"/>
    <w:rsid w:val="006F4AF3"/>
    <w:rsid w:val="006F4B97"/>
    <w:rsid w:val="006F4ED8"/>
    <w:rsid w:val="006F5B4D"/>
    <w:rsid w:val="006F5D6D"/>
    <w:rsid w:val="006F60A0"/>
    <w:rsid w:val="006F61F7"/>
    <w:rsid w:val="006F742B"/>
    <w:rsid w:val="007006E7"/>
    <w:rsid w:val="0070084A"/>
    <w:rsid w:val="0070102E"/>
    <w:rsid w:val="00701E95"/>
    <w:rsid w:val="00702342"/>
    <w:rsid w:val="00702603"/>
    <w:rsid w:val="00702940"/>
    <w:rsid w:val="00702B76"/>
    <w:rsid w:val="00703864"/>
    <w:rsid w:val="00704271"/>
    <w:rsid w:val="00704330"/>
    <w:rsid w:val="007046DF"/>
    <w:rsid w:val="00704E0F"/>
    <w:rsid w:val="00704FB6"/>
    <w:rsid w:val="007051C6"/>
    <w:rsid w:val="007061A8"/>
    <w:rsid w:val="00706C28"/>
    <w:rsid w:val="007073F7"/>
    <w:rsid w:val="00710D78"/>
    <w:rsid w:val="00710E5C"/>
    <w:rsid w:val="007127A6"/>
    <w:rsid w:val="00712E22"/>
    <w:rsid w:val="0071319E"/>
    <w:rsid w:val="007136AF"/>
    <w:rsid w:val="00713E9E"/>
    <w:rsid w:val="007141A7"/>
    <w:rsid w:val="007141CA"/>
    <w:rsid w:val="0071467E"/>
    <w:rsid w:val="00714E45"/>
    <w:rsid w:val="0071579D"/>
    <w:rsid w:val="00716577"/>
    <w:rsid w:val="00717936"/>
    <w:rsid w:val="0072066B"/>
    <w:rsid w:val="007215AF"/>
    <w:rsid w:val="00723C2B"/>
    <w:rsid w:val="007240F3"/>
    <w:rsid w:val="00724807"/>
    <w:rsid w:val="00724BAE"/>
    <w:rsid w:val="00724F58"/>
    <w:rsid w:val="00725264"/>
    <w:rsid w:val="00725B1A"/>
    <w:rsid w:val="00725B7D"/>
    <w:rsid w:val="00726537"/>
    <w:rsid w:val="0072797A"/>
    <w:rsid w:val="007308E9"/>
    <w:rsid w:val="00732162"/>
    <w:rsid w:val="00732F11"/>
    <w:rsid w:val="00733B44"/>
    <w:rsid w:val="00733B85"/>
    <w:rsid w:val="00734223"/>
    <w:rsid w:val="0073450F"/>
    <w:rsid w:val="007347FD"/>
    <w:rsid w:val="0073565B"/>
    <w:rsid w:val="00735A58"/>
    <w:rsid w:val="00735DB0"/>
    <w:rsid w:val="0073614B"/>
    <w:rsid w:val="00737304"/>
    <w:rsid w:val="00737691"/>
    <w:rsid w:val="00740184"/>
    <w:rsid w:val="00740B7E"/>
    <w:rsid w:val="00741094"/>
    <w:rsid w:val="007414B1"/>
    <w:rsid w:val="00741D40"/>
    <w:rsid w:val="0074252A"/>
    <w:rsid w:val="007425B7"/>
    <w:rsid w:val="00742CE3"/>
    <w:rsid w:val="00743186"/>
    <w:rsid w:val="007435CC"/>
    <w:rsid w:val="00743743"/>
    <w:rsid w:val="00743EE9"/>
    <w:rsid w:val="0074520E"/>
    <w:rsid w:val="007463D4"/>
    <w:rsid w:val="00746E17"/>
    <w:rsid w:val="00747AAC"/>
    <w:rsid w:val="00747AF8"/>
    <w:rsid w:val="00747FBC"/>
    <w:rsid w:val="00751784"/>
    <w:rsid w:val="00752527"/>
    <w:rsid w:val="00752D10"/>
    <w:rsid w:val="00752F00"/>
    <w:rsid w:val="00753354"/>
    <w:rsid w:val="00753954"/>
    <w:rsid w:val="00753B02"/>
    <w:rsid w:val="00753D3E"/>
    <w:rsid w:val="007546A1"/>
    <w:rsid w:val="00755A8E"/>
    <w:rsid w:val="00755B8D"/>
    <w:rsid w:val="00756393"/>
    <w:rsid w:val="00756490"/>
    <w:rsid w:val="007571D8"/>
    <w:rsid w:val="00757994"/>
    <w:rsid w:val="00757BAD"/>
    <w:rsid w:val="00757DE9"/>
    <w:rsid w:val="00760DD4"/>
    <w:rsid w:val="00760E87"/>
    <w:rsid w:val="007614C1"/>
    <w:rsid w:val="007631C0"/>
    <w:rsid w:val="007633AE"/>
    <w:rsid w:val="00763C68"/>
    <w:rsid w:val="00763D98"/>
    <w:rsid w:val="00764D93"/>
    <w:rsid w:val="00765327"/>
    <w:rsid w:val="007654A1"/>
    <w:rsid w:val="00766006"/>
    <w:rsid w:val="00766731"/>
    <w:rsid w:val="0076776A"/>
    <w:rsid w:val="007710B3"/>
    <w:rsid w:val="007716A7"/>
    <w:rsid w:val="0077232B"/>
    <w:rsid w:val="007729B1"/>
    <w:rsid w:val="00772A18"/>
    <w:rsid w:val="00772C0A"/>
    <w:rsid w:val="00772F06"/>
    <w:rsid w:val="00773107"/>
    <w:rsid w:val="00773658"/>
    <w:rsid w:val="007739AD"/>
    <w:rsid w:val="007742C5"/>
    <w:rsid w:val="00775040"/>
    <w:rsid w:val="00775736"/>
    <w:rsid w:val="00775E65"/>
    <w:rsid w:val="007764A4"/>
    <w:rsid w:val="00776C6F"/>
    <w:rsid w:val="0077728A"/>
    <w:rsid w:val="0077784B"/>
    <w:rsid w:val="007779B6"/>
    <w:rsid w:val="00780260"/>
    <w:rsid w:val="00780567"/>
    <w:rsid w:val="00780600"/>
    <w:rsid w:val="00781C33"/>
    <w:rsid w:val="00781C53"/>
    <w:rsid w:val="00781DCB"/>
    <w:rsid w:val="00781DF8"/>
    <w:rsid w:val="00781F66"/>
    <w:rsid w:val="00782399"/>
    <w:rsid w:val="00782597"/>
    <w:rsid w:val="00782B50"/>
    <w:rsid w:val="00784002"/>
    <w:rsid w:val="007843C0"/>
    <w:rsid w:val="00785B41"/>
    <w:rsid w:val="00786DA4"/>
    <w:rsid w:val="00787ED0"/>
    <w:rsid w:val="00787EE4"/>
    <w:rsid w:val="00791956"/>
    <w:rsid w:val="00791B0A"/>
    <w:rsid w:val="007927F6"/>
    <w:rsid w:val="00793A26"/>
    <w:rsid w:val="0079424E"/>
    <w:rsid w:val="00794660"/>
    <w:rsid w:val="007948E3"/>
    <w:rsid w:val="0079558E"/>
    <w:rsid w:val="00795DF7"/>
    <w:rsid w:val="00796089"/>
    <w:rsid w:val="00797405"/>
    <w:rsid w:val="007A0172"/>
    <w:rsid w:val="007A1459"/>
    <w:rsid w:val="007A2AF6"/>
    <w:rsid w:val="007A303B"/>
    <w:rsid w:val="007A30D4"/>
    <w:rsid w:val="007A3120"/>
    <w:rsid w:val="007A3626"/>
    <w:rsid w:val="007A38D7"/>
    <w:rsid w:val="007A3E6F"/>
    <w:rsid w:val="007A3F43"/>
    <w:rsid w:val="007A445E"/>
    <w:rsid w:val="007A48EC"/>
    <w:rsid w:val="007A4B9D"/>
    <w:rsid w:val="007A6FC7"/>
    <w:rsid w:val="007B0803"/>
    <w:rsid w:val="007B1168"/>
    <w:rsid w:val="007B181A"/>
    <w:rsid w:val="007B1AB0"/>
    <w:rsid w:val="007B1D7B"/>
    <w:rsid w:val="007B36A2"/>
    <w:rsid w:val="007B3A87"/>
    <w:rsid w:val="007B3D3A"/>
    <w:rsid w:val="007B3F8F"/>
    <w:rsid w:val="007B41EF"/>
    <w:rsid w:val="007B42B9"/>
    <w:rsid w:val="007B5310"/>
    <w:rsid w:val="007B5C44"/>
    <w:rsid w:val="007B6146"/>
    <w:rsid w:val="007B6582"/>
    <w:rsid w:val="007B69E3"/>
    <w:rsid w:val="007B7F50"/>
    <w:rsid w:val="007C03C1"/>
    <w:rsid w:val="007C17DE"/>
    <w:rsid w:val="007C2CF8"/>
    <w:rsid w:val="007C3A8C"/>
    <w:rsid w:val="007C405A"/>
    <w:rsid w:val="007C466E"/>
    <w:rsid w:val="007C4BC9"/>
    <w:rsid w:val="007C6721"/>
    <w:rsid w:val="007C7894"/>
    <w:rsid w:val="007C7F1C"/>
    <w:rsid w:val="007D09E2"/>
    <w:rsid w:val="007D1963"/>
    <w:rsid w:val="007D21A3"/>
    <w:rsid w:val="007D235F"/>
    <w:rsid w:val="007D2ADD"/>
    <w:rsid w:val="007D30B8"/>
    <w:rsid w:val="007D3674"/>
    <w:rsid w:val="007D444B"/>
    <w:rsid w:val="007D45F5"/>
    <w:rsid w:val="007D753E"/>
    <w:rsid w:val="007D7FA1"/>
    <w:rsid w:val="007E0523"/>
    <w:rsid w:val="007E07CB"/>
    <w:rsid w:val="007E08FD"/>
    <w:rsid w:val="007E0A0F"/>
    <w:rsid w:val="007E12CC"/>
    <w:rsid w:val="007E2B37"/>
    <w:rsid w:val="007E2C6C"/>
    <w:rsid w:val="007E3244"/>
    <w:rsid w:val="007E36FC"/>
    <w:rsid w:val="007E3B10"/>
    <w:rsid w:val="007E3CAF"/>
    <w:rsid w:val="007E3F87"/>
    <w:rsid w:val="007E4A61"/>
    <w:rsid w:val="007E5DE3"/>
    <w:rsid w:val="007E72FA"/>
    <w:rsid w:val="007E7F88"/>
    <w:rsid w:val="007F0DA6"/>
    <w:rsid w:val="007F1FD0"/>
    <w:rsid w:val="007F2306"/>
    <w:rsid w:val="007F2FE2"/>
    <w:rsid w:val="007F3524"/>
    <w:rsid w:val="007F36CF"/>
    <w:rsid w:val="007F45A9"/>
    <w:rsid w:val="007F47FA"/>
    <w:rsid w:val="007F4B1F"/>
    <w:rsid w:val="007F565A"/>
    <w:rsid w:val="007F6A89"/>
    <w:rsid w:val="007F7719"/>
    <w:rsid w:val="007F7CA5"/>
    <w:rsid w:val="00800899"/>
    <w:rsid w:val="008011D0"/>
    <w:rsid w:val="00801E2C"/>
    <w:rsid w:val="00801E71"/>
    <w:rsid w:val="00801F67"/>
    <w:rsid w:val="008022AA"/>
    <w:rsid w:val="008023D5"/>
    <w:rsid w:val="00802446"/>
    <w:rsid w:val="00802567"/>
    <w:rsid w:val="00802B05"/>
    <w:rsid w:val="00802FE9"/>
    <w:rsid w:val="00803017"/>
    <w:rsid w:val="00803551"/>
    <w:rsid w:val="008040D5"/>
    <w:rsid w:val="008056DA"/>
    <w:rsid w:val="00805950"/>
    <w:rsid w:val="00805B81"/>
    <w:rsid w:val="008065B1"/>
    <w:rsid w:val="00807010"/>
    <w:rsid w:val="008075FA"/>
    <w:rsid w:val="00807D4A"/>
    <w:rsid w:val="00810516"/>
    <w:rsid w:val="008108BB"/>
    <w:rsid w:val="00810A91"/>
    <w:rsid w:val="008116CD"/>
    <w:rsid w:val="00811C35"/>
    <w:rsid w:val="00811D54"/>
    <w:rsid w:val="008140E0"/>
    <w:rsid w:val="0081434A"/>
    <w:rsid w:val="008148F5"/>
    <w:rsid w:val="00814B15"/>
    <w:rsid w:val="0081536A"/>
    <w:rsid w:val="008155B3"/>
    <w:rsid w:val="00815E94"/>
    <w:rsid w:val="00815ED2"/>
    <w:rsid w:val="00816DC5"/>
    <w:rsid w:val="008172C9"/>
    <w:rsid w:val="00817A6C"/>
    <w:rsid w:val="00817C99"/>
    <w:rsid w:val="008204C8"/>
    <w:rsid w:val="008210B7"/>
    <w:rsid w:val="00821351"/>
    <w:rsid w:val="008215BA"/>
    <w:rsid w:val="00822044"/>
    <w:rsid w:val="008223FA"/>
    <w:rsid w:val="008227D4"/>
    <w:rsid w:val="00823D58"/>
    <w:rsid w:val="00823FBD"/>
    <w:rsid w:val="00825440"/>
    <w:rsid w:val="008257BD"/>
    <w:rsid w:val="0082594A"/>
    <w:rsid w:val="00826C29"/>
    <w:rsid w:val="00830060"/>
    <w:rsid w:val="008306FA"/>
    <w:rsid w:val="008317FB"/>
    <w:rsid w:val="0083228B"/>
    <w:rsid w:val="00832DF0"/>
    <w:rsid w:val="00833AF5"/>
    <w:rsid w:val="008341E5"/>
    <w:rsid w:val="00834383"/>
    <w:rsid w:val="008347A6"/>
    <w:rsid w:val="00834FC6"/>
    <w:rsid w:val="008355F6"/>
    <w:rsid w:val="00835A1D"/>
    <w:rsid w:val="008363C4"/>
    <w:rsid w:val="0083657F"/>
    <w:rsid w:val="00837003"/>
    <w:rsid w:val="0083745D"/>
    <w:rsid w:val="00840697"/>
    <w:rsid w:val="008407E7"/>
    <w:rsid w:val="00840FAE"/>
    <w:rsid w:val="00841025"/>
    <w:rsid w:val="00841740"/>
    <w:rsid w:val="00842966"/>
    <w:rsid w:val="00842BC2"/>
    <w:rsid w:val="00843F40"/>
    <w:rsid w:val="0084455F"/>
    <w:rsid w:val="008445A1"/>
    <w:rsid w:val="00844619"/>
    <w:rsid w:val="00845648"/>
    <w:rsid w:val="00845BDC"/>
    <w:rsid w:val="00845F95"/>
    <w:rsid w:val="0084643A"/>
    <w:rsid w:val="008475D0"/>
    <w:rsid w:val="00847D29"/>
    <w:rsid w:val="00847D80"/>
    <w:rsid w:val="00850845"/>
    <w:rsid w:val="00850E87"/>
    <w:rsid w:val="00851A4B"/>
    <w:rsid w:val="00851E1B"/>
    <w:rsid w:val="00852108"/>
    <w:rsid w:val="008526BA"/>
    <w:rsid w:val="00852AB1"/>
    <w:rsid w:val="008539F8"/>
    <w:rsid w:val="00853E45"/>
    <w:rsid w:val="00854BBF"/>
    <w:rsid w:val="00855023"/>
    <w:rsid w:val="0085576D"/>
    <w:rsid w:val="008557CA"/>
    <w:rsid w:val="00856323"/>
    <w:rsid w:val="00856521"/>
    <w:rsid w:val="00856AA5"/>
    <w:rsid w:val="0085797F"/>
    <w:rsid w:val="00857B65"/>
    <w:rsid w:val="00857C77"/>
    <w:rsid w:val="00857D66"/>
    <w:rsid w:val="0086006F"/>
    <w:rsid w:val="00860273"/>
    <w:rsid w:val="0086029E"/>
    <w:rsid w:val="00860368"/>
    <w:rsid w:val="0086284E"/>
    <w:rsid w:val="00862C3E"/>
    <w:rsid w:val="008638B9"/>
    <w:rsid w:val="0086396F"/>
    <w:rsid w:val="00864148"/>
    <w:rsid w:val="00865D0D"/>
    <w:rsid w:val="00866029"/>
    <w:rsid w:val="00866FB4"/>
    <w:rsid w:val="00867362"/>
    <w:rsid w:val="00867C5E"/>
    <w:rsid w:val="00870729"/>
    <w:rsid w:val="00872A7D"/>
    <w:rsid w:val="00873DE0"/>
    <w:rsid w:val="0087478D"/>
    <w:rsid w:val="00874B0F"/>
    <w:rsid w:val="00874DC3"/>
    <w:rsid w:val="00874FBB"/>
    <w:rsid w:val="00875534"/>
    <w:rsid w:val="00875B4B"/>
    <w:rsid w:val="00876285"/>
    <w:rsid w:val="0087643E"/>
    <w:rsid w:val="00876987"/>
    <w:rsid w:val="0087713C"/>
    <w:rsid w:val="0087734A"/>
    <w:rsid w:val="00877682"/>
    <w:rsid w:val="00877BED"/>
    <w:rsid w:val="00880084"/>
    <w:rsid w:val="00880ADC"/>
    <w:rsid w:val="00880D30"/>
    <w:rsid w:val="00881671"/>
    <w:rsid w:val="008840AE"/>
    <w:rsid w:val="008844BD"/>
    <w:rsid w:val="008846FE"/>
    <w:rsid w:val="00886A4A"/>
    <w:rsid w:val="00886B8A"/>
    <w:rsid w:val="00886F9D"/>
    <w:rsid w:val="00886FC4"/>
    <w:rsid w:val="00887654"/>
    <w:rsid w:val="00887D9D"/>
    <w:rsid w:val="00890291"/>
    <w:rsid w:val="00890662"/>
    <w:rsid w:val="00890E1F"/>
    <w:rsid w:val="008924C4"/>
    <w:rsid w:val="008930E6"/>
    <w:rsid w:val="008946CB"/>
    <w:rsid w:val="00894A7D"/>
    <w:rsid w:val="00894BC1"/>
    <w:rsid w:val="008953F8"/>
    <w:rsid w:val="00896FA0"/>
    <w:rsid w:val="00897264"/>
    <w:rsid w:val="008A001A"/>
    <w:rsid w:val="008A097C"/>
    <w:rsid w:val="008A139A"/>
    <w:rsid w:val="008A15B3"/>
    <w:rsid w:val="008A2427"/>
    <w:rsid w:val="008A2493"/>
    <w:rsid w:val="008A296C"/>
    <w:rsid w:val="008A2CA2"/>
    <w:rsid w:val="008A3132"/>
    <w:rsid w:val="008A3203"/>
    <w:rsid w:val="008A3728"/>
    <w:rsid w:val="008A420B"/>
    <w:rsid w:val="008A550F"/>
    <w:rsid w:val="008A56D1"/>
    <w:rsid w:val="008A5854"/>
    <w:rsid w:val="008A769C"/>
    <w:rsid w:val="008A793E"/>
    <w:rsid w:val="008B0FBC"/>
    <w:rsid w:val="008B1E89"/>
    <w:rsid w:val="008B2392"/>
    <w:rsid w:val="008B46C3"/>
    <w:rsid w:val="008B58B0"/>
    <w:rsid w:val="008B653B"/>
    <w:rsid w:val="008B656A"/>
    <w:rsid w:val="008B6AC3"/>
    <w:rsid w:val="008B7F55"/>
    <w:rsid w:val="008C130E"/>
    <w:rsid w:val="008C1C96"/>
    <w:rsid w:val="008C368F"/>
    <w:rsid w:val="008C3D7E"/>
    <w:rsid w:val="008C494E"/>
    <w:rsid w:val="008C5742"/>
    <w:rsid w:val="008C6946"/>
    <w:rsid w:val="008C78E3"/>
    <w:rsid w:val="008C7D23"/>
    <w:rsid w:val="008D1551"/>
    <w:rsid w:val="008D17FC"/>
    <w:rsid w:val="008D1E56"/>
    <w:rsid w:val="008D29A9"/>
    <w:rsid w:val="008D4726"/>
    <w:rsid w:val="008D5924"/>
    <w:rsid w:val="008D5AC4"/>
    <w:rsid w:val="008D5D34"/>
    <w:rsid w:val="008D6117"/>
    <w:rsid w:val="008D74A0"/>
    <w:rsid w:val="008D7A40"/>
    <w:rsid w:val="008E03F0"/>
    <w:rsid w:val="008E096C"/>
    <w:rsid w:val="008E0BA3"/>
    <w:rsid w:val="008E12C1"/>
    <w:rsid w:val="008E2830"/>
    <w:rsid w:val="008E3D48"/>
    <w:rsid w:val="008E54D8"/>
    <w:rsid w:val="008E58D1"/>
    <w:rsid w:val="008E6BDB"/>
    <w:rsid w:val="008E6F21"/>
    <w:rsid w:val="008E70DE"/>
    <w:rsid w:val="008F0034"/>
    <w:rsid w:val="008F02E4"/>
    <w:rsid w:val="008F0BB8"/>
    <w:rsid w:val="008F1426"/>
    <w:rsid w:val="008F1484"/>
    <w:rsid w:val="008F1493"/>
    <w:rsid w:val="008F14D1"/>
    <w:rsid w:val="008F1833"/>
    <w:rsid w:val="008F18A7"/>
    <w:rsid w:val="008F18B1"/>
    <w:rsid w:val="008F191B"/>
    <w:rsid w:val="008F1A1F"/>
    <w:rsid w:val="008F4627"/>
    <w:rsid w:val="008F4993"/>
    <w:rsid w:val="008F4E8D"/>
    <w:rsid w:val="008F5472"/>
    <w:rsid w:val="008F5B58"/>
    <w:rsid w:val="008F5E8F"/>
    <w:rsid w:val="008F6AFC"/>
    <w:rsid w:val="008F7CEE"/>
    <w:rsid w:val="008F7F0A"/>
    <w:rsid w:val="009001D4"/>
    <w:rsid w:val="00900608"/>
    <w:rsid w:val="00900832"/>
    <w:rsid w:val="00900E22"/>
    <w:rsid w:val="00901975"/>
    <w:rsid w:val="00901BE8"/>
    <w:rsid w:val="00902AE9"/>
    <w:rsid w:val="0090304B"/>
    <w:rsid w:val="00903E9B"/>
    <w:rsid w:val="009055C6"/>
    <w:rsid w:val="00906A49"/>
    <w:rsid w:val="009078F4"/>
    <w:rsid w:val="00910DB7"/>
    <w:rsid w:val="00911023"/>
    <w:rsid w:val="009110C1"/>
    <w:rsid w:val="009112E7"/>
    <w:rsid w:val="00911DF3"/>
    <w:rsid w:val="0091204F"/>
    <w:rsid w:val="00912DC6"/>
    <w:rsid w:val="0091339C"/>
    <w:rsid w:val="00915992"/>
    <w:rsid w:val="00915A46"/>
    <w:rsid w:val="00916A0A"/>
    <w:rsid w:val="00916C8F"/>
    <w:rsid w:val="00920601"/>
    <w:rsid w:val="0092062D"/>
    <w:rsid w:val="00920C3F"/>
    <w:rsid w:val="00920C59"/>
    <w:rsid w:val="0092188D"/>
    <w:rsid w:val="009231CD"/>
    <w:rsid w:val="009236B7"/>
    <w:rsid w:val="00923B6A"/>
    <w:rsid w:val="00924072"/>
    <w:rsid w:val="0092707A"/>
    <w:rsid w:val="009272DD"/>
    <w:rsid w:val="0092747E"/>
    <w:rsid w:val="00930866"/>
    <w:rsid w:val="0093087B"/>
    <w:rsid w:val="0093098C"/>
    <w:rsid w:val="00930CF3"/>
    <w:rsid w:val="009320A7"/>
    <w:rsid w:val="009320F0"/>
    <w:rsid w:val="009327B7"/>
    <w:rsid w:val="0093379A"/>
    <w:rsid w:val="009346E2"/>
    <w:rsid w:val="0093477D"/>
    <w:rsid w:val="00934DE6"/>
    <w:rsid w:val="0093640E"/>
    <w:rsid w:val="00936705"/>
    <w:rsid w:val="0093777D"/>
    <w:rsid w:val="00940ADC"/>
    <w:rsid w:val="0094135D"/>
    <w:rsid w:val="00941364"/>
    <w:rsid w:val="009413DC"/>
    <w:rsid w:val="0094166A"/>
    <w:rsid w:val="00941784"/>
    <w:rsid w:val="0094182C"/>
    <w:rsid w:val="00941B38"/>
    <w:rsid w:val="00941B88"/>
    <w:rsid w:val="00942918"/>
    <w:rsid w:val="009430D5"/>
    <w:rsid w:val="0094351E"/>
    <w:rsid w:val="0094359A"/>
    <w:rsid w:val="00943681"/>
    <w:rsid w:val="009448A5"/>
    <w:rsid w:val="009448DA"/>
    <w:rsid w:val="00944ADD"/>
    <w:rsid w:val="0094566E"/>
    <w:rsid w:val="00945686"/>
    <w:rsid w:val="00945A5A"/>
    <w:rsid w:val="00947BAA"/>
    <w:rsid w:val="00947EE9"/>
    <w:rsid w:val="00947F48"/>
    <w:rsid w:val="0095070F"/>
    <w:rsid w:val="00950FA2"/>
    <w:rsid w:val="00951053"/>
    <w:rsid w:val="0095105D"/>
    <w:rsid w:val="0095112D"/>
    <w:rsid w:val="009519C9"/>
    <w:rsid w:val="009520ED"/>
    <w:rsid w:val="00952125"/>
    <w:rsid w:val="00952194"/>
    <w:rsid w:val="0095290D"/>
    <w:rsid w:val="00953347"/>
    <w:rsid w:val="0095372F"/>
    <w:rsid w:val="0095503E"/>
    <w:rsid w:val="0095522D"/>
    <w:rsid w:val="00957226"/>
    <w:rsid w:val="009572C0"/>
    <w:rsid w:val="0096005A"/>
    <w:rsid w:val="00960A11"/>
    <w:rsid w:val="00960AA4"/>
    <w:rsid w:val="0096250A"/>
    <w:rsid w:val="00962E86"/>
    <w:rsid w:val="00962F1B"/>
    <w:rsid w:val="00964316"/>
    <w:rsid w:val="009649FE"/>
    <w:rsid w:val="00964D70"/>
    <w:rsid w:val="00965443"/>
    <w:rsid w:val="00967682"/>
    <w:rsid w:val="00970EC6"/>
    <w:rsid w:val="00971345"/>
    <w:rsid w:val="0097174A"/>
    <w:rsid w:val="00972051"/>
    <w:rsid w:val="00973385"/>
    <w:rsid w:val="00973B52"/>
    <w:rsid w:val="00973C89"/>
    <w:rsid w:val="009745F4"/>
    <w:rsid w:val="00974C04"/>
    <w:rsid w:val="00974C93"/>
    <w:rsid w:val="0097587F"/>
    <w:rsid w:val="00975C89"/>
    <w:rsid w:val="00975CB8"/>
    <w:rsid w:val="0097680D"/>
    <w:rsid w:val="00977452"/>
    <w:rsid w:val="0098037A"/>
    <w:rsid w:val="00980A07"/>
    <w:rsid w:val="00982418"/>
    <w:rsid w:val="00982962"/>
    <w:rsid w:val="00982AED"/>
    <w:rsid w:val="00982E2F"/>
    <w:rsid w:val="00982E67"/>
    <w:rsid w:val="00982EA7"/>
    <w:rsid w:val="00984338"/>
    <w:rsid w:val="00984594"/>
    <w:rsid w:val="0098484A"/>
    <w:rsid w:val="00984FA0"/>
    <w:rsid w:val="0098597B"/>
    <w:rsid w:val="00985EF5"/>
    <w:rsid w:val="009863CC"/>
    <w:rsid w:val="009869DC"/>
    <w:rsid w:val="00986B55"/>
    <w:rsid w:val="00986C9C"/>
    <w:rsid w:val="00987B8F"/>
    <w:rsid w:val="009919CE"/>
    <w:rsid w:val="00991AD1"/>
    <w:rsid w:val="00992A50"/>
    <w:rsid w:val="009949B6"/>
    <w:rsid w:val="009951FE"/>
    <w:rsid w:val="00995D2C"/>
    <w:rsid w:val="009969E5"/>
    <w:rsid w:val="009A0943"/>
    <w:rsid w:val="009A09D3"/>
    <w:rsid w:val="009A11F7"/>
    <w:rsid w:val="009A1311"/>
    <w:rsid w:val="009A17AF"/>
    <w:rsid w:val="009A273B"/>
    <w:rsid w:val="009A2BF9"/>
    <w:rsid w:val="009A3047"/>
    <w:rsid w:val="009A431E"/>
    <w:rsid w:val="009A4335"/>
    <w:rsid w:val="009A4E9A"/>
    <w:rsid w:val="009A5BCE"/>
    <w:rsid w:val="009A6183"/>
    <w:rsid w:val="009A6B26"/>
    <w:rsid w:val="009A7070"/>
    <w:rsid w:val="009A7762"/>
    <w:rsid w:val="009A7804"/>
    <w:rsid w:val="009A7D41"/>
    <w:rsid w:val="009B019B"/>
    <w:rsid w:val="009B0F1B"/>
    <w:rsid w:val="009B1F46"/>
    <w:rsid w:val="009B3AA9"/>
    <w:rsid w:val="009B43FF"/>
    <w:rsid w:val="009B560B"/>
    <w:rsid w:val="009B56A6"/>
    <w:rsid w:val="009B5A1C"/>
    <w:rsid w:val="009B648D"/>
    <w:rsid w:val="009B65CB"/>
    <w:rsid w:val="009B70EF"/>
    <w:rsid w:val="009B7EEC"/>
    <w:rsid w:val="009C2605"/>
    <w:rsid w:val="009C2F51"/>
    <w:rsid w:val="009C37AE"/>
    <w:rsid w:val="009C3E2E"/>
    <w:rsid w:val="009C53B3"/>
    <w:rsid w:val="009C5A5D"/>
    <w:rsid w:val="009C6074"/>
    <w:rsid w:val="009C6DB2"/>
    <w:rsid w:val="009C6E29"/>
    <w:rsid w:val="009C70C0"/>
    <w:rsid w:val="009D1235"/>
    <w:rsid w:val="009D16E3"/>
    <w:rsid w:val="009D1EFD"/>
    <w:rsid w:val="009D2FAC"/>
    <w:rsid w:val="009D3C30"/>
    <w:rsid w:val="009D602A"/>
    <w:rsid w:val="009D7A97"/>
    <w:rsid w:val="009D7D1A"/>
    <w:rsid w:val="009E1035"/>
    <w:rsid w:val="009E1253"/>
    <w:rsid w:val="009E15D3"/>
    <w:rsid w:val="009E197B"/>
    <w:rsid w:val="009E33BC"/>
    <w:rsid w:val="009E40CD"/>
    <w:rsid w:val="009E415E"/>
    <w:rsid w:val="009E4831"/>
    <w:rsid w:val="009E5060"/>
    <w:rsid w:val="009E5A13"/>
    <w:rsid w:val="009E63DB"/>
    <w:rsid w:val="009E6A51"/>
    <w:rsid w:val="009E7807"/>
    <w:rsid w:val="009F08F0"/>
    <w:rsid w:val="009F13A7"/>
    <w:rsid w:val="009F13C9"/>
    <w:rsid w:val="009F1DA9"/>
    <w:rsid w:val="009F3B78"/>
    <w:rsid w:val="009F3C17"/>
    <w:rsid w:val="009F5146"/>
    <w:rsid w:val="009F5F24"/>
    <w:rsid w:val="009F6085"/>
    <w:rsid w:val="009F7207"/>
    <w:rsid w:val="009F7D20"/>
    <w:rsid w:val="00A014C4"/>
    <w:rsid w:val="00A01D66"/>
    <w:rsid w:val="00A025AB"/>
    <w:rsid w:val="00A02938"/>
    <w:rsid w:val="00A029EA"/>
    <w:rsid w:val="00A02B17"/>
    <w:rsid w:val="00A0398A"/>
    <w:rsid w:val="00A04044"/>
    <w:rsid w:val="00A04FA1"/>
    <w:rsid w:val="00A0527B"/>
    <w:rsid w:val="00A05732"/>
    <w:rsid w:val="00A05988"/>
    <w:rsid w:val="00A05A6A"/>
    <w:rsid w:val="00A060E0"/>
    <w:rsid w:val="00A06CC6"/>
    <w:rsid w:val="00A0718C"/>
    <w:rsid w:val="00A118CE"/>
    <w:rsid w:val="00A1226C"/>
    <w:rsid w:val="00A12790"/>
    <w:rsid w:val="00A134F3"/>
    <w:rsid w:val="00A13DA7"/>
    <w:rsid w:val="00A146A6"/>
    <w:rsid w:val="00A14798"/>
    <w:rsid w:val="00A1479C"/>
    <w:rsid w:val="00A152B0"/>
    <w:rsid w:val="00A1562C"/>
    <w:rsid w:val="00A157A2"/>
    <w:rsid w:val="00A15D2B"/>
    <w:rsid w:val="00A15E60"/>
    <w:rsid w:val="00A16B26"/>
    <w:rsid w:val="00A16B83"/>
    <w:rsid w:val="00A1742A"/>
    <w:rsid w:val="00A20914"/>
    <w:rsid w:val="00A21622"/>
    <w:rsid w:val="00A2168A"/>
    <w:rsid w:val="00A21F4C"/>
    <w:rsid w:val="00A2252F"/>
    <w:rsid w:val="00A22594"/>
    <w:rsid w:val="00A2279E"/>
    <w:rsid w:val="00A235BA"/>
    <w:rsid w:val="00A24637"/>
    <w:rsid w:val="00A24E11"/>
    <w:rsid w:val="00A24E32"/>
    <w:rsid w:val="00A308FC"/>
    <w:rsid w:val="00A30F72"/>
    <w:rsid w:val="00A34444"/>
    <w:rsid w:val="00A34B6F"/>
    <w:rsid w:val="00A359D0"/>
    <w:rsid w:val="00A35F41"/>
    <w:rsid w:val="00A36283"/>
    <w:rsid w:val="00A36567"/>
    <w:rsid w:val="00A36B2C"/>
    <w:rsid w:val="00A36B61"/>
    <w:rsid w:val="00A37C84"/>
    <w:rsid w:val="00A4146E"/>
    <w:rsid w:val="00A41BBA"/>
    <w:rsid w:val="00A41F92"/>
    <w:rsid w:val="00A420A5"/>
    <w:rsid w:val="00A424AA"/>
    <w:rsid w:val="00A42831"/>
    <w:rsid w:val="00A444ED"/>
    <w:rsid w:val="00A44598"/>
    <w:rsid w:val="00A457C0"/>
    <w:rsid w:val="00A45B53"/>
    <w:rsid w:val="00A47E77"/>
    <w:rsid w:val="00A509BD"/>
    <w:rsid w:val="00A50BA2"/>
    <w:rsid w:val="00A50CBF"/>
    <w:rsid w:val="00A513CE"/>
    <w:rsid w:val="00A51E09"/>
    <w:rsid w:val="00A52F24"/>
    <w:rsid w:val="00A53473"/>
    <w:rsid w:val="00A5393C"/>
    <w:rsid w:val="00A54A3E"/>
    <w:rsid w:val="00A54D9A"/>
    <w:rsid w:val="00A550A3"/>
    <w:rsid w:val="00A552EB"/>
    <w:rsid w:val="00A5562E"/>
    <w:rsid w:val="00A565FE"/>
    <w:rsid w:val="00A57028"/>
    <w:rsid w:val="00A57E5E"/>
    <w:rsid w:val="00A6016D"/>
    <w:rsid w:val="00A609E6"/>
    <w:rsid w:val="00A614A8"/>
    <w:rsid w:val="00A61C50"/>
    <w:rsid w:val="00A62929"/>
    <w:rsid w:val="00A62D31"/>
    <w:rsid w:val="00A63921"/>
    <w:rsid w:val="00A639B1"/>
    <w:rsid w:val="00A63D30"/>
    <w:rsid w:val="00A63F13"/>
    <w:rsid w:val="00A64EA0"/>
    <w:rsid w:val="00A65EBB"/>
    <w:rsid w:val="00A65FF7"/>
    <w:rsid w:val="00A66001"/>
    <w:rsid w:val="00A66958"/>
    <w:rsid w:val="00A67317"/>
    <w:rsid w:val="00A67357"/>
    <w:rsid w:val="00A67FB6"/>
    <w:rsid w:val="00A70966"/>
    <w:rsid w:val="00A714A9"/>
    <w:rsid w:val="00A7191A"/>
    <w:rsid w:val="00A7379A"/>
    <w:rsid w:val="00A7396A"/>
    <w:rsid w:val="00A73D0E"/>
    <w:rsid w:val="00A74E25"/>
    <w:rsid w:val="00A75769"/>
    <w:rsid w:val="00A75E70"/>
    <w:rsid w:val="00A7633C"/>
    <w:rsid w:val="00A766F3"/>
    <w:rsid w:val="00A76AA4"/>
    <w:rsid w:val="00A776D6"/>
    <w:rsid w:val="00A80652"/>
    <w:rsid w:val="00A80761"/>
    <w:rsid w:val="00A82386"/>
    <w:rsid w:val="00A82C0E"/>
    <w:rsid w:val="00A82C22"/>
    <w:rsid w:val="00A838C9"/>
    <w:rsid w:val="00A83AC0"/>
    <w:rsid w:val="00A85E48"/>
    <w:rsid w:val="00A86416"/>
    <w:rsid w:val="00A865F8"/>
    <w:rsid w:val="00A8682C"/>
    <w:rsid w:val="00A86ACC"/>
    <w:rsid w:val="00A86DF0"/>
    <w:rsid w:val="00A86F68"/>
    <w:rsid w:val="00A871E3"/>
    <w:rsid w:val="00A903E7"/>
    <w:rsid w:val="00A90A7E"/>
    <w:rsid w:val="00A90D59"/>
    <w:rsid w:val="00A910EF"/>
    <w:rsid w:val="00A91453"/>
    <w:rsid w:val="00A916CF"/>
    <w:rsid w:val="00A91FA6"/>
    <w:rsid w:val="00A93309"/>
    <w:rsid w:val="00A9571D"/>
    <w:rsid w:val="00A960FB"/>
    <w:rsid w:val="00A9626C"/>
    <w:rsid w:val="00A96307"/>
    <w:rsid w:val="00A9649F"/>
    <w:rsid w:val="00A967C0"/>
    <w:rsid w:val="00A974C6"/>
    <w:rsid w:val="00A97BEF"/>
    <w:rsid w:val="00A97F3E"/>
    <w:rsid w:val="00A97F6E"/>
    <w:rsid w:val="00AA0400"/>
    <w:rsid w:val="00AA11A5"/>
    <w:rsid w:val="00AA1D4A"/>
    <w:rsid w:val="00AA1EC9"/>
    <w:rsid w:val="00AA2356"/>
    <w:rsid w:val="00AA2523"/>
    <w:rsid w:val="00AA2B8C"/>
    <w:rsid w:val="00AA2DD2"/>
    <w:rsid w:val="00AA3B35"/>
    <w:rsid w:val="00AA3E5D"/>
    <w:rsid w:val="00AA4B35"/>
    <w:rsid w:val="00AA5274"/>
    <w:rsid w:val="00AA5A76"/>
    <w:rsid w:val="00AA6D6C"/>
    <w:rsid w:val="00AA76C8"/>
    <w:rsid w:val="00AB1079"/>
    <w:rsid w:val="00AB113E"/>
    <w:rsid w:val="00AB1186"/>
    <w:rsid w:val="00AB1948"/>
    <w:rsid w:val="00AB19F3"/>
    <w:rsid w:val="00AB1DF0"/>
    <w:rsid w:val="00AB238E"/>
    <w:rsid w:val="00AB28DD"/>
    <w:rsid w:val="00AB4B0B"/>
    <w:rsid w:val="00AB510A"/>
    <w:rsid w:val="00AB59CD"/>
    <w:rsid w:val="00AB6679"/>
    <w:rsid w:val="00AB6DE1"/>
    <w:rsid w:val="00AC0686"/>
    <w:rsid w:val="00AC06AD"/>
    <w:rsid w:val="00AC13C6"/>
    <w:rsid w:val="00AC168F"/>
    <w:rsid w:val="00AC1947"/>
    <w:rsid w:val="00AC26ED"/>
    <w:rsid w:val="00AC2754"/>
    <w:rsid w:val="00AC2C94"/>
    <w:rsid w:val="00AC3C2C"/>
    <w:rsid w:val="00AC4346"/>
    <w:rsid w:val="00AC4480"/>
    <w:rsid w:val="00AC49D2"/>
    <w:rsid w:val="00AC4B80"/>
    <w:rsid w:val="00AC5465"/>
    <w:rsid w:val="00AC5A98"/>
    <w:rsid w:val="00AC6C56"/>
    <w:rsid w:val="00AC778C"/>
    <w:rsid w:val="00AC7B17"/>
    <w:rsid w:val="00AD1841"/>
    <w:rsid w:val="00AD18F9"/>
    <w:rsid w:val="00AD191F"/>
    <w:rsid w:val="00AD28F0"/>
    <w:rsid w:val="00AD3C6D"/>
    <w:rsid w:val="00AD404B"/>
    <w:rsid w:val="00AD5772"/>
    <w:rsid w:val="00AD590B"/>
    <w:rsid w:val="00AD6173"/>
    <w:rsid w:val="00AD644C"/>
    <w:rsid w:val="00AD6CB0"/>
    <w:rsid w:val="00AD78E9"/>
    <w:rsid w:val="00AE1E31"/>
    <w:rsid w:val="00AE27C4"/>
    <w:rsid w:val="00AE43F6"/>
    <w:rsid w:val="00AE4ABB"/>
    <w:rsid w:val="00AE59E1"/>
    <w:rsid w:val="00AE6D2E"/>
    <w:rsid w:val="00AE775E"/>
    <w:rsid w:val="00AE78FC"/>
    <w:rsid w:val="00AF048F"/>
    <w:rsid w:val="00AF11EB"/>
    <w:rsid w:val="00AF1867"/>
    <w:rsid w:val="00AF3CB4"/>
    <w:rsid w:val="00AF4E09"/>
    <w:rsid w:val="00AF62FB"/>
    <w:rsid w:val="00AF6699"/>
    <w:rsid w:val="00AF6B7F"/>
    <w:rsid w:val="00AF754C"/>
    <w:rsid w:val="00AF7AAE"/>
    <w:rsid w:val="00B007F8"/>
    <w:rsid w:val="00B008CE"/>
    <w:rsid w:val="00B009AE"/>
    <w:rsid w:val="00B01029"/>
    <w:rsid w:val="00B010AF"/>
    <w:rsid w:val="00B013CF"/>
    <w:rsid w:val="00B0163A"/>
    <w:rsid w:val="00B0312B"/>
    <w:rsid w:val="00B03FCB"/>
    <w:rsid w:val="00B04D67"/>
    <w:rsid w:val="00B04EEE"/>
    <w:rsid w:val="00B05D39"/>
    <w:rsid w:val="00B07527"/>
    <w:rsid w:val="00B100AA"/>
    <w:rsid w:val="00B10700"/>
    <w:rsid w:val="00B108B7"/>
    <w:rsid w:val="00B10A4A"/>
    <w:rsid w:val="00B11413"/>
    <w:rsid w:val="00B115CC"/>
    <w:rsid w:val="00B1262F"/>
    <w:rsid w:val="00B12BD9"/>
    <w:rsid w:val="00B12C4D"/>
    <w:rsid w:val="00B15137"/>
    <w:rsid w:val="00B1516B"/>
    <w:rsid w:val="00B161E2"/>
    <w:rsid w:val="00B162D4"/>
    <w:rsid w:val="00B164CC"/>
    <w:rsid w:val="00B16852"/>
    <w:rsid w:val="00B16B2D"/>
    <w:rsid w:val="00B17116"/>
    <w:rsid w:val="00B174D8"/>
    <w:rsid w:val="00B1765B"/>
    <w:rsid w:val="00B177A3"/>
    <w:rsid w:val="00B21F04"/>
    <w:rsid w:val="00B21F42"/>
    <w:rsid w:val="00B22F66"/>
    <w:rsid w:val="00B2515D"/>
    <w:rsid w:val="00B2548C"/>
    <w:rsid w:val="00B26405"/>
    <w:rsid w:val="00B26903"/>
    <w:rsid w:val="00B26CAE"/>
    <w:rsid w:val="00B275FF"/>
    <w:rsid w:val="00B27FD4"/>
    <w:rsid w:val="00B312A0"/>
    <w:rsid w:val="00B314F6"/>
    <w:rsid w:val="00B321B4"/>
    <w:rsid w:val="00B32377"/>
    <w:rsid w:val="00B32446"/>
    <w:rsid w:val="00B32E0E"/>
    <w:rsid w:val="00B33439"/>
    <w:rsid w:val="00B33EB8"/>
    <w:rsid w:val="00B346F7"/>
    <w:rsid w:val="00B34EBD"/>
    <w:rsid w:val="00B35CD1"/>
    <w:rsid w:val="00B3683C"/>
    <w:rsid w:val="00B36B36"/>
    <w:rsid w:val="00B40565"/>
    <w:rsid w:val="00B4148B"/>
    <w:rsid w:val="00B4187D"/>
    <w:rsid w:val="00B41F10"/>
    <w:rsid w:val="00B422FE"/>
    <w:rsid w:val="00B42E5C"/>
    <w:rsid w:val="00B43E2A"/>
    <w:rsid w:val="00B43F9C"/>
    <w:rsid w:val="00B44BFE"/>
    <w:rsid w:val="00B4527A"/>
    <w:rsid w:val="00B454A4"/>
    <w:rsid w:val="00B459EA"/>
    <w:rsid w:val="00B47F3B"/>
    <w:rsid w:val="00B50643"/>
    <w:rsid w:val="00B50EDA"/>
    <w:rsid w:val="00B50FE0"/>
    <w:rsid w:val="00B514C7"/>
    <w:rsid w:val="00B514F2"/>
    <w:rsid w:val="00B51632"/>
    <w:rsid w:val="00B51F91"/>
    <w:rsid w:val="00B52094"/>
    <w:rsid w:val="00B55114"/>
    <w:rsid w:val="00B55ABF"/>
    <w:rsid w:val="00B55DCD"/>
    <w:rsid w:val="00B56496"/>
    <w:rsid w:val="00B57A24"/>
    <w:rsid w:val="00B60180"/>
    <w:rsid w:val="00B60471"/>
    <w:rsid w:val="00B60562"/>
    <w:rsid w:val="00B60FA3"/>
    <w:rsid w:val="00B612A7"/>
    <w:rsid w:val="00B634E3"/>
    <w:rsid w:val="00B63B52"/>
    <w:rsid w:val="00B63BD3"/>
    <w:rsid w:val="00B63EEF"/>
    <w:rsid w:val="00B64DF9"/>
    <w:rsid w:val="00B654E0"/>
    <w:rsid w:val="00B65727"/>
    <w:rsid w:val="00B66795"/>
    <w:rsid w:val="00B66D25"/>
    <w:rsid w:val="00B6759C"/>
    <w:rsid w:val="00B67B17"/>
    <w:rsid w:val="00B71230"/>
    <w:rsid w:val="00B71A6B"/>
    <w:rsid w:val="00B734E6"/>
    <w:rsid w:val="00B7363E"/>
    <w:rsid w:val="00B73C00"/>
    <w:rsid w:val="00B74121"/>
    <w:rsid w:val="00B74762"/>
    <w:rsid w:val="00B74C52"/>
    <w:rsid w:val="00B74E7C"/>
    <w:rsid w:val="00B75111"/>
    <w:rsid w:val="00B7572D"/>
    <w:rsid w:val="00B764BF"/>
    <w:rsid w:val="00B76755"/>
    <w:rsid w:val="00B7681F"/>
    <w:rsid w:val="00B773F8"/>
    <w:rsid w:val="00B775B6"/>
    <w:rsid w:val="00B777A9"/>
    <w:rsid w:val="00B80D18"/>
    <w:rsid w:val="00B817E8"/>
    <w:rsid w:val="00B82210"/>
    <w:rsid w:val="00B82B05"/>
    <w:rsid w:val="00B83E5E"/>
    <w:rsid w:val="00B852DB"/>
    <w:rsid w:val="00B852EE"/>
    <w:rsid w:val="00B8534C"/>
    <w:rsid w:val="00B868CD"/>
    <w:rsid w:val="00B873FA"/>
    <w:rsid w:val="00B87564"/>
    <w:rsid w:val="00B8765D"/>
    <w:rsid w:val="00B87D41"/>
    <w:rsid w:val="00B919CB"/>
    <w:rsid w:val="00B92A44"/>
    <w:rsid w:val="00B93A24"/>
    <w:rsid w:val="00B93E8E"/>
    <w:rsid w:val="00B94678"/>
    <w:rsid w:val="00B977FE"/>
    <w:rsid w:val="00B97B29"/>
    <w:rsid w:val="00B97E81"/>
    <w:rsid w:val="00BA297D"/>
    <w:rsid w:val="00BA2EC4"/>
    <w:rsid w:val="00BA3790"/>
    <w:rsid w:val="00BA3C54"/>
    <w:rsid w:val="00BA3F85"/>
    <w:rsid w:val="00BA47F8"/>
    <w:rsid w:val="00BA4C03"/>
    <w:rsid w:val="00BA61F7"/>
    <w:rsid w:val="00BA6ABA"/>
    <w:rsid w:val="00BA6D76"/>
    <w:rsid w:val="00BA7102"/>
    <w:rsid w:val="00BA7C7E"/>
    <w:rsid w:val="00BA7FE3"/>
    <w:rsid w:val="00BB0D0A"/>
    <w:rsid w:val="00BB16D5"/>
    <w:rsid w:val="00BB18C2"/>
    <w:rsid w:val="00BB28BF"/>
    <w:rsid w:val="00BB2D54"/>
    <w:rsid w:val="00BB3327"/>
    <w:rsid w:val="00BB33CD"/>
    <w:rsid w:val="00BB3B81"/>
    <w:rsid w:val="00BB40A1"/>
    <w:rsid w:val="00BB44D9"/>
    <w:rsid w:val="00BB494D"/>
    <w:rsid w:val="00BB4F2F"/>
    <w:rsid w:val="00BB5349"/>
    <w:rsid w:val="00BB5D6E"/>
    <w:rsid w:val="00BB6504"/>
    <w:rsid w:val="00BB6759"/>
    <w:rsid w:val="00BB6C46"/>
    <w:rsid w:val="00BB6FAB"/>
    <w:rsid w:val="00BB70D5"/>
    <w:rsid w:val="00BB77EA"/>
    <w:rsid w:val="00BC05DD"/>
    <w:rsid w:val="00BC0EE5"/>
    <w:rsid w:val="00BC1632"/>
    <w:rsid w:val="00BC164B"/>
    <w:rsid w:val="00BC1664"/>
    <w:rsid w:val="00BC1B1E"/>
    <w:rsid w:val="00BC1D5A"/>
    <w:rsid w:val="00BC239E"/>
    <w:rsid w:val="00BC285E"/>
    <w:rsid w:val="00BC357F"/>
    <w:rsid w:val="00BC358F"/>
    <w:rsid w:val="00BC3AC5"/>
    <w:rsid w:val="00BC4BB7"/>
    <w:rsid w:val="00BC5520"/>
    <w:rsid w:val="00BC68DF"/>
    <w:rsid w:val="00BD039F"/>
    <w:rsid w:val="00BD0BE8"/>
    <w:rsid w:val="00BD23E4"/>
    <w:rsid w:val="00BD2D99"/>
    <w:rsid w:val="00BD4022"/>
    <w:rsid w:val="00BD460A"/>
    <w:rsid w:val="00BD5ACD"/>
    <w:rsid w:val="00BD6BC1"/>
    <w:rsid w:val="00BD77A5"/>
    <w:rsid w:val="00BE0BD6"/>
    <w:rsid w:val="00BE176F"/>
    <w:rsid w:val="00BE19C1"/>
    <w:rsid w:val="00BE2448"/>
    <w:rsid w:val="00BE2A5A"/>
    <w:rsid w:val="00BE30A3"/>
    <w:rsid w:val="00BE3E55"/>
    <w:rsid w:val="00BE485C"/>
    <w:rsid w:val="00BE5050"/>
    <w:rsid w:val="00BE558E"/>
    <w:rsid w:val="00BE5A89"/>
    <w:rsid w:val="00BE79C5"/>
    <w:rsid w:val="00BE7BC5"/>
    <w:rsid w:val="00BE7E92"/>
    <w:rsid w:val="00BF07E0"/>
    <w:rsid w:val="00BF0F56"/>
    <w:rsid w:val="00BF181B"/>
    <w:rsid w:val="00BF1B86"/>
    <w:rsid w:val="00BF1FD6"/>
    <w:rsid w:val="00BF27B3"/>
    <w:rsid w:val="00BF29AD"/>
    <w:rsid w:val="00BF2A31"/>
    <w:rsid w:val="00BF2B17"/>
    <w:rsid w:val="00BF2E13"/>
    <w:rsid w:val="00BF4291"/>
    <w:rsid w:val="00BF54F5"/>
    <w:rsid w:val="00BF590B"/>
    <w:rsid w:val="00BF592C"/>
    <w:rsid w:val="00BF6354"/>
    <w:rsid w:val="00BF64F6"/>
    <w:rsid w:val="00BF677B"/>
    <w:rsid w:val="00BF7266"/>
    <w:rsid w:val="00BF7840"/>
    <w:rsid w:val="00BF79D9"/>
    <w:rsid w:val="00C00FBF"/>
    <w:rsid w:val="00C014F3"/>
    <w:rsid w:val="00C02711"/>
    <w:rsid w:val="00C02F1E"/>
    <w:rsid w:val="00C036A9"/>
    <w:rsid w:val="00C03A03"/>
    <w:rsid w:val="00C03C5A"/>
    <w:rsid w:val="00C04F38"/>
    <w:rsid w:val="00C0566B"/>
    <w:rsid w:val="00C069D7"/>
    <w:rsid w:val="00C0784A"/>
    <w:rsid w:val="00C1145F"/>
    <w:rsid w:val="00C11628"/>
    <w:rsid w:val="00C130B5"/>
    <w:rsid w:val="00C13A45"/>
    <w:rsid w:val="00C13D1D"/>
    <w:rsid w:val="00C14364"/>
    <w:rsid w:val="00C146FD"/>
    <w:rsid w:val="00C15AAD"/>
    <w:rsid w:val="00C16D4B"/>
    <w:rsid w:val="00C20E72"/>
    <w:rsid w:val="00C210D2"/>
    <w:rsid w:val="00C21475"/>
    <w:rsid w:val="00C22791"/>
    <w:rsid w:val="00C22A92"/>
    <w:rsid w:val="00C22ECF"/>
    <w:rsid w:val="00C23263"/>
    <w:rsid w:val="00C23534"/>
    <w:rsid w:val="00C24461"/>
    <w:rsid w:val="00C2488E"/>
    <w:rsid w:val="00C24BA4"/>
    <w:rsid w:val="00C254A2"/>
    <w:rsid w:val="00C2565B"/>
    <w:rsid w:val="00C25D87"/>
    <w:rsid w:val="00C2669D"/>
    <w:rsid w:val="00C26946"/>
    <w:rsid w:val="00C26EE0"/>
    <w:rsid w:val="00C27721"/>
    <w:rsid w:val="00C30563"/>
    <w:rsid w:val="00C30CA9"/>
    <w:rsid w:val="00C31595"/>
    <w:rsid w:val="00C31CBC"/>
    <w:rsid w:val="00C32DBB"/>
    <w:rsid w:val="00C330D0"/>
    <w:rsid w:val="00C337E7"/>
    <w:rsid w:val="00C33C26"/>
    <w:rsid w:val="00C35921"/>
    <w:rsid w:val="00C35F9F"/>
    <w:rsid w:val="00C360FA"/>
    <w:rsid w:val="00C36EB1"/>
    <w:rsid w:val="00C37F23"/>
    <w:rsid w:val="00C40743"/>
    <w:rsid w:val="00C40C57"/>
    <w:rsid w:val="00C424FE"/>
    <w:rsid w:val="00C431D2"/>
    <w:rsid w:val="00C43AC3"/>
    <w:rsid w:val="00C43C42"/>
    <w:rsid w:val="00C4436C"/>
    <w:rsid w:val="00C45650"/>
    <w:rsid w:val="00C45A7D"/>
    <w:rsid w:val="00C467C1"/>
    <w:rsid w:val="00C46859"/>
    <w:rsid w:val="00C46F45"/>
    <w:rsid w:val="00C4726F"/>
    <w:rsid w:val="00C472ED"/>
    <w:rsid w:val="00C4791A"/>
    <w:rsid w:val="00C47FA2"/>
    <w:rsid w:val="00C51482"/>
    <w:rsid w:val="00C516F4"/>
    <w:rsid w:val="00C526C2"/>
    <w:rsid w:val="00C53FBA"/>
    <w:rsid w:val="00C54C15"/>
    <w:rsid w:val="00C55562"/>
    <w:rsid w:val="00C55B6C"/>
    <w:rsid w:val="00C565CD"/>
    <w:rsid w:val="00C565EB"/>
    <w:rsid w:val="00C56DDF"/>
    <w:rsid w:val="00C56F57"/>
    <w:rsid w:val="00C57857"/>
    <w:rsid w:val="00C6099B"/>
    <w:rsid w:val="00C61F0F"/>
    <w:rsid w:val="00C62B70"/>
    <w:rsid w:val="00C63311"/>
    <w:rsid w:val="00C6388A"/>
    <w:rsid w:val="00C65403"/>
    <w:rsid w:val="00C654A7"/>
    <w:rsid w:val="00C6565F"/>
    <w:rsid w:val="00C656FD"/>
    <w:rsid w:val="00C65C63"/>
    <w:rsid w:val="00C65EE3"/>
    <w:rsid w:val="00C66011"/>
    <w:rsid w:val="00C66A24"/>
    <w:rsid w:val="00C700FC"/>
    <w:rsid w:val="00C706FB"/>
    <w:rsid w:val="00C70A1E"/>
    <w:rsid w:val="00C7188A"/>
    <w:rsid w:val="00C72286"/>
    <w:rsid w:val="00C72B01"/>
    <w:rsid w:val="00C7428B"/>
    <w:rsid w:val="00C742AE"/>
    <w:rsid w:val="00C749AF"/>
    <w:rsid w:val="00C74FCA"/>
    <w:rsid w:val="00C75B73"/>
    <w:rsid w:val="00C75BB5"/>
    <w:rsid w:val="00C75F7F"/>
    <w:rsid w:val="00C77F4D"/>
    <w:rsid w:val="00C8131D"/>
    <w:rsid w:val="00C817A9"/>
    <w:rsid w:val="00C81DD5"/>
    <w:rsid w:val="00C828CE"/>
    <w:rsid w:val="00C828E7"/>
    <w:rsid w:val="00C8362C"/>
    <w:rsid w:val="00C8443E"/>
    <w:rsid w:val="00C84A9A"/>
    <w:rsid w:val="00C853C4"/>
    <w:rsid w:val="00C859C6"/>
    <w:rsid w:val="00C85D9D"/>
    <w:rsid w:val="00C86419"/>
    <w:rsid w:val="00C9101E"/>
    <w:rsid w:val="00C912AB"/>
    <w:rsid w:val="00C91B7A"/>
    <w:rsid w:val="00C925CC"/>
    <w:rsid w:val="00C9285A"/>
    <w:rsid w:val="00C937DE"/>
    <w:rsid w:val="00C94412"/>
    <w:rsid w:val="00C95520"/>
    <w:rsid w:val="00C96BCB"/>
    <w:rsid w:val="00CA0144"/>
    <w:rsid w:val="00CA188B"/>
    <w:rsid w:val="00CA196F"/>
    <w:rsid w:val="00CA28AD"/>
    <w:rsid w:val="00CA2DEE"/>
    <w:rsid w:val="00CA3BCE"/>
    <w:rsid w:val="00CA4B41"/>
    <w:rsid w:val="00CA4EA6"/>
    <w:rsid w:val="00CA4FD5"/>
    <w:rsid w:val="00CB00B9"/>
    <w:rsid w:val="00CB09D3"/>
    <w:rsid w:val="00CB121D"/>
    <w:rsid w:val="00CB1CF9"/>
    <w:rsid w:val="00CB2B7C"/>
    <w:rsid w:val="00CB2FFC"/>
    <w:rsid w:val="00CB3030"/>
    <w:rsid w:val="00CB3B53"/>
    <w:rsid w:val="00CB4A61"/>
    <w:rsid w:val="00CB4EBB"/>
    <w:rsid w:val="00CB5178"/>
    <w:rsid w:val="00CB5215"/>
    <w:rsid w:val="00CB5633"/>
    <w:rsid w:val="00CB59A5"/>
    <w:rsid w:val="00CB6770"/>
    <w:rsid w:val="00CB7783"/>
    <w:rsid w:val="00CC014A"/>
    <w:rsid w:val="00CC0541"/>
    <w:rsid w:val="00CC16E4"/>
    <w:rsid w:val="00CC2679"/>
    <w:rsid w:val="00CC26C2"/>
    <w:rsid w:val="00CC2ADC"/>
    <w:rsid w:val="00CC2EF4"/>
    <w:rsid w:val="00CC3D5F"/>
    <w:rsid w:val="00CC3E22"/>
    <w:rsid w:val="00CC4806"/>
    <w:rsid w:val="00CC4980"/>
    <w:rsid w:val="00CC4AF1"/>
    <w:rsid w:val="00CC4E8C"/>
    <w:rsid w:val="00CC5192"/>
    <w:rsid w:val="00CC53A5"/>
    <w:rsid w:val="00CC5B10"/>
    <w:rsid w:val="00CC7210"/>
    <w:rsid w:val="00CC73A0"/>
    <w:rsid w:val="00CC7ACF"/>
    <w:rsid w:val="00CC7ED6"/>
    <w:rsid w:val="00CD0924"/>
    <w:rsid w:val="00CD0E55"/>
    <w:rsid w:val="00CD1BD9"/>
    <w:rsid w:val="00CD1D8A"/>
    <w:rsid w:val="00CD1E12"/>
    <w:rsid w:val="00CD1E83"/>
    <w:rsid w:val="00CD2F1B"/>
    <w:rsid w:val="00CD323C"/>
    <w:rsid w:val="00CD4C02"/>
    <w:rsid w:val="00CD4E27"/>
    <w:rsid w:val="00CD68D6"/>
    <w:rsid w:val="00CD6A9E"/>
    <w:rsid w:val="00CD75A9"/>
    <w:rsid w:val="00CE01C9"/>
    <w:rsid w:val="00CE0AA2"/>
    <w:rsid w:val="00CE0E9B"/>
    <w:rsid w:val="00CE182C"/>
    <w:rsid w:val="00CE25F7"/>
    <w:rsid w:val="00CE2A88"/>
    <w:rsid w:val="00CE2FEF"/>
    <w:rsid w:val="00CE34B8"/>
    <w:rsid w:val="00CE3C83"/>
    <w:rsid w:val="00CE4399"/>
    <w:rsid w:val="00CE467B"/>
    <w:rsid w:val="00CE5E9C"/>
    <w:rsid w:val="00CE6528"/>
    <w:rsid w:val="00CE7111"/>
    <w:rsid w:val="00CE774A"/>
    <w:rsid w:val="00CE7B7D"/>
    <w:rsid w:val="00CF069D"/>
    <w:rsid w:val="00CF0977"/>
    <w:rsid w:val="00CF0D49"/>
    <w:rsid w:val="00CF102B"/>
    <w:rsid w:val="00CF169D"/>
    <w:rsid w:val="00CF171C"/>
    <w:rsid w:val="00CF2018"/>
    <w:rsid w:val="00CF20DC"/>
    <w:rsid w:val="00CF2167"/>
    <w:rsid w:val="00CF25F6"/>
    <w:rsid w:val="00CF265C"/>
    <w:rsid w:val="00CF3BDD"/>
    <w:rsid w:val="00CF3C4B"/>
    <w:rsid w:val="00CF40B2"/>
    <w:rsid w:val="00CF4990"/>
    <w:rsid w:val="00CF6347"/>
    <w:rsid w:val="00CF739C"/>
    <w:rsid w:val="00CF73D2"/>
    <w:rsid w:val="00D002BA"/>
    <w:rsid w:val="00D00A4F"/>
    <w:rsid w:val="00D00F9A"/>
    <w:rsid w:val="00D01444"/>
    <w:rsid w:val="00D0153A"/>
    <w:rsid w:val="00D01E9B"/>
    <w:rsid w:val="00D02E0E"/>
    <w:rsid w:val="00D045C6"/>
    <w:rsid w:val="00D0499C"/>
    <w:rsid w:val="00D04A45"/>
    <w:rsid w:val="00D04A6A"/>
    <w:rsid w:val="00D04CC5"/>
    <w:rsid w:val="00D0578C"/>
    <w:rsid w:val="00D06CCB"/>
    <w:rsid w:val="00D06F5B"/>
    <w:rsid w:val="00D122E2"/>
    <w:rsid w:val="00D12596"/>
    <w:rsid w:val="00D129E6"/>
    <w:rsid w:val="00D13EE5"/>
    <w:rsid w:val="00D13EFC"/>
    <w:rsid w:val="00D15F49"/>
    <w:rsid w:val="00D160BC"/>
    <w:rsid w:val="00D167B5"/>
    <w:rsid w:val="00D16B9F"/>
    <w:rsid w:val="00D170B0"/>
    <w:rsid w:val="00D17DA0"/>
    <w:rsid w:val="00D20B30"/>
    <w:rsid w:val="00D20C6E"/>
    <w:rsid w:val="00D21283"/>
    <w:rsid w:val="00D215AE"/>
    <w:rsid w:val="00D21B02"/>
    <w:rsid w:val="00D2218A"/>
    <w:rsid w:val="00D223C8"/>
    <w:rsid w:val="00D22C03"/>
    <w:rsid w:val="00D23369"/>
    <w:rsid w:val="00D23821"/>
    <w:rsid w:val="00D23E0D"/>
    <w:rsid w:val="00D244BE"/>
    <w:rsid w:val="00D26E82"/>
    <w:rsid w:val="00D27AC8"/>
    <w:rsid w:val="00D3048B"/>
    <w:rsid w:val="00D30C13"/>
    <w:rsid w:val="00D3174A"/>
    <w:rsid w:val="00D31D6D"/>
    <w:rsid w:val="00D31DA2"/>
    <w:rsid w:val="00D32678"/>
    <w:rsid w:val="00D32A66"/>
    <w:rsid w:val="00D331DC"/>
    <w:rsid w:val="00D3372F"/>
    <w:rsid w:val="00D33F98"/>
    <w:rsid w:val="00D3490C"/>
    <w:rsid w:val="00D35615"/>
    <w:rsid w:val="00D35B7F"/>
    <w:rsid w:val="00D36414"/>
    <w:rsid w:val="00D36530"/>
    <w:rsid w:val="00D365B5"/>
    <w:rsid w:val="00D36F8E"/>
    <w:rsid w:val="00D37A72"/>
    <w:rsid w:val="00D37AC6"/>
    <w:rsid w:val="00D40981"/>
    <w:rsid w:val="00D409E4"/>
    <w:rsid w:val="00D40F9F"/>
    <w:rsid w:val="00D41C3B"/>
    <w:rsid w:val="00D41D7A"/>
    <w:rsid w:val="00D427B6"/>
    <w:rsid w:val="00D428AC"/>
    <w:rsid w:val="00D42FF7"/>
    <w:rsid w:val="00D434B9"/>
    <w:rsid w:val="00D45BC0"/>
    <w:rsid w:val="00D467DA"/>
    <w:rsid w:val="00D46A86"/>
    <w:rsid w:val="00D46D90"/>
    <w:rsid w:val="00D503A8"/>
    <w:rsid w:val="00D51153"/>
    <w:rsid w:val="00D51862"/>
    <w:rsid w:val="00D518E7"/>
    <w:rsid w:val="00D52607"/>
    <w:rsid w:val="00D52F54"/>
    <w:rsid w:val="00D55160"/>
    <w:rsid w:val="00D551EE"/>
    <w:rsid w:val="00D557EE"/>
    <w:rsid w:val="00D56480"/>
    <w:rsid w:val="00D5666C"/>
    <w:rsid w:val="00D56755"/>
    <w:rsid w:val="00D6069B"/>
    <w:rsid w:val="00D60A30"/>
    <w:rsid w:val="00D60D80"/>
    <w:rsid w:val="00D60F5A"/>
    <w:rsid w:val="00D62389"/>
    <w:rsid w:val="00D62957"/>
    <w:rsid w:val="00D62E97"/>
    <w:rsid w:val="00D6318B"/>
    <w:rsid w:val="00D6366E"/>
    <w:rsid w:val="00D63C68"/>
    <w:rsid w:val="00D64897"/>
    <w:rsid w:val="00D64D4A"/>
    <w:rsid w:val="00D651A6"/>
    <w:rsid w:val="00D65B35"/>
    <w:rsid w:val="00D65E16"/>
    <w:rsid w:val="00D66BD4"/>
    <w:rsid w:val="00D712EA"/>
    <w:rsid w:val="00D723B4"/>
    <w:rsid w:val="00D72934"/>
    <w:rsid w:val="00D7396B"/>
    <w:rsid w:val="00D73FD5"/>
    <w:rsid w:val="00D7494C"/>
    <w:rsid w:val="00D75680"/>
    <w:rsid w:val="00D76BA8"/>
    <w:rsid w:val="00D76F23"/>
    <w:rsid w:val="00D77E66"/>
    <w:rsid w:val="00D8006A"/>
    <w:rsid w:val="00D80960"/>
    <w:rsid w:val="00D8116A"/>
    <w:rsid w:val="00D81E6C"/>
    <w:rsid w:val="00D83357"/>
    <w:rsid w:val="00D8388C"/>
    <w:rsid w:val="00D85659"/>
    <w:rsid w:val="00D869AD"/>
    <w:rsid w:val="00D91045"/>
    <w:rsid w:val="00D91F17"/>
    <w:rsid w:val="00D922F7"/>
    <w:rsid w:val="00D92F38"/>
    <w:rsid w:val="00D944AC"/>
    <w:rsid w:val="00D94969"/>
    <w:rsid w:val="00D949B6"/>
    <w:rsid w:val="00D95117"/>
    <w:rsid w:val="00D961DF"/>
    <w:rsid w:val="00D96B1B"/>
    <w:rsid w:val="00D96F25"/>
    <w:rsid w:val="00D97313"/>
    <w:rsid w:val="00D97C30"/>
    <w:rsid w:val="00D97FD4"/>
    <w:rsid w:val="00DA015A"/>
    <w:rsid w:val="00DA058C"/>
    <w:rsid w:val="00DA0B71"/>
    <w:rsid w:val="00DA14B4"/>
    <w:rsid w:val="00DA29B1"/>
    <w:rsid w:val="00DA3DD6"/>
    <w:rsid w:val="00DA3F4A"/>
    <w:rsid w:val="00DA461F"/>
    <w:rsid w:val="00DA6B08"/>
    <w:rsid w:val="00DB00BA"/>
    <w:rsid w:val="00DB0267"/>
    <w:rsid w:val="00DB2349"/>
    <w:rsid w:val="00DB2CAF"/>
    <w:rsid w:val="00DB3C01"/>
    <w:rsid w:val="00DB47DD"/>
    <w:rsid w:val="00DB491A"/>
    <w:rsid w:val="00DB4B17"/>
    <w:rsid w:val="00DB52AB"/>
    <w:rsid w:val="00DB59E5"/>
    <w:rsid w:val="00DB5B9C"/>
    <w:rsid w:val="00DB60BB"/>
    <w:rsid w:val="00DB6AE9"/>
    <w:rsid w:val="00DC00E8"/>
    <w:rsid w:val="00DC05BD"/>
    <w:rsid w:val="00DC0B91"/>
    <w:rsid w:val="00DC1B7B"/>
    <w:rsid w:val="00DC1BE6"/>
    <w:rsid w:val="00DC229D"/>
    <w:rsid w:val="00DC4334"/>
    <w:rsid w:val="00DC4CF5"/>
    <w:rsid w:val="00DC4DE6"/>
    <w:rsid w:val="00DC519B"/>
    <w:rsid w:val="00DC64CC"/>
    <w:rsid w:val="00DC6A95"/>
    <w:rsid w:val="00DD00A1"/>
    <w:rsid w:val="00DD1001"/>
    <w:rsid w:val="00DD1150"/>
    <w:rsid w:val="00DD1A40"/>
    <w:rsid w:val="00DD206B"/>
    <w:rsid w:val="00DD2355"/>
    <w:rsid w:val="00DD2709"/>
    <w:rsid w:val="00DD2D4A"/>
    <w:rsid w:val="00DD3394"/>
    <w:rsid w:val="00DD38FD"/>
    <w:rsid w:val="00DD3EDD"/>
    <w:rsid w:val="00DD412E"/>
    <w:rsid w:val="00DD5E41"/>
    <w:rsid w:val="00DD62F1"/>
    <w:rsid w:val="00DD6482"/>
    <w:rsid w:val="00DE0A64"/>
    <w:rsid w:val="00DE0D1E"/>
    <w:rsid w:val="00DE1544"/>
    <w:rsid w:val="00DE1AB5"/>
    <w:rsid w:val="00DE1FDD"/>
    <w:rsid w:val="00DE2464"/>
    <w:rsid w:val="00DE2AE9"/>
    <w:rsid w:val="00DE3056"/>
    <w:rsid w:val="00DE3C41"/>
    <w:rsid w:val="00DE472A"/>
    <w:rsid w:val="00DE4930"/>
    <w:rsid w:val="00DE4CDC"/>
    <w:rsid w:val="00DE5335"/>
    <w:rsid w:val="00DE5AB2"/>
    <w:rsid w:val="00DE5F35"/>
    <w:rsid w:val="00DE5F45"/>
    <w:rsid w:val="00DE62CD"/>
    <w:rsid w:val="00DE7245"/>
    <w:rsid w:val="00DE77EB"/>
    <w:rsid w:val="00DF098E"/>
    <w:rsid w:val="00DF22D9"/>
    <w:rsid w:val="00DF3303"/>
    <w:rsid w:val="00DF38CA"/>
    <w:rsid w:val="00DF3AD6"/>
    <w:rsid w:val="00DF3C15"/>
    <w:rsid w:val="00DF402C"/>
    <w:rsid w:val="00DF5145"/>
    <w:rsid w:val="00DF5450"/>
    <w:rsid w:val="00DF59D6"/>
    <w:rsid w:val="00DF5A45"/>
    <w:rsid w:val="00DF6576"/>
    <w:rsid w:val="00DF6B48"/>
    <w:rsid w:val="00DF721C"/>
    <w:rsid w:val="00DF74E4"/>
    <w:rsid w:val="00DF755C"/>
    <w:rsid w:val="00DF7928"/>
    <w:rsid w:val="00E006E9"/>
    <w:rsid w:val="00E00843"/>
    <w:rsid w:val="00E00F5F"/>
    <w:rsid w:val="00E03E44"/>
    <w:rsid w:val="00E05164"/>
    <w:rsid w:val="00E053C8"/>
    <w:rsid w:val="00E05B08"/>
    <w:rsid w:val="00E061B2"/>
    <w:rsid w:val="00E062BC"/>
    <w:rsid w:val="00E063E6"/>
    <w:rsid w:val="00E06D91"/>
    <w:rsid w:val="00E07C6F"/>
    <w:rsid w:val="00E12E1E"/>
    <w:rsid w:val="00E133F5"/>
    <w:rsid w:val="00E137ED"/>
    <w:rsid w:val="00E13982"/>
    <w:rsid w:val="00E139A1"/>
    <w:rsid w:val="00E14414"/>
    <w:rsid w:val="00E150AE"/>
    <w:rsid w:val="00E159E3"/>
    <w:rsid w:val="00E15BDB"/>
    <w:rsid w:val="00E1644A"/>
    <w:rsid w:val="00E1684E"/>
    <w:rsid w:val="00E201B8"/>
    <w:rsid w:val="00E20BFD"/>
    <w:rsid w:val="00E20E19"/>
    <w:rsid w:val="00E221FD"/>
    <w:rsid w:val="00E22FD2"/>
    <w:rsid w:val="00E2587B"/>
    <w:rsid w:val="00E259A7"/>
    <w:rsid w:val="00E259FC"/>
    <w:rsid w:val="00E25AFD"/>
    <w:rsid w:val="00E25D12"/>
    <w:rsid w:val="00E2601D"/>
    <w:rsid w:val="00E2610B"/>
    <w:rsid w:val="00E264CA"/>
    <w:rsid w:val="00E27D73"/>
    <w:rsid w:val="00E27ED3"/>
    <w:rsid w:val="00E30292"/>
    <w:rsid w:val="00E31083"/>
    <w:rsid w:val="00E31143"/>
    <w:rsid w:val="00E31617"/>
    <w:rsid w:val="00E31B10"/>
    <w:rsid w:val="00E31F0A"/>
    <w:rsid w:val="00E32186"/>
    <w:rsid w:val="00E32189"/>
    <w:rsid w:val="00E32307"/>
    <w:rsid w:val="00E32960"/>
    <w:rsid w:val="00E33580"/>
    <w:rsid w:val="00E34DC3"/>
    <w:rsid w:val="00E3672E"/>
    <w:rsid w:val="00E37373"/>
    <w:rsid w:val="00E37C75"/>
    <w:rsid w:val="00E40150"/>
    <w:rsid w:val="00E404BB"/>
    <w:rsid w:val="00E40973"/>
    <w:rsid w:val="00E40A46"/>
    <w:rsid w:val="00E4248F"/>
    <w:rsid w:val="00E42B14"/>
    <w:rsid w:val="00E42CC8"/>
    <w:rsid w:val="00E46851"/>
    <w:rsid w:val="00E468BC"/>
    <w:rsid w:val="00E46FB0"/>
    <w:rsid w:val="00E47D59"/>
    <w:rsid w:val="00E50668"/>
    <w:rsid w:val="00E51297"/>
    <w:rsid w:val="00E518C5"/>
    <w:rsid w:val="00E51954"/>
    <w:rsid w:val="00E51F14"/>
    <w:rsid w:val="00E52EFD"/>
    <w:rsid w:val="00E54952"/>
    <w:rsid w:val="00E557C7"/>
    <w:rsid w:val="00E557EB"/>
    <w:rsid w:val="00E57982"/>
    <w:rsid w:val="00E62FC5"/>
    <w:rsid w:val="00E630D0"/>
    <w:rsid w:val="00E64F15"/>
    <w:rsid w:val="00E65870"/>
    <w:rsid w:val="00E66E50"/>
    <w:rsid w:val="00E67B1A"/>
    <w:rsid w:val="00E67ED0"/>
    <w:rsid w:val="00E7083E"/>
    <w:rsid w:val="00E70BC3"/>
    <w:rsid w:val="00E7162D"/>
    <w:rsid w:val="00E71C4C"/>
    <w:rsid w:val="00E71D2B"/>
    <w:rsid w:val="00E739B2"/>
    <w:rsid w:val="00E76FBF"/>
    <w:rsid w:val="00E80906"/>
    <w:rsid w:val="00E8091E"/>
    <w:rsid w:val="00E80F78"/>
    <w:rsid w:val="00E81343"/>
    <w:rsid w:val="00E821F4"/>
    <w:rsid w:val="00E8451D"/>
    <w:rsid w:val="00E849D8"/>
    <w:rsid w:val="00E84A96"/>
    <w:rsid w:val="00E85B6A"/>
    <w:rsid w:val="00E87040"/>
    <w:rsid w:val="00E87F2E"/>
    <w:rsid w:val="00E91076"/>
    <w:rsid w:val="00E912FE"/>
    <w:rsid w:val="00E922B5"/>
    <w:rsid w:val="00E92AB1"/>
    <w:rsid w:val="00E92CCB"/>
    <w:rsid w:val="00E93DD2"/>
    <w:rsid w:val="00E949CF"/>
    <w:rsid w:val="00E94AA8"/>
    <w:rsid w:val="00E955CA"/>
    <w:rsid w:val="00E96187"/>
    <w:rsid w:val="00E97EA7"/>
    <w:rsid w:val="00EA016E"/>
    <w:rsid w:val="00EA0768"/>
    <w:rsid w:val="00EA07B5"/>
    <w:rsid w:val="00EA0B4E"/>
    <w:rsid w:val="00EA0CDA"/>
    <w:rsid w:val="00EA1D4D"/>
    <w:rsid w:val="00EA3A55"/>
    <w:rsid w:val="00EA4051"/>
    <w:rsid w:val="00EA4078"/>
    <w:rsid w:val="00EA40DD"/>
    <w:rsid w:val="00EA4794"/>
    <w:rsid w:val="00EA49C4"/>
    <w:rsid w:val="00EA4E13"/>
    <w:rsid w:val="00EA5BAA"/>
    <w:rsid w:val="00EA5E16"/>
    <w:rsid w:val="00EA6AF5"/>
    <w:rsid w:val="00EA741A"/>
    <w:rsid w:val="00EA7991"/>
    <w:rsid w:val="00EA7FE4"/>
    <w:rsid w:val="00EB0E7B"/>
    <w:rsid w:val="00EB101F"/>
    <w:rsid w:val="00EB3858"/>
    <w:rsid w:val="00EB40A2"/>
    <w:rsid w:val="00EB4535"/>
    <w:rsid w:val="00EB4EA7"/>
    <w:rsid w:val="00EB5B8B"/>
    <w:rsid w:val="00EB61BE"/>
    <w:rsid w:val="00EB633C"/>
    <w:rsid w:val="00EB644F"/>
    <w:rsid w:val="00EB64D6"/>
    <w:rsid w:val="00EB6883"/>
    <w:rsid w:val="00EB6907"/>
    <w:rsid w:val="00EB6E2A"/>
    <w:rsid w:val="00EB796F"/>
    <w:rsid w:val="00EB79D6"/>
    <w:rsid w:val="00EC0B9E"/>
    <w:rsid w:val="00EC0E77"/>
    <w:rsid w:val="00EC1623"/>
    <w:rsid w:val="00EC1E25"/>
    <w:rsid w:val="00EC2EED"/>
    <w:rsid w:val="00EC3063"/>
    <w:rsid w:val="00EC3745"/>
    <w:rsid w:val="00EC4FC8"/>
    <w:rsid w:val="00EC5BFF"/>
    <w:rsid w:val="00EC6252"/>
    <w:rsid w:val="00EC6345"/>
    <w:rsid w:val="00EC6B99"/>
    <w:rsid w:val="00ED0196"/>
    <w:rsid w:val="00ED11B2"/>
    <w:rsid w:val="00ED126B"/>
    <w:rsid w:val="00ED13D4"/>
    <w:rsid w:val="00ED1AA9"/>
    <w:rsid w:val="00ED2775"/>
    <w:rsid w:val="00ED3525"/>
    <w:rsid w:val="00ED3FF6"/>
    <w:rsid w:val="00ED4007"/>
    <w:rsid w:val="00ED4203"/>
    <w:rsid w:val="00ED4381"/>
    <w:rsid w:val="00ED4691"/>
    <w:rsid w:val="00ED6065"/>
    <w:rsid w:val="00ED6249"/>
    <w:rsid w:val="00ED678E"/>
    <w:rsid w:val="00EE083B"/>
    <w:rsid w:val="00EE18F7"/>
    <w:rsid w:val="00EE268B"/>
    <w:rsid w:val="00EE26B3"/>
    <w:rsid w:val="00EE2F97"/>
    <w:rsid w:val="00EE3285"/>
    <w:rsid w:val="00EE3838"/>
    <w:rsid w:val="00EE40BF"/>
    <w:rsid w:val="00EE4739"/>
    <w:rsid w:val="00EE47AD"/>
    <w:rsid w:val="00EE57EF"/>
    <w:rsid w:val="00EE583B"/>
    <w:rsid w:val="00EE5A02"/>
    <w:rsid w:val="00EE5CB8"/>
    <w:rsid w:val="00EE6647"/>
    <w:rsid w:val="00EE76DC"/>
    <w:rsid w:val="00EE7916"/>
    <w:rsid w:val="00EE7989"/>
    <w:rsid w:val="00EE798F"/>
    <w:rsid w:val="00EE7C52"/>
    <w:rsid w:val="00EF233F"/>
    <w:rsid w:val="00EF2DCC"/>
    <w:rsid w:val="00EF3DC9"/>
    <w:rsid w:val="00EF5088"/>
    <w:rsid w:val="00F0089F"/>
    <w:rsid w:val="00F00CDB"/>
    <w:rsid w:val="00F00F4C"/>
    <w:rsid w:val="00F0118E"/>
    <w:rsid w:val="00F01E81"/>
    <w:rsid w:val="00F02E63"/>
    <w:rsid w:val="00F03BBA"/>
    <w:rsid w:val="00F0420E"/>
    <w:rsid w:val="00F05280"/>
    <w:rsid w:val="00F064DE"/>
    <w:rsid w:val="00F06C09"/>
    <w:rsid w:val="00F07F90"/>
    <w:rsid w:val="00F10327"/>
    <w:rsid w:val="00F1087F"/>
    <w:rsid w:val="00F108E3"/>
    <w:rsid w:val="00F10A7C"/>
    <w:rsid w:val="00F10D16"/>
    <w:rsid w:val="00F127D9"/>
    <w:rsid w:val="00F12E9F"/>
    <w:rsid w:val="00F13392"/>
    <w:rsid w:val="00F13D97"/>
    <w:rsid w:val="00F13F62"/>
    <w:rsid w:val="00F1549F"/>
    <w:rsid w:val="00F15E36"/>
    <w:rsid w:val="00F15E7E"/>
    <w:rsid w:val="00F17234"/>
    <w:rsid w:val="00F20022"/>
    <w:rsid w:val="00F221DC"/>
    <w:rsid w:val="00F221E0"/>
    <w:rsid w:val="00F22F86"/>
    <w:rsid w:val="00F2378C"/>
    <w:rsid w:val="00F25AB2"/>
    <w:rsid w:val="00F26068"/>
    <w:rsid w:val="00F26C02"/>
    <w:rsid w:val="00F279FD"/>
    <w:rsid w:val="00F27ECC"/>
    <w:rsid w:val="00F3026B"/>
    <w:rsid w:val="00F30853"/>
    <w:rsid w:val="00F30C21"/>
    <w:rsid w:val="00F3197B"/>
    <w:rsid w:val="00F322CE"/>
    <w:rsid w:val="00F33F2B"/>
    <w:rsid w:val="00F34637"/>
    <w:rsid w:val="00F34A1B"/>
    <w:rsid w:val="00F35236"/>
    <w:rsid w:val="00F35F7F"/>
    <w:rsid w:val="00F36345"/>
    <w:rsid w:val="00F36833"/>
    <w:rsid w:val="00F368CA"/>
    <w:rsid w:val="00F3775F"/>
    <w:rsid w:val="00F40F22"/>
    <w:rsid w:val="00F415C9"/>
    <w:rsid w:val="00F418CD"/>
    <w:rsid w:val="00F42189"/>
    <w:rsid w:val="00F4248B"/>
    <w:rsid w:val="00F43817"/>
    <w:rsid w:val="00F444BE"/>
    <w:rsid w:val="00F446B3"/>
    <w:rsid w:val="00F45341"/>
    <w:rsid w:val="00F453AC"/>
    <w:rsid w:val="00F4613F"/>
    <w:rsid w:val="00F46177"/>
    <w:rsid w:val="00F4659A"/>
    <w:rsid w:val="00F466FA"/>
    <w:rsid w:val="00F47121"/>
    <w:rsid w:val="00F476C9"/>
    <w:rsid w:val="00F50CDB"/>
    <w:rsid w:val="00F51ADA"/>
    <w:rsid w:val="00F52347"/>
    <w:rsid w:val="00F52685"/>
    <w:rsid w:val="00F535F6"/>
    <w:rsid w:val="00F53FBD"/>
    <w:rsid w:val="00F54EBE"/>
    <w:rsid w:val="00F56009"/>
    <w:rsid w:val="00F56B23"/>
    <w:rsid w:val="00F609BF"/>
    <w:rsid w:val="00F60EB1"/>
    <w:rsid w:val="00F6151C"/>
    <w:rsid w:val="00F61BA4"/>
    <w:rsid w:val="00F62C58"/>
    <w:rsid w:val="00F65425"/>
    <w:rsid w:val="00F65ACB"/>
    <w:rsid w:val="00F66C31"/>
    <w:rsid w:val="00F7012F"/>
    <w:rsid w:val="00F70B74"/>
    <w:rsid w:val="00F70E74"/>
    <w:rsid w:val="00F72018"/>
    <w:rsid w:val="00F721D6"/>
    <w:rsid w:val="00F72712"/>
    <w:rsid w:val="00F746B0"/>
    <w:rsid w:val="00F746B6"/>
    <w:rsid w:val="00F76902"/>
    <w:rsid w:val="00F77557"/>
    <w:rsid w:val="00F778D8"/>
    <w:rsid w:val="00F80502"/>
    <w:rsid w:val="00F81051"/>
    <w:rsid w:val="00F814CF"/>
    <w:rsid w:val="00F8320A"/>
    <w:rsid w:val="00F833AD"/>
    <w:rsid w:val="00F83CB9"/>
    <w:rsid w:val="00F84694"/>
    <w:rsid w:val="00F84D5B"/>
    <w:rsid w:val="00F85871"/>
    <w:rsid w:val="00F860FF"/>
    <w:rsid w:val="00F86191"/>
    <w:rsid w:val="00F862AA"/>
    <w:rsid w:val="00F86ACB"/>
    <w:rsid w:val="00F86C11"/>
    <w:rsid w:val="00F86CBF"/>
    <w:rsid w:val="00F87967"/>
    <w:rsid w:val="00F87E5E"/>
    <w:rsid w:val="00F91215"/>
    <w:rsid w:val="00F912E2"/>
    <w:rsid w:val="00F91F8D"/>
    <w:rsid w:val="00F926A3"/>
    <w:rsid w:val="00F92D1D"/>
    <w:rsid w:val="00F94A99"/>
    <w:rsid w:val="00F94B23"/>
    <w:rsid w:val="00F955D3"/>
    <w:rsid w:val="00F97054"/>
    <w:rsid w:val="00F97479"/>
    <w:rsid w:val="00F97830"/>
    <w:rsid w:val="00FA1C7B"/>
    <w:rsid w:val="00FA1C97"/>
    <w:rsid w:val="00FA2F72"/>
    <w:rsid w:val="00FA308A"/>
    <w:rsid w:val="00FA4751"/>
    <w:rsid w:val="00FA4C55"/>
    <w:rsid w:val="00FA4E4E"/>
    <w:rsid w:val="00FA5A79"/>
    <w:rsid w:val="00FA6753"/>
    <w:rsid w:val="00FA691D"/>
    <w:rsid w:val="00FA791F"/>
    <w:rsid w:val="00FA7AF2"/>
    <w:rsid w:val="00FB00E9"/>
    <w:rsid w:val="00FB1352"/>
    <w:rsid w:val="00FB2FBA"/>
    <w:rsid w:val="00FB35A5"/>
    <w:rsid w:val="00FB39BD"/>
    <w:rsid w:val="00FB51C9"/>
    <w:rsid w:val="00FB5D78"/>
    <w:rsid w:val="00FB6219"/>
    <w:rsid w:val="00FB6655"/>
    <w:rsid w:val="00FB722C"/>
    <w:rsid w:val="00FB7B0B"/>
    <w:rsid w:val="00FC0CE4"/>
    <w:rsid w:val="00FC10F3"/>
    <w:rsid w:val="00FC205F"/>
    <w:rsid w:val="00FC2F23"/>
    <w:rsid w:val="00FC335C"/>
    <w:rsid w:val="00FC3C93"/>
    <w:rsid w:val="00FC3F6F"/>
    <w:rsid w:val="00FC48B4"/>
    <w:rsid w:val="00FC4957"/>
    <w:rsid w:val="00FC4A1B"/>
    <w:rsid w:val="00FC4E9B"/>
    <w:rsid w:val="00FC525F"/>
    <w:rsid w:val="00FC696E"/>
    <w:rsid w:val="00FC72DF"/>
    <w:rsid w:val="00FC743A"/>
    <w:rsid w:val="00FC758C"/>
    <w:rsid w:val="00FD09E5"/>
    <w:rsid w:val="00FD13A2"/>
    <w:rsid w:val="00FD1435"/>
    <w:rsid w:val="00FD1517"/>
    <w:rsid w:val="00FD30AA"/>
    <w:rsid w:val="00FD37D5"/>
    <w:rsid w:val="00FD6205"/>
    <w:rsid w:val="00FD7CD8"/>
    <w:rsid w:val="00FD7DD0"/>
    <w:rsid w:val="00FE0479"/>
    <w:rsid w:val="00FE1169"/>
    <w:rsid w:val="00FE20D6"/>
    <w:rsid w:val="00FE2CFC"/>
    <w:rsid w:val="00FE304A"/>
    <w:rsid w:val="00FE4CAB"/>
    <w:rsid w:val="00FE4F84"/>
    <w:rsid w:val="00FE5592"/>
    <w:rsid w:val="00FE5647"/>
    <w:rsid w:val="00FE61E1"/>
    <w:rsid w:val="00FE63F1"/>
    <w:rsid w:val="00FE7427"/>
    <w:rsid w:val="00FE7634"/>
    <w:rsid w:val="00FE7A81"/>
    <w:rsid w:val="00FF004A"/>
    <w:rsid w:val="00FF0D30"/>
    <w:rsid w:val="00FF14AF"/>
    <w:rsid w:val="00FF1C23"/>
    <w:rsid w:val="00FF1EFB"/>
    <w:rsid w:val="00FF20F2"/>
    <w:rsid w:val="00FF3D2B"/>
    <w:rsid w:val="00FF43C2"/>
    <w:rsid w:val="00FF44A0"/>
    <w:rsid w:val="00FF487A"/>
    <w:rsid w:val="00FF5896"/>
    <w:rsid w:val="00FF5AAA"/>
    <w:rsid w:val="00FF744C"/>
    <w:rsid w:val="012F26EB"/>
    <w:rsid w:val="0190C4CD"/>
    <w:rsid w:val="01B5AEC3"/>
    <w:rsid w:val="02300904"/>
    <w:rsid w:val="02FBFEE0"/>
    <w:rsid w:val="033940F4"/>
    <w:rsid w:val="03C7E1B2"/>
    <w:rsid w:val="041CBC10"/>
    <w:rsid w:val="0443BB1C"/>
    <w:rsid w:val="04615D7C"/>
    <w:rsid w:val="04B2998B"/>
    <w:rsid w:val="04C626A2"/>
    <w:rsid w:val="04EA20D2"/>
    <w:rsid w:val="0508917D"/>
    <w:rsid w:val="0636A5D7"/>
    <w:rsid w:val="06891FE6"/>
    <w:rsid w:val="069DC70C"/>
    <w:rsid w:val="078FF784"/>
    <w:rsid w:val="07F4E2AD"/>
    <w:rsid w:val="08540E90"/>
    <w:rsid w:val="08FE5346"/>
    <w:rsid w:val="094471D9"/>
    <w:rsid w:val="0991BA98"/>
    <w:rsid w:val="0A30C275"/>
    <w:rsid w:val="0AAEEA9F"/>
    <w:rsid w:val="0AD3043B"/>
    <w:rsid w:val="0AE33BF2"/>
    <w:rsid w:val="0AF25431"/>
    <w:rsid w:val="0B49F722"/>
    <w:rsid w:val="0B5FC9D0"/>
    <w:rsid w:val="0B6BF443"/>
    <w:rsid w:val="0B9A3515"/>
    <w:rsid w:val="0BC91261"/>
    <w:rsid w:val="0CBEA08C"/>
    <w:rsid w:val="0CE11F81"/>
    <w:rsid w:val="0D4B0D66"/>
    <w:rsid w:val="0E012B44"/>
    <w:rsid w:val="0E0AA4FD"/>
    <w:rsid w:val="0EAF380B"/>
    <w:rsid w:val="0EECE335"/>
    <w:rsid w:val="0F2B09D9"/>
    <w:rsid w:val="0F61BB18"/>
    <w:rsid w:val="0FADDF28"/>
    <w:rsid w:val="0FCF6F6D"/>
    <w:rsid w:val="103DE3AF"/>
    <w:rsid w:val="10696400"/>
    <w:rsid w:val="115C214C"/>
    <w:rsid w:val="11789B94"/>
    <w:rsid w:val="11CB8FF3"/>
    <w:rsid w:val="12283F5C"/>
    <w:rsid w:val="12C86F55"/>
    <w:rsid w:val="12E8D331"/>
    <w:rsid w:val="131841B7"/>
    <w:rsid w:val="139CD405"/>
    <w:rsid w:val="13EB1F58"/>
    <w:rsid w:val="140B453C"/>
    <w:rsid w:val="1445A245"/>
    <w:rsid w:val="144F870A"/>
    <w:rsid w:val="145E59AC"/>
    <w:rsid w:val="150AEE69"/>
    <w:rsid w:val="1521448D"/>
    <w:rsid w:val="1540761C"/>
    <w:rsid w:val="154DF903"/>
    <w:rsid w:val="1620C203"/>
    <w:rsid w:val="16A2C13B"/>
    <w:rsid w:val="17253D9C"/>
    <w:rsid w:val="1760B5E9"/>
    <w:rsid w:val="17A8969D"/>
    <w:rsid w:val="17B7FB08"/>
    <w:rsid w:val="1847F7C1"/>
    <w:rsid w:val="18583D48"/>
    <w:rsid w:val="185AEC06"/>
    <w:rsid w:val="1898F1BE"/>
    <w:rsid w:val="18CC4415"/>
    <w:rsid w:val="18D694BA"/>
    <w:rsid w:val="18EBE4C4"/>
    <w:rsid w:val="1915AEA7"/>
    <w:rsid w:val="1952E96B"/>
    <w:rsid w:val="19CEE131"/>
    <w:rsid w:val="1A029E4C"/>
    <w:rsid w:val="1A7C60AC"/>
    <w:rsid w:val="1A7F97A9"/>
    <w:rsid w:val="1AC3B0D3"/>
    <w:rsid w:val="1ACE7AC8"/>
    <w:rsid w:val="1B34F8A0"/>
    <w:rsid w:val="1B5A3C57"/>
    <w:rsid w:val="1B916856"/>
    <w:rsid w:val="1B9D5475"/>
    <w:rsid w:val="1BC7188E"/>
    <w:rsid w:val="1D4BB83A"/>
    <w:rsid w:val="1EA66087"/>
    <w:rsid w:val="1EEE2B17"/>
    <w:rsid w:val="1F03CE31"/>
    <w:rsid w:val="1F10B6DB"/>
    <w:rsid w:val="1F4B3EC3"/>
    <w:rsid w:val="1F8116CD"/>
    <w:rsid w:val="1FA48631"/>
    <w:rsid w:val="1FE48C59"/>
    <w:rsid w:val="2116834F"/>
    <w:rsid w:val="2120C08C"/>
    <w:rsid w:val="214BBB62"/>
    <w:rsid w:val="215C31A2"/>
    <w:rsid w:val="2195636B"/>
    <w:rsid w:val="22B3C14D"/>
    <w:rsid w:val="22E78BC3"/>
    <w:rsid w:val="2376D0A1"/>
    <w:rsid w:val="250C4822"/>
    <w:rsid w:val="25956A83"/>
    <w:rsid w:val="2631BDB7"/>
    <w:rsid w:val="268860D4"/>
    <w:rsid w:val="26936851"/>
    <w:rsid w:val="272A187A"/>
    <w:rsid w:val="27524A0D"/>
    <w:rsid w:val="277F0B33"/>
    <w:rsid w:val="278F9F53"/>
    <w:rsid w:val="28438D37"/>
    <w:rsid w:val="29476781"/>
    <w:rsid w:val="295F56FC"/>
    <w:rsid w:val="298B1DC0"/>
    <w:rsid w:val="2A624426"/>
    <w:rsid w:val="2A6FCFCF"/>
    <w:rsid w:val="2ABA3673"/>
    <w:rsid w:val="2AFE9C6D"/>
    <w:rsid w:val="2B018AC9"/>
    <w:rsid w:val="2B10898F"/>
    <w:rsid w:val="2B7A981B"/>
    <w:rsid w:val="2BB5D387"/>
    <w:rsid w:val="2C4D3158"/>
    <w:rsid w:val="2C96BCC7"/>
    <w:rsid w:val="2CCB6909"/>
    <w:rsid w:val="2D2093ED"/>
    <w:rsid w:val="2D6595B7"/>
    <w:rsid w:val="2D6FAF62"/>
    <w:rsid w:val="2D7021D8"/>
    <w:rsid w:val="2E5FCF37"/>
    <w:rsid w:val="2EBEE8A8"/>
    <w:rsid w:val="2F0E70A1"/>
    <w:rsid w:val="2F63B726"/>
    <w:rsid w:val="2FAA53AA"/>
    <w:rsid w:val="2FC3E769"/>
    <w:rsid w:val="2FF03C5A"/>
    <w:rsid w:val="2FFD5E89"/>
    <w:rsid w:val="3128AD93"/>
    <w:rsid w:val="314C17A5"/>
    <w:rsid w:val="315B8960"/>
    <w:rsid w:val="31952C2D"/>
    <w:rsid w:val="3212CA0C"/>
    <w:rsid w:val="327A9BA8"/>
    <w:rsid w:val="32EFD68C"/>
    <w:rsid w:val="32FD8607"/>
    <w:rsid w:val="33305CD5"/>
    <w:rsid w:val="3338FA3C"/>
    <w:rsid w:val="33A7F4F5"/>
    <w:rsid w:val="33F0934F"/>
    <w:rsid w:val="3452754F"/>
    <w:rsid w:val="349191B3"/>
    <w:rsid w:val="349FF64F"/>
    <w:rsid w:val="34D9DBCD"/>
    <w:rsid w:val="350379F9"/>
    <w:rsid w:val="35741A84"/>
    <w:rsid w:val="367FEB9B"/>
    <w:rsid w:val="3684D111"/>
    <w:rsid w:val="36DD7FEB"/>
    <w:rsid w:val="372BA7B7"/>
    <w:rsid w:val="374B251D"/>
    <w:rsid w:val="380A4E63"/>
    <w:rsid w:val="381BEDE2"/>
    <w:rsid w:val="381F76D4"/>
    <w:rsid w:val="383FD31D"/>
    <w:rsid w:val="389C885D"/>
    <w:rsid w:val="38C9BF5B"/>
    <w:rsid w:val="38D12DD0"/>
    <w:rsid w:val="3A162CB3"/>
    <w:rsid w:val="3A5C2754"/>
    <w:rsid w:val="3BBE33BF"/>
    <w:rsid w:val="3C2C4A05"/>
    <w:rsid w:val="3D2E73F6"/>
    <w:rsid w:val="3DE685C0"/>
    <w:rsid w:val="3DF1F155"/>
    <w:rsid w:val="3DF54CB1"/>
    <w:rsid w:val="3E4546C3"/>
    <w:rsid w:val="3E5415E2"/>
    <w:rsid w:val="3E5A51AD"/>
    <w:rsid w:val="3E5DBB41"/>
    <w:rsid w:val="3F257F63"/>
    <w:rsid w:val="3F83EAB2"/>
    <w:rsid w:val="3FFCBEEE"/>
    <w:rsid w:val="40C2EE2B"/>
    <w:rsid w:val="419A5F14"/>
    <w:rsid w:val="42655FA6"/>
    <w:rsid w:val="4275B9F0"/>
    <w:rsid w:val="42764875"/>
    <w:rsid w:val="42A0FF99"/>
    <w:rsid w:val="44106E51"/>
    <w:rsid w:val="4437F2C1"/>
    <w:rsid w:val="443873D1"/>
    <w:rsid w:val="444F46FD"/>
    <w:rsid w:val="445D1FEC"/>
    <w:rsid w:val="45B3C71F"/>
    <w:rsid w:val="45E9D926"/>
    <w:rsid w:val="462532C6"/>
    <w:rsid w:val="4626055A"/>
    <w:rsid w:val="464B072E"/>
    <w:rsid w:val="4651078E"/>
    <w:rsid w:val="4694EBFE"/>
    <w:rsid w:val="480618F9"/>
    <w:rsid w:val="4817C083"/>
    <w:rsid w:val="4A30E63E"/>
    <w:rsid w:val="4A849666"/>
    <w:rsid w:val="4ABDBA0F"/>
    <w:rsid w:val="4AFFF296"/>
    <w:rsid w:val="4B4EA650"/>
    <w:rsid w:val="4B8F4F93"/>
    <w:rsid w:val="4BA19809"/>
    <w:rsid w:val="4BDCEE3C"/>
    <w:rsid w:val="4C6AEAA7"/>
    <w:rsid w:val="4C9DD56E"/>
    <w:rsid w:val="4D6283AD"/>
    <w:rsid w:val="4E043D90"/>
    <w:rsid w:val="4E2F83A0"/>
    <w:rsid w:val="4F4AC9B9"/>
    <w:rsid w:val="4FCDC24C"/>
    <w:rsid w:val="4FD484CF"/>
    <w:rsid w:val="4FFBC4B8"/>
    <w:rsid w:val="5037FFCA"/>
    <w:rsid w:val="50515363"/>
    <w:rsid w:val="50B7296E"/>
    <w:rsid w:val="50C838AC"/>
    <w:rsid w:val="50D2A256"/>
    <w:rsid w:val="5303B78D"/>
    <w:rsid w:val="531773E0"/>
    <w:rsid w:val="53556046"/>
    <w:rsid w:val="53F26FFB"/>
    <w:rsid w:val="5441612D"/>
    <w:rsid w:val="5454C4AA"/>
    <w:rsid w:val="548D56D2"/>
    <w:rsid w:val="5498AA22"/>
    <w:rsid w:val="55228440"/>
    <w:rsid w:val="5538E13F"/>
    <w:rsid w:val="554DEB55"/>
    <w:rsid w:val="556DB3D9"/>
    <w:rsid w:val="55BC96BF"/>
    <w:rsid w:val="55D2EF40"/>
    <w:rsid w:val="55F51964"/>
    <w:rsid w:val="5669305A"/>
    <w:rsid w:val="57659D46"/>
    <w:rsid w:val="579351A8"/>
    <w:rsid w:val="57F90867"/>
    <w:rsid w:val="59571FE5"/>
    <w:rsid w:val="5A018A95"/>
    <w:rsid w:val="5A4391D2"/>
    <w:rsid w:val="5A5F39CD"/>
    <w:rsid w:val="5B17B5E8"/>
    <w:rsid w:val="5BAF3839"/>
    <w:rsid w:val="5C4318D8"/>
    <w:rsid w:val="5C8996FA"/>
    <w:rsid w:val="5D1D8D1F"/>
    <w:rsid w:val="5D562F18"/>
    <w:rsid w:val="5F480113"/>
    <w:rsid w:val="5FA15D06"/>
    <w:rsid w:val="60475198"/>
    <w:rsid w:val="6082F5F2"/>
    <w:rsid w:val="60B654A6"/>
    <w:rsid w:val="60CD31D0"/>
    <w:rsid w:val="6117A9AE"/>
    <w:rsid w:val="61AE4113"/>
    <w:rsid w:val="61F3C46A"/>
    <w:rsid w:val="621CEAC8"/>
    <w:rsid w:val="6233B1A9"/>
    <w:rsid w:val="62589829"/>
    <w:rsid w:val="6329D287"/>
    <w:rsid w:val="6343E514"/>
    <w:rsid w:val="63466559"/>
    <w:rsid w:val="6382EFE9"/>
    <w:rsid w:val="64033F73"/>
    <w:rsid w:val="6407BB18"/>
    <w:rsid w:val="641A48A2"/>
    <w:rsid w:val="64358969"/>
    <w:rsid w:val="650067EF"/>
    <w:rsid w:val="650FAB39"/>
    <w:rsid w:val="651C7B55"/>
    <w:rsid w:val="662709AE"/>
    <w:rsid w:val="666F20E0"/>
    <w:rsid w:val="66973BFB"/>
    <w:rsid w:val="66A14D5C"/>
    <w:rsid w:val="66F926EB"/>
    <w:rsid w:val="673ABBC5"/>
    <w:rsid w:val="674CC673"/>
    <w:rsid w:val="676D20FC"/>
    <w:rsid w:val="67EC4DF5"/>
    <w:rsid w:val="67EF4EC7"/>
    <w:rsid w:val="68824643"/>
    <w:rsid w:val="68A06D8A"/>
    <w:rsid w:val="69BC13D0"/>
    <w:rsid w:val="69FC74EC"/>
    <w:rsid w:val="6A0DD5C6"/>
    <w:rsid w:val="6A6BB913"/>
    <w:rsid w:val="6A73FB53"/>
    <w:rsid w:val="6A7DB86E"/>
    <w:rsid w:val="6A848500"/>
    <w:rsid w:val="6B29D3B7"/>
    <w:rsid w:val="6B41844B"/>
    <w:rsid w:val="6B6B06F4"/>
    <w:rsid w:val="6B7770C2"/>
    <w:rsid w:val="6B9F1647"/>
    <w:rsid w:val="6BB24552"/>
    <w:rsid w:val="6BE78848"/>
    <w:rsid w:val="6C39530B"/>
    <w:rsid w:val="6CA1E660"/>
    <w:rsid w:val="6D03C2D2"/>
    <w:rsid w:val="6D302CB4"/>
    <w:rsid w:val="6D594364"/>
    <w:rsid w:val="6E5A9998"/>
    <w:rsid w:val="6EFA656D"/>
    <w:rsid w:val="6F040A83"/>
    <w:rsid w:val="6F0D4869"/>
    <w:rsid w:val="6F8568DB"/>
    <w:rsid w:val="70243523"/>
    <w:rsid w:val="7040A443"/>
    <w:rsid w:val="70773E0D"/>
    <w:rsid w:val="707DCE8E"/>
    <w:rsid w:val="709F3008"/>
    <w:rsid w:val="70D5C635"/>
    <w:rsid w:val="712B33E9"/>
    <w:rsid w:val="7140615E"/>
    <w:rsid w:val="71AC47F4"/>
    <w:rsid w:val="71ECD035"/>
    <w:rsid w:val="7254EA8C"/>
    <w:rsid w:val="73AE40DB"/>
    <w:rsid w:val="73FAB376"/>
    <w:rsid w:val="741130BC"/>
    <w:rsid w:val="7436E1BD"/>
    <w:rsid w:val="74D4979D"/>
    <w:rsid w:val="750B960F"/>
    <w:rsid w:val="75F4A187"/>
    <w:rsid w:val="76D565B2"/>
    <w:rsid w:val="76E67F91"/>
    <w:rsid w:val="7711295F"/>
    <w:rsid w:val="772AE516"/>
    <w:rsid w:val="77327DAA"/>
    <w:rsid w:val="77FC5DA6"/>
    <w:rsid w:val="78EDD385"/>
    <w:rsid w:val="790311F6"/>
    <w:rsid w:val="79BF107B"/>
    <w:rsid w:val="79CAFCBB"/>
    <w:rsid w:val="79D638AC"/>
    <w:rsid w:val="79E9A79A"/>
    <w:rsid w:val="7A3B6825"/>
    <w:rsid w:val="7A554C4A"/>
    <w:rsid w:val="7AD47C51"/>
    <w:rsid w:val="7ADA59D7"/>
    <w:rsid w:val="7AED97C5"/>
    <w:rsid w:val="7B9E5995"/>
    <w:rsid w:val="7BB728C0"/>
    <w:rsid w:val="7C524117"/>
    <w:rsid w:val="7D4995D2"/>
    <w:rsid w:val="7D505353"/>
    <w:rsid w:val="7D647652"/>
    <w:rsid w:val="7DBB4136"/>
    <w:rsid w:val="7DF90DE2"/>
    <w:rsid w:val="7E20F442"/>
    <w:rsid w:val="7EB1F4DE"/>
    <w:rsid w:val="7F348E7E"/>
    <w:rsid w:val="7F627349"/>
    <w:rsid w:val="7F63FADD"/>
    <w:rsid w:val="7FFF35B5"/>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hone"/>
  <w:shapeDefaults>
    <o:shapedefaults v:ext="edit" spidmax="2050"/>
    <o:shapelayout v:ext="edit">
      <o:idmap v:ext="edit" data="2"/>
    </o:shapelayout>
  </w:shapeDefaults>
  <w:decimalSymbol w:val="."/>
  <w:listSeparator w:val=","/>
  <w14:docId w14:val="7FF29019"/>
  <w15:docId w15:val="{516F3504-911C-4BB9-8448-793D47F4B4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63BD3"/>
    <w:rPr>
      <w:rFonts w:ascii="Arial" w:hAnsi="Arial"/>
      <w:sz w:val="22"/>
      <w:lang w:eastAsia="en-US"/>
    </w:rPr>
  </w:style>
  <w:style w:type="paragraph" w:styleId="Heading1">
    <w:name w:val="heading 1"/>
    <w:basedOn w:val="Normal"/>
    <w:next w:val="Normal"/>
    <w:link w:val="Heading1Char"/>
    <w:autoRedefine/>
    <w:qFormat/>
    <w:rsid w:val="00CB09D3"/>
    <w:pPr>
      <w:keepNext/>
      <w:spacing w:before="240" w:after="120"/>
      <w:jc w:val="center"/>
      <w:outlineLvl w:val="0"/>
    </w:pPr>
    <w:rPr>
      <w:b/>
      <w:caps/>
      <w:sz w:val="32"/>
      <w:szCs w:val="24"/>
    </w:rPr>
  </w:style>
  <w:style w:type="paragraph" w:styleId="Heading2">
    <w:name w:val="heading 2"/>
    <w:basedOn w:val="Normal"/>
    <w:next w:val="Normal"/>
    <w:link w:val="Heading2Char"/>
    <w:autoRedefine/>
    <w:qFormat/>
    <w:rsid w:val="00A82386"/>
    <w:pPr>
      <w:keepNext/>
      <w:spacing w:before="240" w:after="120"/>
      <w:jc w:val="center"/>
      <w:outlineLvl w:val="1"/>
    </w:pPr>
    <w:rPr>
      <w:rFonts w:eastAsiaTheme="minorHAnsi"/>
      <w:b/>
      <w:bCs/>
      <w:caps/>
      <w:sz w:val="28"/>
    </w:rPr>
  </w:style>
  <w:style w:type="paragraph" w:styleId="Heading3">
    <w:name w:val="heading 3"/>
    <w:basedOn w:val="Normal"/>
    <w:next w:val="Normal"/>
    <w:link w:val="Heading3Char"/>
    <w:autoRedefine/>
    <w:qFormat/>
    <w:rsid w:val="00F7012F"/>
    <w:pPr>
      <w:keepNext/>
      <w:spacing w:before="240" w:after="120"/>
      <w:contextualSpacing/>
      <w:outlineLvl w:val="2"/>
    </w:pPr>
    <w:rPr>
      <w:rFonts w:eastAsiaTheme="minorHAnsi" w:cs="Arial"/>
      <w:b/>
      <w:sz w:val="24"/>
      <w:szCs w:val="24"/>
    </w:rPr>
  </w:style>
  <w:style w:type="paragraph" w:styleId="Heading4">
    <w:name w:val="heading 4"/>
    <w:basedOn w:val="Normal"/>
    <w:next w:val="Normal"/>
    <w:link w:val="Heading4Char"/>
    <w:autoRedefine/>
    <w:qFormat/>
    <w:rsid w:val="00C84A9A"/>
    <w:pPr>
      <w:keepNext/>
      <w:spacing w:before="120" w:after="120"/>
      <w:outlineLvl w:val="3"/>
    </w:pPr>
    <w:rPr>
      <w:b/>
      <w:bCs/>
      <w:szCs w:val="28"/>
    </w:rPr>
  </w:style>
  <w:style w:type="paragraph" w:styleId="Heading5">
    <w:name w:val="heading 5"/>
    <w:basedOn w:val="Normal"/>
    <w:next w:val="Normal"/>
    <w:link w:val="Heading5Char"/>
    <w:qFormat/>
    <w:rsid w:val="00CA28AD"/>
    <w:pPr>
      <w:keepNext/>
      <w:spacing w:before="120" w:after="120"/>
      <w:ind w:left="700"/>
      <w:outlineLvl w:val="4"/>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100DFC"/>
    <w:rPr>
      <w:rFonts w:ascii="Arial" w:hAnsi="Arial"/>
      <w:sz w:val="20"/>
    </w:rPr>
  </w:style>
  <w:style w:type="character" w:styleId="Hyperlink">
    <w:name w:val="Hyperlink"/>
    <w:uiPriority w:val="99"/>
    <w:qFormat/>
    <w:rsid w:val="0073614B"/>
    <w:rPr>
      <w:rFonts w:ascii="Arial" w:hAnsi="Arial"/>
      <w:color w:val="0000FF"/>
      <w:sz w:val="22"/>
      <w:u w:val="single"/>
    </w:rPr>
  </w:style>
  <w:style w:type="character" w:styleId="FollowedHyperlink">
    <w:name w:val="FollowedHyperlink"/>
    <w:uiPriority w:val="99"/>
    <w:rsid w:val="00BE7E92"/>
    <w:rPr>
      <w:rFonts w:ascii="Arial" w:hAnsi="Arial"/>
      <w:color w:val="800080"/>
      <w:sz w:val="22"/>
      <w:u w:val="single"/>
    </w:rPr>
  </w:style>
  <w:style w:type="character" w:customStyle="1" w:styleId="Heading2Char">
    <w:name w:val="Heading 2 Char"/>
    <w:basedOn w:val="DefaultParagraphFont"/>
    <w:link w:val="Heading2"/>
    <w:rsid w:val="00A82386"/>
    <w:rPr>
      <w:rFonts w:ascii="Arial" w:eastAsiaTheme="minorHAnsi" w:hAnsi="Arial"/>
      <w:b/>
      <w:bCs/>
      <w:caps/>
      <w:sz w:val="28"/>
      <w:lang w:eastAsia="en-US"/>
    </w:rPr>
  </w:style>
  <w:style w:type="paragraph" w:styleId="BalloonText">
    <w:name w:val="Balloon Text"/>
    <w:basedOn w:val="Normal"/>
    <w:semiHidden/>
    <w:rsid w:val="00223DF9"/>
    <w:rPr>
      <w:rFonts w:ascii="Tahoma" w:hAnsi="Tahoma" w:cs="Tahoma"/>
      <w:sz w:val="16"/>
      <w:szCs w:val="16"/>
    </w:rPr>
  </w:style>
  <w:style w:type="table" w:styleId="TableGrid">
    <w:name w:val="Table Grid"/>
    <w:basedOn w:val="TableNormal"/>
    <w:uiPriority w:val="39"/>
    <w:rsid w:val="00E922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Normal"/>
    <w:semiHidden/>
    <w:rsid w:val="00EA5E16"/>
    <w:rPr>
      <w:b/>
      <w:bCs/>
      <w:sz w:val="20"/>
    </w:rPr>
  </w:style>
  <w:style w:type="paragraph" w:customStyle="1" w:styleId="Context-Heading">
    <w:name w:val="Context-Heading"/>
    <w:basedOn w:val="Normal"/>
    <w:qFormat/>
    <w:rsid w:val="007A2AF6"/>
    <w:pPr>
      <w:spacing w:before="120" w:after="60"/>
    </w:pPr>
    <w:rPr>
      <w:b/>
      <w:sz w:val="24"/>
      <w:szCs w:val="24"/>
    </w:rPr>
  </w:style>
  <w:style w:type="paragraph" w:customStyle="1" w:styleId="Context-text">
    <w:name w:val="Context-text"/>
    <w:basedOn w:val="Normal"/>
    <w:qFormat/>
    <w:rsid w:val="00E404BB"/>
    <w:pPr>
      <w:spacing w:before="60" w:after="60"/>
    </w:pPr>
    <w:rPr>
      <w:i/>
      <w:iCs/>
      <w:sz w:val="20"/>
    </w:rPr>
  </w:style>
  <w:style w:type="paragraph" w:styleId="BodyText">
    <w:name w:val="Body Text"/>
    <w:basedOn w:val="Normal"/>
    <w:link w:val="BodyTextChar"/>
    <w:qFormat/>
    <w:rsid w:val="002B44C3"/>
    <w:pPr>
      <w:spacing w:before="120" w:after="120"/>
    </w:pPr>
  </w:style>
  <w:style w:type="paragraph" w:customStyle="1" w:styleId="citation">
    <w:name w:val="citation"/>
    <w:basedOn w:val="Normal"/>
    <w:qFormat/>
    <w:rsid w:val="0092747E"/>
    <w:pPr>
      <w:keepLines/>
      <w:spacing w:before="120" w:after="120"/>
      <w:ind w:left="360" w:hanging="360"/>
    </w:pPr>
    <w:rPr>
      <w:szCs w:val="22"/>
    </w:rPr>
  </w:style>
  <w:style w:type="paragraph" w:customStyle="1" w:styleId="CoverPageHeaderCSAS">
    <w:name w:val="Cover Page: Header (CSAS)"/>
    <w:basedOn w:val="BodyText"/>
    <w:link w:val="CoverPageHeaderCSASChar"/>
    <w:rsid w:val="00B63BD3"/>
    <w:pPr>
      <w:tabs>
        <w:tab w:val="right" w:pos="9356"/>
      </w:tabs>
      <w:spacing w:after="0"/>
    </w:pPr>
    <w:rPr>
      <w:b/>
    </w:rPr>
  </w:style>
  <w:style w:type="paragraph" w:styleId="ListBullet">
    <w:name w:val="List Bullet"/>
    <w:basedOn w:val="Normal"/>
    <w:qFormat/>
    <w:rsid w:val="002B44C3"/>
    <w:pPr>
      <w:numPr>
        <w:numId w:val="1"/>
      </w:numPr>
      <w:spacing w:after="120"/>
    </w:pPr>
  </w:style>
  <w:style w:type="paragraph" w:customStyle="1" w:styleId="Context-Hyperlink">
    <w:name w:val="Context-Hyperlink"/>
    <w:basedOn w:val="Normal"/>
    <w:link w:val="Context-HyperlinkChar"/>
    <w:rsid w:val="00AE6D2E"/>
    <w:rPr>
      <w:i/>
      <w:color w:val="0000FF"/>
      <w:sz w:val="20"/>
      <w:u w:val="single"/>
    </w:rPr>
  </w:style>
  <w:style w:type="character" w:customStyle="1" w:styleId="Context-HyperlinkChar">
    <w:name w:val="Context-Hyperlink Char"/>
    <w:basedOn w:val="DefaultParagraphFont"/>
    <w:link w:val="Context-Hyperlink"/>
    <w:rsid w:val="00AE6D2E"/>
    <w:rPr>
      <w:rFonts w:ascii="Arial" w:hAnsi="Arial"/>
      <w:i/>
      <w:color w:val="0000FF"/>
      <w:u w:val="single"/>
      <w:lang w:val="en-CA" w:eastAsia="en-US" w:bidi="ar-SA"/>
    </w:rPr>
  </w:style>
  <w:style w:type="paragraph" w:customStyle="1" w:styleId="BodyTextItalic">
    <w:name w:val="Body Text + Italic"/>
    <w:basedOn w:val="BodyText"/>
    <w:rsid w:val="008108BB"/>
    <w:rPr>
      <w:i/>
      <w:lang w:val="fr-CA"/>
    </w:rPr>
  </w:style>
  <w:style w:type="character" w:customStyle="1" w:styleId="CoverPageHeaderCSASChar">
    <w:name w:val="Cover Page: Header (CSAS) Char"/>
    <w:basedOn w:val="BodyTextChar"/>
    <w:link w:val="CoverPageHeaderCSAS"/>
    <w:rsid w:val="00B63BD3"/>
    <w:rPr>
      <w:rFonts w:ascii="Arial" w:hAnsi="Arial"/>
      <w:b/>
      <w:sz w:val="22"/>
      <w:lang w:val="en-US" w:eastAsia="en-US"/>
    </w:rPr>
  </w:style>
  <w:style w:type="paragraph" w:customStyle="1" w:styleId="PageHeaderRegionsNameofthereport">
    <w:name w:val="Page Header: Region(s) + Name of the report"/>
    <w:basedOn w:val="BodyText"/>
    <w:link w:val="PageHeaderRegionsNameofthereportChar"/>
    <w:rsid w:val="00B63BD3"/>
    <w:pPr>
      <w:spacing w:after="0"/>
    </w:pPr>
    <w:rPr>
      <w:b/>
    </w:rPr>
  </w:style>
  <w:style w:type="character" w:customStyle="1" w:styleId="PageHeaderRegionsNameofthereportChar">
    <w:name w:val="Page Header: Region(s) + Name of the report Char"/>
    <w:basedOn w:val="BodyTextChar"/>
    <w:link w:val="PageHeaderRegionsNameofthereport"/>
    <w:rsid w:val="00B63BD3"/>
    <w:rPr>
      <w:rFonts w:ascii="Arial" w:hAnsi="Arial"/>
      <w:b/>
      <w:sz w:val="22"/>
      <w:lang w:val="en-US" w:eastAsia="en-US"/>
    </w:rPr>
  </w:style>
  <w:style w:type="character" w:customStyle="1" w:styleId="BodyTextChar">
    <w:name w:val="Body Text Char"/>
    <w:basedOn w:val="DefaultParagraphFont"/>
    <w:link w:val="BodyText"/>
    <w:rsid w:val="002B44C3"/>
    <w:rPr>
      <w:rFonts w:ascii="Arial" w:hAnsi="Arial"/>
      <w:sz w:val="22"/>
      <w:lang w:val="en-US" w:eastAsia="en-US"/>
    </w:rPr>
  </w:style>
  <w:style w:type="paragraph" w:customStyle="1" w:styleId="CoverPageHeaderregions">
    <w:name w:val="Cover Page: Header (region(s)"/>
    <w:aliases w:val="series,number)"/>
    <w:basedOn w:val="Normal"/>
    <w:rsid w:val="00B63BD3"/>
    <w:pPr>
      <w:pBdr>
        <w:bottom w:val="single" w:sz="4" w:space="1" w:color="auto"/>
      </w:pBdr>
      <w:tabs>
        <w:tab w:val="right" w:pos="9356"/>
      </w:tabs>
    </w:pPr>
    <w:rPr>
      <w:b/>
    </w:rPr>
  </w:style>
  <w:style w:type="paragraph" w:styleId="FootnoteText">
    <w:name w:val="footnote text"/>
    <w:basedOn w:val="Normal"/>
    <w:link w:val="FootnoteTextChar"/>
    <w:uiPriority w:val="99"/>
    <w:semiHidden/>
    <w:unhideWhenUsed/>
    <w:rsid w:val="003437C8"/>
    <w:rPr>
      <w:sz w:val="20"/>
    </w:rPr>
  </w:style>
  <w:style w:type="character" w:customStyle="1" w:styleId="FootnoteTextChar">
    <w:name w:val="Footnote Text Char"/>
    <w:basedOn w:val="DefaultParagraphFont"/>
    <w:link w:val="FootnoteText"/>
    <w:uiPriority w:val="99"/>
    <w:semiHidden/>
    <w:rsid w:val="003437C8"/>
    <w:rPr>
      <w:rFonts w:ascii="Arial" w:hAnsi="Arial"/>
      <w:lang w:val="en-US" w:eastAsia="en-US"/>
    </w:rPr>
  </w:style>
  <w:style w:type="character" w:styleId="FootnoteReference">
    <w:name w:val="footnote reference"/>
    <w:basedOn w:val="DefaultParagraphFont"/>
    <w:uiPriority w:val="99"/>
    <w:semiHidden/>
    <w:unhideWhenUsed/>
    <w:rsid w:val="003437C8"/>
    <w:rPr>
      <w:vertAlign w:val="superscript"/>
    </w:rPr>
  </w:style>
  <w:style w:type="paragraph" w:customStyle="1" w:styleId="BodyTextCentered">
    <w:name w:val="Body Text + Centered"/>
    <w:basedOn w:val="BodyText"/>
    <w:rsid w:val="00196A8C"/>
    <w:pPr>
      <w:jc w:val="center"/>
    </w:pPr>
  </w:style>
  <w:style w:type="character" w:customStyle="1" w:styleId="Heading1Char">
    <w:name w:val="Heading 1 Char"/>
    <w:basedOn w:val="DefaultParagraphFont"/>
    <w:link w:val="Heading1"/>
    <w:rsid w:val="00CB09D3"/>
    <w:rPr>
      <w:rFonts w:ascii="Arial" w:hAnsi="Arial"/>
      <w:b/>
      <w:caps/>
      <w:sz w:val="32"/>
      <w:szCs w:val="24"/>
      <w:lang w:eastAsia="en-US"/>
    </w:rPr>
  </w:style>
  <w:style w:type="character" w:customStyle="1" w:styleId="Heading3Char">
    <w:name w:val="Heading 3 Char"/>
    <w:basedOn w:val="DefaultParagraphFont"/>
    <w:link w:val="Heading3"/>
    <w:rsid w:val="00F7012F"/>
    <w:rPr>
      <w:rFonts w:ascii="Arial" w:eastAsiaTheme="minorHAnsi" w:hAnsi="Arial" w:cs="Arial"/>
      <w:b/>
      <w:sz w:val="24"/>
      <w:szCs w:val="24"/>
      <w:lang w:eastAsia="en-US"/>
    </w:rPr>
  </w:style>
  <w:style w:type="character" w:customStyle="1" w:styleId="Heading4Char">
    <w:name w:val="Heading 4 Char"/>
    <w:basedOn w:val="DefaultParagraphFont"/>
    <w:link w:val="Heading4"/>
    <w:rsid w:val="00C84A9A"/>
    <w:rPr>
      <w:rFonts w:ascii="Arial" w:hAnsi="Arial"/>
      <w:b/>
      <w:bCs/>
      <w:sz w:val="22"/>
      <w:szCs w:val="28"/>
      <w:lang w:eastAsia="en-US"/>
    </w:rPr>
  </w:style>
  <w:style w:type="character" w:customStyle="1" w:styleId="Heading5Char">
    <w:name w:val="Heading 5 Char"/>
    <w:basedOn w:val="DefaultParagraphFont"/>
    <w:link w:val="Heading5"/>
    <w:rsid w:val="00CA28AD"/>
    <w:rPr>
      <w:rFonts w:ascii="Arial" w:hAnsi="Arial"/>
      <w:i/>
      <w:sz w:val="22"/>
      <w:lang w:val="en-US" w:eastAsia="en-US"/>
    </w:rPr>
  </w:style>
  <w:style w:type="paragraph" w:customStyle="1" w:styleId="BodyTextBold">
    <w:name w:val="Body Text + Bold"/>
    <w:basedOn w:val="BodyText"/>
    <w:rsid w:val="002B44C3"/>
    <w:rPr>
      <w:b/>
    </w:rPr>
  </w:style>
  <w:style w:type="paragraph" w:styleId="ListBullet2">
    <w:name w:val="List Bullet 2"/>
    <w:basedOn w:val="Normal"/>
    <w:unhideWhenUsed/>
    <w:rsid w:val="00CA28AD"/>
    <w:pPr>
      <w:numPr>
        <w:numId w:val="2"/>
      </w:numPr>
      <w:spacing w:after="120"/>
      <w:ind w:left="720"/>
      <w:contextualSpacing/>
    </w:pPr>
  </w:style>
  <w:style w:type="paragraph" w:customStyle="1" w:styleId="Caption-Table">
    <w:name w:val="Caption - Table"/>
    <w:basedOn w:val="Normal"/>
    <w:qFormat/>
    <w:rsid w:val="00345E70"/>
    <w:pPr>
      <w:keepNext/>
      <w:keepLines/>
      <w:spacing w:before="240" w:after="120"/>
    </w:pPr>
    <w:rPr>
      <w:i/>
      <w:sz w:val="20"/>
    </w:rPr>
  </w:style>
  <w:style w:type="paragraph" w:customStyle="1" w:styleId="Caption-Figure">
    <w:name w:val="Caption - Figure"/>
    <w:basedOn w:val="Normal"/>
    <w:qFormat/>
    <w:rsid w:val="00CA28AD"/>
    <w:pPr>
      <w:keepLines/>
      <w:spacing w:before="120" w:after="240"/>
    </w:pPr>
    <w:rPr>
      <w:i/>
      <w:sz w:val="20"/>
    </w:rPr>
  </w:style>
  <w:style w:type="paragraph" w:styleId="ListNumber">
    <w:name w:val="List Number"/>
    <w:basedOn w:val="Normal"/>
    <w:unhideWhenUsed/>
    <w:rsid w:val="002B44C3"/>
    <w:pPr>
      <w:numPr>
        <w:numId w:val="3"/>
      </w:numPr>
      <w:spacing w:after="120"/>
    </w:pPr>
  </w:style>
  <w:style w:type="paragraph" w:styleId="ListNumber2">
    <w:name w:val="List Number 2"/>
    <w:basedOn w:val="Normal"/>
    <w:unhideWhenUsed/>
    <w:rsid w:val="00CA28AD"/>
    <w:pPr>
      <w:numPr>
        <w:numId w:val="4"/>
      </w:numPr>
      <w:spacing w:after="120"/>
      <w:ind w:left="720"/>
    </w:pPr>
  </w:style>
  <w:style w:type="paragraph" w:customStyle="1" w:styleId="Blockquote">
    <w:name w:val="Blockquote"/>
    <w:basedOn w:val="Normal"/>
    <w:rsid w:val="002B44C3"/>
    <w:pPr>
      <w:spacing w:before="120" w:after="120"/>
      <w:ind w:left="720"/>
    </w:pPr>
  </w:style>
  <w:style w:type="paragraph" w:customStyle="1" w:styleId="BodyTextBoldItallics">
    <w:name w:val="Body Text + Bold + Itallics"/>
    <w:basedOn w:val="BodyText"/>
    <w:rsid w:val="002B44C3"/>
    <w:rPr>
      <w:b/>
      <w:i/>
    </w:rPr>
  </w:style>
  <w:style w:type="paragraph" w:customStyle="1" w:styleId="citation-translated">
    <w:name w:val="citation - translated"/>
    <w:basedOn w:val="citation"/>
    <w:qFormat/>
    <w:rsid w:val="002B44C3"/>
    <w:rPr>
      <w:i/>
    </w:rPr>
  </w:style>
  <w:style w:type="paragraph" w:styleId="Header">
    <w:name w:val="header"/>
    <w:basedOn w:val="Normal"/>
    <w:link w:val="HeaderChar"/>
    <w:uiPriority w:val="99"/>
    <w:unhideWhenUsed/>
    <w:rsid w:val="002D2531"/>
    <w:pPr>
      <w:tabs>
        <w:tab w:val="center" w:pos="4680"/>
        <w:tab w:val="right" w:pos="9360"/>
      </w:tabs>
    </w:pPr>
  </w:style>
  <w:style w:type="character" w:customStyle="1" w:styleId="HeaderChar">
    <w:name w:val="Header Char"/>
    <w:basedOn w:val="DefaultParagraphFont"/>
    <w:link w:val="Header"/>
    <w:uiPriority w:val="99"/>
    <w:rsid w:val="002D2531"/>
    <w:rPr>
      <w:rFonts w:ascii="Arial" w:hAnsi="Arial"/>
      <w:sz w:val="22"/>
      <w:lang w:val="en-US" w:eastAsia="en-US"/>
    </w:rPr>
  </w:style>
  <w:style w:type="paragraph" w:styleId="Footer">
    <w:name w:val="footer"/>
    <w:basedOn w:val="Normal"/>
    <w:link w:val="FooterChar"/>
    <w:uiPriority w:val="99"/>
    <w:unhideWhenUsed/>
    <w:rsid w:val="002D2531"/>
    <w:pPr>
      <w:tabs>
        <w:tab w:val="center" w:pos="4680"/>
        <w:tab w:val="right" w:pos="9360"/>
      </w:tabs>
    </w:pPr>
  </w:style>
  <w:style w:type="character" w:customStyle="1" w:styleId="FooterChar">
    <w:name w:val="Footer Char"/>
    <w:basedOn w:val="DefaultParagraphFont"/>
    <w:link w:val="Footer"/>
    <w:uiPriority w:val="99"/>
    <w:rsid w:val="002D2531"/>
    <w:rPr>
      <w:rFonts w:ascii="Arial" w:hAnsi="Arial"/>
      <w:sz w:val="22"/>
      <w:lang w:val="en-US" w:eastAsia="en-US"/>
    </w:rPr>
  </w:style>
  <w:style w:type="character" w:customStyle="1" w:styleId="StyleStyleHelvetica10ptBody">
    <w:name w:val="Style Style Helvetica 10 pt + +Body"/>
    <w:rsid w:val="00FB39BD"/>
    <w:rPr>
      <w:rFonts w:ascii="Calibri" w:hAnsi="Calibri"/>
      <w:sz w:val="22"/>
    </w:rPr>
  </w:style>
  <w:style w:type="paragraph" w:customStyle="1" w:styleId="Style1">
    <w:name w:val="Style1"/>
    <w:basedOn w:val="BodyText"/>
    <w:link w:val="Style1Char"/>
    <w:qFormat/>
    <w:rsid w:val="00262FE7"/>
    <w:rPr>
      <w:b/>
    </w:rPr>
  </w:style>
  <w:style w:type="character" w:customStyle="1" w:styleId="Style1Char">
    <w:name w:val="Style1 Char"/>
    <w:basedOn w:val="DefaultParagraphFont"/>
    <w:link w:val="Style1"/>
    <w:rsid w:val="00262FE7"/>
    <w:rPr>
      <w:rFonts w:ascii="Arial" w:hAnsi="Arial"/>
      <w:b/>
      <w:sz w:val="22"/>
      <w:lang w:val="en-US" w:eastAsia="en-US"/>
    </w:rPr>
  </w:style>
  <w:style w:type="paragraph" w:styleId="ListParagraph">
    <w:name w:val="List Paragraph"/>
    <w:aliases w:val="List - Suggested Message"/>
    <w:basedOn w:val="Normal"/>
    <w:uiPriority w:val="34"/>
    <w:qFormat/>
    <w:rsid w:val="00545297"/>
    <w:pPr>
      <w:ind w:left="720"/>
      <w:contextualSpacing/>
    </w:pPr>
  </w:style>
  <w:style w:type="character" w:styleId="CommentReference">
    <w:name w:val="annotation reference"/>
    <w:basedOn w:val="DefaultParagraphFont"/>
    <w:uiPriority w:val="99"/>
    <w:semiHidden/>
    <w:unhideWhenUsed/>
    <w:rsid w:val="00545297"/>
    <w:rPr>
      <w:sz w:val="16"/>
      <w:szCs w:val="16"/>
    </w:rPr>
  </w:style>
  <w:style w:type="paragraph" w:styleId="CommentText">
    <w:name w:val="annotation text"/>
    <w:basedOn w:val="Normal"/>
    <w:link w:val="CommentTextChar"/>
    <w:uiPriority w:val="99"/>
    <w:unhideWhenUsed/>
    <w:rsid w:val="00545297"/>
    <w:pPr>
      <w:spacing w:after="160"/>
    </w:pPr>
    <w:rPr>
      <w:rFonts w:asciiTheme="minorHAnsi" w:eastAsiaTheme="minorHAnsi" w:hAnsiTheme="minorHAnsi" w:cstheme="minorBidi"/>
      <w:sz w:val="20"/>
    </w:rPr>
  </w:style>
  <w:style w:type="character" w:customStyle="1" w:styleId="CommentTextChar">
    <w:name w:val="Comment Text Char"/>
    <w:basedOn w:val="DefaultParagraphFont"/>
    <w:link w:val="CommentText"/>
    <w:uiPriority w:val="99"/>
    <w:rsid w:val="00545297"/>
    <w:rPr>
      <w:rFonts w:asciiTheme="minorHAnsi" w:eastAsiaTheme="minorHAnsi" w:hAnsiTheme="minorHAnsi" w:cstheme="minorBidi"/>
      <w:lang w:val="en-US" w:eastAsia="en-US"/>
    </w:rPr>
  </w:style>
  <w:style w:type="paragraph" w:customStyle="1" w:styleId="Default">
    <w:name w:val="Default"/>
    <w:rsid w:val="005518CF"/>
    <w:pPr>
      <w:autoSpaceDE w:val="0"/>
      <w:autoSpaceDN w:val="0"/>
      <w:adjustRightInd w:val="0"/>
    </w:pPr>
    <w:rPr>
      <w:rFonts w:ascii="Arial" w:eastAsiaTheme="minorHAnsi" w:hAnsi="Arial" w:cs="Arial"/>
      <w:color w:val="000000"/>
      <w:sz w:val="24"/>
      <w:szCs w:val="24"/>
      <w:lang w:val="en-US" w:eastAsia="en-US"/>
    </w:rPr>
  </w:style>
  <w:style w:type="character" w:customStyle="1" w:styleId="ui-provider">
    <w:name w:val="ui-provider"/>
    <w:basedOn w:val="DefaultParagraphFont"/>
    <w:rsid w:val="00940ADC"/>
  </w:style>
  <w:style w:type="paragraph" w:styleId="Caption">
    <w:name w:val="caption"/>
    <w:basedOn w:val="Normal"/>
    <w:next w:val="Normal"/>
    <w:link w:val="CaptionChar"/>
    <w:uiPriority w:val="35"/>
    <w:unhideWhenUsed/>
    <w:qFormat/>
    <w:rsid w:val="00940ADC"/>
    <w:pPr>
      <w:spacing w:after="200"/>
    </w:pPr>
    <w:rPr>
      <w:i/>
      <w:iCs/>
      <w:color w:val="1F497D" w:themeColor="text2"/>
      <w:sz w:val="18"/>
      <w:szCs w:val="18"/>
    </w:rPr>
  </w:style>
  <w:style w:type="paragraph" w:styleId="Revision">
    <w:name w:val="Revision"/>
    <w:hidden/>
    <w:uiPriority w:val="99"/>
    <w:semiHidden/>
    <w:rsid w:val="00D17DA0"/>
    <w:rPr>
      <w:rFonts w:ascii="Arial" w:hAnsi="Arial"/>
      <w:sz w:val="22"/>
      <w:lang w:val="en-US" w:eastAsia="en-US"/>
    </w:rPr>
  </w:style>
  <w:style w:type="character" w:styleId="UnresolvedMention">
    <w:name w:val="Unresolved Mention"/>
    <w:basedOn w:val="DefaultParagraphFont"/>
    <w:uiPriority w:val="99"/>
    <w:semiHidden/>
    <w:unhideWhenUsed/>
    <w:rsid w:val="000E76C5"/>
    <w:rPr>
      <w:color w:val="605E5C"/>
      <w:shd w:val="clear" w:color="auto" w:fill="E1DFDD"/>
    </w:rPr>
  </w:style>
  <w:style w:type="character" w:styleId="Mention">
    <w:name w:val="Mention"/>
    <w:basedOn w:val="DefaultParagraphFont"/>
    <w:uiPriority w:val="99"/>
    <w:unhideWhenUsed/>
    <w:rPr>
      <w:color w:val="2B579A"/>
      <w:shd w:val="clear" w:color="auto" w:fill="E6E6E6"/>
    </w:rPr>
  </w:style>
  <w:style w:type="table" w:styleId="ListTable2">
    <w:name w:val="List Table 2"/>
    <w:basedOn w:val="TableNormal"/>
    <w:uiPriority w:val="47"/>
    <w:rsid w:val="00375ADC"/>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msonormal0">
    <w:name w:val="msonormal"/>
    <w:basedOn w:val="Normal"/>
    <w:rsid w:val="00375ADC"/>
    <w:pPr>
      <w:spacing w:before="100" w:beforeAutospacing="1" w:after="100" w:afterAutospacing="1"/>
    </w:pPr>
    <w:rPr>
      <w:rFonts w:ascii="Times New Roman" w:hAnsi="Times New Roman"/>
      <w:sz w:val="24"/>
      <w:szCs w:val="24"/>
    </w:rPr>
  </w:style>
  <w:style w:type="paragraph" w:customStyle="1" w:styleId="xl63">
    <w:name w:val="xl63"/>
    <w:basedOn w:val="Normal"/>
    <w:rsid w:val="00375ADC"/>
    <w:pPr>
      <w:spacing w:before="100" w:beforeAutospacing="1" w:after="100" w:afterAutospacing="1"/>
    </w:pPr>
    <w:rPr>
      <w:rFonts w:ascii="Times New Roman" w:hAnsi="Times New Roman"/>
      <w:sz w:val="24"/>
      <w:szCs w:val="24"/>
    </w:rPr>
  </w:style>
  <w:style w:type="paragraph" w:customStyle="1" w:styleId="xl65">
    <w:name w:val="xl65"/>
    <w:basedOn w:val="Normal"/>
    <w:rsid w:val="00375ADC"/>
    <w:pPr>
      <w:spacing w:before="100" w:beforeAutospacing="1" w:after="100" w:afterAutospacing="1"/>
      <w:ind w:firstLineChars="100" w:firstLine="100"/>
    </w:pPr>
    <w:rPr>
      <w:rFonts w:ascii="Times New Roman" w:hAnsi="Times New Roman"/>
      <w:sz w:val="24"/>
      <w:szCs w:val="24"/>
    </w:rPr>
  </w:style>
  <w:style w:type="paragraph" w:customStyle="1" w:styleId="xl66">
    <w:name w:val="xl66"/>
    <w:basedOn w:val="Normal"/>
    <w:rsid w:val="00375ADC"/>
    <w:pPr>
      <w:pBdr>
        <w:bottom w:val="single" w:sz="8" w:space="0" w:color="auto"/>
      </w:pBdr>
      <w:spacing w:before="100" w:beforeAutospacing="1" w:after="100" w:afterAutospacing="1"/>
      <w:textAlignment w:val="center"/>
    </w:pPr>
    <w:rPr>
      <w:rFonts w:cs="Arial"/>
      <w:color w:val="000000"/>
      <w:sz w:val="20"/>
    </w:rPr>
  </w:style>
  <w:style w:type="paragraph" w:customStyle="1" w:styleId="xl67">
    <w:name w:val="xl67"/>
    <w:basedOn w:val="Normal"/>
    <w:rsid w:val="00375ADC"/>
    <w:pPr>
      <w:pBdr>
        <w:bottom w:val="single" w:sz="8" w:space="0" w:color="auto"/>
      </w:pBdr>
      <w:shd w:val="clear" w:color="000000" w:fill="C6D9F1"/>
      <w:spacing w:before="100" w:beforeAutospacing="1" w:after="100" w:afterAutospacing="1"/>
      <w:textAlignment w:val="center"/>
    </w:pPr>
    <w:rPr>
      <w:rFonts w:cs="Arial"/>
      <w:color w:val="000000"/>
      <w:sz w:val="20"/>
    </w:rPr>
  </w:style>
  <w:style w:type="paragraph" w:customStyle="1" w:styleId="xl68">
    <w:name w:val="xl68"/>
    <w:basedOn w:val="Normal"/>
    <w:rsid w:val="00375ADC"/>
    <w:pPr>
      <w:pBdr>
        <w:bottom w:val="single" w:sz="8" w:space="0" w:color="auto"/>
      </w:pBdr>
      <w:shd w:val="clear" w:color="000000" w:fill="C6D9F1"/>
      <w:spacing w:before="100" w:beforeAutospacing="1" w:after="100" w:afterAutospacing="1"/>
      <w:jc w:val="right"/>
      <w:textAlignment w:val="center"/>
    </w:pPr>
    <w:rPr>
      <w:rFonts w:cs="Arial"/>
      <w:color w:val="000000"/>
      <w:sz w:val="20"/>
    </w:rPr>
  </w:style>
  <w:style w:type="paragraph" w:customStyle="1" w:styleId="xl69">
    <w:name w:val="xl69"/>
    <w:basedOn w:val="Normal"/>
    <w:rsid w:val="00375ADC"/>
    <w:pPr>
      <w:spacing w:before="100" w:beforeAutospacing="1" w:after="100" w:afterAutospacing="1"/>
      <w:textAlignment w:val="center"/>
    </w:pPr>
    <w:rPr>
      <w:rFonts w:cs="Arial"/>
      <w:color w:val="000000"/>
      <w:sz w:val="20"/>
    </w:rPr>
  </w:style>
  <w:style w:type="paragraph" w:customStyle="1" w:styleId="xl70">
    <w:name w:val="xl70"/>
    <w:basedOn w:val="Normal"/>
    <w:rsid w:val="00375ADC"/>
    <w:pPr>
      <w:spacing w:before="100" w:beforeAutospacing="1" w:after="100" w:afterAutospacing="1"/>
      <w:jc w:val="right"/>
      <w:textAlignment w:val="center"/>
    </w:pPr>
    <w:rPr>
      <w:rFonts w:cs="Arial"/>
      <w:color w:val="000000"/>
      <w:sz w:val="20"/>
    </w:rPr>
  </w:style>
  <w:style w:type="paragraph" w:customStyle="1" w:styleId="xl71">
    <w:name w:val="xl71"/>
    <w:basedOn w:val="Normal"/>
    <w:rsid w:val="00375ADC"/>
    <w:pPr>
      <w:pBdr>
        <w:bottom w:val="single" w:sz="8" w:space="0" w:color="auto"/>
      </w:pBdr>
      <w:spacing w:before="100" w:beforeAutospacing="1" w:after="100" w:afterAutospacing="1"/>
      <w:jc w:val="right"/>
      <w:textAlignment w:val="center"/>
    </w:pPr>
    <w:rPr>
      <w:rFonts w:cs="Arial"/>
      <w:color w:val="000000"/>
      <w:sz w:val="20"/>
    </w:rPr>
  </w:style>
  <w:style w:type="paragraph" w:customStyle="1" w:styleId="xl72">
    <w:name w:val="xl72"/>
    <w:basedOn w:val="Normal"/>
    <w:rsid w:val="00375ADC"/>
    <w:pPr>
      <w:pBdr>
        <w:bottom w:val="single" w:sz="8" w:space="0" w:color="auto"/>
      </w:pBdr>
      <w:spacing w:before="100" w:beforeAutospacing="1" w:after="100" w:afterAutospacing="1"/>
    </w:pPr>
    <w:rPr>
      <w:rFonts w:cs="Arial"/>
      <w:sz w:val="20"/>
    </w:rPr>
  </w:style>
  <w:style w:type="paragraph" w:customStyle="1" w:styleId="xl73">
    <w:name w:val="xl73"/>
    <w:basedOn w:val="Normal"/>
    <w:rsid w:val="00375ADC"/>
    <w:pPr>
      <w:spacing w:before="100" w:beforeAutospacing="1" w:after="100" w:afterAutospacing="1"/>
    </w:pPr>
    <w:rPr>
      <w:rFonts w:cs="Arial"/>
      <w:sz w:val="24"/>
      <w:szCs w:val="24"/>
    </w:rPr>
  </w:style>
  <w:style w:type="paragraph" w:customStyle="1" w:styleId="xl74">
    <w:name w:val="xl74"/>
    <w:basedOn w:val="Normal"/>
    <w:rsid w:val="00375ADC"/>
    <w:pPr>
      <w:spacing w:before="100" w:beforeAutospacing="1" w:after="100" w:afterAutospacing="1"/>
    </w:pPr>
    <w:rPr>
      <w:rFonts w:cs="Arial"/>
      <w:sz w:val="20"/>
    </w:rPr>
  </w:style>
  <w:style w:type="paragraph" w:customStyle="1" w:styleId="xl75">
    <w:name w:val="xl75"/>
    <w:basedOn w:val="Normal"/>
    <w:rsid w:val="00375ADC"/>
    <w:pPr>
      <w:pBdr>
        <w:bottom w:val="single" w:sz="8" w:space="0" w:color="auto"/>
      </w:pBdr>
      <w:spacing w:before="100" w:beforeAutospacing="1" w:after="100" w:afterAutospacing="1"/>
    </w:pPr>
    <w:rPr>
      <w:rFonts w:cs="Arial"/>
      <w:sz w:val="20"/>
    </w:rPr>
  </w:style>
  <w:style w:type="character" w:styleId="PlaceholderText">
    <w:name w:val="Placeholder Text"/>
    <w:basedOn w:val="DefaultParagraphFont"/>
    <w:uiPriority w:val="99"/>
    <w:semiHidden/>
    <w:rsid w:val="00CC4980"/>
    <w:rPr>
      <w:color w:val="808080"/>
    </w:rPr>
  </w:style>
  <w:style w:type="paragraph" w:styleId="EndnoteText">
    <w:name w:val="endnote text"/>
    <w:basedOn w:val="Normal"/>
    <w:link w:val="EndnoteTextChar"/>
    <w:uiPriority w:val="99"/>
    <w:semiHidden/>
    <w:unhideWhenUsed/>
    <w:rsid w:val="00D96F25"/>
    <w:rPr>
      <w:sz w:val="20"/>
    </w:rPr>
  </w:style>
  <w:style w:type="character" w:customStyle="1" w:styleId="EndnoteTextChar">
    <w:name w:val="Endnote Text Char"/>
    <w:basedOn w:val="DefaultParagraphFont"/>
    <w:link w:val="EndnoteText"/>
    <w:uiPriority w:val="99"/>
    <w:semiHidden/>
    <w:rsid w:val="00D96F25"/>
    <w:rPr>
      <w:rFonts w:ascii="Arial" w:hAnsi="Arial"/>
      <w:lang w:val="en-US" w:eastAsia="en-US"/>
    </w:rPr>
  </w:style>
  <w:style w:type="character" w:styleId="EndnoteReference">
    <w:name w:val="endnote reference"/>
    <w:basedOn w:val="DefaultParagraphFont"/>
    <w:uiPriority w:val="99"/>
    <w:semiHidden/>
    <w:unhideWhenUsed/>
    <w:rsid w:val="00D96F25"/>
    <w:rPr>
      <w:vertAlign w:val="superscript"/>
    </w:rPr>
  </w:style>
  <w:style w:type="paragraph" w:styleId="NoSpacing">
    <w:name w:val="No Spacing"/>
    <w:uiPriority w:val="99"/>
    <w:qFormat/>
    <w:rsid w:val="00F43817"/>
    <w:pPr>
      <w:widowControl w:val="0"/>
    </w:pPr>
    <w:rPr>
      <w:rFonts w:ascii="Arial" w:hAnsi="Arial"/>
      <w:sz w:val="22"/>
      <w:szCs w:val="24"/>
      <w:lang w:eastAsia="en-US"/>
    </w:rPr>
  </w:style>
  <w:style w:type="character" w:customStyle="1" w:styleId="CaptionChar">
    <w:name w:val="Caption Char"/>
    <w:basedOn w:val="DefaultParagraphFont"/>
    <w:link w:val="Caption"/>
    <w:uiPriority w:val="35"/>
    <w:rsid w:val="005B7B1A"/>
    <w:rPr>
      <w:rFonts w:ascii="Arial" w:hAnsi="Arial"/>
      <w:i/>
      <w:iCs/>
      <w:color w:val="1F497D" w:themeColor="text2"/>
      <w:sz w:val="18"/>
      <w:szCs w:val="18"/>
      <w:lang w:val="en-US" w:eastAsia="en-US"/>
    </w:rPr>
  </w:style>
  <w:style w:type="paragraph" w:styleId="NormalWeb">
    <w:name w:val="Normal (Web)"/>
    <w:basedOn w:val="Normal"/>
    <w:uiPriority w:val="99"/>
    <w:unhideWhenUsed/>
    <w:rsid w:val="006C261A"/>
    <w:pPr>
      <w:spacing w:before="100" w:beforeAutospacing="1" w:after="100" w:afterAutospacing="1"/>
    </w:pPr>
    <w:rPr>
      <w:rFonts w:ascii="Times New Roman" w:hAnsi="Times New Roman"/>
      <w:sz w:val="24"/>
      <w:szCs w:val="24"/>
    </w:rPr>
  </w:style>
  <w:style w:type="paragraph" w:customStyle="1" w:styleId="Table">
    <w:name w:val="Table"/>
    <w:basedOn w:val="Normal"/>
    <w:link w:val="TableChar"/>
    <w:qFormat/>
    <w:rsid w:val="00C014F3"/>
    <w:rPr>
      <w:rFonts w:cs="Arial"/>
      <w:sz w:val="20"/>
    </w:rPr>
  </w:style>
  <w:style w:type="character" w:customStyle="1" w:styleId="TableChar">
    <w:name w:val="Table Char"/>
    <w:basedOn w:val="DefaultParagraphFont"/>
    <w:link w:val="Table"/>
    <w:rsid w:val="00C014F3"/>
    <w:rPr>
      <w:rFonts w:ascii="Arial" w:hAnsi="Arial" w:cs="Arial"/>
      <w:lang w:val="en-US" w:eastAsia="en-US"/>
    </w:rPr>
  </w:style>
  <w:style w:type="paragraph" w:customStyle="1" w:styleId="paragraph">
    <w:name w:val="paragraph"/>
    <w:basedOn w:val="Normal"/>
    <w:rsid w:val="00D46A86"/>
    <w:pPr>
      <w:spacing w:before="100" w:beforeAutospacing="1" w:after="100" w:afterAutospacing="1"/>
    </w:pPr>
    <w:rPr>
      <w:rFonts w:ascii="Times New Roman" w:hAnsi="Times New Roman"/>
      <w:sz w:val="24"/>
      <w:szCs w:val="24"/>
    </w:rPr>
  </w:style>
  <w:style w:type="character" w:customStyle="1" w:styleId="normaltextrun">
    <w:name w:val="normaltextrun"/>
    <w:basedOn w:val="DefaultParagraphFont"/>
    <w:rsid w:val="00D46A86"/>
  </w:style>
  <w:style w:type="character" w:customStyle="1" w:styleId="eop">
    <w:name w:val="eop"/>
    <w:basedOn w:val="DefaultParagraphFont"/>
    <w:rsid w:val="00D46A86"/>
  </w:style>
  <w:style w:type="character" w:styleId="LineNumber">
    <w:name w:val="line number"/>
    <w:basedOn w:val="DefaultParagraphFont"/>
    <w:uiPriority w:val="99"/>
    <w:semiHidden/>
    <w:unhideWhenUsed/>
    <w:rsid w:val="008008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282">
      <w:bodyDiv w:val="1"/>
      <w:marLeft w:val="0"/>
      <w:marRight w:val="0"/>
      <w:marTop w:val="0"/>
      <w:marBottom w:val="0"/>
      <w:divBdr>
        <w:top w:val="none" w:sz="0" w:space="0" w:color="auto"/>
        <w:left w:val="none" w:sz="0" w:space="0" w:color="auto"/>
        <w:bottom w:val="none" w:sz="0" w:space="0" w:color="auto"/>
        <w:right w:val="none" w:sz="0" w:space="0" w:color="auto"/>
      </w:divBdr>
    </w:div>
    <w:div w:id="21051962">
      <w:bodyDiv w:val="1"/>
      <w:marLeft w:val="0"/>
      <w:marRight w:val="0"/>
      <w:marTop w:val="0"/>
      <w:marBottom w:val="0"/>
      <w:divBdr>
        <w:top w:val="none" w:sz="0" w:space="0" w:color="auto"/>
        <w:left w:val="none" w:sz="0" w:space="0" w:color="auto"/>
        <w:bottom w:val="none" w:sz="0" w:space="0" w:color="auto"/>
        <w:right w:val="none" w:sz="0" w:space="0" w:color="auto"/>
      </w:divBdr>
    </w:div>
    <w:div w:id="21715243">
      <w:bodyDiv w:val="1"/>
      <w:marLeft w:val="0"/>
      <w:marRight w:val="0"/>
      <w:marTop w:val="0"/>
      <w:marBottom w:val="0"/>
      <w:divBdr>
        <w:top w:val="none" w:sz="0" w:space="0" w:color="auto"/>
        <w:left w:val="none" w:sz="0" w:space="0" w:color="auto"/>
        <w:bottom w:val="none" w:sz="0" w:space="0" w:color="auto"/>
        <w:right w:val="none" w:sz="0" w:space="0" w:color="auto"/>
      </w:divBdr>
    </w:div>
    <w:div w:id="41515992">
      <w:bodyDiv w:val="1"/>
      <w:marLeft w:val="0"/>
      <w:marRight w:val="0"/>
      <w:marTop w:val="0"/>
      <w:marBottom w:val="0"/>
      <w:divBdr>
        <w:top w:val="none" w:sz="0" w:space="0" w:color="auto"/>
        <w:left w:val="none" w:sz="0" w:space="0" w:color="auto"/>
        <w:bottom w:val="none" w:sz="0" w:space="0" w:color="auto"/>
        <w:right w:val="none" w:sz="0" w:space="0" w:color="auto"/>
      </w:divBdr>
    </w:div>
    <w:div w:id="70931036">
      <w:bodyDiv w:val="1"/>
      <w:marLeft w:val="0"/>
      <w:marRight w:val="0"/>
      <w:marTop w:val="0"/>
      <w:marBottom w:val="0"/>
      <w:divBdr>
        <w:top w:val="none" w:sz="0" w:space="0" w:color="auto"/>
        <w:left w:val="none" w:sz="0" w:space="0" w:color="auto"/>
        <w:bottom w:val="none" w:sz="0" w:space="0" w:color="auto"/>
        <w:right w:val="none" w:sz="0" w:space="0" w:color="auto"/>
      </w:divBdr>
    </w:div>
    <w:div w:id="76482704">
      <w:bodyDiv w:val="1"/>
      <w:marLeft w:val="0"/>
      <w:marRight w:val="0"/>
      <w:marTop w:val="0"/>
      <w:marBottom w:val="0"/>
      <w:divBdr>
        <w:top w:val="none" w:sz="0" w:space="0" w:color="auto"/>
        <w:left w:val="none" w:sz="0" w:space="0" w:color="auto"/>
        <w:bottom w:val="none" w:sz="0" w:space="0" w:color="auto"/>
        <w:right w:val="none" w:sz="0" w:space="0" w:color="auto"/>
      </w:divBdr>
    </w:div>
    <w:div w:id="80950234">
      <w:bodyDiv w:val="1"/>
      <w:marLeft w:val="0"/>
      <w:marRight w:val="0"/>
      <w:marTop w:val="0"/>
      <w:marBottom w:val="0"/>
      <w:divBdr>
        <w:top w:val="none" w:sz="0" w:space="0" w:color="auto"/>
        <w:left w:val="none" w:sz="0" w:space="0" w:color="auto"/>
        <w:bottom w:val="none" w:sz="0" w:space="0" w:color="auto"/>
        <w:right w:val="none" w:sz="0" w:space="0" w:color="auto"/>
      </w:divBdr>
    </w:div>
    <w:div w:id="105269838">
      <w:bodyDiv w:val="1"/>
      <w:marLeft w:val="0"/>
      <w:marRight w:val="0"/>
      <w:marTop w:val="0"/>
      <w:marBottom w:val="0"/>
      <w:divBdr>
        <w:top w:val="none" w:sz="0" w:space="0" w:color="auto"/>
        <w:left w:val="none" w:sz="0" w:space="0" w:color="auto"/>
        <w:bottom w:val="none" w:sz="0" w:space="0" w:color="auto"/>
        <w:right w:val="none" w:sz="0" w:space="0" w:color="auto"/>
      </w:divBdr>
    </w:div>
    <w:div w:id="117186105">
      <w:bodyDiv w:val="1"/>
      <w:marLeft w:val="0"/>
      <w:marRight w:val="0"/>
      <w:marTop w:val="0"/>
      <w:marBottom w:val="0"/>
      <w:divBdr>
        <w:top w:val="none" w:sz="0" w:space="0" w:color="auto"/>
        <w:left w:val="none" w:sz="0" w:space="0" w:color="auto"/>
        <w:bottom w:val="none" w:sz="0" w:space="0" w:color="auto"/>
        <w:right w:val="none" w:sz="0" w:space="0" w:color="auto"/>
      </w:divBdr>
    </w:div>
    <w:div w:id="117646866">
      <w:bodyDiv w:val="1"/>
      <w:marLeft w:val="0"/>
      <w:marRight w:val="0"/>
      <w:marTop w:val="0"/>
      <w:marBottom w:val="0"/>
      <w:divBdr>
        <w:top w:val="none" w:sz="0" w:space="0" w:color="auto"/>
        <w:left w:val="none" w:sz="0" w:space="0" w:color="auto"/>
        <w:bottom w:val="none" w:sz="0" w:space="0" w:color="auto"/>
        <w:right w:val="none" w:sz="0" w:space="0" w:color="auto"/>
      </w:divBdr>
    </w:div>
    <w:div w:id="118768794">
      <w:bodyDiv w:val="1"/>
      <w:marLeft w:val="0"/>
      <w:marRight w:val="0"/>
      <w:marTop w:val="0"/>
      <w:marBottom w:val="0"/>
      <w:divBdr>
        <w:top w:val="none" w:sz="0" w:space="0" w:color="auto"/>
        <w:left w:val="none" w:sz="0" w:space="0" w:color="auto"/>
        <w:bottom w:val="none" w:sz="0" w:space="0" w:color="auto"/>
        <w:right w:val="none" w:sz="0" w:space="0" w:color="auto"/>
      </w:divBdr>
    </w:div>
    <w:div w:id="128983952">
      <w:bodyDiv w:val="1"/>
      <w:marLeft w:val="0"/>
      <w:marRight w:val="0"/>
      <w:marTop w:val="0"/>
      <w:marBottom w:val="0"/>
      <w:divBdr>
        <w:top w:val="none" w:sz="0" w:space="0" w:color="auto"/>
        <w:left w:val="none" w:sz="0" w:space="0" w:color="auto"/>
        <w:bottom w:val="none" w:sz="0" w:space="0" w:color="auto"/>
        <w:right w:val="none" w:sz="0" w:space="0" w:color="auto"/>
      </w:divBdr>
    </w:div>
    <w:div w:id="137574678">
      <w:bodyDiv w:val="1"/>
      <w:marLeft w:val="0"/>
      <w:marRight w:val="0"/>
      <w:marTop w:val="0"/>
      <w:marBottom w:val="0"/>
      <w:divBdr>
        <w:top w:val="none" w:sz="0" w:space="0" w:color="auto"/>
        <w:left w:val="none" w:sz="0" w:space="0" w:color="auto"/>
        <w:bottom w:val="none" w:sz="0" w:space="0" w:color="auto"/>
        <w:right w:val="none" w:sz="0" w:space="0" w:color="auto"/>
      </w:divBdr>
    </w:div>
    <w:div w:id="139153245">
      <w:bodyDiv w:val="1"/>
      <w:marLeft w:val="0"/>
      <w:marRight w:val="0"/>
      <w:marTop w:val="0"/>
      <w:marBottom w:val="0"/>
      <w:divBdr>
        <w:top w:val="none" w:sz="0" w:space="0" w:color="auto"/>
        <w:left w:val="none" w:sz="0" w:space="0" w:color="auto"/>
        <w:bottom w:val="none" w:sz="0" w:space="0" w:color="auto"/>
        <w:right w:val="none" w:sz="0" w:space="0" w:color="auto"/>
      </w:divBdr>
    </w:div>
    <w:div w:id="148253594">
      <w:bodyDiv w:val="1"/>
      <w:marLeft w:val="0"/>
      <w:marRight w:val="0"/>
      <w:marTop w:val="0"/>
      <w:marBottom w:val="0"/>
      <w:divBdr>
        <w:top w:val="none" w:sz="0" w:space="0" w:color="auto"/>
        <w:left w:val="none" w:sz="0" w:space="0" w:color="auto"/>
        <w:bottom w:val="none" w:sz="0" w:space="0" w:color="auto"/>
        <w:right w:val="none" w:sz="0" w:space="0" w:color="auto"/>
      </w:divBdr>
    </w:div>
    <w:div w:id="148979893">
      <w:bodyDiv w:val="1"/>
      <w:marLeft w:val="0"/>
      <w:marRight w:val="0"/>
      <w:marTop w:val="0"/>
      <w:marBottom w:val="0"/>
      <w:divBdr>
        <w:top w:val="none" w:sz="0" w:space="0" w:color="auto"/>
        <w:left w:val="none" w:sz="0" w:space="0" w:color="auto"/>
        <w:bottom w:val="none" w:sz="0" w:space="0" w:color="auto"/>
        <w:right w:val="none" w:sz="0" w:space="0" w:color="auto"/>
      </w:divBdr>
    </w:div>
    <w:div w:id="167452607">
      <w:bodyDiv w:val="1"/>
      <w:marLeft w:val="0"/>
      <w:marRight w:val="0"/>
      <w:marTop w:val="0"/>
      <w:marBottom w:val="0"/>
      <w:divBdr>
        <w:top w:val="none" w:sz="0" w:space="0" w:color="auto"/>
        <w:left w:val="none" w:sz="0" w:space="0" w:color="auto"/>
        <w:bottom w:val="none" w:sz="0" w:space="0" w:color="auto"/>
        <w:right w:val="none" w:sz="0" w:space="0" w:color="auto"/>
      </w:divBdr>
    </w:div>
    <w:div w:id="175581617">
      <w:bodyDiv w:val="1"/>
      <w:marLeft w:val="0"/>
      <w:marRight w:val="0"/>
      <w:marTop w:val="0"/>
      <w:marBottom w:val="0"/>
      <w:divBdr>
        <w:top w:val="none" w:sz="0" w:space="0" w:color="auto"/>
        <w:left w:val="none" w:sz="0" w:space="0" w:color="auto"/>
        <w:bottom w:val="none" w:sz="0" w:space="0" w:color="auto"/>
        <w:right w:val="none" w:sz="0" w:space="0" w:color="auto"/>
      </w:divBdr>
    </w:div>
    <w:div w:id="187836905">
      <w:bodyDiv w:val="1"/>
      <w:marLeft w:val="0"/>
      <w:marRight w:val="0"/>
      <w:marTop w:val="0"/>
      <w:marBottom w:val="0"/>
      <w:divBdr>
        <w:top w:val="none" w:sz="0" w:space="0" w:color="auto"/>
        <w:left w:val="none" w:sz="0" w:space="0" w:color="auto"/>
        <w:bottom w:val="none" w:sz="0" w:space="0" w:color="auto"/>
        <w:right w:val="none" w:sz="0" w:space="0" w:color="auto"/>
      </w:divBdr>
    </w:div>
    <w:div w:id="189026071">
      <w:bodyDiv w:val="1"/>
      <w:marLeft w:val="0"/>
      <w:marRight w:val="0"/>
      <w:marTop w:val="0"/>
      <w:marBottom w:val="0"/>
      <w:divBdr>
        <w:top w:val="none" w:sz="0" w:space="0" w:color="auto"/>
        <w:left w:val="none" w:sz="0" w:space="0" w:color="auto"/>
        <w:bottom w:val="none" w:sz="0" w:space="0" w:color="auto"/>
        <w:right w:val="none" w:sz="0" w:space="0" w:color="auto"/>
      </w:divBdr>
    </w:div>
    <w:div w:id="196431068">
      <w:bodyDiv w:val="1"/>
      <w:marLeft w:val="0"/>
      <w:marRight w:val="0"/>
      <w:marTop w:val="0"/>
      <w:marBottom w:val="0"/>
      <w:divBdr>
        <w:top w:val="none" w:sz="0" w:space="0" w:color="auto"/>
        <w:left w:val="none" w:sz="0" w:space="0" w:color="auto"/>
        <w:bottom w:val="none" w:sz="0" w:space="0" w:color="auto"/>
        <w:right w:val="none" w:sz="0" w:space="0" w:color="auto"/>
      </w:divBdr>
      <w:divsChild>
        <w:div w:id="860125015">
          <w:marLeft w:val="480"/>
          <w:marRight w:val="0"/>
          <w:marTop w:val="0"/>
          <w:marBottom w:val="0"/>
          <w:divBdr>
            <w:top w:val="none" w:sz="0" w:space="0" w:color="auto"/>
            <w:left w:val="none" w:sz="0" w:space="0" w:color="auto"/>
            <w:bottom w:val="none" w:sz="0" w:space="0" w:color="auto"/>
            <w:right w:val="none" w:sz="0" w:space="0" w:color="auto"/>
          </w:divBdr>
        </w:div>
        <w:div w:id="41709272">
          <w:marLeft w:val="480"/>
          <w:marRight w:val="0"/>
          <w:marTop w:val="0"/>
          <w:marBottom w:val="0"/>
          <w:divBdr>
            <w:top w:val="none" w:sz="0" w:space="0" w:color="auto"/>
            <w:left w:val="none" w:sz="0" w:space="0" w:color="auto"/>
            <w:bottom w:val="none" w:sz="0" w:space="0" w:color="auto"/>
            <w:right w:val="none" w:sz="0" w:space="0" w:color="auto"/>
          </w:divBdr>
        </w:div>
        <w:div w:id="238369576">
          <w:marLeft w:val="480"/>
          <w:marRight w:val="0"/>
          <w:marTop w:val="0"/>
          <w:marBottom w:val="0"/>
          <w:divBdr>
            <w:top w:val="none" w:sz="0" w:space="0" w:color="auto"/>
            <w:left w:val="none" w:sz="0" w:space="0" w:color="auto"/>
            <w:bottom w:val="none" w:sz="0" w:space="0" w:color="auto"/>
            <w:right w:val="none" w:sz="0" w:space="0" w:color="auto"/>
          </w:divBdr>
        </w:div>
        <w:div w:id="331034976">
          <w:marLeft w:val="480"/>
          <w:marRight w:val="0"/>
          <w:marTop w:val="0"/>
          <w:marBottom w:val="0"/>
          <w:divBdr>
            <w:top w:val="none" w:sz="0" w:space="0" w:color="auto"/>
            <w:left w:val="none" w:sz="0" w:space="0" w:color="auto"/>
            <w:bottom w:val="none" w:sz="0" w:space="0" w:color="auto"/>
            <w:right w:val="none" w:sz="0" w:space="0" w:color="auto"/>
          </w:divBdr>
        </w:div>
        <w:div w:id="1343897553">
          <w:marLeft w:val="480"/>
          <w:marRight w:val="0"/>
          <w:marTop w:val="0"/>
          <w:marBottom w:val="0"/>
          <w:divBdr>
            <w:top w:val="none" w:sz="0" w:space="0" w:color="auto"/>
            <w:left w:val="none" w:sz="0" w:space="0" w:color="auto"/>
            <w:bottom w:val="none" w:sz="0" w:space="0" w:color="auto"/>
            <w:right w:val="none" w:sz="0" w:space="0" w:color="auto"/>
          </w:divBdr>
        </w:div>
        <w:div w:id="1126236207">
          <w:marLeft w:val="480"/>
          <w:marRight w:val="0"/>
          <w:marTop w:val="0"/>
          <w:marBottom w:val="0"/>
          <w:divBdr>
            <w:top w:val="none" w:sz="0" w:space="0" w:color="auto"/>
            <w:left w:val="none" w:sz="0" w:space="0" w:color="auto"/>
            <w:bottom w:val="none" w:sz="0" w:space="0" w:color="auto"/>
            <w:right w:val="none" w:sz="0" w:space="0" w:color="auto"/>
          </w:divBdr>
        </w:div>
        <w:div w:id="9110276">
          <w:marLeft w:val="480"/>
          <w:marRight w:val="0"/>
          <w:marTop w:val="0"/>
          <w:marBottom w:val="0"/>
          <w:divBdr>
            <w:top w:val="none" w:sz="0" w:space="0" w:color="auto"/>
            <w:left w:val="none" w:sz="0" w:space="0" w:color="auto"/>
            <w:bottom w:val="none" w:sz="0" w:space="0" w:color="auto"/>
            <w:right w:val="none" w:sz="0" w:space="0" w:color="auto"/>
          </w:divBdr>
        </w:div>
        <w:div w:id="728068105">
          <w:marLeft w:val="480"/>
          <w:marRight w:val="0"/>
          <w:marTop w:val="0"/>
          <w:marBottom w:val="0"/>
          <w:divBdr>
            <w:top w:val="none" w:sz="0" w:space="0" w:color="auto"/>
            <w:left w:val="none" w:sz="0" w:space="0" w:color="auto"/>
            <w:bottom w:val="none" w:sz="0" w:space="0" w:color="auto"/>
            <w:right w:val="none" w:sz="0" w:space="0" w:color="auto"/>
          </w:divBdr>
        </w:div>
        <w:div w:id="807015976">
          <w:marLeft w:val="480"/>
          <w:marRight w:val="0"/>
          <w:marTop w:val="0"/>
          <w:marBottom w:val="0"/>
          <w:divBdr>
            <w:top w:val="none" w:sz="0" w:space="0" w:color="auto"/>
            <w:left w:val="none" w:sz="0" w:space="0" w:color="auto"/>
            <w:bottom w:val="none" w:sz="0" w:space="0" w:color="auto"/>
            <w:right w:val="none" w:sz="0" w:space="0" w:color="auto"/>
          </w:divBdr>
        </w:div>
        <w:div w:id="438718264">
          <w:marLeft w:val="480"/>
          <w:marRight w:val="0"/>
          <w:marTop w:val="0"/>
          <w:marBottom w:val="0"/>
          <w:divBdr>
            <w:top w:val="none" w:sz="0" w:space="0" w:color="auto"/>
            <w:left w:val="none" w:sz="0" w:space="0" w:color="auto"/>
            <w:bottom w:val="none" w:sz="0" w:space="0" w:color="auto"/>
            <w:right w:val="none" w:sz="0" w:space="0" w:color="auto"/>
          </w:divBdr>
        </w:div>
        <w:div w:id="699206656">
          <w:marLeft w:val="480"/>
          <w:marRight w:val="0"/>
          <w:marTop w:val="0"/>
          <w:marBottom w:val="0"/>
          <w:divBdr>
            <w:top w:val="none" w:sz="0" w:space="0" w:color="auto"/>
            <w:left w:val="none" w:sz="0" w:space="0" w:color="auto"/>
            <w:bottom w:val="none" w:sz="0" w:space="0" w:color="auto"/>
            <w:right w:val="none" w:sz="0" w:space="0" w:color="auto"/>
          </w:divBdr>
        </w:div>
        <w:div w:id="1521163699">
          <w:marLeft w:val="480"/>
          <w:marRight w:val="0"/>
          <w:marTop w:val="0"/>
          <w:marBottom w:val="0"/>
          <w:divBdr>
            <w:top w:val="none" w:sz="0" w:space="0" w:color="auto"/>
            <w:left w:val="none" w:sz="0" w:space="0" w:color="auto"/>
            <w:bottom w:val="none" w:sz="0" w:space="0" w:color="auto"/>
            <w:right w:val="none" w:sz="0" w:space="0" w:color="auto"/>
          </w:divBdr>
        </w:div>
        <w:div w:id="1924755183">
          <w:marLeft w:val="480"/>
          <w:marRight w:val="0"/>
          <w:marTop w:val="0"/>
          <w:marBottom w:val="0"/>
          <w:divBdr>
            <w:top w:val="none" w:sz="0" w:space="0" w:color="auto"/>
            <w:left w:val="none" w:sz="0" w:space="0" w:color="auto"/>
            <w:bottom w:val="none" w:sz="0" w:space="0" w:color="auto"/>
            <w:right w:val="none" w:sz="0" w:space="0" w:color="auto"/>
          </w:divBdr>
        </w:div>
        <w:div w:id="1663044329">
          <w:marLeft w:val="480"/>
          <w:marRight w:val="0"/>
          <w:marTop w:val="0"/>
          <w:marBottom w:val="0"/>
          <w:divBdr>
            <w:top w:val="none" w:sz="0" w:space="0" w:color="auto"/>
            <w:left w:val="none" w:sz="0" w:space="0" w:color="auto"/>
            <w:bottom w:val="none" w:sz="0" w:space="0" w:color="auto"/>
            <w:right w:val="none" w:sz="0" w:space="0" w:color="auto"/>
          </w:divBdr>
        </w:div>
        <w:div w:id="672072188">
          <w:marLeft w:val="480"/>
          <w:marRight w:val="0"/>
          <w:marTop w:val="0"/>
          <w:marBottom w:val="0"/>
          <w:divBdr>
            <w:top w:val="none" w:sz="0" w:space="0" w:color="auto"/>
            <w:left w:val="none" w:sz="0" w:space="0" w:color="auto"/>
            <w:bottom w:val="none" w:sz="0" w:space="0" w:color="auto"/>
            <w:right w:val="none" w:sz="0" w:space="0" w:color="auto"/>
          </w:divBdr>
        </w:div>
        <w:div w:id="712731840">
          <w:marLeft w:val="480"/>
          <w:marRight w:val="0"/>
          <w:marTop w:val="0"/>
          <w:marBottom w:val="0"/>
          <w:divBdr>
            <w:top w:val="none" w:sz="0" w:space="0" w:color="auto"/>
            <w:left w:val="none" w:sz="0" w:space="0" w:color="auto"/>
            <w:bottom w:val="none" w:sz="0" w:space="0" w:color="auto"/>
            <w:right w:val="none" w:sz="0" w:space="0" w:color="auto"/>
          </w:divBdr>
        </w:div>
        <w:div w:id="524297341">
          <w:marLeft w:val="480"/>
          <w:marRight w:val="0"/>
          <w:marTop w:val="0"/>
          <w:marBottom w:val="0"/>
          <w:divBdr>
            <w:top w:val="none" w:sz="0" w:space="0" w:color="auto"/>
            <w:left w:val="none" w:sz="0" w:space="0" w:color="auto"/>
            <w:bottom w:val="none" w:sz="0" w:space="0" w:color="auto"/>
            <w:right w:val="none" w:sz="0" w:space="0" w:color="auto"/>
          </w:divBdr>
        </w:div>
        <w:div w:id="1329869086">
          <w:marLeft w:val="480"/>
          <w:marRight w:val="0"/>
          <w:marTop w:val="0"/>
          <w:marBottom w:val="0"/>
          <w:divBdr>
            <w:top w:val="none" w:sz="0" w:space="0" w:color="auto"/>
            <w:left w:val="none" w:sz="0" w:space="0" w:color="auto"/>
            <w:bottom w:val="none" w:sz="0" w:space="0" w:color="auto"/>
            <w:right w:val="none" w:sz="0" w:space="0" w:color="auto"/>
          </w:divBdr>
        </w:div>
        <w:div w:id="1631545855">
          <w:marLeft w:val="480"/>
          <w:marRight w:val="0"/>
          <w:marTop w:val="0"/>
          <w:marBottom w:val="0"/>
          <w:divBdr>
            <w:top w:val="none" w:sz="0" w:space="0" w:color="auto"/>
            <w:left w:val="none" w:sz="0" w:space="0" w:color="auto"/>
            <w:bottom w:val="none" w:sz="0" w:space="0" w:color="auto"/>
            <w:right w:val="none" w:sz="0" w:space="0" w:color="auto"/>
          </w:divBdr>
        </w:div>
        <w:div w:id="1961377920">
          <w:marLeft w:val="480"/>
          <w:marRight w:val="0"/>
          <w:marTop w:val="0"/>
          <w:marBottom w:val="0"/>
          <w:divBdr>
            <w:top w:val="none" w:sz="0" w:space="0" w:color="auto"/>
            <w:left w:val="none" w:sz="0" w:space="0" w:color="auto"/>
            <w:bottom w:val="none" w:sz="0" w:space="0" w:color="auto"/>
            <w:right w:val="none" w:sz="0" w:space="0" w:color="auto"/>
          </w:divBdr>
        </w:div>
        <w:div w:id="2011448783">
          <w:marLeft w:val="480"/>
          <w:marRight w:val="0"/>
          <w:marTop w:val="0"/>
          <w:marBottom w:val="0"/>
          <w:divBdr>
            <w:top w:val="none" w:sz="0" w:space="0" w:color="auto"/>
            <w:left w:val="none" w:sz="0" w:space="0" w:color="auto"/>
            <w:bottom w:val="none" w:sz="0" w:space="0" w:color="auto"/>
            <w:right w:val="none" w:sz="0" w:space="0" w:color="auto"/>
          </w:divBdr>
        </w:div>
        <w:div w:id="817571819">
          <w:marLeft w:val="480"/>
          <w:marRight w:val="0"/>
          <w:marTop w:val="0"/>
          <w:marBottom w:val="0"/>
          <w:divBdr>
            <w:top w:val="none" w:sz="0" w:space="0" w:color="auto"/>
            <w:left w:val="none" w:sz="0" w:space="0" w:color="auto"/>
            <w:bottom w:val="none" w:sz="0" w:space="0" w:color="auto"/>
            <w:right w:val="none" w:sz="0" w:space="0" w:color="auto"/>
          </w:divBdr>
        </w:div>
        <w:div w:id="45839638">
          <w:marLeft w:val="480"/>
          <w:marRight w:val="0"/>
          <w:marTop w:val="0"/>
          <w:marBottom w:val="0"/>
          <w:divBdr>
            <w:top w:val="none" w:sz="0" w:space="0" w:color="auto"/>
            <w:left w:val="none" w:sz="0" w:space="0" w:color="auto"/>
            <w:bottom w:val="none" w:sz="0" w:space="0" w:color="auto"/>
            <w:right w:val="none" w:sz="0" w:space="0" w:color="auto"/>
          </w:divBdr>
        </w:div>
        <w:div w:id="2106420966">
          <w:marLeft w:val="480"/>
          <w:marRight w:val="0"/>
          <w:marTop w:val="0"/>
          <w:marBottom w:val="0"/>
          <w:divBdr>
            <w:top w:val="none" w:sz="0" w:space="0" w:color="auto"/>
            <w:left w:val="none" w:sz="0" w:space="0" w:color="auto"/>
            <w:bottom w:val="none" w:sz="0" w:space="0" w:color="auto"/>
            <w:right w:val="none" w:sz="0" w:space="0" w:color="auto"/>
          </w:divBdr>
        </w:div>
        <w:div w:id="504786214">
          <w:marLeft w:val="480"/>
          <w:marRight w:val="0"/>
          <w:marTop w:val="0"/>
          <w:marBottom w:val="0"/>
          <w:divBdr>
            <w:top w:val="none" w:sz="0" w:space="0" w:color="auto"/>
            <w:left w:val="none" w:sz="0" w:space="0" w:color="auto"/>
            <w:bottom w:val="none" w:sz="0" w:space="0" w:color="auto"/>
            <w:right w:val="none" w:sz="0" w:space="0" w:color="auto"/>
          </w:divBdr>
        </w:div>
        <w:div w:id="1818525205">
          <w:marLeft w:val="480"/>
          <w:marRight w:val="0"/>
          <w:marTop w:val="0"/>
          <w:marBottom w:val="0"/>
          <w:divBdr>
            <w:top w:val="none" w:sz="0" w:space="0" w:color="auto"/>
            <w:left w:val="none" w:sz="0" w:space="0" w:color="auto"/>
            <w:bottom w:val="none" w:sz="0" w:space="0" w:color="auto"/>
            <w:right w:val="none" w:sz="0" w:space="0" w:color="auto"/>
          </w:divBdr>
        </w:div>
        <w:div w:id="418676463">
          <w:marLeft w:val="480"/>
          <w:marRight w:val="0"/>
          <w:marTop w:val="0"/>
          <w:marBottom w:val="0"/>
          <w:divBdr>
            <w:top w:val="none" w:sz="0" w:space="0" w:color="auto"/>
            <w:left w:val="none" w:sz="0" w:space="0" w:color="auto"/>
            <w:bottom w:val="none" w:sz="0" w:space="0" w:color="auto"/>
            <w:right w:val="none" w:sz="0" w:space="0" w:color="auto"/>
          </w:divBdr>
        </w:div>
        <w:div w:id="953514395">
          <w:marLeft w:val="480"/>
          <w:marRight w:val="0"/>
          <w:marTop w:val="0"/>
          <w:marBottom w:val="0"/>
          <w:divBdr>
            <w:top w:val="none" w:sz="0" w:space="0" w:color="auto"/>
            <w:left w:val="none" w:sz="0" w:space="0" w:color="auto"/>
            <w:bottom w:val="none" w:sz="0" w:space="0" w:color="auto"/>
            <w:right w:val="none" w:sz="0" w:space="0" w:color="auto"/>
          </w:divBdr>
        </w:div>
        <w:div w:id="1580940715">
          <w:marLeft w:val="480"/>
          <w:marRight w:val="0"/>
          <w:marTop w:val="0"/>
          <w:marBottom w:val="0"/>
          <w:divBdr>
            <w:top w:val="none" w:sz="0" w:space="0" w:color="auto"/>
            <w:left w:val="none" w:sz="0" w:space="0" w:color="auto"/>
            <w:bottom w:val="none" w:sz="0" w:space="0" w:color="auto"/>
            <w:right w:val="none" w:sz="0" w:space="0" w:color="auto"/>
          </w:divBdr>
        </w:div>
        <w:div w:id="1955556192">
          <w:marLeft w:val="480"/>
          <w:marRight w:val="0"/>
          <w:marTop w:val="0"/>
          <w:marBottom w:val="0"/>
          <w:divBdr>
            <w:top w:val="none" w:sz="0" w:space="0" w:color="auto"/>
            <w:left w:val="none" w:sz="0" w:space="0" w:color="auto"/>
            <w:bottom w:val="none" w:sz="0" w:space="0" w:color="auto"/>
            <w:right w:val="none" w:sz="0" w:space="0" w:color="auto"/>
          </w:divBdr>
        </w:div>
        <w:div w:id="1804273807">
          <w:marLeft w:val="480"/>
          <w:marRight w:val="0"/>
          <w:marTop w:val="0"/>
          <w:marBottom w:val="0"/>
          <w:divBdr>
            <w:top w:val="none" w:sz="0" w:space="0" w:color="auto"/>
            <w:left w:val="none" w:sz="0" w:space="0" w:color="auto"/>
            <w:bottom w:val="none" w:sz="0" w:space="0" w:color="auto"/>
            <w:right w:val="none" w:sz="0" w:space="0" w:color="auto"/>
          </w:divBdr>
        </w:div>
        <w:div w:id="1302921772">
          <w:marLeft w:val="480"/>
          <w:marRight w:val="0"/>
          <w:marTop w:val="0"/>
          <w:marBottom w:val="0"/>
          <w:divBdr>
            <w:top w:val="none" w:sz="0" w:space="0" w:color="auto"/>
            <w:left w:val="none" w:sz="0" w:space="0" w:color="auto"/>
            <w:bottom w:val="none" w:sz="0" w:space="0" w:color="auto"/>
            <w:right w:val="none" w:sz="0" w:space="0" w:color="auto"/>
          </w:divBdr>
        </w:div>
        <w:div w:id="1340232710">
          <w:marLeft w:val="480"/>
          <w:marRight w:val="0"/>
          <w:marTop w:val="0"/>
          <w:marBottom w:val="0"/>
          <w:divBdr>
            <w:top w:val="none" w:sz="0" w:space="0" w:color="auto"/>
            <w:left w:val="none" w:sz="0" w:space="0" w:color="auto"/>
            <w:bottom w:val="none" w:sz="0" w:space="0" w:color="auto"/>
            <w:right w:val="none" w:sz="0" w:space="0" w:color="auto"/>
          </w:divBdr>
        </w:div>
        <w:div w:id="359360028">
          <w:marLeft w:val="480"/>
          <w:marRight w:val="0"/>
          <w:marTop w:val="0"/>
          <w:marBottom w:val="0"/>
          <w:divBdr>
            <w:top w:val="none" w:sz="0" w:space="0" w:color="auto"/>
            <w:left w:val="none" w:sz="0" w:space="0" w:color="auto"/>
            <w:bottom w:val="none" w:sz="0" w:space="0" w:color="auto"/>
            <w:right w:val="none" w:sz="0" w:space="0" w:color="auto"/>
          </w:divBdr>
        </w:div>
        <w:div w:id="1832914498">
          <w:marLeft w:val="480"/>
          <w:marRight w:val="0"/>
          <w:marTop w:val="0"/>
          <w:marBottom w:val="0"/>
          <w:divBdr>
            <w:top w:val="none" w:sz="0" w:space="0" w:color="auto"/>
            <w:left w:val="none" w:sz="0" w:space="0" w:color="auto"/>
            <w:bottom w:val="none" w:sz="0" w:space="0" w:color="auto"/>
            <w:right w:val="none" w:sz="0" w:space="0" w:color="auto"/>
          </w:divBdr>
        </w:div>
      </w:divsChild>
    </w:div>
    <w:div w:id="203061441">
      <w:bodyDiv w:val="1"/>
      <w:marLeft w:val="0"/>
      <w:marRight w:val="0"/>
      <w:marTop w:val="0"/>
      <w:marBottom w:val="0"/>
      <w:divBdr>
        <w:top w:val="none" w:sz="0" w:space="0" w:color="auto"/>
        <w:left w:val="none" w:sz="0" w:space="0" w:color="auto"/>
        <w:bottom w:val="none" w:sz="0" w:space="0" w:color="auto"/>
        <w:right w:val="none" w:sz="0" w:space="0" w:color="auto"/>
      </w:divBdr>
    </w:div>
    <w:div w:id="203712553">
      <w:bodyDiv w:val="1"/>
      <w:marLeft w:val="0"/>
      <w:marRight w:val="0"/>
      <w:marTop w:val="0"/>
      <w:marBottom w:val="0"/>
      <w:divBdr>
        <w:top w:val="none" w:sz="0" w:space="0" w:color="auto"/>
        <w:left w:val="none" w:sz="0" w:space="0" w:color="auto"/>
        <w:bottom w:val="none" w:sz="0" w:space="0" w:color="auto"/>
        <w:right w:val="none" w:sz="0" w:space="0" w:color="auto"/>
      </w:divBdr>
    </w:div>
    <w:div w:id="219023054">
      <w:bodyDiv w:val="1"/>
      <w:marLeft w:val="0"/>
      <w:marRight w:val="0"/>
      <w:marTop w:val="0"/>
      <w:marBottom w:val="0"/>
      <w:divBdr>
        <w:top w:val="none" w:sz="0" w:space="0" w:color="auto"/>
        <w:left w:val="none" w:sz="0" w:space="0" w:color="auto"/>
        <w:bottom w:val="none" w:sz="0" w:space="0" w:color="auto"/>
        <w:right w:val="none" w:sz="0" w:space="0" w:color="auto"/>
      </w:divBdr>
    </w:div>
    <w:div w:id="240262454">
      <w:bodyDiv w:val="1"/>
      <w:marLeft w:val="0"/>
      <w:marRight w:val="0"/>
      <w:marTop w:val="0"/>
      <w:marBottom w:val="0"/>
      <w:divBdr>
        <w:top w:val="none" w:sz="0" w:space="0" w:color="auto"/>
        <w:left w:val="none" w:sz="0" w:space="0" w:color="auto"/>
        <w:bottom w:val="none" w:sz="0" w:space="0" w:color="auto"/>
        <w:right w:val="none" w:sz="0" w:space="0" w:color="auto"/>
      </w:divBdr>
    </w:div>
    <w:div w:id="280235232">
      <w:bodyDiv w:val="1"/>
      <w:marLeft w:val="0"/>
      <w:marRight w:val="0"/>
      <w:marTop w:val="0"/>
      <w:marBottom w:val="0"/>
      <w:divBdr>
        <w:top w:val="none" w:sz="0" w:space="0" w:color="auto"/>
        <w:left w:val="none" w:sz="0" w:space="0" w:color="auto"/>
        <w:bottom w:val="none" w:sz="0" w:space="0" w:color="auto"/>
        <w:right w:val="none" w:sz="0" w:space="0" w:color="auto"/>
      </w:divBdr>
    </w:div>
    <w:div w:id="283344462">
      <w:bodyDiv w:val="1"/>
      <w:marLeft w:val="0"/>
      <w:marRight w:val="0"/>
      <w:marTop w:val="0"/>
      <w:marBottom w:val="0"/>
      <w:divBdr>
        <w:top w:val="none" w:sz="0" w:space="0" w:color="auto"/>
        <w:left w:val="none" w:sz="0" w:space="0" w:color="auto"/>
        <w:bottom w:val="none" w:sz="0" w:space="0" w:color="auto"/>
        <w:right w:val="none" w:sz="0" w:space="0" w:color="auto"/>
      </w:divBdr>
    </w:div>
    <w:div w:id="286089838">
      <w:bodyDiv w:val="1"/>
      <w:marLeft w:val="0"/>
      <w:marRight w:val="0"/>
      <w:marTop w:val="0"/>
      <w:marBottom w:val="0"/>
      <w:divBdr>
        <w:top w:val="none" w:sz="0" w:space="0" w:color="auto"/>
        <w:left w:val="none" w:sz="0" w:space="0" w:color="auto"/>
        <w:bottom w:val="none" w:sz="0" w:space="0" w:color="auto"/>
        <w:right w:val="none" w:sz="0" w:space="0" w:color="auto"/>
      </w:divBdr>
    </w:div>
    <w:div w:id="289752463">
      <w:bodyDiv w:val="1"/>
      <w:marLeft w:val="0"/>
      <w:marRight w:val="0"/>
      <w:marTop w:val="0"/>
      <w:marBottom w:val="0"/>
      <w:divBdr>
        <w:top w:val="none" w:sz="0" w:space="0" w:color="auto"/>
        <w:left w:val="none" w:sz="0" w:space="0" w:color="auto"/>
        <w:bottom w:val="none" w:sz="0" w:space="0" w:color="auto"/>
        <w:right w:val="none" w:sz="0" w:space="0" w:color="auto"/>
      </w:divBdr>
      <w:divsChild>
        <w:div w:id="686174592">
          <w:marLeft w:val="0"/>
          <w:marRight w:val="0"/>
          <w:marTop w:val="0"/>
          <w:marBottom w:val="0"/>
          <w:divBdr>
            <w:top w:val="none" w:sz="0" w:space="0" w:color="auto"/>
            <w:left w:val="none" w:sz="0" w:space="0" w:color="auto"/>
            <w:bottom w:val="none" w:sz="0" w:space="0" w:color="auto"/>
            <w:right w:val="none" w:sz="0" w:space="0" w:color="auto"/>
          </w:divBdr>
        </w:div>
        <w:div w:id="1886797232">
          <w:marLeft w:val="0"/>
          <w:marRight w:val="0"/>
          <w:marTop w:val="0"/>
          <w:marBottom w:val="0"/>
          <w:divBdr>
            <w:top w:val="none" w:sz="0" w:space="0" w:color="auto"/>
            <w:left w:val="none" w:sz="0" w:space="0" w:color="auto"/>
            <w:bottom w:val="none" w:sz="0" w:space="0" w:color="auto"/>
            <w:right w:val="none" w:sz="0" w:space="0" w:color="auto"/>
          </w:divBdr>
          <w:divsChild>
            <w:div w:id="1631781324">
              <w:marLeft w:val="0"/>
              <w:marRight w:val="0"/>
              <w:marTop w:val="30"/>
              <w:marBottom w:val="30"/>
              <w:divBdr>
                <w:top w:val="none" w:sz="0" w:space="0" w:color="auto"/>
                <w:left w:val="none" w:sz="0" w:space="0" w:color="auto"/>
                <w:bottom w:val="none" w:sz="0" w:space="0" w:color="auto"/>
                <w:right w:val="none" w:sz="0" w:space="0" w:color="auto"/>
              </w:divBdr>
              <w:divsChild>
                <w:div w:id="16004477">
                  <w:marLeft w:val="0"/>
                  <w:marRight w:val="0"/>
                  <w:marTop w:val="0"/>
                  <w:marBottom w:val="0"/>
                  <w:divBdr>
                    <w:top w:val="none" w:sz="0" w:space="0" w:color="auto"/>
                    <w:left w:val="none" w:sz="0" w:space="0" w:color="auto"/>
                    <w:bottom w:val="none" w:sz="0" w:space="0" w:color="auto"/>
                    <w:right w:val="none" w:sz="0" w:space="0" w:color="auto"/>
                  </w:divBdr>
                  <w:divsChild>
                    <w:div w:id="215899373">
                      <w:marLeft w:val="0"/>
                      <w:marRight w:val="0"/>
                      <w:marTop w:val="0"/>
                      <w:marBottom w:val="0"/>
                      <w:divBdr>
                        <w:top w:val="none" w:sz="0" w:space="0" w:color="auto"/>
                        <w:left w:val="none" w:sz="0" w:space="0" w:color="auto"/>
                        <w:bottom w:val="none" w:sz="0" w:space="0" w:color="auto"/>
                        <w:right w:val="none" w:sz="0" w:space="0" w:color="auto"/>
                      </w:divBdr>
                    </w:div>
                  </w:divsChild>
                </w:div>
                <w:div w:id="145587181">
                  <w:marLeft w:val="0"/>
                  <w:marRight w:val="0"/>
                  <w:marTop w:val="0"/>
                  <w:marBottom w:val="0"/>
                  <w:divBdr>
                    <w:top w:val="none" w:sz="0" w:space="0" w:color="auto"/>
                    <w:left w:val="none" w:sz="0" w:space="0" w:color="auto"/>
                    <w:bottom w:val="none" w:sz="0" w:space="0" w:color="auto"/>
                    <w:right w:val="none" w:sz="0" w:space="0" w:color="auto"/>
                  </w:divBdr>
                  <w:divsChild>
                    <w:div w:id="2054423025">
                      <w:marLeft w:val="0"/>
                      <w:marRight w:val="0"/>
                      <w:marTop w:val="0"/>
                      <w:marBottom w:val="0"/>
                      <w:divBdr>
                        <w:top w:val="none" w:sz="0" w:space="0" w:color="auto"/>
                        <w:left w:val="none" w:sz="0" w:space="0" w:color="auto"/>
                        <w:bottom w:val="none" w:sz="0" w:space="0" w:color="auto"/>
                        <w:right w:val="none" w:sz="0" w:space="0" w:color="auto"/>
                      </w:divBdr>
                    </w:div>
                  </w:divsChild>
                </w:div>
                <w:div w:id="501823311">
                  <w:marLeft w:val="0"/>
                  <w:marRight w:val="0"/>
                  <w:marTop w:val="0"/>
                  <w:marBottom w:val="0"/>
                  <w:divBdr>
                    <w:top w:val="none" w:sz="0" w:space="0" w:color="auto"/>
                    <w:left w:val="none" w:sz="0" w:space="0" w:color="auto"/>
                    <w:bottom w:val="none" w:sz="0" w:space="0" w:color="auto"/>
                    <w:right w:val="none" w:sz="0" w:space="0" w:color="auto"/>
                  </w:divBdr>
                  <w:divsChild>
                    <w:div w:id="1581602112">
                      <w:marLeft w:val="0"/>
                      <w:marRight w:val="0"/>
                      <w:marTop w:val="0"/>
                      <w:marBottom w:val="0"/>
                      <w:divBdr>
                        <w:top w:val="none" w:sz="0" w:space="0" w:color="auto"/>
                        <w:left w:val="none" w:sz="0" w:space="0" w:color="auto"/>
                        <w:bottom w:val="none" w:sz="0" w:space="0" w:color="auto"/>
                        <w:right w:val="none" w:sz="0" w:space="0" w:color="auto"/>
                      </w:divBdr>
                    </w:div>
                  </w:divsChild>
                </w:div>
                <w:div w:id="503084649">
                  <w:marLeft w:val="0"/>
                  <w:marRight w:val="0"/>
                  <w:marTop w:val="0"/>
                  <w:marBottom w:val="0"/>
                  <w:divBdr>
                    <w:top w:val="none" w:sz="0" w:space="0" w:color="auto"/>
                    <w:left w:val="none" w:sz="0" w:space="0" w:color="auto"/>
                    <w:bottom w:val="none" w:sz="0" w:space="0" w:color="auto"/>
                    <w:right w:val="none" w:sz="0" w:space="0" w:color="auto"/>
                  </w:divBdr>
                  <w:divsChild>
                    <w:div w:id="1211263324">
                      <w:marLeft w:val="0"/>
                      <w:marRight w:val="0"/>
                      <w:marTop w:val="0"/>
                      <w:marBottom w:val="0"/>
                      <w:divBdr>
                        <w:top w:val="none" w:sz="0" w:space="0" w:color="auto"/>
                        <w:left w:val="none" w:sz="0" w:space="0" w:color="auto"/>
                        <w:bottom w:val="none" w:sz="0" w:space="0" w:color="auto"/>
                        <w:right w:val="none" w:sz="0" w:space="0" w:color="auto"/>
                      </w:divBdr>
                    </w:div>
                  </w:divsChild>
                </w:div>
                <w:div w:id="731123543">
                  <w:marLeft w:val="0"/>
                  <w:marRight w:val="0"/>
                  <w:marTop w:val="0"/>
                  <w:marBottom w:val="0"/>
                  <w:divBdr>
                    <w:top w:val="none" w:sz="0" w:space="0" w:color="auto"/>
                    <w:left w:val="none" w:sz="0" w:space="0" w:color="auto"/>
                    <w:bottom w:val="none" w:sz="0" w:space="0" w:color="auto"/>
                    <w:right w:val="none" w:sz="0" w:space="0" w:color="auto"/>
                  </w:divBdr>
                  <w:divsChild>
                    <w:div w:id="2108385191">
                      <w:marLeft w:val="0"/>
                      <w:marRight w:val="0"/>
                      <w:marTop w:val="0"/>
                      <w:marBottom w:val="0"/>
                      <w:divBdr>
                        <w:top w:val="none" w:sz="0" w:space="0" w:color="auto"/>
                        <w:left w:val="none" w:sz="0" w:space="0" w:color="auto"/>
                        <w:bottom w:val="none" w:sz="0" w:space="0" w:color="auto"/>
                        <w:right w:val="none" w:sz="0" w:space="0" w:color="auto"/>
                      </w:divBdr>
                    </w:div>
                  </w:divsChild>
                </w:div>
                <w:div w:id="806053195">
                  <w:marLeft w:val="0"/>
                  <w:marRight w:val="0"/>
                  <w:marTop w:val="0"/>
                  <w:marBottom w:val="0"/>
                  <w:divBdr>
                    <w:top w:val="none" w:sz="0" w:space="0" w:color="auto"/>
                    <w:left w:val="none" w:sz="0" w:space="0" w:color="auto"/>
                    <w:bottom w:val="none" w:sz="0" w:space="0" w:color="auto"/>
                    <w:right w:val="none" w:sz="0" w:space="0" w:color="auto"/>
                  </w:divBdr>
                  <w:divsChild>
                    <w:div w:id="1401294880">
                      <w:marLeft w:val="0"/>
                      <w:marRight w:val="0"/>
                      <w:marTop w:val="0"/>
                      <w:marBottom w:val="0"/>
                      <w:divBdr>
                        <w:top w:val="none" w:sz="0" w:space="0" w:color="auto"/>
                        <w:left w:val="none" w:sz="0" w:space="0" w:color="auto"/>
                        <w:bottom w:val="none" w:sz="0" w:space="0" w:color="auto"/>
                        <w:right w:val="none" w:sz="0" w:space="0" w:color="auto"/>
                      </w:divBdr>
                    </w:div>
                  </w:divsChild>
                </w:div>
                <w:div w:id="968365901">
                  <w:marLeft w:val="0"/>
                  <w:marRight w:val="0"/>
                  <w:marTop w:val="0"/>
                  <w:marBottom w:val="0"/>
                  <w:divBdr>
                    <w:top w:val="none" w:sz="0" w:space="0" w:color="auto"/>
                    <w:left w:val="none" w:sz="0" w:space="0" w:color="auto"/>
                    <w:bottom w:val="none" w:sz="0" w:space="0" w:color="auto"/>
                    <w:right w:val="none" w:sz="0" w:space="0" w:color="auto"/>
                  </w:divBdr>
                  <w:divsChild>
                    <w:div w:id="969672165">
                      <w:marLeft w:val="0"/>
                      <w:marRight w:val="0"/>
                      <w:marTop w:val="0"/>
                      <w:marBottom w:val="0"/>
                      <w:divBdr>
                        <w:top w:val="none" w:sz="0" w:space="0" w:color="auto"/>
                        <w:left w:val="none" w:sz="0" w:space="0" w:color="auto"/>
                        <w:bottom w:val="none" w:sz="0" w:space="0" w:color="auto"/>
                        <w:right w:val="none" w:sz="0" w:space="0" w:color="auto"/>
                      </w:divBdr>
                    </w:div>
                  </w:divsChild>
                </w:div>
                <w:div w:id="1054962601">
                  <w:marLeft w:val="0"/>
                  <w:marRight w:val="0"/>
                  <w:marTop w:val="0"/>
                  <w:marBottom w:val="0"/>
                  <w:divBdr>
                    <w:top w:val="none" w:sz="0" w:space="0" w:color="auto"/>
                    <w:left w:val="none" w:sz="0" w:space="0" w:color="auto"/>
                    <w:bottom w:val="none" w:sz="0" w:space="0" w:color="auto"/>
                    <w:right w:val="none" w:sz="0" w:space="0" w:color="auto"/>
                  </w:divBdr>
                  <w:divsChild>
                    <w:div w:id="237905727">
                      <w:marLeft w:val="0"/>
                      <w:marRight w:val="0"/>
                      <w:marTop w:val="0"/>
                      <w:marBottom w:val="0"/>
                      <w:divBdr>
                        <w:top w:val="none" w:sz="0" w:space="0" w:color="auto"/>
                        <w:left w:val="none" w:sz="0" w:space="0" w:color="auto"/>
                        <w:bottom w:val="none" w:sz="0" w:space="0" w:color="auto"/>
                        <w:right w:val="none" w:sz="0" w:space="0" w:color="auto"/>
                      </w:divBdr>
                    </w:div>
                  </w:divsChild>
                </w:div>
                <w:div w:id="1198202798">
                  <w:marLeft w:val="0"/>
                  <w:marRight w:val="0"/>
                  <w:marTop w:val="0"/>
                  <w:marBottom w:val="0"/>
                  <w:divBdr>
                    <w:top w:val="none" w:sz="0" w:space="0" w:color="auto"/>
                    <w:left w:val="none" w:sz="0" w:space="0" w:color="auto"/>
                    <w:bottom w:val="none" w:sz="0" w:space="0" w:color="auto"/>
                    <w:right w:val="none" w:sz="0" w:space="0" w:color="auto"/>
                  </w:divBdr>
                  <w:divsChild>
                    <w:div w:id="725026685">
                      <w:marLeft w:val="0"/>
                      <w:marRight w:val="0"/>
                      <w:marTop w:val="0"/>
                      <w:marBottom w:val="0"/>
                      <w:divBdr>
                        <w:top w:val="none" w:sz="0" w:space="0" w:color="auto"/>
                        <w:left w:val="none" w:sz="0" w:space="0" w:color="auto"/>
                        <w:bottom w:val="none" w:sz="0" w:space="0" w:color="auto"/>
                        <w:right w:val="none" w:sz="0" w:space="0" w:color="auto"/>
                      </w:divBdr>
                    </w:div>
                  </w:divsChild>
                </w:div>
                <w:div w:id="1361125262">
                  <w:marLeft w:val="0"/>
                  <w:marRight w:val="0"/>
                  <w:marTop w:val="0"/>
                  <w:marBottom w:val="0"/>
                  <w:divBdr>
                    <w:top w:val="none" w:sz="0" w:space="0" w:color="auto"/>
                    <w:left w:val="none" w:sz="0" w:space="0" w:color="auto"/>
                    <w:bottom w:val="none" w:sz="0" w:space="0" w:color="auto"/>
                    <w:right w:val="none" w:sz="0" w:space="0" w:color="auto"/>
                  </w:divBdr>
                  <w:divsChild>
                    <w:div w:id="806582546">
                      <w:marLeft w:val="0"/>
                      <w:marRight w:val="0"/>
                      <w:marTop w:val="0"/>
                      <w:marBottom w:val="0"/>
                      <w:divBdr>
                        <w:top w:val="none" w:sz="0" w:space="0" w:color="auto"/>
                        <w:left w:val="none" w:sz="0" w:space="0" w:color="auto"/>
                        <w:bottom w:val="none" w:sz="0" w:space="0" w:color="auto"/>
                        <w:right w:val="none" w:sz="0" w:space="0" w:color="auto"/>
                      </w:divBdr>
                    </w:div>
                  </w:divsChild>
                </w:div>
                <w:div w:id="1387413326">
                  <w:marLeft w:val="0"/>
                  <w:marRight w:val="0"/>
                  <w:marTop w:val="0"/>
                  <w:marBottom w:val="0"/>
                  <w:divBdr>
                    <w:top w:val="none" w:sz="0" w:space="0" w:color="auto"/>
                    <w:left w:val="none" w:sz="0" w:space="0" w:color="auto"/>
                    <w:bottom w:val="none" w:sz="0" w:space="0" w:color="auto"/>
                    <w:right w:val="none" w:sz="0" w:space="0" w:color="auto"/>
                  </w:divBdr>
                  <w:divsChild>
                    <w:div w:id="1531800852">
                      <w:marLeft w:val="0"/>
                      <w:marRight w:val="0"/>
                      <w:marTop w:val="0"/>
                      <w:marBottom w:val="0"/>
                      <w:divBdr>
                        <w:top w:val="none" w:sz="0" w:space="0" w:color="auto"/>
                        <w:left w:val="none" w:sz="0" w:space="0" w:color="auto"/>
                        <w:bottom w:val="none" w:sz="0" w:space="0" w:color="auto"/>
                        <w:right w:val="none" w:sz="0" w:space="0" w:color="auto"/>
                      </w:divBdr>
                    </w:div>
                  </w:divsChild>
                </w:div>
                <w:div w:id="1412000325">
                  <w:marLeft w:val="0"/>
                  <w:marRight w:val="0"/>
                  <w:marTop w:val="0"/>
                  <w:marBottom w:val="0"/>
                  <w:divBdr>
                    <w:top w:val="none" w:sz="0" w:space="0" w:color="auto"/>
                    <w:left w:val="none" w:sz="0" w:space="0" w:color="auto"/>
                    <w:bottom w:val="none" w:sz="0" w:space="0" w:color="auto"/>
                    <w:right w:val="none" w:sz="0" w:space="0" w:color="auto"/>
                  </w:divBdr>
                  <w:divsChild>
                    <w:div w:id="547645229">
                      <w:marLeft w:val="0"/>
                      <w:marRight w:val="0"/>
                      <w:marTop w:val="0"/>
                      <w:marBottom w:val="0"/>
                      <w:divBdr>
                        <w:top w:val="none" w:sz="0" w:space="0" w:color="auto"/>
                        <w:left w:val="none" w:sz="0" w:space="0" w:color="auto"/>
                        <w:bottom w:val="none" w:sz="0" w:space="0" w:color="auto"/>
                        <w:right w:val="none" w:sz="0" w:space="0" w:color="auto"/>
                      </w:divBdr>
                    </w:div>
                  </w:divsChild>
                </w:div>
                <w:div w:id="1466506427">
                  <w:marLeft w:val="0"/>
                  <w:marRight w:val="0"/>
                  <w:marTop w:val="0"/>
                  <w:marBottom w:val="0"/>
                  <w:divBdr>
                    <w:top w:val="none" w:sz="0" w:space="0" w:color="auto"/>
                    <w:left w:val="none" w:sz="0" w:space="0" w:color="auto"/>
                    <w:bottom w:val="none" w:sz="0" w:space="0" w:color="auto"/>
                    <w:right w:val="none" w:sz="0" w:space="0" w:color="auto"/>
                  </w:divBdr>
                  <w:divsChild>
                    <w:div w:id="568266805">
                      <w:marLeft w:val="0"/>
                      <w:marRight w:val="0"/>
                      <w:marTop w:val="0"/>
                      <w:marBottom w:val="0"/>
                      <w:divBdr>
                        <w:top w:val="none" w:sz="0" w:space="0" w:color="auto"/>
                        <w:left w:val="none" w:sz="0" w:space="0" w:color="auto"/>
                        <w:bottom w:val="none" w:sz="0" w:space="0" w:color="auto"/>
                        <w:right w:val="none" w:sz="0" w:space="0" w:color="auto"/>
                      </w:divBdr>
                    </w:div>
                  </w:divsChild>
                </w:div>
                <w:div w:id="1499350833">
                  <w:marLeft w:val="0"/>
                  <w:marRight w:val="0"/>
                  <w:marTop w:val="0"/>
                  <w:marBottom w:val="0"/>
                  <w:divBdr>
                    <w:top w:val="none" w:sz="0" w:space="0" w:color="auto"/>
                    <w:left w:val="none" w:sz="0" w:space="0" w:color="auto"/>
                    <w:bottom w:val="none" w:sz="0" w:space="0" w:color="auto"/>
                    <w:right w:val="none" w:sz="0" w:space="0" w:color="auto"/>
                  </w:divBdr>
                  <w:divsChild>
                    <w:div w:id="378601591">
                      <w:marLeft w:val="0"/>
                      <w:marRight w:val="0"/>
                      <w:marTop w:val="0"/>
                      <w:marBottom w:val="0"/>
                      <w:divBdr>
                        <w:top w:val="none" w:sz="0" w:space="0" w:color="auto"/>
                        <w:left w:val="none" w:sz="0" w:space="0" w:color="auto"/>
                        <w:bottom w:val="none" w:sz="0" w:space="0" w:color="auto"/>
                        <w:right w:val="none" w:sz="0" w:space="0" w:color="auto"/>
                      </w:divBdr>
                    </w:div>
                  </w:divsChild>
                </w:div>
                <w:div w:id="1529876017">
                  <w:marLeft w:val="0"/>
                  <w:marRight w:val="0"/>
                  <w:marTop w:val="0"/>
                  <w:marBottom w:val="0"/>
                  <w:divBdr>
                    <w:top w:val="none" w:sz="0" w:space="0" w:color="auto"/>
                    <w:left w:val="none" w:sz="0" w:space="0" w:color="auto"/>
                    <w:bottom w:val="none" w:sz="0" w:space="0" w:color="auto"/>
                    <w:right w:val="none" w:sz="0" w:space="0" w:color="auto"/>
                  </w:divBdr>
                  <w:divsChild>
                    <w:div w:id="1972638186">
                      <w:marLeft w:val="0"/>
                      <w:marRight w:val="0"/>
                      <w:marTop w:val="0"/>
                      <w:marBottom w:val="0"/>
                      <w:divBdr>
                        <w:top w:val="none" w:sz="0" w:space="0" w:color="auto"/>
                        <w:left w:val="none" w:sz="0" w:space="0" w:color="auto"/>
                        <w:bottom w:val="none" w:sz="0" w:space="0" w:color="auto"/>
                        <w:right w:val="none" w:sz="0" w:space="0" w:color="auto"/>
                      </w:divBdr>
                    </w:div>
                  </w:divsChild>
                </w:div>
                <w:div w:id="1563179221">
                  <w:marLeft w:val="0"/>
                  <w:marRight w:val="0"/>
                  <w:marTop w:val="0"/>
                  <w:marBottom w:val="0"/>
                  <w:divBdr>
                    <w:top w:val="none" w:sz="0" w:space="0" w:color="auto"/>
                    <w:left w:val="none" w:sz="0" w:space="0" w:color="auto"/>
                    <w:bottom w:val="none" w:sz="0" w:space="0" w:color="auto"/>
                    <w:right w:val="none" w:sz="0" w:space="0" w:color="auto"/>
                  </w:divBdr>
                  <w:divsChild>
                    <w:div w:id="2079861191">
                      <w:marLeft w:val="0"/>
                      <w:marRight w:val="0"/>
                      <w:marTop w:val="0"/>
                      <w:marBottom w:val="0"/>
                      <w:divBdr>
                        <w:top w:val="none" w:sz="0" w:space="0" w:color="auto"/>
                        <w:left w:val="none" w:sz="0" w:space="0" w:color="auto"/>
                        <w:bottom w:val="none" w:sz="0" w:space="0" w:color="auto"/>
                        <w:right w:val="none" w:sz="0" w:space="0" w:color="auto"/>
                      </w:divBdr>
                    </w:div>
                  </w:divsChild>
                </w:div>
                <w:div w:id="1763141270">
                  <w:marLeft w:val="0"/>
                  <w:marRight w:val="0"/>
                  <w:marTop w:val="0"/>
                  <w:marBottom w:val="0"/>
                  <w:divBdr>
                    <w:top w:val="none" w:sz="0" w:space="0" w:color="auto"/>
                    <w:left w:val="none" w:sz="0" w:space="0" w:color="auto"/>
                    <w:bottom w:val="none" w:sz="0" w:space="0" w:color="auto"/>
                    <w:right w:val="none" w:sz="0" w:space="0" w:color="auto"/>
                  </w:divBdr>
                  <w:divsChild>
                    <w:div w:id="1280457525">
                      <w:marLeft w:val="0"/>
                      <w:marRight w:val="0"/>
                      <w:marTop w:val="0"/>
                      <w:marBottom w:val="0"/>
                      <w:divBdr>
                        <w:top w:val="none" w:sz="0" w:space="0" w:color="auto"/>
                        <w:left w:val="none" w:sz="0" w:space="0" w:color="auto"/>
                        <w:bottom w:val="none" w:sz="0" w:space="0" w:color="auto"/>
                        <w:right w:val="none" w:sz="0" w:space="0" w:color="auto"/>
                      </w:divBdr>
                    </w:div>
                  </w:divsChild>
                </w:div>
                <w:div w:id="1763915102">
                  <w:marLeft w:val="0"/>
                  <w:marRight w:val="0"/>
                  <w:marTop w:val="0"/>
                  <w:marBottom w:val="0"/>
                  <w:divBdr>
                    <w:top w:val="none" w:sz="0" w:space="0" w:color="auto"/>
                    <w:left w:val="none" w:sz="0" w:space="0" w:color="auto"/>
                    <w:bottom w:val="none" w:sz="0" w:space="0" w:color="auto"/>
                    <w:right w:val="none" w:sz="0" w:space="0" w:color="auto"/>
                  </w:divBdr>
                  <w:divsChild>
                    <w:div w:id="486825173">
                      <w:marLeft w:val="0"/>
                      <w:marRight w:val="0"/>
                      <w:marTop w:val="0"/>
                      <w:marBottom w:val="0"/>
                      <w:divBdr>
                        <w:top w:val="none" w:sz="0" w:space="0" w:color="auto"/>
                        <w:left w:val="none" w:sz="0" w:space="0" w:color="auto"/>
                        <w:bottom w:val="none" w:sz="0" w:space="0" w:color="auto"/>
                        <w:right w:val="none" w:sz="0" w:space="0" w:color="auto"/>
                      </w:divBdr>
                    </w:div>
                  </w:divsChild>
                </w:div>
                <w:div w:id="1766267319">
                  <w:marLeft w:val="0"/>
                  <w:marRight w:val="0"/>
                  <w:marTop w:val="0"/>
                  <w:marBottom w:val="0"/>
                  <w:divBdr>
                    <w:top w:val="none" w:sz="0" w:space="0" w:color="auto"/>
                    <w:left w:val="none" w:sz="0" w:space="0" w:color="auto"/>
                    <w:bottom w:val="none" w:sz="0" w:space="0" w:color="auto"/>
                    <w:right w:val="none" w:sz="0" w:space="0" w:color="auto"/>
                  </w:divBdr>
                  <w:divsChild>
                    <w:div w:id="1390152447">
                      <w:marLeft w:val="0"/>
                      <w:marRight w:val="0"/>
                      <w:marTop w:val="0"/>
                      <w:marBottom w:val="0"/>
                      <w:divBdr>
                        <w:top w:val="none" w:sz="0" w:space="0" w:color="auto"/>
                        <w:left w:val="none" w:sz="0" w:space="0" w:color="auto"/>
                        <w:bottom w:val="none" w:sz="0" w:space="0" w:color="auto"/>
                        <w:right w:val="none" w:sz="0" w:space="0" w:color="auto"/>
                      </w:divBdr>
                    </w:div>
                  </w:divsChild>
                </w:div>
                <w:div w:id="1853454413">
                  <w:marLeft w:val="0"/>
                  <w:marRight w:val="0"/>
                  <w:marTop w:val="0"/>
                  <w:marBottom w:val="0"/>
                  <w:divBdr>
                    <w:top w:val="none" w:sz="0" w:space="0" w:color="auto"/>
                    <w:left w:val="none" w:sz="0" w:space="0" w:color="auto"/>
                    <w:bottom w:val="none" w:sz="0" w:space="0" w:color="auto"/>
                    <w:right w:val="none" w:sz="0" w:space="0" w:color="auto"/>
                  </w:divBdr>
                  <w:divsChild>
                    <w:div w:id="40399783">
                      <w:marLeft w:val="0"/>
                      <w:marRight w:val="0"/>
                      <w:marTop w:val="0"/>
                      <w:marBottom w:val="0"/>
                      <w:divBdr>
                        <w:top w:val="none" w:sz="0" w:space="0" w:color="auto"/>
                        <w:left w:val="none" w:sz="0" w:space="0" w:color="auto"/>
                        <w:bottom w:val="none" w:sz="0" w:space="0" w:color="auto"/>
                        <w:right w:val="none" w:sz="0" w:space="0" w:color="auto"/>
                      </w:divBdr>
                    </w:div>
                  </w:divsChild>
                </w:div>
                <w:div w:id="1862431277">
                  <w:marLeft w:val="0"/>
                  <w:marRight w:val="0"/>
                  <w:marTop w:val="0"/>
                  <w:marBottom w:val="0"/>
                  <w:divBdr>
                    <w:top w:val="none" w:sz="0" w:space="0" w:color="auto"/>
                    <w:left w:val="none" w:sz="0" w:space="0" w:color="auto"/>
                    <w:bottom w:val="none" w:sz="0" w:space="0" w:color="auto"/>
                    <w:right w:val="none" w:sz="0" w:space="0" w:color="auto"/>
                  </w:divBdr>
                  <w:divsChild>
                    <w:div w:id="30952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114368">
      <w:bodyDiv w:val="1"/>
      <w:marLeft w:val="0"/>
      <w:marRight w:val="0"/>
      <w:marTop w:val="0"/>
      <w:marBottom w:val="0"/>
      <w:divBdr>
        <w:top w:val="none" w:sz="0" w:space="0" w:color="auto"/>
        <w:left w:val="none" w:sz="0" w:space="0" w:color="auto"/>
        <w:bottom w:val="none" w:sz="0" w:space="0" w:color="auto"/>
        <w:right w:val="none" w:sz="0" w:space="0" w:color="auto"/>
      </w:divBdr>
      <w:divsChild>
        <w:div w:id="785076568">
          <w:marLeft w:val="480"/>
          <w:marRight w:val="0"/>
          <w:marTop w:val="0"/>
          <w:marBottom w:val="0"/>
          <w:divBdr>
            <w:top w:val="none" w:sz="0" w:space="0" w:color="auto"/>
            <w:left w:val="none" w:sz="0" w:space="0" w:color="auto"/>
            <w:bottom w:val="none" w:sz="0" w:space="0" w:color="auto"/>
            <w:right w:val="none" w:sz="0" w:space="0" w:color="auto"/>
          </w:divBdr>
        </w:div>
        <w:div w:id="881525964">
          <w:marLeft w:val="480"/>
          <w:marRight w:val="0"/>
          <w:marTop w:val="0"/>
          <w:marBottom w:val="0"/>
          <w:divBdr>
            <w:top w:val="none" w:sz="0" w:space="0" w:color="auto"/>
            <w:left w:val="none" w:sz="0" w:space="0" w:color="auto"/>
            <w:bottom w:val="none" w:sz="0" w:space="0" w:color="auto"/>
            <w:right w:val="none" w:sz="0" w:space="0" w:color="auto"/>
          </w:divBdr>
        </w:div>
        <w:div w:id="175309770">
          <w:marLeft w:val="480"/>
          <w:marRight w:val="0"/>
          <w:marTop w:val="0"/>
          <w:marBottom w:val="0"/>
          <w:divBdr>
            <w:top w:val="none" w:sz="0" w:space="0" w:color="auto"/>
            <w:left w:val="none" w:sz="0" w:space="0" w:color="auto"/>
            <w:bottom w:val="none" w:sz="0" w:space="0" w:color="auto"/>
            <w:right w:val="none" w:sz="0" w:space="0" w:color="auto"/>
          </w:divBdr>
        </w:div>
        <w:div w:id="1798722958">
          <w:marLeft w:val="480"/>
          <w:marRight w:val="0"/>
          <w:marTop w:val="0"/>
          <w:marBottom w:val="0"/>
          <w:divBdr>
            <w:top w:val="none" w:sz="0" w:space="0" w:color="auto"/>
            <w:left w:val="none" w:sz="0" w:space="0" w:color="auto"/>
            <w:bottom w:val="none" w:sz="0" w:space="0" w:color="auto"/>
            <w:right w:val="none" w:sz="0" w:space="0" w:color="auto"/>
          </w:divBdr>
        </w:div>
        <w:div w:id="1503426835">
          <w:marLeft w:val="480"/>
          <w:marRight w:val="0"/>
          <w:marTop w:val="0"/>
          <w:marBottom w:val="0"/>
          <w:divBdr>
            <w:top w:val="none" w:sz="0" w:space="0" w:color="auto"/>
            <w:left w:val="none" w:sz="0" w:space="0" w:color="auto"/>
            <w:bottom w:val="none" w:sz="0" w:space="0" w:color="auto"/>
            <w:right w:val="none" w:sz="0" w:space="0" w:color="auto"/>
          </w:divBdr>
        </w:div>
        <w:div w:id="1808206059">
          <w:marLeft w:val="480"/>
          <w:marRight w:val="0"/>
          <w:marTop w:val="0"/>
          <w:marBottom w:val="0"/>
          <w:divBdr>
            <w:top w:val="none" w:sz="0" w:space="0" w:color="auto"/>
            <w:left w:val="none" w:sz="0" w:space="0" w:color="auto"/>
            <w:bottom w:val="none" w:sz="0" w:space="0" w:color="auto"/>
            <w:right w:val="none" w:sz="0" w:space="0" w:color="auto"/>
          </w:divBdr>
        </w:div>
        <w:div w:id="814882263">
          <w:marLeft w:val="480"/>
          <w:marRight w:val="0"/>
          <w:marTop w:val="0"/>
          <w:marBottom w:val="0"/>
          <w:divBdr>
            <w:top w:val="none" w:sz="0" w:space="0" w:color="auto"/>
            <w:left w:val="none" w:sz="0" w:space="0" w:color="auto"/>
            <w:bottom w:val="none" w:sz="0" w:space="0" w:color="auto"/>
            <w:right w:val="none" w:sz="0" w:space="0" w:color="auto"/>
          </w:divBdr>
        </w:div>
        <w:div w:id="1600604548">
          <w:marLeft w:val="480"/>
          <w:marRight w:val="0"/>
          <w:marTop w:val="0"/>
          <w:marBottom w:val="0"/>
          <w:divBdr>
            <w:top w:val="none" w:sz="0" w:space="0" w:color="auto"/>
            <w:left w:val="none" w:sz="0" w:space="0" w:color="auto"/>
            <w:bottom w:val="none" w:sz="0" w:space="0" w:color="auto"/>
            <w:right w:val="none" w:sz="0" w:space="0" w:color="auto"/>
          </w:divBdr>
        </w:div>
        <w:div w:id="1815102446">
          <w:marLeft w:val="480"/>
          <w:marRight w:val="0"/>
          <w:marTop w:val="0"/>
          <w:marBottom w:val="0"/>
          <w:divBdr>
            <w:top w:val="none" w:sz="0" w:space="0" w:color="auto"/>
            <w:left w:val="none" w:sz="0" w:space="0" w:color="auto"/>
            <w:bottom w:val="none" w:sz="0" w:space="0" w:color="auto"/>
            <w:right w:val="none" w:sz="0" w:space="0" w:color="auto"/>
          </w:divBdr>
        </w:div>
        <w:div w:id="251550032">
          <w:marLeft w:val="480"/>
          <w:marRight w:val="0"/>
          <w:marTop w:val="0"/>
          <w:marBottom w:val="0"/>
          <w:divBdr>
            <w:top w:val="none" w:sz="0" w:space="0" w:color="auto"/>
            <w:left w:val="none" w:sz="0" w:space="0" w:color="auto"/>
            <w:bottom w:val="none" w:sz="0" w:space="0" w:color="auto"/>
            <w:right w:val="none" w:sz="0" w:space="0" w:color="auto"/>
          </w:divBdr>
        </w:div>
        <w:div w:id="1961452836">
          <w:marLeft w:val="480"/>
          <w:marRight w:val="0"/>
          <w:marTop w:val="0"/>
          <w:marBottom w:val="0"/>
          <w:divBdr>
            <w:top w:val="none" w:sz="0" w:space="0" w:color="auto"/>
            <w:left w:val="none" w:sz="0" w:space="0" w:color="auto"/>
            <w:bottom w:val="none" w:sz="0" w:space="0" w:color="auto"/>
            <w:right w:val="none" w:sz="0" w:space="0" w:color="auto"/>
          </w:divBdr>
        </w:div>
        <w:div w:id="1211453742">
          <w:marLeft w:val="480"/>
          <w:marRight w:val="0"/>
          <w:marTop w:val="0"/>
          <w:marBottom w:val="0"/>
          <w:divBdr>
            <w:top w:val="none" w:sz="0" w:space="0" w:color="auto"/>
            <w:left w:val="none" w:sz="0" w:space="0" w:color="auto"/>
            <w:bottom w:val="none" w:sz="0" w:space="0" w:color="auto"/>
            <w:right w:val="none" w:sz="0" w:space="0" w:color="auto"/>
          </w:divBdr>
        </w:div>
        <w:div w:id="84881114">
          <w:marLeft w:val="480"/>
          <w:marRight w:val="0"/>
          <w:marTop w:val="0"/>
          <w:marBottom w:val="0"/>
          <w:divBdr>
            <w:top w:val="none" w:sz="0" w:space="0" w:color="auto"/>
            <w:left w:val="none" w:sz="0" w:space="0" w:color="auto"/>
            <w:bottom w:val="none" w:sz="0" w:space="0" w:color="auto"/>
            <w:right w:val="none" w:sz="0" w:space="0" w:color="auto"/>
          </w:divBdr>
        </w:div>
        <w:div w:id="2098092158">
          <w:marLeft w:val="480"/>
          <w:marRight w:val="0"/>
          <w:marTop w:val="0"/>
          <w:marBottom w:val="0"/>
          <w:divBdr>
            <w:top w:val="none" w:sz="0" w:space="0" w:color="auto"/>
            <w:left w:val="none" w:sz="0" w:space="0" w:color="auto"/>
            <w:bottom w:val="none" w:sz="0" w:space="0" w:color="auto"/>
            <w:right w:val="none" w:sz="0" w:space="0" w:color="auto"/>
          </w:divBdr>
        </w:div>
        <w:div w:id="238100430">
          <w:marLeft w:val="480"/>
          <w:marRight w:val="0"/>
          <w:marTop w:val="0"/>
          <w:marBottom w:val="0"/>
          <w:divBdr>
            <w:top w:val="none" w:sz="0" w:space="0" w:color="auto"/>
            <w:left w:val="none" w:sz="0" w:space="0" w:color="auto"/>
            <w:bottom w:val="none" w:sz="0" w:space="0" w:color="auto"/>
            <w:right w:val="none" w:sz="0" w:space="0" w:color="auto"/>
          </w:divBdr>
        </w:div>
        <w:div w:id="678237154">
          <w:marLeft w:val="480"/>
          <w:marRight w:val="0"/>
          <w:marTop w:val="0"/>
          <w:marBottom w:val="0"/>
          <w:divBdr>
            <w:top w:val="none" w:sz="0" w:space="0" w:color="auto"/>
            <w:left w:val="none" w:sz="0" w:space="0" w:color="auto"/>
            <w:bottom w:val="none" w:sz="0" w:space="0" w:color="auto"/>
            <w:right w:val="none" w:sz="0" w:space="0" w:color="auto"/>
          </w:divBdr>
        </w:div>
        <w:div w:id="1227685950">
          <w:marLeft w:val="480"/>
          <w:marRight w:val="0"/>
          <w:marTop w:val="0"/>
          <w:marBottom w:val="0"/>
          <w:divBdr>
            <w:top w:val="none" w:sz="0" w:space="0" w:color="auto"/>
            <w:left w:val="none" w:sz="0" w:space="0" w:color="auto"/>
            <w:bottom w:val="none" w:sz="0" w:space="0" w:color="auto"/>
            <w:right w:val="none" w:sz="0" w:space="0" w:color="auto"/>
          </w:divBdr>
        </w:div>
        <w:div w:id="1314528780">
          <w:marLeft w:val="480"/>
          <w:marRight w:val="0"/>
          <w:marTop w:val="0"/>
          <w:marBottom w:val="0"/>
          <w:divBdr>
            <w:top w:val="none" w:sz="0" w:space="0" w:color="auto"/>
            <w:left w:val="none" w:sz="0" w:space="0" w:color="auto"/>
            <w:bottom w:val="none" w:sz="0" w:space="0" w:color="auto"/>
            <w:right w:val="none" w:sz="0" w:space="0" w:color="auto"/>
          </w:divBdr>
        </w:div>
        <w:div w:id="1447961777">
          <w:marLeft w:val="480"/>
          <w:marRight w:val="0"/>
          <w:marTop w:val="0"/>
          <w:marBottom w:val="0"/>
          <w:divBdr>
            <w:top w:val="none" w:sz="0" w:space="0" w:color="auto"/>
            <w:left w:val="none" w:sz="0" w:space="0" w:color="auto"/>
            <w:bottom w:val="none" w:sz="0" w:space="0" w:color="auto"/>
            <w:right w:val="none" w:sz="0" w:space="0" w:color="auto"/>
          </w:divBdr>
        </w:div>
        <w:div w:id="761947502">
          <w:marLeft w:val="480"/>
          <w:marRight w:val="0"/>
          <w:marTop w:val="0"/>
          <w:marBottom w:val="0"/>
          <w:divBdr>
            <w:top w:val="none" w:sz="0" w:space="0" w:color="auto"/>
            <w:left w:val="none" w:sz="0" w:space="0" w:color="auto"/>
            <w:bottom w:val="none" w:sz="0" w:space="0" w:color="auto"/>
            <w:right w:val="none" w:sz="0" w:space="0" w:color="auto"/>
          </w:divBdr>
        </w:div>
        <w:div w:id="1476022170">
          <w:marLeft w:val="480"/>
          <w:marRight w:val="0"/>
          <w:marTop w:val="0"/>
          <w:marBottom w:val="0"/>
          <w:divBdr>
            <w:top w:val="none" w:sz="0" w:space="0" w:color="auto"/>
            <w:left w:val="none" w:sz="0" w:space="0" w:color="auto"/>
            <w:bottom w:val="none" w:sz="0" w:space="0" w:color="auto"/>
            <w:right w:val="none" w:sz="0" w:space="0" w:color="auto"/>
          </w:divBdr>
        </w:div>
        <w:div w:id="1584491636">
          <w:marLeft w:val="480"/>
          <w:marRight w:val="0"/>
          <w:marTop w:val="0"/>
          <w:marBottom w:val="0"/>
          <w:divBdr>
            <w:top w:val="none" w:sz="0" w:space="0" w:color="auto"/>
            <w:left w:val="none" w:sz="0" w:space="0" w:color="auto"/>
            <w:bottom w:val="none" w:sz="0" w:space="0" w:color="auto"/>
            <w:right w:val="none" w:sz="0" w:space="0" w:color="auto"/>
          </w:divBdr>
        </w:div>
        <w:div w:id="1154682318">
          <w:marLeft w:val="480"/>
          <w:marRight w:val="0"/>
          <w:marTop w:val="0"/>
          <w:marBottom w:val="0"/>
          <w:divBdr>
            <w:top w:val="none" w:sz="0" w:space="0" w:color="auto"/>
            <w:left w:val="none" w:sz="0" w:space="0" w:color="auto"/>
            <w:bottom w:val="none" w:sz="0" w:space="0" w:color="auto"/>
            <w:right w:val="none" w:sz="0" w:space="0" w:color="auto"/>
          </w:divBdr>
        </w:div>
        <w:div w:id="631597964">
          <w:marLeft w:val="480"/>
          <w:marRight w:val="0"/>
          <w:marTop w:val="0"/>
          <w:marBottom w:val="0"/>
          <w:divBdr>
            <w:top w:val="none" w:sz="0" w:space="0" w:color="auto"/>
            <w:left w:val="none" w:sz="0" w:space="0" w:color="auto"/>
            <w:bottom w:val="none" w:sz="0" w:space="0" w:color="auto"/>
            <w:right w:val="none" w:sz="0" w:space="0" w:color="auto"/>
          </w:divBdr>
        </w:div>
        <w:div w:id="246617761">
          <w:marLeft w:val="480"/>
          <w:marRight w:val="0"/>
          <w:marTop w:val="0"/>
          <w:marBottom w:val="0"/>
          <w:divBdr>
            <w:top w:val="none" w:sz="0" w:space="0" w:color="auto"/>
            <w:left w:val="none" w:sz="0" w:space="0" w:color="auto"/>
            <w:bottom w:val="none" w:sz="0" w:space="0" w:color="auto"/>
            <w:right w:val="none" w:sz="0" w:space="0" w:color="auto"/>
          </w:divBdr>
        </w:div>
        <w:div w:id="1050347220">
          <w:marLeft w:val="480"/>
          <w:marRight w:val="0"/>
          <w:marTop w:val="0"/>
          <w:marBottom w:val="0"/>
          <w:divBdr>
            <w:top w:val="none" w:sz="0" w:space="0" w:color="auto"/>
            <w:left w:val="none" w:sz="0" w:space="0" w:color="auto"/>
            <w:bottom w:val="none" w:sz="0" w:space="0" w:color="auto"/>
            <w:right w:val="none" w:sz="0" w:space="0" w:color="auto"/>
          </w:divBdr>
        </w:div>
        <w:div w:id="1846898016">
          <w:marLeft w:val="480"/>
          <w:marRight w:val="0"/>
          <w:marTop w:val="0"/>
          <w:marBottom w:val="0"/>
          <w:divBdr>
            <w:top w:val="none" w:sz="0" w:space="0" w:color="auto"/>
            <w:left w:val="none" w:sz="0" w:space="0" w:color="auto"/>
            <w:bottom w:val="none" w:sz="0" w:space="0" w:color="auto"/>
            <w:right w:val="none" w:sz="0" w:space="0" w:color="auto"/>
          </w:divBdr>
        </w:div>
        <w:div w:id="691414827">
          <w:marLeft w:val="480"/>
          <w:marRight w:val="0"/>
          <w:marTop w:val="0"/>
          <w:marBottom w:val="0"/>
          <w:divBdr>
            <w:top w:val="none" w:sz="0" w:space="0" w:color="auto"/>
            <w:left w:val="none" w:sz="0" w:space="0" w:color="auto"/>
            <w:bottom w:val="none" w:sz="0" w:space="0" w:color="auto"/>
            <w:right w:val="none" w:sz="0" w:space="0" w:color="auto"/>
          </w:divBdr>
        </w:div>
        <w:div w:id="954406538">
          <w:marLeft w:val="480"/>
          <w:marRight w:val="0"/>
          <w:marTop w:val="0"/>
          <w:marBottom w:val="0"/>
          <w:divBdr>
            <w:top w:val="none" w:sz="0" w:space="0" w:color="auto"/>
            <w:left w:val="none" w:sz="0" w:space="0" w:color="auto"/>
            <w:bottom w:val="none" w:sz="0" w:space="0" w:color="auto"/>
            <w:right w:val="none" w:sz="0" w:space="0" w:color="auto"/>
          </w:divBdr>
        </w:div>
        <w:div w:id="1231236111">
          <w:marLeft w:val="480"/>
          <w:marRight w:val="0"/>
          <w:marTop w:val="0"/>
          <w:marBottom w:val="0"/>
          <w:divBdr>
            <w:top w:val="none" w:sz="0" w:space="0" w:color="auto"/>
            <w:left w:val="none" w:sz="0" w:space="0" w:color="auto"/>
            <w:bottom w:val="none" w:sz="0" w:space="0" w:color="auto"/>
            <w:right w:val="none" w:sz="0" w:space="0" w:color="auto"/>
          </w:divBdr>
        </w:div>
        <w:div w:id="1512404818">
          <w:marLeft w:val="480"/>
          <w:marRight w:val="0"/>
          <w:marTop w:val="0"/>
          <w:marBottom w:val="0"/>
          <w:divBdr>
            <w:top w:val="none" w:sz="0" w:space="0" w:color="auto"/>
            <w:left w:val="none" w:sz="0" w:space="0" w:color="auto"/>
            <w:bottom w:val="none" w:sz="0" w:space="0" w:color="auto"/>
            <w:right w:val="none" w:sz="0" w:space="0" w:color="auto"/>
          </w:divBdr>
        </w:div>
        <w:div w:id="532420183">
          <w:marLeft w:val="480"/>
          <w:marRight w:val="0"/>
          <w:marTop w:val="0"/>
          <w:marBottom w:val="0"/>
          <w:divBdr>
            <w:top w:val="none" w:sz="0" w:space="0" w:color="auto"/>
            <w:left w:val="none" w:sz="0" w:space="0" w:color="auto"/>
            <w:bottom w:val="none" w:sz="0" w:space="0" w:color="auto"/>
            <w:right w:val="none" w:sz="0" w:space="0" w:color="auto"/>
          </w:divBdr>
        </w:div>
        <w:div w:id="291982810">
          <w:marLeft w:val="480"/>
          <w:marRight w:val="0"/>
          <w:marTop w:val="0"/>
          <w:marBottom w:val="0"/>
          <w:divBdr>
            <w:top w:val="none" w:sz="0" w:space="0" w:color="auto"/>
            <w:left w:val="none" w:sz="0" w:space="0" w:color="auto"/>
            <w:bottom w:val="none" w:sz="0" w:space="0" w:color="auto"/>
            <w:right w:val="none" w:sz="0" w:space="0" w:color="auto"/>
          </w:divBdr>
        </w:div>
        <w:div w:id="1030296341">
          <w:marLeft w:val="480"/>
          <w:marRight w:val="0"/>
          <w:marTop w:val="0"/>
          <w:marBottom w:val="0"/>
          <w:divBdr>
            <w:top w:val="none" w:sz="0" w:space="0" w:color="auto"/>
            <w:left w:val="none" w:sz="0" w:space="0" w:color="auto"/>
            <w:bottom w:val="none" w:sz="0" w:space="0" w:color="auto"/>
            <w:right w:val="none" w:sz="0" w:space="0" w:color="auto"/>
          </w:divBdr>
        </w:div>
        <w:div w:id="251210058">
          <w:marLeft w:val="480"/>
          <w:marRight w:val="0"/>
          <w:marTop w:val="0"/>
          <w:marBottom w:val="0"/>
          <w:divBdr>
            <w:top w:val="none" w:sz="0" w:space="0" w:color="auto"/>
            <w:left w:val="none" w:sz="0" w:space="0" w:color="auto"/>
            <w:bottom w:val="none" w:sz="0" w:space="0" w:color="auto"/>
            <w:right w:val="none" w:sz="0" w:space="0" w:color="auto"/>
          </w:divBdr>
        </w:div>
      </w:divsChild>
    </w:div>
    <w:div w:id="306084097">
      <w:bodyDiv w:val="1"/>
      <w:marLeft w:val="0"/>
      <w:marRight w:val="0"/>
      <w:marTop w:val="0"/>
      <w:marBottom w:val="0"/>
      <w:divBdr>
        <w:top w:val="none" w:sz="0" w:space="0" w:color="auto"/>
        <w:left w:val="none" w:sz="0" w:space="0" w:color="auto"/>
        <w:bottom w:val="none" w:sz="0" w:space="0" w:color="auto"/>
        <w:right w:val="none" w:sz="0" w:space="0" w:color="auto"/>
      </w:divBdr>
    </w:div>
    <w:div w:id="318775240">
      <w:bodyDiv w:val="1"/>
      <w:marLeft w:val="0"/>
      <w:marRight w:val="0"/>
      <w:marTop w:val="0"/>
      <w:marBottom w:val="0"/>
      <w:divBdr>
        <w:top w:val="none" w:sz="0" w:space="0" w:color="auto"/>
        <w:left w:val="none" w:sz="0" w:space="0" w:color="auto"/>
        <w:bottom w:val="none" w:sz="0" w:space="0" w:color="auto"/>
        <w:right w:val="none" w:sz="0" w:space="0" w:color="auto"/>
      </w:divBdr>
    </w:div>
    <w:div w:id="343166216">
      <w:bodyDiv w:val="1"/>
      <w:marLeft w:val="0"/>
      <w:marRight w:val="0"/>
      <w:marTop w:val="0"/>
      <w:marBottom w:val="0"/>
      <w:divBdr>
        <w:top w:val="none" w:sz="0" w:space="0" w:color="auto"/>
        <w:left w:val="none" w:sz="0" w:space="0" w:color="auto"/>
        <w:bottom w:val="none" w:sz="0" w:space="0" w:color="auto"/>
        <w:right w:val="none" w:sz="0" w:space="0" w:color="auto"/>
      </w:divBdr>
    </w:div>
    <w:div w:id="345063151">
      <w:bodyDiv w:val="1"/>
      <w:marLeft w:val="0"/>
      <w:marRight w:val="0"/>
      <w:marTop w:val="0"/>
      <w:marBottom w:val="0"/>
      <w:divBdr>
        <w:top w:val="none" w:sz="0" w:space="0" w:color="auto"/>
        <w:left w:val="none" w:sz="0" w:space="0" w:color="auto"/>
        <w:bottom w:val="none" w:sz="0" w:space="0" w:color="auto"/>
        <w:right w:val="none" w:sz="0" w:space="0" w:color="auto"/>
      </w:divBdr>
    </w:div>
    <w:div w:id="358162224">
      <w:bodyDiv w:val="1"/>
      <w:marLeft w:val="0"/>
      <w:marRight w:val="0"/>
      <w:marTop w:val="0"/>
      <w:marBottom w:val="0"/>
      <w:divBdr>
        <w:top w:val="none" w:sz="0" w:space="0" w:color="auto"/>
        <w:left w:val="none" w:sz="0" w:space="0" w:color="auto"/>
        <w:bottom w:val="none" w:sz="0" w:space="0" w:color="auto"/>
        <w:right w:val="none" w:sz="0" w:space="0" w:color="auto"/>
      </w:divBdr>
    </w:div>
    <w:div w:id="374088066">
      <w:bodyDiv w:val="1"/>
      <w:marLeft w:val="0"/>
      <w:marRight w:val="0"/>
      <w:marTop w:val="0"/>
      <w:marBottom w:val="0"/>
      <w:divBdr>
        <w:top w:val="none" w:sz="0" w:space="0" w:color="auto"/>
        <w:left w:val="none" w:sz="0" w:space="0" w:color="auto"/>
        <w:bottom w:val="none" w:sz="0" w:space="0" w:color="auto"/>
        <w:right w:val="none" w:sz="0" w:space="0" w:color="auto"/>
      </w:divBdr>
    </w:div>
    <w:div w:id="385564672">
      <w:bodyDiv w:val="1"/>
      <w:marLeft w:val="0"/>
      <w:marRight w:val="0"/>
      <w:marTop w:val="0"/>
      <w:marBottom w:val="0"/>
      <w:divBdr>
        <w:top w:val="none" w:sz="0" w:space="0" w:color="auto"/>
        <w:left w:val="none" w:sz="0" w:space="0" w:color="auto"/>
        <w:bottom w:val="none" w:sz="0" w:space="0" w:color="auto"/>
        <w:right w:val="none" w:sz="0" w:space="0" w:color="auto"/>
      </w:divBdr>
    </w:div>
    <w:div w:id="390156232">
      <w:bodyDiv w:val="1"/>
      <w:marLeft w:val="0"/>
      <w:marRight w:val="0"/>
      <w:marTop w:val="0"/>
      <w:marBottom w:val="0"/>
      <w:divBdr>
        <w:top w:val="none" w:sz="0" w:space="0" w:color="auto"/>
        <w:left w:val="none" w:sz="0" w:space="0" w:color="auto"/>
        <w:bottom w:val="none" w:sz="0" w:space="0" w:color="auto"/>
        <w:right w:val="none" w:sz="0" w:space="0" w:color="auto"/>
      </w:divBdr>
    </w:div>
    <w:div w:id="399904720">
      <w:bodyDiv w:val="1"/>
      <w:marLeft w:val="0"/>
      <w:marRight w:val="0"/>
      <w:marTop w:val="0"/>
      <w:marBottom w:val="0"/>
      <w:divBdr>
        <w:top w:val="none" w:sz="0" w:space="0" w:color="auto"/>
        <w:left w:val="none" w:sz="0" w:space="0" w:color="auto"/>
        <w:bottom w:val="none" w:sz="0" w:space="0" w:color="auto"/>
        <w:right w:val="none" w:sz="0" w:space="0" w:color="auto"/>
      </w:divBdr>
      <w:divsChild>
        <w:div w:id="1580019839">
          <w:marLeft w:val="480"/>
          <w:marRight w:val="0"/>
          <w:marTop w:val="0"/>
          <w:marBottom w:val="0"/>
          <w:divBdr>
            <w:top w:val="none" w:sz="0" w:space="0" w:color="auto"/>
            <w:left w:val="none" w:sz="0" w:space="0" w:color="auto"/>
            <w:bottom w:val="none" w:sz="0" w:space="0" w:color="auto"/>
            <w:right w:val="none" w:sz="0" w:space="0" w:color="auto"/>
          </w:divBdr>
        </w:div>
        <w:div w:id="2126649796">
          <w:marLeft w:val="480"/>
          <w:marRight w:val="0"/>
          <w:marTop w:val="0"/>
          <w:marBottom w:val="0"/>
          <w:divBdr>
            <w:top w:val="none" w:sz="0" w:space="0" w:color="auto"/>
            <w:left w:val="none" w:sz="0" w:space="0" w:color="auto"/>
            <w:bottom w:val="none" w:sz="0" w:space="0" w:color="auto"/>
            <w:right w:val="none" w:sz="0" w:space="0" w:color="auto"/>
          </w:divBdr>
        </w:div>
        <w:div w:id="238557908">
          <w:marLeft w:val="480"/>
          <w:marRight w:val="0"/>
          <w:marTop w:val="0"/>
          <w:marBottom w:val="0"/>
          <w:divBdr>
            <w:top w:val="none" w:sz="0" w:space="0" w:color="auto"/>
            <w:left w:val="none" w:sz="0" w:space="0" w:color="auto"/>
            <w:bottom w:val="none" w:sz="0" w:space="0" w:color="auto"/>
            <w:right w:val="none" w:sz="0" w:space="0" w:color="auto"/>
          </w:divBdr>
        </w:div>
        <w:div w:id="1059670143">
          <w:marLeft w:val="480"/>
          <w:marRight w:val="0"/>
          <w:marTop w:val="0"/>
          <w:marBottom w:val="0"/>
          <w:divBdr>
            <w:top w:val="none" w:sz="0" w:space="0" w:color="auto"/>
            <w:left w:val="none" w:sz="0" w:space="0" w:color="auto"/>
            <w:bottom w:val="none" w:sz="0" w:space="0" w:color="auto"/>
            <w:right w:val="none" w:sz="0" w:space="0" w:color="auto"/>
          </w:divBdr>
        </w:div>
        <w:div w:id="1416321772">
          <w:marLeft w:val="480"/>
          <w:marRight w:val="0"/>
          <w:marTop w:val="0"/>
          <w:marBottom w:val="0"/>
          <w:divBdr>
            <w:top w:val="none" w:sz="0" w:space="0" w:color="auto"/>
            <w:left w:val="none" w:sz="0" w:space="0" w:color="auto"/>
            <w:bottom w:val="none" w:sz="0" w:space="0" w:color="auto"/>
            <w:right w:val="none" w:sz="0" w:space="0" w:color="auto"/>
          </w:divBdr>
        </w:div>
        <w:div w:id="744452884">
          <w:marLeft w:val="480"/>
          <w:marRight w:val="0"/>
          <w:marTop w:val="0"/>
          <w:marBottom w:val="0"/>
          <w:divBdr>
            <w:top w:val="none" w:sz="0" w:space="0" w:color="auto"/>
            <w:left w:val="none" w:sz="0" w:space="0" w:color="auto"/>
            <w:bottom w:val="none" w:sz="0" w:space="0" w:color="auto"/>
            <w:right w:val="none" w:sz="0" w:space="0" w:color="auto"/>
          </w:divBdr>
        </w:div>
        <w:div w:id="1916353473">
          <w:marLeft w:val="480"/>
          <w:marRight w:val="0"/>
          <w:marTop w:val="0"/>
          <w:marBottom w:val="0"/>
          <w:divBdr>
            <w:top w:val="none" w:sz="0" w:space="0" w:color="auto"/>
            <w:left w:val="none" w:sz="0" w:space="0" w:color="auto"/>
            <w:bottom w:val="none" w:sz="0" w:space="0" w:color="auto"/>
            <w:right w:val="none" w:sz="0" w:space="0" w:color="auto"/>
          </w:divBdr>
        </w:div>
        <w:div w:id="12612619">
          <w:marLeft w:val="480"/>
          <w:marRight w:val="0"/>
          <w:marTop w:val="0"/>
          <w:marBottom w:val="0"/>
          <w:divBdr>
            <w:top w:val="none" w:sz="0" w:space="0" w:color="auto"/>
            <w:left w:val="none" w:sz="0" w:space="0" w:color="auto"/>
            <w:bottom w:val="none" w:sz="0" w:space="0" w:color="auto"/>
            <w:right w:val="none" w:sz="0" w:space="0" w:color="auto"/>
          </w:divBdr>
        </w:div>
        <w:div w:id="1727297779">
          <w:marLeft w:val="480"/>
          <w:marRight w:val="0"/>
          <w:marTop w:val="0"/>
          <w:marBottom w:val="0"/>
          <w:divBdr>
            <w:top w:val="none" w:sz="0" w:space="0" w:color="auto"/>
            <w:left w:val="none" w:sz="0" w:space="0" w:color="auto"/>
            <w:bottom w:val="none" w:sz="0" w:space="0" w:color="auto"/>
            <w:right w:val="none" w:sz="0" w:space="0" w:color="auto"/>
          </w:divBdr>
        </w:div>
        <w:div w:id="509101588">
          <w:marLeft w:val="480"/>
          <w:marRight w:val="0"/>
          <w:marTop w:val="0"/>
          <w:marBottom w:val="0"/>
          <w:divBdr>
            <w:top w:val="none" w:sz="0" w:space="0" w:color="auto"/>
            <w:left w:val="none" w:sz="0" w:space="0" w:color="auto"/>
            <w:bottom w:val="none" w:sz="0" w:space="0" w:color="auto"/>
            <w:right w:val="none" w:sz="0" w:space="0" w:color="auto"/>
          </w:divBdr>
        </w:div>
        <w:div w:id="320741147">
          <w:marLeft w:val="480"/>
          <w:marRight w:val="0"/>
          <w:marTop w:val="0"/>
          <w:marBottom w:val="0"/>
          <w:divBdr>
            <w:top w:val="none" w:sz="0" w:space="0" w:color="auto"/>
            <w:left w:val="none" w:sz="0" w:space="0" w:color="auto"/>
            <w:bottom w:val="none" w:sz="0" w:space="0" w:color="auto"/>
            <w:right w:val="none" w:sz="0" w:space="0" w:color="auto"/>
          </w:divBdr>
        </w:div>
        <w:div w:id="1778597146">
          <w:marLeft w:val="480"/>
          <w:marRight w:val="0"/>
          <w:marTop w:val="0"/>
          <w:marBottom w:val="0"/>
          <w:divBdr>
            <w:top w:val="none" w:sz="0" w:space="0" w:color="auto"/>
            <w:left w:val="none" w:sz="0" w:space="0" w:color="auto"/>
            <w:bottom w:val="none" w:sz="0" w:space="0" w:color="auto"/>
            <w:right w:val="none" w:sz="0" w:space="0" w:color="auto"/>
          </w:divBdr>
        </w:div>
        <w:div w:id="793450305">
          <w:marLeft w:val="480"/>
          <w:marRight w:val="0"/>
          <w:marTop w:val="0"/>
          <w:marBottom w:val="0"/>
          <w:divBdr>
            <w:top w:val="none" w:sz="0" w:space="0" w:color="auto"/>
            <w:left w:val="none" w:sz="0" w:space="0" w:color="auto"/>
            <w:bottom w:val="none" w:sz="0" w:space="0" w:color="auto"/>
            <w:right w:val="none" w:sz="0" w:space="0" w:color="auto"/>
          </w:divBdr>
        </w:div>
        <w:div w:id="791557835">
          <w:marLeft w:val="480"/>
          <w:marRight w:val="0"/>
          <w:marTop w:val="0"/>
          <w:marBottom w:val="0"/>
          <w:divBdr>
            <w:top w:val="none" w:sz="0" w:space="0" w:color="auto"/>
            <w:left w:val="none" w:sz="0" w:space="0" w:color="auto"/>
            <w:bottom w:val="none" w:sz="0" w:space="0" w:color="auto"/>
            <w:right w:val="none" w:sz="0" w:space="0" w:color="auto"/>
          </w:divBdr>
        </w:div>
        <w:div w:id="494688800">
          <w:marLeft w:val="480"/>
          <w:marRight w:val="0"/>
          <w:marTop w:val="0"/>
          <w:marBottom w:val="0"/>
          <w:divBdr>
            <w:top w:val="none" w:sz="0" w:space="0" w:color="auto"/>
            <w:left w:val="none" w:sz="0" w:space="0" w:color="auto"/>
            <w:bottom w:val="none" w:sz="0" w:space="0" w:color="auto"/>
            <w:right w:val="none" w:sz="0" w:space="0" w:color="auto"/>
          </w:divBdr>
        </w:div>
        <w:div w:id="616763226">
          <w:marLeft w:val="480"/>
          <w:marRight w:val="0"/>
          <w:marTop w:val="0"/>
          <w:marBottom w:val="0"/>
          <w:divBdr>
            <w:top w:val="none" w:sz="0" w:space="0" w:color="auto"/>
            <w:left w:val="none" w:sz="0" w:space="0" w:color="auto"/>
            <w:bottom w:val="none" w:sz="0" w:space="0" w:color="auto"/>
            <w:right w:val="none" w:sz="0" w:space="0" w:color="auto"/>
          </w:divBdr>
        </w:div>
        <w:div w:id="1994988866">
          <w:marLeft w:val="480"/>
          <w:marRight w:val="0"/>
          <w:marTop w:val="0"/>
          <w:marBottom w:val="0"/>
          <w:divBdr>
            <w:top w:val="none" w:sz="0" w:space="0" w:color="auto"/>
            <w:left w:val="none" w:sz="0" w:space="0" w:color="auto"/>
            <w:bottom w:val="none" w:sz="0" w:space="0" w:color="auto"/>
            <w:right w:val="none" w:sz="0" w:space="0" w:color="auto"/>
          </w:divBdr>
        </w:div>
        <w:div w:id="1800953653">
          <w:marLeft w:val="480"/>
          <w:marRight w:val="0"/>
          <w:marTop w:val="0"/>
          <w:marBottom w:val="0"/>
          <w:divBdr>
            <w:top w:val="none" w:sz="0" w:space="0" w:color="auto"/>
            <w:left w:val="none" w:sz="0" w:space="0" w:color="auto"/>
            <w:bottom w:val="none" w:sz="0" w:space="0" w:color="auto"/>
            <w:right w:val="none" w:sz="0" w:space="0" w:color="auto"/>
          </w:divBdr>
        </w:div>
        <w:div w:id="548610891">
          <w:marLeft w:val="480"/>
          <w:marRight w:val="0"/>
          <w:marTop w:val="0"/>
          <w:marBottom w:val="0"/>
          <w:divBdr>
            <w:top w:val="none" w:sz="0" w:space="0" w:color="auto"/>
            <w:left w:val="none" w:sz="0" w:space="0" w:color="auto"/>
            <w:bottom w:val="none" w:sz="0" w:space="0" w:color="auto"/>
            <w:right w:val="none" w:sz="0" w:space="0" w:color="auto"/>
          </w:divBdr>
        </w:div>
        <w:div w:id="128714599">
          <w:marLeft w:val="480"/>
          <w:marRight w:val="0"/>
          <w:marTop w:val="0"/>
          <w:marBottom w:val="0"/>
          <w:divBdr>
            <w:top w:val="none" w:sz="0" w:space="0" w:color="auto"/>
            <w:left w:val="none" w:sz="0" w:space="0" w:color="auto"/>
            <w:bottom w:val="none" w:sz="0" w:space="0" w:color="auto"/>
            <w:right w:val="none" w:sz="0" w:space="0" w:color="auto"/>
          </w:divBdr>
        </w:div>
        <w:div w:id="2055158386">
          <w:marLeft w:val="480"/>
          <w:marRight w:val="0"/>
          <w:marTop w:val="0"/>
          <w:marBottom w:val="0"/>
          <w:divBdr>
            <w:top w:val="none" w:sz="0" w:space="0" w:color="auto"/>
            <w:left w:val="none" w:sz="0" w:space="0" w:color="auto"/>
            <w:bottom w:val="none" w:sz="0" w:space="0" w:color="auto"/>
            <w:right w:val="none" w:sz="0" w:space="0" w:color="auto"/>
          </w:divBdr>
        </w:div>
        <w:div w:id="1111585614">
          <w:marLeft w:val="480"/>
          <w:marRight w:val="0"/>
          <w:marTop w:val="0"/>
          <w:marBottom w:val="0"/>
          <w:divBdr>
            <w:top w:val="none" w:sz="0" w:space="0" w:color="auto"/>
            <w:left w:val="none" w:sz="0" w:space="0" w:color="auto"/>
            <w:bottom w:val="none" w:sz="0" w:space="0" w:color="auto"/>
            <w:right w:val="none" w:sz="0" w:space="0" w:color="auto"/>
          </w:divBdr>
        </w:div>
        <w:div w:id="532429098">
          <w:marLeft w:val="480"/>
          <w:marRight w:val="0"/>
          <w:marTop w:val="0"/>
          <w:marBottom w:val="0"/>
          <w:divBdr>
            <w:top w:val="none" w:sz="0" w:space="0" w:color="auto"/>
            <w:left w:val="none" w:sz="0" w:space="0" w:color="auto"/>
            <w:bottom w:val="none" w:sz="0" w:space="0" w:color="auto"/>
            <w:right w:val="none" w:sz="0" w:space="0" w:color="auto"/>
          </w:divBdr>
        </w:div>
        <w:div w:id="156267736">
          <w:marLeft w:val="480"/>
          <w:marRight w:val="0"/>
          <w:marTop w:val="0"/>
          <w:marBottom w:val="0"/>
          <w:divBdr>
            <w:top w:val="none" w:sz="0" w:space="0" w:color="auto"/>
            <w:left w:val="none" w:sz="0" w:space="0" w:color="auto"/>
            <w:bottom w:val="none" w:sz="0" w:space="0" w:color="auto"/>
            <w:right w:val="none" w:sz="0" w:space="0" w:color="auto"/>
          </w:divBdr>
        </w:div>
        <w:div w:id="547111958">
          <w:marLeft w:val="480"/>
          <w:marRight w:val="0"/>
          <w:marTop w:val="0"/>
          <w:marBottom w:val="0"/>
          <w:divBdr>
            <w:top w:val="none" w:sz="0" w:space="0" w:color="auto"/>
            <w:left w:val="none" w:sz="0" w:space="0" w:color="auto"/>
            <w:bottom w:val="none" w:sz="0" w:space="0" w:color="auto"/>
            <w:right w:val="none" w:sz="0" w:space="0" w:color="auto"/>
          </w:divBdr>
        </w:div>
        <w:div w:id="556748378">
          <w:marLeft w:val="480"/>
          <w:marRight w:val="0"/>
          <w:marTop w:val="0"/>
          <w:marBottom w:val="0"/>
          <w:divBdr>
            <w:top w:val="none" w:sz="0" w:space="0" w:color="auto"/>
            <w:left w:val="none" w:sz="0" w:space="0" w:color="auto"/>
            <w:bottom w:val="none" w:sz="0" w:space="0" w:color="auto"/>
            <w:right w:val="none" w:sz="0" w:space="0" w:color="auto"/>
          </w:divBdr>
        </w:div>
        <w:div w:id="33845717">
          <w:marLeft w:val="480"/>
          <w:marRight w:val="0"/>
          <w:marTop w:val="0"/>
          <w:marBottom w:val="0"/>
          <w:divBdr>
            <w:top w:val="none" w:sz="0" w:space="0" w:color="auto"/>
            <w:left w:val="none" w:sz="0" w:space="0" w:color="auto"/>
            <w:bottom w:val="none" w:sz="0" w:space="0" w:color="auto"/>
            <w:right w:val="none" w:sz="0" w:space="0" w:color="auto"/>
          </w:divBdr>
        </w:div>
        <w:div w:id="421491798">
          <w:marLeft w:val="480"/>
          <w:marRight w:val="0"/>
          <w:marTop w:val="0"/>
          <w:marBottom w:val="0"/>
          <w:divBdr>
            <w:top w:val="none" w:sz="0" w:space="0" w:color="auto"/>
            <w:left w:val="none" w:sz="0" w:space="0" w:color="auto"/>
            <w:bottom w:val="none" w:sz="0" w:space="0" w:color="auto"/>
            <w:right w:val="none" w:sz="0" w:space="0" w:color="auto"/>
          </w:divBdr>
        </w:div>
        <w:div w:id="676422335">
          <w:marLeft w:val="480"/>
          <w:marRight w:val="0"/>
          <w:marTop w:val="0"/>
          <w:marBottom w:val="0"/>
          <w:divBdr>
            <w:top w:val="none" w:sz="0" w:space="0" w:color="auto"/>
            <w:left w:val="none" w:sz="0" w:space="0" w:color="auto"/>
            <w:bottom w:val="none" w:sz="0" w:space="0" w:color="auto"/>
            <w:right w:val="none" w:sz="0" w:space="0" w:color="auto"/>
          </w:divBdr>
        </w:div>
        <w:div w:id="1887136892">
          <w:marLeft w:val="480"/>
          <w:marRight w:val="0"/>
          <w:marTop w:val="0"/>
          <w:marBottom w:val="0"/>
          <w:divBdr>
            <w:top w:val="none" w:sz="0" w:space="0" w:color="auto"/>
            <w:left w:val="none" w:sz="0" w:space="0" w:color="auto"/>
            <w:bottom w:val="none" w:sz="0" w:space="0" w:color="auto"/>
            <w:right w:val="none" w:sz="0" w:space="0" w:color="auto"/>
          </w:divBdr>
        </w:div>
        <w:div w:id="1835562708">
          <w:marLeft w:val="480"/>
          <w:marRight w:val="0"/>
          <w:marTop w:val="0"/>
          <w:marBottom w:val="0"/>
          <w:divBdr>
            <w:top w:val="none" w:sz="0" w:space="0" w:color="auto"/>
            <w:left w:val="none" w:sz="0" w:space="0" w:color="auto"/>
            <w:bottom w:val="none" w:sz="0" w:space="0" w:color="auto"/>
            <w:right w:val="none" w:sz="0" w:space="0" w:color="auto"/>
          </w:divBdr>
        </w:div>
        <w:div w:id="1446852637">
          <w:marLeft w:val="480"/>
          <w:marRight w:val="0"/>
          <w:marTop w:val="0"/>
          <w:marBottom w:val="0"/>
          <w:divBdr>
            <w:top w:val="none" w:sz="0" w:space="0" w:color="auto"/>
            <w:left w:val="none" w:sz="0" w:space="0" w:color="auto"/>
            <w:bottom w:val="none" w:sz="0" w:space="0" w:color="auto"/>
            <w:right w:val="none" w:sz="0" w:space="0" w:color="auto"/>
          </w:divBdr>
        </w:div>
        <w:div w:id="1109786765">
          <w:marLeft w:val="480"/>
          <w:marRight w:val="0"/>
          <w:marTop w:val="0"/>
          <w:marBottom w:val="0"/>
          <w:divBdr>
            <w:top w:val="none" w:sz="0" w:space="0" w:color="auto"/>
            <w:left w:val="none" w:sz="0" w:space="0" w:color="auto"/>
            <w:bottom w:val="none" w:sz="0" w:space="0" w:color="auto"/>
            <w:right w:val="none" w:sz="0" w:space="0" w:color="auto"/>
          </w:divBdr>
        </w:div>
        <w:div w:id="623006349">
          <w:marLeft w:val="480"/>
          <w:marRight w:val="0"/>
          <w:marTop w:val="0"/>
          <w:marBottom w:val="0"/>
          <w:divBdr>
            <w:top w:val="none" w:sz="0" w:space="0" w:color="auto"/>
            <w:left w:val="none" w:sz="0" w:space="0" w:color="auto"/>
            <w:bottom w:val="none" w:sz="0" w:space="0" w:color="auto"/>
            <w:right w:val="none" w:sz="0" w:space="0" w:color="auto"/>
          </w:divBdr>
        </w:div>
      </w:divsChild>
    </w:div>
    <w:div w:id="403843259">
      <w:bodyDiv w:val="1"/>
      <w:marLeft w:val="0"/>
      <w:marRight w:val="0"/>
      <w:marTop w:val="0"/>
      <w:marBottom w:val="0"/>
      <w:divBdr>
        <w:top w:val="none" w:sz="0" w:space="0" w:color="auto"/>
        <w:left w:val="none" w:sz="0" w:space="0" w:color="auto"/>
        <w:bottom w:val="none" w:sz="0" w:space="0" w:color="auto"/>
        <w:right w:val="none" w:sz="0" w:space="0" w:color="auto"/>
      </w:divBdr>
    </w:div>
    <w:div w:id="423109816">
      <w:bodyDiv w:val="1"/>
      <w:marLeft w:val="0"/>
      <w:marRight w:val="0"/>
      <w:marTop w:val="0"/>
      <w:marBottom w:val="0"/>
      <w:divBdr>
        <w:top w:val="none" w:sz="0" w:space="0" w:color="auto"/>
        <w:left w:val="none" w:sz="0" w:space="0" w:color="auto"/>
        <w:bottom w:val="none" w:sz="0" w:space="0" w:color="auto"/>
        <w:right w:val="none" w:sz="0" w:space="0" w:color="auto"/>
      </w:divBdr>
    </w:div>
    <w:div w:id="430048422">
      <w:bodyDiv w:val="1"/>
      <w:marLeft w:val="0"/>
      <w:marRight w:val="0"/>
      <w:marTop w:val="0"/>
      <w:marBottom w:val="0"/>
      <w:divBdr>
        <w:top w:val="none" w:sz="0" w:space="0" w:color="auto"/>
        <w:left w:val="none" w:sz="0" w:space="0" w:color="auto"/>
        <w:bottom w:val="none" w:sz="0" w:space="0" w:color="auto"/>
        <w:right w:val="none" w:sz="0" w:space="0" w:color="auto"/>
      </w:divBdr>
    </w:div>
    <w:div w:id="434640696">
      <w:bodyDiv w:val="1"/>
      <w:marLeft w:val="0"/>
      <w:marRight w:val="0"/>
      <w:marTop w:val="0"/>
      <w:marBottom w:val="0"/>
      <w:divBdr>
        <w:top w:val="none" w:sz="0" w:space="0" w:color="auto"/>
        <w:left w:val="none" w:sz="0" w:space="0" w:color="auto"/>
        <w:bottom w:val="none" w:sz="0" w:space="0" w:color="auto"/>
        <w:right w:val="none" w:sz="0" w:space="0" w:color="auto"/>
      </w:divBdr>
    </w:div>
    <w:div w:id="442117981">
      <w:bodyDiv w:val="1"/>
      <w:marLeft w:val="0"/>
      <w:marRight w:val="0"/>
      <w:marTop w:val="0"/>
      <w:marBottom w:val="0"/>
      <w:divBdr>
        <w:top w:val="none" w:sz="0" w:space="0" w:color="auto"/>
        <w:left w:val="none" w:sz="0" w:space="0" w:color="auto"/>
        <w:bottom w:val="none" w:sz="0" w:space="0" w:color="auto"/>
        <w:right w:val="none" w:sz="0" w:space="0" w:color="auto"/>
      </w:divBdr>
    </w:div>
    <w:div w:id="444618953">
      <w:bodyDiv w:val="1"/>
      <w:marLeft w:val="0"/>
      <w:marRight w:val="0"/>
      <w:marTop w:val="0"/>
      <w:marBottom w:val="0"/>
      <w:divBdr>
        <w:top w:val="none" w:sz="0" w:space="0" w:color="auto"/>
        <w:left w:val="none" w:sz="0" w:space="0" w:color="auto"/>
        <w:bottom w:val="none" w:sz="0" w:space="0" w:color="auto"/>
        <w:right w:val="none" w:sz="0" w:space="0" w:color="auto"/>
      </w:divBdr>
    </w:div>
    <w:div w:id="459570112">
      <w:bodyDiv w:val="1"/>
      <w:marLeft w:val="0"/>
      <w:marRight w:val="0"/>
      <w:marTop w:val="0"/>
      <w:marBottom w:val="0"/>
      <w:divBdr>
        <w:top w:val="none" w:sz="0" w:space="0" w:color="auto"/>
        <w:left w:val="none" w:sz="0" w:space="0" w:color="auto"/>
        <w:bottom w:val="none" w:sz="0" w:space="0" w:color="auto"/>
        <w:right w:val="none" w:sz="0" w:space="0" w:color="auto"/>
      </w:divBdr>
      <w:divsChild>
        <w:div w:id="12920024">
          <w:marLeft w:val="0"/>
          <w:marRight w:val="0"/>
          <w:marTop w:val="0"/>
          <w:marBottom w:val="0"/>
          <w:divBdr>
            <w:top w:val="none" w:sz="0" w:space="0" w:color="auto"/>
            <w:left w:val="none" w:sz="0" w:space="0" w:color="auto"/>
            <w:bottom w:val="none" w:sz="0" w:space="0" w:color="auto"/>
            <w:right w:val="none" w:sz="0" w:space="0" w:color="auto"/>
          </w:divBdr>
          <w:divsChild>
            <w:div w:id="639580988">
              <w:marLeft w:val="0"/>
              <w:marRight w:val="0"/>
              <w:marTop w:val="0"/>
              <w:marBottom w:val="0"/>
              <w:divBdr>
                <w:top w:val="none" w:sz="0" w:space="0" w:color="auto"/>
                <w:left w:val="none" w:sz="0" w:space="0" w:color="auto"/>
                <w:bottom w:val="none" w:sz="0" w:space="0" w:color="auto"/>
                <w:right w:val="none" w:sz="0" w:space="0" w:color="auto"/>
              </w:divBdr>
            </w:div>
          </w:divsChild>
        </w:div>
        <w:div w:id="327681514">
          <w:marLeft w:val="0"/>
          <w:marRight w:val="0"/>
          <w:marTop w:val="0"/>
          <w:marBottom w:val="0"/>
          <w:divBdr>
            <w:top w:val="none" w:sz="0" w:space="0" w:color="auto"/>
            <w:left w:val="none" w:sz="0" w:space="0" w:color="auto"/>
            <w:bottom w:val="none" w:sz="0" w:space="0" w:color="auto"/>
            <w:right w:val="none" w:sz="0" w:space="0" w:color="auto"/>
          </w:divBdr>
          <w:divsChild>
            <w:div w:id="229850504">
              <w:marLeft w:val="0"/>
              <w:marRight w:val="0"/>
              <w:marTop w:val="0"/>
              <w:marBottom w:val="0"/>
              <w:divBdr>
                <w:top w:val="none" w:sz="0" w:space="0" w:color="auto"/>
                <w:left w:val="none" w:sz="0" w:space="0" w:color="auto"/>
                <w:bottom w:val="none" w:sz="0" w:space="0" w:color="auto"/>
                <w:right w:val="none" w:sz="0" w:space="0" w:color="auto"/>
              </w:divBdr>
            </w:div>
          </w:divsChild>
        </w:div>
        <w:div w:id="370763258">
          <w:marLeft w:val="0"/>
          <w:marRight w:val="0"/>
          <w:marTop w:val="0"/>
          <w:marBottom w:val="0"/>
          <w:divBdr>
            <w:top w:val="none" w:sz="0" w:space="0" w:color="auto"/>
            <w:left w:val="none" w:sz="0" w:space="0" w:color="auto"/>
            <w:bottom w:val="none" w:sz="0" w:space="0" w:color="auto"/>
            <w:right w:val="none" w:sz="0" w:space="0" w:color="auto"/>
          </w:divBdr>
          <w:divsChild>
            <w:div w:id="2046906134">
              <w:marLeft w:val="0"/>
              <w:marRight w:val="0"/>
              <w:marTop w:val="0"/>
              <w:marBottom w:val="0"/>
              <w:divBdr>
                <w:top w:val="none" w:sz="0" w:space="0" w:color="auto"/>
                <w:left w:val="none" w:sz="0" w:space="0" w:color="auto"/>
                <w:bottom w:val="none" w:sz="0" w:space="0" w:color="auto"/>
                <w:right w:val="none" w:sz="0" w:space="0" w:color="auto"/>
              </w:divBdr>
            </w:div>
          </w:divsChild>
        </w:div>
        <w:div w:id="568224557">
          <w:marLeft w:val="0"/>
          <w:marRight w:val="0"/>
          <w:marTop w:val="0"/>
          <w:marBottom w:val="0"/>
          <w:divBdr>
            <w:top w:val="none" w:sz="0" w:space="0" w:color="auto"/>
            <w:left w:val="none" w:sz="0" w:space="0" w:color="auto"/>
            <w:bottom w:val="none" w:sz="0" w:space="0" w:color="auto"/>
            <w:right w:val="none" w:sz="0" w:space="0" w:color="auto"/>
          </w:divBdr>
          <w:divsChild>
            <w:div w:id="1883056939">
              <w:marLeft w:val="0"/>
              <w:marRight w:val="0"/>
              <w:marTop w:val="0"/>
              <w:marBottom w:val="0"/>
              <w:divBdr>
                <w:top w:val="none" w:sz="0" w:space="0" w:color="auto"/>
                <w:left w:val="none" w:sz="0" w:space="0" w:color="auto"/>
                <w:bottom w:val="none" w:sz="0" w:space="0" w:color="auto"/>
                <w:right w:val="none" w:sz="0" w:space="0" w:color="auto"/>
              </w:divBdr>
            </w:div>
          </w:divsChild>
        </w:div>
        <w:div w:id="775828988">
          <w:marLeft w:val="0"/>
          <w:marRight w:val="0"/>
          <w:marTop w:val="0"/>
          <w:marBottom w:val="0"/>
          <w:divBdr>
            <w:top w:val="none" w:sz="0" w:space="0" w:color="auto"/>
            <w:left w:val="none" w:sz="0" w:space="0" w:color="auto"/>
            <w:bottom w:val="none" w:sz="0" w:space="0" w:color="auto"/>
            <w:right w:val="none" w:sz="0" w:space="0" w:color="auto"/>
          </w:divBdr>
          <w:divsChild>
            <w:div w:id="406807407">
              <w:marLeft w:val="0"/>
              <w:marRight w:val="0"/>
              <w:marTop w:val="0"/>
              <w:marBottom w:val="0"/>
              <w:divBdr>
                <w:top w:val="none" w:sz="0" w:space="0" w:color="auto"/>
                <w:left w:val="none" w:sz="0" w:space="0" w:color="auto"/>
                <w:bottom w:val="none" w:sz="0" w:space="0" w:color="auto"/>
                <w:right w:val="none" w:sz="0" w:space="0" w:color="auto"/>
              </w:divBdr>
            </w:div>
          </w:divsChild>
        </w:div>
        <w:div w:id="1248618039">
          <w:marLeft w:val="0"/>
          <w:marRight w:val="0"/>
          <w:marTop w:val="0"/>
          <w:marBottom w:val="0"/>
          <w:divBdr>
            <w:top w:val="none" w:sz="0" w:space="0" w:color="auto"/>
            <w:left w:val="none" w:sz="0" w:space="0" w:color="auto"/>
            <w:bottom w:val="none" w:sz="0" w:space="0" w:color="auto"/>
            <w:right w:val="none" w:sz="0" w:space="0" w:color="auto"/>
          </w:divBdr>
          <w:divsChild>
            <w:div w:id="100223266">
              <w:marLeft w:val="0"/>
              <w:marRight w:val="0"/>
              <w:marTop w:val="0"/>
              <w:marBottom w:val="0"/>
              <w:divBdr>
                <w:top w:val="none" w:sz="0" w:space="0" w:color="auto"/>
                <w:left w:val="none" w:sz="0" w:space="0" w:color="auto"/>
                <w:bottom w:val="none" w:sz="0" w:space="0" w:color="auto"/>
                <w:right w:val="none" w:sz="0" w:space="0" w:color="auto"/>
              </w:divBdr>
            </w:div>
          </w:divsChild>
        </w:div>
        <w:div w:id="1355303646">
          <w:marLeft w:val="0"/>
          <w:marRight w:val="0"/>
          <w:marTop w:val="0"/>
          <w:marBottom w:val="0"/>
          <w:divBdr>
            <w:top w:val="none" w:sz="0" w:space="0" w:color="auto"/>
            <w:left w:val="none" w:sz="0" w:space="0" w:color="auto"/>
            <w:bottom w:val="none" w:sz="0" w:space="0" w:color="auto"/>
            <w:right w:val="none" w:sz="0" w:space="0" w:color="auto"/>
          </w:divBdr>
          <w:divsChild>
            <w:div w:id="1279753440">
              <w:marLeft w:val="0"/>
              <w:marRight w:val="0"/>
              <w:marTop w:val="0"/>
              <w:marBottom w:val="0"/>
              <w:divBdr>
                <w:top w:val="none" w:sz="0" w:space="0" w:color="auto"/>
                <w:left w:val="none" w:sz="0" w:space="0" w:color="auto"/>
                <w:bottom w:val="none" w:sz="0" w:space="0" w:color="auto"/>
                <w:right w:val="none" w:sz="0" w:space="0" w:color="auto"/>
              </w:divBdr>
            </w:div>
          </w:divsChild>
        </w:div>
        <w:div w:id="1405571254">
          <w:marLeft w:val="0"/>
          <w:marRight w:val="0"/>
          <w:marTop w:val="0"/>
          <w:marBottom w:val="0"/>
          <w:divBdr>
            <w:top w:val="none" w:sz="0" w:space="0" w:color="auto"/>
            <w:left w:val="none" w:sz="0" w:space="0" w:color="auto"/>
            <w:bottom w:val="none" w:sz="0" w:space="0" w:color="auto"/>
            <w:right w:val="none" w:sz="0" w:space="0" w:color="auto"/>
          </w:divBdr>
          <w:divsChild>
            <w:div w:id="1198469035">
              <w:marLeft w:val="0"/>
              <w:marRight w:val="0"/>
              <w:marTop w:val="0"/>
              <w:marBottom w:val="0"/>
              <w:divBdr>
                <w:top w:val="none" w:sz="0" w:space="0" w:color="auto"/>
                <w:left w:val="none" w:sz="0" w:space="0" w:color="auto"/>
                <w:bottom w:val="none" w:sz="0" w:space="0" w:color="auto"/>
                <w:right w:val="none" w:sz="0" w:space="0" w:color="auto"/>
              </w:divBdr>
            </w:div>
          </w:divsChild>
        </w:div>
        <w:div w:id="1541280327">
          <w:marLeft w:val="0"/>
          <w:marRight w:val="0"/>
          <w:marTop w:val="0"/>
          <w:marBottom w:val="0"/>
          <w:divBdr>
            <w:top w:val="none" w:sz="0" w:space="0" w:color="auto"/>
            <w:left w:val="none" w:sz="0" w:space="0" w:color="auto"/>
            <w:bottom w:val="none" w:sz="0" w:space="0" w:color="auto"/>
            <w:right w:val="none" w:sz="0" w:space="0" w:color="auto"/>
          </w:divBdr>
          <w:divsChild>
            <w:div w:id="340204555">
              <w:marLeft w:val="0"/>
              <w:marRight w:val="0"/>
              <w:marTop w:val="0"/>
              <w:marBottom w:val="0"/>
              <w:divBdr>
                <w:top w:val="none" w:sz="0" w:space="0" w:color="auto"/>
                <w:left w:val="none" w:sz="0" w:space="0" w:color="auto"/>
                <w:bottom w:val="none" w:sz="0" w:space="0" w:color="auto"/>
                <w:right w:val="none" w:sz="0" w:space="0" w:color="auto"/>
              </w:divBdr>
            </w:div>
          </w:divsChild>
        </w:div>
        <w:div w:id="1576353239">
          <w:marLeft w:val="0"/>
          <w:marRight w:val="0"/>
          <w:marTop w:val="0"/>
          <w:marBottom w:val="0"/>
          <w:divBdr>
            <w:top w:val="none" w:sz="0" w:space="0" w:color="auto"/>
            <w:left w:val="none" w:sz="0" w:space="0" w:color="auto"/>
            <w:bottom w:val="none" w:sz="0" w:space="0" w:color="auto"/>
            <w:right w:val="none" w:sz="0" w:space="0" w:color="auto"/>
          </w:divBdr>
          <w:divsChild>
            <w:div w:id="1351027438">
              <w:marLeft w:val="0"/>
              <w:marRight w:val="0"/>
              <w:marTop w:val="0"/>
              <w:marBottom w:val="0"/>
              <w:divBdr>
                <w:top w:val="none" w:sz="0" w:space="0" w:color="auto"/>
                <w:left w:val="none" w:sz="0" w:space="0" w:color="auto"/>
                <w:bottom w:val="none" w:sz="0" w:space="0" w:color="auto"/>
                <w:right w:val="none" w:sz="0" w:space="0" w:color="auto"/>
              </w:divBdr>
            </w:div>
          </w:divsChild>
        </w:div>
        <w:div w:id="1616668509">
          <w:marLeft w:val="0"/>
          <w:marRight w:val="0"/>
          <w:marTop w:val="0"/>
          <w:marBottom w:val="0"/>
          <w:divBdr>
            <w:top w:val="none" w:sz="0" w:space="0" w:color="auto"/>
            <w:left w:val="none" w:sz="0" w:space="0" w:color="auto"/>
            <w:bottom w:val="none" w:sz="0" w:space="0" w:color="auto"/>
            <w:right w:val="none" w:sz="0" w:space="0" w:color="auto"/>
          </w:divBdr>
          <w:divsChild>
            <w:div w:id="1717508117">
              <w:marLeft w:val="0"/>
              <w:marRight w:val="0"/>
              <w:marTop w:val="0"/>
              <w:marBottom w:val="0"/>
              <w:divBdr>
                <w:top w:val="none" w:sz="0" w:space="0" w:color="auto"/>
                <w:left w:val="none" w:sz="0" w:space="0" w:color="auto"/>
                <w:bottom w:val="none" w:sz="0" w:space="0" w:color="auto"/>
                <w:right w:val="none" w:sz="0" w:space="0" w:color="auto"/>
              </w:divBdr>
            </w:div>
          </w:divsChild>
        </w:div>
        <w:div w:id="1662614636">
          <w:marLeft w:val="0"/>
          <w:marRight w:val="0"/>
          <w:marTop w:val="0"/>
          <w:marBottom w:val="0"/>
          <w:divBdr>
            <w:top w:val="none" w:sz="0" w:space="0" w:color="auto"/>
            <w:left w:val="none" w:sz="0" w:space="0" w:color="auto"/>
            <w:bottom w:val="none" w:sz="0" w:space="0" w:color="auto"/>
            <w:right w:val="none" w:sz="0" w:space="0" w:color="auto"/>
          </w:divBdr>
          <w:divsChild>
            <w:div w:id="452283753">
              <w:marLeft w:val="0"/>
              <w:marRight w:val="0"/>
              <w:marTop w:val="0"/>
              <w:marBottom w:val="0"/>
              <w:divBdr>
                <w:top w:val="none" w:sz="0" w:space="0" w:color="auto"/>
                <w:left w:val="none" w:sz="0" w:space="0" w:color="auto"/>
                <w:bottom w:val="none" w:sz="0" w:space="0" w:color="auto"/>
                <w:right w:val="none" w:sz="0" w:space="0" w:color="auto"/>
              </w:divBdr>
            </w:div>
          </w:divsChild>
        </w:div>
        <w:div w:id="1788810335">
          <w:marLeft w:val="0"/>
          <w:marRight w:val="0"/>
          <w:marTop w:val="0"/>
          <w:marBottom w:val="0"/>
          <w:divBdr>
            <w:top w:val="none" w:sz="0" w:space="0" w:color="auto"/>
            <w:left w:val="none" w:sz="0" w:space="0" w:color="auto"/>
            <w:bottom w:val="none" w:sz="0" w:space="0" w:color="auto"/>
            <w:right w:val="none" w:sz="0" w:space="0" w:color="auto"/>
          </w:divBdr>
          <w:divsChild>
            <w:div w:id="763261919">
              <w:marLeft w:val="0"/>
              <w:marRight w:val="0"/>
              <w:marTop w:val="0"/>
              <w:marBottom w:val="0"/>
              <w:divBdr>
                <w:top w:val="none" w:sz="0" w:space="0" w:color="auto"/>
                <w:left w:val="none" w:sz="0" w:space="0" w:color="auto"/>
                <w:bottom w:val="none" w:sz="0" w:space="0" w:color="auto"/>
                <w:right w:val="none" w:sz="0" w:space="0" w:color="auto"/>
              </w:divBdr>
            </w:div>
          </w:divsChild>
        </w:div>
        <w:div w:id="1824736635">
          <w:marLeft w:val="0"/>
          <w:marRight w:val="0"/>
          <w:marTop w:val="0"/>
          <w:marBottom w:val="0"/>
          <w:divBdr>
            <w:top w:val="none" w:sz="0" w:space="0" w:color="auto"/>
            <w:left w:val="none" w:sz="0" w:space="0" w:color="auto"/>
            <w:bottom w:val="none" w:sz="0" w:space="0" w:color="auto"/>
            <w:right w:val="none" w:sz="0" w:space="0" w:color="auto"/>
          </w:divBdr>
          <w:divsChild>
            <w:div w:id="325600087">
              <w:marLeft w:val="0"/>
              <w:marRight w:val="0"/>
              <w:marTop w:val="0"/>
              <w:marBottom w:val="0"/>
              <w:divBdr>
                <w:top w:val="none" w:sz="0" w:space="0" w:color="auto"/>
                <w:left w:val="none" w:sz="0" w:space="0" w:color="auto"/>
                <w:bottom w:val="none" w:sz="0" w:space="0" w:color="auto"/>
                <w:right w:val="none" w:sz="0" w:space="0" w:color="auto"/>
              </w:divBdr>
            </w:div>
          </w:divsChild>
        </w:div>
        <w:div w:id="1893467704">
          <w:marLeft w:val="0"/>
          <w:marRight w:val="0"/>
          <w:marTop w:val="0"/>
          <w:marBottom w:val="0"/>
          <w:divBdr>
            <w:top w:val="none" w:sz="0" w:space="0" w:color="auto"/>
            <w:left w:val="none" w:sz="0" w:space="0" w:color="auto"/>
            <w:bottom w:val="none" w:sz="0" w:space="0" w:color="auto"/>
            <w:right w:val="none" w:sz="0" w:space="0" w:color="auto"/>
          </w:divBdr>
          <w:divsChild>
            <w:div w:id="14887575">
              <w:marLeft w:val="0"/>
              <w:marRight w:val="0"/>
              <w:marTop w:val="0"/>
              <w:marBottom w:val="0"/>
              <w:divBdr>
                <w:top w:val="none" w:sz="0" w:space="0" w:color="auto"/>
                <w:left w:val="none" w:sz="0" w:space="0" w:color="auto"/>
                <w:bottom w:val="none" w:sz="0" w:space="0" w:color="auto"/>
                <w:right w:val="none" w:sz="0" w:space="0" w:color="auto"/>
              </w:divBdr>
            </w:div>
          </w:divsChild>
        </w:div>
        <w:div w:id="1904674520">
          <w:marLeft w:val="0"/>
          <w:marRight w:val="0"/>
          <w:marTop w:val="0"/>
          <w:marBottom w:val="0"/>
          <w:divBdr>
            <w:top w:val="none" w:sz="0" w:space="0" w:color="auto"/>
            <w:left w:val="none" w:sz="0" w:space="0" w:color="auto"/>
            <w:bottom w:val="none" w:sz="0" w:space="0" w:color="auto"/>
            <w:right w:val="none" w:sz="0" w:space="0" w:color="auto"/>
          </w:divBdr>
          <w:divsChild>
            <w:div w:id="126661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99450">
      <w:bodyDiv w:val="1"/>
      <w:marLeft w:val="0"/>
      <w:marRight w:val="0"/>
      <w:marTop w:val="0"/>
      <w:marBottom w:val="0"/>
      <w:divBdr>
        <w:top w:val="none" w:sz="0" w:space="0" w:color="auto"/>
        <w:left w:val="none" w:sz="0" w:space="0" w:color="auto"/>
        <w:bottom w:val="none" w:sz="0" w:space="0" w:color="auto"/>
        <w:right w:val="none" w:sz="0" w:space="0" w:color="auto"/>
      </w:divBdr>
    </w:div>
    <w:div w:id="463734266">
      <w:bodyDiv w:val="1"/>
      <w:marLeft w:val="0"/>
      <w:marRight w:val="0"/>
      <w:marTop w:val="0"/>
      <w:marBottom w:val="0"/>
      <w:divBdr>
        <w:top w:val="none" w:sz="0" w:space="0" w:color="auto"/>
        <w:left w:val="none" w:sz="0" w:space="0" w:color="auto"/>
        <w:bottom w:val="none" w:sz="0" w:space="0" w:color="auto"/>
        <w:right w:val="none" w:sz="0" w:space="0" w:color="auto"/>
      </w:divBdr>
    </w:div>
    <w:div w:id="479689187">
      <w:bodyDiv w:val="1"/>
      <w:marLeft w:val="0"/>
      <w:marRight w:val="0"/>
      <w:marTop w:val="0"/>
      <w:marBottom w:val="0"/>
      <w:divBdr>
        <w:top w:val="none" w:sz="0" w:space="0" w:color="auto"/>
        <w:left w:val="none" w:sz="0" w:space="0" w:color="auto"/>
        <w:bottom w:val="none" w:sz="0" w:space="0" w:color="auto"/>
        <w:right w:val="none" w:sz="0" w:space="0" w:color="auto"/>
      </w:divBdr>
    </w:div>
    <w:div w:id="501049180">
      <w:bodyDiv w:val="1"/>
      <w:marLeft w:val="0"/>
      <w:marRight w:val="0"/>
      <w:marTop w:val="0"/>
      <w:marBottom w:val="0"/>
      <w:divBdr>
        <w:top w:val="none" w:sz="0" w:space="0" w:color="auto"/>
        <w:left w:val="none" w:sz="0" w:space="0" w:color="auto"/>
        <w:bottom w:val="none" w:sz="0" w:space="0" w:color="auto"/>
        <w:right w:val="none" w:sz="0" w:space="0" w:color="auto"/>
      </w:divBdr>
    </w:div>
    <w:div w:id="505292763">
      <w:bodyDiv w:val="1"/>
      <w:marLeft w:val="0"/>
      <w:marRight w:val="0"/>
      <w:marTop w:val="0"/>
      <w:marBottom w:val="0"/>
      <w:divBdr>
        <w:top w:val="none" w:sz="0" w:space="0" w:color="auto"/>
        <w:left w:val="none" w:sz="0" w:space="0" w:color="auto"/>
        <w:bottom w:val="none" w:sz="0" w:space="0" w:color="auto"/>
        <w:right w:val="none" w:sz="0" w:space="0" w:color="auto"/>
      </w:divBdr>
      <w:divsChild>
        <w:div w:id="2061902046">
          <w:marLeft w:val="480"/>
          <w:marRight w:val="0"/>
          <w:marTop w:val="0"/>
          <w:marBottom w:val="0"/>
          <w:divBdr>
            <w:top w:val="none" w:sz="0" w:space="0" w:color="auto"/>
            <w:left w:val="none" w:sz="0" w:space="0" w:color="auto"/>
            <w:bottom w:val="none" w:sz="0" w:space="0" w:color="auto"/>
            <w:right w:val="none" w:sz="0" w:space="0" w:color="auto"/>
          </w:divBdr>
        </w:div>
        <w:div w:id="26831204">
          <w:marLeft w:val="480"/>
          <w:marRight w:val="0"/>
          <w:marTop w:val="0"/>
          <w:marBottom w:val="0"/>
          <w:divBdr>
            <w:top w:val="none" w:sz="0" w:space="0" w:color="auto"/>
            <w:left w:val="none" w:sz="0" w:space="0" w:color="auto"/>
            <w:bottom w:val="none" w:sz="0" w:space="0" w:color="auto"/>
            <w:right w:val="none" w:sz="0" w:space="0" w:color="auto"/>
          </w:divBdr>
        </w:div>
        <w:div w:id="1405563436">
          <w:marLeft w:val="480"/>
          <w:marRight w:val="0"/>
          <w:marTop w:val="0"/>
          <w:marBottom w:val="0"/>
          <w:divBdr>
            <w:top w:val="none" w:sz="0" w:space="0" w:color="auto"/>
            <w:left w:val="none" w:sz="0" w:space="0" w:color="auto"/>
            <w:bottom w:val="none" w:sz="0" w:space="0" w:color="auto"/>
            <w:right w:val="none" w:sz="0" w:space="0" w:color="auto"/>
          </w:divBdr>
        </w:div>
        <w:div w:id="1788429870">
          <w:marLeft w:val="480"/>
          <w:marRight w:val="0"/>
          <w:marTop w:val="0"/>
          <w:marBottom w:val="0"/>
          <w:divBdr>
            <w:top w:val="none" w:sz="0" w:space="0" w:color="auto"/>
            <w:left w:val="none" w:sz="0" w:space="0" w:color="auto"/>
            <w:bottom w:val="none" w:sz="0" w:space="0" w:color="auto"/>
            <w:right w:val="none" w:sz="0" w:space="0" w:color="auto"/>
          </w:divBdr>
        </w:div>
        <w:div w:id="1939944319">
          <w:marLeft w:val="480"/>
          <w:marRight w:val="0"/>
          <w:marTop w:val="0"/>
          <w:marBottom w:val="0"/>
          <w:divBdr>
            <w:top w:val="none" w:sz="0" w:space="0" w:color="auto"/>
            <w:left w:val="none" w:sz="0" w:space="0" w:color="auto"/>
            <w:bottom w:val="none" w:sz="0" w:space="0" w:color="auto"/>
            <w:right w:val="none" w:sz="0" w:space="0" w:color="auto"/>
          </w:divBdr>
        </w:div>
        <w:div w:id="444085648">
          <w:marLeft w:val="480"/>
          <w:marRight w:val="0"/>
          <w:marTop w:val="0"/>
          <w:marBottom w:val="0"/>
          <w:divBdr>
            <w:top w:val="none" w:sz="0" w:space="0" w:color="auto"/>
            <w:left w:val="none" w:sz="0" w:space="0" w:color="auto"/>
            <w:bottom w:val="none" w:sz="0" w:space="0" w:color="auto"/>
            <w:right w:val="none" w:sz="0" w:space="0" w:color="auto"/>
          </w:divBdr>
        </w:div>
        <w:div w:id="2044094574">
          <w:marLeft w:val="480"/>
          <w:marRight w:val="0"/>
          <w:marTop w:val="0"/>
          <w:marBottom w:val="0"/>
          <w:divBdr>
            <w:top w:val="none" w:sz="0" w:space="0" w:color="auto"/>
            <w:left w:val="none" w:sz="0" w:space="0" w:color="auto"/>
            <w:bottom w:val="none" w:sz="0" w:space="0" w:color="auto"/>
            <w:right w:val="none" w:sz="0" w:space="0" w:color="auto"/>
          </w:divBdr>
        </w:div>
        <w:div w:id="1527211603">
          <w:marLeft w:val="480"/>
          <w:marRight w:val="0"/>
          <w:marTop w:val="0"/>
          <w:marBottom w:val="0"/>
          <w:divBdr>
            <w:top w:val="none" w:sz="0" w:space="0" w:color="auto"/>
            <w:left w:val="none" w:sz="0" w:space="0" w:color="auto"/>
            <w:bottom w:val="none" w:sz="0" w:space="0" w:color="auto"/>
            <w:right w:val="none" w:sz="0" w:space="0" w:color="auto"/>
          </w:divBdr>
        </w:div>
        <w:div w:id="732122250">
          <w:marLeft w:val="480"/>
          <w:marRight w:val="0"/>
          <w:marTop w:val="0"/>
          <w:marBottom w:val="0"/>
          <w:divBdr>
            <w:top w:val="none" w:sz="0" w:space="0" w:color="auto"/>
            <w:left w:val="none" w:sz="0" w:space="0" w:color="auto"/>
            <w:bottom w:val="none" w:sz="0" w:space="0" w:color="auto"/>
            <w:right w:val="none" w:sz="0" w:space="0" w:color="auto"/>
          </w:divBdr>
        </w:div>
        <w:div w:id="1835223585">
          <w:marLeft w:val="480"/>
          <w:marRight w:val="0"/>
          <w:marTop w:val="0"/>
          <w:marBottom w:val="0"/>
          <w:divBdr>
            <w:top w:val="none" w:sz="0" w:space="0" w:color="auto"/>
            <w:left w:val="none" w:sz="0" w:space="0" w:color="auto"/>
            <w:bottom w:val="none" w:sz="0" w:space="0" w:color="auto"/>
            <w:right w:val="none" w:sz="0" w:space="0" w:color="auto"/>
          </w:divBdr>
        </w:div>
        <w:div w:id="1951814097">
          <w:marLeft w:val="480"/>
          <w:marRight w:val="0"/>
          <w:marTop w:val="0"/>
          <w:marBottom w:val="0"/>
          <w:divBdr>
            <w:top w:val="none" w:sz="0" w:space="0" w:color="auto"/>
            <w:left w:val="none" w:sz="0" w:space="0" w:color="auto"/>
            <w:bottom w:val="none" w:sz="0" w:space="0" w:color="auto"/>
            <w:right w:val="none" w:sz="0" w:space="0" w:color="auto"/>
          </w:divBdr>
        </w:div>
        <w:div w:id="1847402053">
          <w:marLeft w:val="480"/>
          <w:marRight w:val="0"/>
          <w:marTop w:val="0"/>
          <w:marBottom w:val="0"/>
          <w:divBdr>
            <w:top w:val="none" w:sz="0" w:space="0" w:color="auto"/>
            <w:left w:val="none" w:sz="0" w:space="0" w:color="auto"/>
            <w:bottom w:val="none" w:sz="0" w:space="0" w:color="auto"/>
            <w:right w:val="none" w:sz="0" w:space="0" w:color="auto"/>
          </w:divBdr>
        </w:div>
        <w:div w:id="1308899407">
          <w:marLeft w:val="480"/>
          <w:marRight w:val="0"/>
          <w:marTop w:val="0"/>
          <w:marBottom w:val="0"/>
          <w:divBdr>
            <w:top w:val="none" w:sz="0" w:space="0" w:color="auto"/>
            <w:left w:val="none" w:sz="0" w:space="0" w:color="auto"/>
            <w:bottom w:val="none" w:sz="0" w:space="0" w:color="auto"/>
            <w:right w:val="none" w:sz="0" w:space="0" w:color="auto"/>
          </w:divBdr>
        </w:div>
        <w:div w:id="900092975">
          <w:marLeft w:val="480"/>
          <w:marRight w:val="0"/>
          <w:marTop w:val="0"/>
          <w:marBottom w:val="0"/>
          <w:divBdr>
            <w:top w:val="none" w:sz="0" w:space="0" w:color="auto"/>
            <w:left w:val="none" w:sz="0" w:space="0" w:color="auto"/>
            <w:bottom w:val="none" w:sz="0" w:space="0" w:color="auto"/>
            <w:right w:val="none" w:sz="0" w:space="0" w:color="auto"/>
          </w:divBdr>
        </w:div>
        <w:div w:id="554044092">
          <w:marLeft w:val="480"/>
          <w:marRight w:val="0"/>
          <w:marTop w:val="0"/>
          <w:marBottom w:val="0"/>
          <w:divBdr>
            <w:top w:val="none" w:sz="0" w:space="0" w:color="auto"/>
            <w:left w:val="none" w:sz="0" w:space="0" w:color="auto"/>
            <w:bottom w:val="none" w:sz="0" w:space="0" w:color="auto"/>
            <w:right w:val="none" w:sz="0" w:space="0" w:color="auto"/>
          </w:divBdr>
        </w:div>
        <w:div w:id="1522471469">
          <w:marLeft w:val="480"/>
          <w:marRight w:val="0"/>
          <w:marTop w:val="0"/>
          <w:marBottom w:val="0"/>
          <w:divBdr>
            <w:top w:val="none" w:sz="0" w:space="0" w:color="auto"/>
            <w:left w:val="none" w:sz="0" w:space="0" w:color="auto"/>
            <w:bottom w:val="none" w:sz="0" w:space="0" w:color="auto"/>
            <w:right w:val="none" w:sz="0" w:space="0" w:color="auto"/>
          </w:divBdr>
        </w:div>
        <w:div w:id="1304311831">
          <w:marLeft w:val="480"/>
          <w:marRight w:val="0"/>
          <w:marTop w:val="0"/>
          <w:marBottom w:val="0"/>
          <w:divBdr>
            <w:top w:val="none" w:sz="0" w:space="0" w:color="auto"/>
            <w:left w:val="none" w:sz="0" w:space="0" w:color="auto"/>
            <w:bottom w:val="none" w:sz="0" w:space="0" w:color="auto"/>
            <w:right w:val="none" w:sz="0" w:space="0" w:color="auto"/>
          </w:divBdr>
        </w:div>
        <w:div w:id="1762792857">
          <w:marLeft w:val="480"/>
          <w:marRight w:val="0"/>
          <w:marTop w:val="0"/>
          <w:marBottom w:val="0"/>
          <w:divBdr>
            <w:top w:val="none" w:sz="0" w:space="0" w:color="auto"/>
            <w:left w:val="none" w:sz="0" w:space="0" w:color="auto"/>
            <w:bottom w:val="none" w:sz="0" w:space="0" w:color="auto"/>
            <w:right w:val="none" w:sz="0" w:space="0" w:color="auto"/>
          </w:divBdr>
        </w:div>
        <w:div w:id="250741040">
          <w:marLeft w:val="480"/>
          <w:marRight w:val="0"/>
          <w:marTop w:val="0"/>
          <w:marBottom w:val="0"/>
          <w:divBdr>
            <w:top w:val="none" w:sz="0" w:space="0" w:color="auto"/>
            <w:left w:val="none" w:sz="0" w:space="0" w:color="auto"/>
            <w:bottom w:val="none" w:sz="0" w:space="0" w:color="auto"/>
            <w:right w:val="none" w:sz="0" w:space="0" w:color="auto"/>
          </w:divBdr>
        </w:div>
        <w:div w:id="93089582">
          <w:marLeft w:val="480"/>
          <w:marRight w:val="0"/>
          <w:marTop w:val="0"/>
          <w:marBottom w:val="0"/>
          <w:divBdr>
            <w:top w:val="none" w:sz="0" w:space="0" w:color="auto"/>
            <w:left w:val="none" w:sz="0" w:space="0" w:color="auto"/>
            <w:bottom w:val="none" w:sz="0" w:space="0" w:color="auto"/>
            <w:right w:val="none" w:sz="0" w:space="0" w:color="auto"/>
          </w:divBdr>
        </w:div>
        <w:div w:id="1307203493">
          <w:marLeft w:val="480"/>
          <w:marRight w:val="0"/>
          <w:marTop w:val="0"/>
          <w:marBottom w:val="0"/>
          <w:divBdr>
            <w:top w:val="none" w:sz="0" w:space="0" w:color="auto"/>
            <w:left w:val="none" w:sz="0" w:space="0" w:color="auto"/>
            <w:bottom w:val="none" w:sz="0" w:space="0" w:color="auto"/>
            <w:right w:val="none" w:sz="0" w:space="0" w:color="auto"/>
          </w:divBdr>
        </w:div>
        <w:div w:id="1834027783">
          <w:marLeft w:val="480"/>
          <w:marRight w:val="0"/>
          <w:marTop w:val="0"/>
          <w:marBottom w:val="0"/>
          <w:divBdr>
            <w:top w:val="none" w:sz="0" w:space="0" w:color="auto"/>
            <w:left w:val="none" w:sz="0" w:space="0" w:color="auto"/>
            <w:bottom w:val="none" w:sz="0" w:space="0" w:color="auto"/>
            <w:right w:val="none" w:sz="0" w:space="0" w:color="auto"/>
          </w:divBdr>
        </w:div>
        <w:div w:id="309868049">
          <w:marLeft w:val="480"/>
          <w:marRight w:val="0"/>
          <w:marTop w:val="0"/>
          <w:marBottom w:val="0"/>
          <w:divBdr>
            <w:top w:val="none" w:sz="0" w:space="0" w:color="auto"/>
            <w:left w:val="none" w:sz="0" w:space="0" w:color="auto"/>
            <w:bottom w:val="none" w:sz="0" w:space="0" w:color="auto"/>
            <w:right w:val="none" w:sz="0" w:space="0" w:color="auto"/>
          </w:divBdr>
        </w:div>
        <w:div w:id="824786466">
          <w:marLeft w:val="480"/>
          <w:marRight w:val="0"/>
          <w:marTop w:val="0"/>
          <w:marBottom w:val="0"/>
          <w:divBdr>
            <w:top w:val="none" w:sz="0" w:space="0" w:color="auto"/>
            <w:left w:val="none" w:sz="0" w:space="0" w:color="auto"/>
            <w:bottom w:val="none" w:sz="0" w:space="0" w:color="auto"/>
            <w:right w:val="none" w:sz="0" w:space="0" w:color="auto"/>
          </w:divBdr>
        </w:div>
        <w:div w:id="1019544515">
          <w:marLeft w:val="480"/>
          <w:marRight w:val="0"/>
          <w:marTop w:val="0"/>
          <w:marBottom w:val="0"/>
          <w:divBdr>
            <w:top w:val="none" w:sz="0" w:space="0" w:color="auto"/>
            <w:left w:val="none" w:sz="0" w:space="0" w:color="auto"/>
            <w:bottom w:val="none" w:sz="0" w:space="0" w:color="auto"/>
            <w:right w:val="none" w:sz="0" w:space="0" w:color="auto"/>
          </w:divBdr>
        </w:div>
        <w:div w:id="1641184113">
          <w:marLeft w:val="480"/>
          <w:marRight w:val="0"/>
          <w:marTop w:val="0"/>
          <w:marBottom w:val="0"/>
          <w:divBdr>
            <w:top w:val="none" w:sz="0" w:space="0" w:color="auto"/>
            <w:left w:val="none" w:sz="0" w:space="0" w:color="auto"/>
            <w:bottom w:val="none" w:sz="0" w:space="0" w:color="auto"/>
            <w:right w:val="none" w:sz="0" w:space="0" w:color="auto"/>
          </w:divBdr>
        </w:div>
        <w:div w:id="1076900929">
          <w:marLeft w:val="480"/>
          <w:marRight w:val="0"/>
          <w:marTop w:val="0"/>
          <w:marBottom w:val="0"/>
          <w:divBdr>
            <w:top w:val="none" w:sz="0" w:space="0" w:color="auto"/>
            <w:left w:val="none" w:sz="0" w:space="0" w:color="auto"/>
            <w:bottom w:val="none" w:sz="0" w:space="0" w:color="auto"/>
            <w:right w:val="none" w:sz="0" w:space="0" w:color="auto"/>
          </w:divBdr>
        </w:div>
        <w:div w:id="1254900413">
          <w:marLeft w:val="480"/>
          <w:marRight w:val="0"/>
          <w:marTop w:val="0"/>
          <w:marBottom w:val="0"/>
          <w:divBdr>
            <w:top w:val="none" w:sz="0" w:space="0" w:color="auto"/>
            <w:left w:val="none" w:sz="0" w:space="0" w:color="auto"/>
            <w:bottom w:val="none" w:sz="0" w:space="0" w:color="auto"/>
            <w:right w:val="none" w:sz="0" w:space="0" w:color="auto"/>
          </w:divBdr>
        </w:div>
        <w:div w:id="1911236307">
          <w:marLeft w:val="480"/>
          <w:marRight w:val="0"/>
          <w:marTop w:val="0"/>
          <w:marBottom w:val="0"/>
          <w:divBdr>
            <w:top w:val="none" w:sz="0" w:space="0" w:color="auto"/>
            <w:left w:val="none" w:sz="0" w:space="0" w:color="auto"/>
            <w:bottom w:val="none" w:sz="0" w:space="0" w:color="auto"/>
            <w:right w:val="none" w:sz="0" w:space="0" w:color="auto"/>
          </w:divBdr>
        </w:div>
        <w:div w:id="2115586417">
          <w:marLeft w:val="480"/>
          <w:marRight w:val="0"/>
          <w:marTop w:val="0"/>
          <w:marBottom w:val="0"/>
          <w:divBdr>
            <w:top w:val="none" w:sz="0" w:space="0" w:color="auto"/>
            <w:left w:val="none" w:sz="0" w:space="0" w:color="auto"/>
            <w:bottom w:val="none" w:sz="0" w:space="0" w:color="auto"/>
            <w:right w:val="none" w:sz="0" w:space="0" w:color="auto"/>
          </w:divBdr>
        </w:div>
        <w:div w:id="238447193">
          <w:marLeft w:val="480"/>
          <w:marRight w:val="0"/>
          <w:marTop w:val="0"/>
          <w:marBottom w:val="0"/>
          <w:divBdr>
            <w:top w:val="none" w:sz="0" w:space="0" w:color="auto"/>
            <w:left w:val="none" w:sz="0" w:space="0" w:color="auto"/>
            <w:bottom w:val="none" w:sz="0" w:space="0" w:color="auto"/>
            <w:right w:val="none" w:sz="0" w:space="0" w:color="auto"/>
          </w:divBdr>
        </w:div>
        <w:div w:id="2015909789">
          <w:marLeft w:val="480"/>
          <w:marRight w:val="0"/>
          <w:marTop w:val="0"/>
          <w:marBottom w:val="0"/>
          <w:divBdr>
            <w:top w:val="none" w:sz="0" w:space="0" w:color="auto"/>
            <w:left w:val="none" w:sz="0" w:space="0" w:color="auto"/>
            <w:bottom w:val="none" w:sz="0" w:space="0" w:color="auto"/>
            <w:right w:val="none" w:sz="0" w:space="0" w:color="auto"/>
          </w:divBdr>
        </w:div>
        <w:div w:id="1015501053">
          <w:marLeft w:val="480"/>
          <w:marRight w:val="0"/>
          <w:marTop w:val="0"/>
          <w:marBottom w:val="0"/>
          <w:divBdr>
            <w:top w:val="none" w:sz="0" w:space="0" w:color="auto"/>
            <w:left w:val="none" w:sz="0" w:space="0" w:color="auto"/>
            <w:bottom w:val="none" w:sz="0" w:space="0" w:color="auto"/>
            <w:right w:val="none" w:sz="0" w:space="0" w:color="auto"/>
          </w:divBdr>
        </w:div>
        <w:div w:id="557790097">
          <w:marLeft w:val="480"/>
          <w:marRight w:val="0"/>
          <w:marTop w:val="0"/>
          <w:marBottom w:val="0"/>
          <w:divBdr>
            <w:top w:val="none" w:sz="0" w:space="0" w:color="auto"/>
            <w:left w:val="none" w:sz="0" w:space="0" w:color="auto"/>
            <w:bottom w:val="none" w:sz="0" w:space="0" w:color="auto"/>
            <w:right w:val="none" w:sz="0" w:space="0" w:color="auto"/>
          </w:divBdr>
        </w:div>
        <w:div w:id="1677725841">
          <w:marLeft w:val="480"/>
          <w:marRight w:val="0"/>
          <w:marTop w:val="0"/>
          <w:marBottom w:val="0"/>
          <w:divBdr>
            <w:top w:val="none" w:sz="0" w:space="0" w:color="auto"/>
            <w:left w:val="none" w:sz="0" w:space="0" w:color="auto"/>
            <w:bottom w:val="none" w:sz="0" w:space="0" w:color="auto"/>
            <w:right w:val="none" w:sz="0" w:space="0" w:color="auto"/>
          </w:divBdr>
        </w:div>
      </w:divsChild>
    </w:div>
    <w:div w:id="536621177">
      <w:bodyDiv w:val="1"/>
      <w:marLeft w:val="0"/>
      <w:marRight w:val="0"/>
      <w:marTop w:val="0"/>
      <w:marBottom w:val="0"/>
      <w:divBdr>
        <w:top w:val="none" w:sz="0" w:space="0" w:color="auto"/>
        <w:left w:val="none" w:sz="0" w:space="0" w:color="auto"/>
        <w:bottom w:val="none" w:sz="0" w:space="0" w:color="auto"/>
        <w:right w:val="none" w:sz="0" w:space="0" w:color="auto"/>
      </w:divBdr>
    </w:div>
    <w:div w:id="539174364">
      <w:bodyDiv w:val="1"/>
      <w:marLeft w:val="0"/>
      <w:marRight w:val="0"/>
      <w:marTop w:val="0"/>
      <w:marBottom w:val="0"/>
      <w:divBdr>
        <w:top w:val="none" w:sz="0" w:space="0" w:color="auto"/>
        <w:left w:val="none" w:sz="0" w:space="0" w:color="auto"/>
        <w:bottom w:val="none" w:sz="0" w:space="0" w:color="auto"/>
        <w:right w:val="none" w:sz="0" w:space="0" w:color="auto"/>
      </w:divBdr>
    </w:div>
    <w:div w:id="551891015">
      <w:bodyDiv w:val="1"/>
      <w:marLeft w:val="0"/>
      <w:marRight w:val="0"/>
      <w:marTop w:val="0"/>
      <w:marBottom w:val="0"/>
      <w:divBdr>
        <w:top w:val="none" w:sz="0" w:space="0" w:color="auto"/>
        <w:left w:val="none" w:sz="0" w:space="0" w:color="auto"/>
        <w:bottom w:val="none" w:sz="0" w:space="0" w:color="auto"/>
        <w:right w:val="none" w:sz="0" w:space="0" w:color="auto"/>
      </w:divBdr>
    </w:div>
    <w:div w:id="562329332">
      <w:bodyDiv w:val="1"/>
      <w:marLeft w:val="0"/>
      <w:marRight w:val="0"/>
      <w:marTop w:val="0"/>
      <w:marBottom w:val="0"/>
      <w:divBdr>
        <w:top w:val="none" w:sz="0" w:space="0" w:color="auto"/>
        <w:left w:val="none" w:sz="0" w:space="0" w:color="auto"/>
        <w:bottom w:val="none" w:sz="0" w:space="0" w:color="auto"/>
        <w:right w:val="none" w:sz="0" w:space="0" w:color="auto"/>
      </w:divBdr>
    </w:div>
    <w:div w:id="565530327">
      <w:bodyDiv w:val="1"/>
      <w:marLeft w:val="0"/>
      <w:marRight w:val="0"/>
      <w:marTop w:val="0"/>
      <w:marBottom w:val="0"/>
      <w:divBdr>
        <w:top w:val="none" w:sz="0" w:space="0" w:color="auto"/>
        <w:left w:val="none" w:sz="0" w:space="0" w:color="auto"/>
        <w:bottom w:val="none" w:sz="0" w:space="0" w:color="auto"/>
        <w:right w:val="none" w:sz="0" w:space="0" w:color="auto"/>
      </w:divBdr>
    </w:div>
    <w:div w:id="588848715">
      <w:bodyDiv w:val="1"/>
      <w:marLeft w:val="0"/>
      <w:marRight w:val="0"/>
      <w:marTop w:val="0"/>
      <w:marBottom w:val="0"/>
      <w:divBdr>
        <w:top w:val="none" w:sz="0" w:space="0" w:color="auto"/>
        <w:left w:val="none" w:sz="0" w:space="0" w:color="auto"/>
        <w:bottom w:val="none" w:sz="0" w:space="0" w:color="auto"/>
        <w:right w:val="none" w:sz="0" w:space="0" w:color="auto"/>
      </w:divBdr>
    </w:div>
    <w:div w:id="602111898">
      <w:bodyDiv w:val="1"/>
      <w:marLeft w:val="0"/>
      <w:marRight w:val="0"/>
      <w:marTop w:val="0"/>
      <w:marBottom w:val="0"/>
      <w:divBdr>
        <w:top w:val="none" w:sz="0" w:space="0" w:color="auto"/>
        <w:left w:val="none" w:sz="0" w:space="0" w:color="auto"/>
        <w:bottom w:val="none" w:sz="0" w:space="0" w:color="auto"/>
        <w:right w:val="none" w:sz="0" w:space="0" w:color="auto"/>
      </w:divBdr>
    </w:div>
    <w:div w:id="608784196">
      <w:bodyDiv w:val="1"/>
      <w:marLeft w:val="0"/>
      <w:marRight w:val="0"/>
      <w:marTop w:val="0"/>
      <w:marBottom w:val="0"/>
      <w:divBdr>
        <w:top w:val="none" w:sz="0" w:space="0" w:color="auto"/>
        <w:left w:val="none" w:sz="0" w:space="0" w:color="auto"/>
        <w:bottom w:val="none" w:sz="0" w:space="0" w:color="auto"/>
        <w:right w:val="none" w:sz="0" w:space="0" w:color="auto"/>
      </w:divBdr>
    </w:div>
    <w:div w:id="612441257">
      <w:bodyDiv w:val="1"/>
      <w:marLeft w:val="0"/>
      <w:marRight w:val="0"/>
      <w:marTop w:val="0"/>
      <w:marBottom w:val="0"/>
      <w:divBdr>
        <w:top w:val="none" w:sz="0" w:space="0" w:color="auto"/>
        <w:left w:val="none" w:sz="0" w:space="0" w:color="auto"/>
        <w:bottom w:val="none" w:sz="0" w:space="0" w:color="auto"/>
        <w:right w:val="none" w:sz="0" w:space="0" w:color="auto"/>
      </w:divBdr>
      <w:divsChild>
        <w:div w:id="395400862">
          <w:marLeft w:val="480"/>
          <w:marRight w:val="0"/>
          <w:marTop w:val="0"/>
          <w:marBottom w:val="0"/>
          <w:divBdr>
            <w:top w:val="none" w:sz="0" w:space="0" w:color="auto"/>
            <w:left w:val="none" w:sz="0" w:space="0" w:color="auto"/>
            <w:bottom w:val="none" w:sz="0" w:space="0" w:color="auto"/>
            <w:right w:val="none" w:sz="0" w:space="0" w:color="auto"/>
          </w:divBdr>
        </w:div>
        <w:div w:id="41367846">
          <w:marLeft w:val="480"/>
          <w:marRight w:val="0"/>
          <w:marTop w:val="0"/>
          <w:marBottom w:val="0"/>
          <w:divBdr>
            <w:top w:val="none" w:sz="0" w:space="0" w:color="auto"/>
            <w:left w:val="none" w:sz="0" w:space="0" w:color="auto"/>
            <w:bottom w:val="none" w:sz="0" w:space="0" w:color="auto"/>
            <w:right w:val="none" w:sz="0" w:space="0" w:color="auto"/>
          </w:divBdr>
        </w:div>
        <w:div w:id="2071878705">
          <w:marLeft w:val="480"/>
          <w:marRight w:val="0"/>
          <w:marTop w:val="0"/>
          <w:marBottom w:val="0"/>
          <w:divBdr>
            <w:top w:val="none" w:sz="0" w:space="0" w:color="auto"/>
            <w:left w:val="none" w:sz="0" w:space="0" w:color="auto"/>
            <w:bottom w:val="none" w:sz="0" w:space="0" w:color="auto"/>
            <w:right w:val="none" w:sz="0" w:space="0" w:color="auto"/>
          </w:divBdr>
        </w:div>
        <w:div w:id="1783038476">
          <w:marLeft w:val="480"/>
          <w:marRight w:val="0"/>
          <w:marTop w:val="0"/>
          <w:marBottom w:val="0"/>
          <w:divBdr>
            <w:top w:val="none" w:sz="0" w:space="0" w:color="auto"/>
            <w:left w:val="none" w:sz="0" w:space="0" w:color="auto"/>
            <w:bottom w:val="none" w:sz="0" w:space="0" w:color="auto"/>
            <w:right w:val="none" w:sz="0" w:space="0" w:color="auto"/>
          </w:divBdr>
        </w:div>
        <w:div w:id="9066660">
          <w:marLeft w:val="480"/>
          <w:marRight w:val="0"/>
          <w:marTop w:val="0"/>
          <w:marBottom w:val="0"/>
          <w:divBdr>
            <w:top w:val="none" w:sz="0" w:space="0" w:color="auto"/>
            <w:left w:val="none" w:sz="0" w:space="0" w:color="auto"/>
            <w:bottom w:val="none" w:sz="0" w:space="0" w:color="auto"/>
            <w:right w:val="none" w:sz="0" w:space="0" w:color="auto"/>
          </w:divBdr>
        </w:div>
        <w:div w:id="595359892">
          <w:marLeft w:val="480"/>
          <w:marRight w:val="0"/>
          <w:marTop w:val="0"/>
          <w:marBottom w:val="0"/>
          <w:divBdr>
            <w:top w:val="none" w:sz="0" w:space="0" w:color="auto"/>
            <w:left w:val="none" w:sz="0" w:space="0" w:color="auto"/>
            <w:bottom w:val="none" w:sz="0" w:space="0" w:color="auto"/>
            <w:right w:val="none" w:sz="0" w:space="0" w:color="auto"/>
          </w:divBdr>
        </w:div>
        <w:div w:id="1722753464">
          <w:marLeft w:val="480"/>
          <w:marRight w:val="0"/>
          <w:marTop w:val="0"/>
          <w:marBottom w:val="0"/>
          <w:divBdr>
            <w:top w:val="none" w:sz="0" w:space="0" w:color="auto"/>
            <w:left w:val="none" w:sz="0" w:space="0" w:color="auto"/>
            <w:bottom w:val="none" w:sz="0" w:space="0" w:color="auto"/>
            <w:right w:val="none" w:sz="0" w:space="0" w:color="auto"/>
          </w:divBdr>
        </w:div>
        <w:div w:id="449055593">
          <w:marLeft w:val="480"/>
          <w:marRight w:val="0"/>
          <w:marTop w:val="0"/>
          <w:marBottom w:val="0"/>
          <w:divBdr>
            <w:top w:val="none" w:sz="0" w:space="0" w:color="auto"/>
            <w:left w:val="none" w:sz="0" w:space="0" w:color="auto"/>
            <w:bottom w:val="none" w:sz="0" w:space="0" w:color="auto"/>
            <w:right w:val="none" w:sz="0" w:space="0" w:color="auto"/>
          </w:divBdr>
        </w:div>
        <w:div w:id="944653987">
          <w:marLeft w:val="480"/>
          <w:marRight w:val="0"/>
          <w:marTop w:val="0"/>
          <w:marBottom w:val="0"/>
          <w:divBdr>
            <w:top w:val="none" w:sz="0" w:space="0" w:color="auto"/>
            <w:left w:val="none" w:sz="0" w:space="0" w:color="auto"/>
            <w:bottom w:val="none" w:sz="0" w:space="0" w:color="auto"/>
            <w:right w:val="none" w:sz="0" w:space="0" w:color="auto"/>
          </w:divBdr>
        </w:div>
        <w:div w:id="137888058">
          <w:marLeft w:val="480"/>
          <w:marRight w:val="0"/>
          <w:marTop w:val="0"/>
          <w:marBottom w:val="0"/>
          <w:divBdr>
            <w:top w:val="none" w:sz="0" w:space="0" w:color="auto"/>
            <w:left w:val="none" w:sz="0" w:space="0" w:color="auto"/>
            <w:bottom w:val="none" w:sz="0" w:space="0" w:color="auto"/>
            <w:right w:val="none" w:sz="0" w:space="0" w:color="auto"/>
          </w:divBdr>
        </w:div>
        <w:div w:id="465398539">
          <w:marLeft w:val="480"/>
          <w:marRight w:val="0"/>
          <w:marTop w:val="0"/>
          <w:marBottom w:val="0"/>
          <w:divBdr>
            <w:top w:val="none" w:sz="0" w:space="0" w:color="auto"/>
            <w:left w:val="none" w:sz="0" w:space="0" w:color="auto"/>
            <w:bottom w:val="none" w:sz="0" w:space="0" w:color="auto"/>
            <w:right w:val="none" w:sz="0" w:space="0" w:color="auto"/>
          </w:divBdr>
        </w:div>
        <w:div w:id="803618581">
          <w:marLeft w:val="480"/>
          <w:marRight w:val="0"/>
          <w:marTop w:val="0"/>
          <w:marBottom w:val="0"/>
          <w:divBdr>
            <w:top w:val="none" w:sz="0" w:space="0" w:color="auto"/>
            <w:left w:val="none" w:sz="0" w:space="0" w:color="auto"/>
            <w:bottom w:val="none" w:sz="0" w:space="0" w:color="auto"/>
            <w:right w:val="none" w:sz="0" w:space="0" w:color="auto"/>
          </w:divBdr>
        </w:div>
        <w:div w:id="640616847">
          <w:marLeft w:val="480"/>
          <w:marRight w:val="0"/>
          <w:marTop w:val="0"/>
          <w:marBottom w:val="0"/>
          <w:divBdr>
            <w:top w:val="none" w:sz="0" w:space="0" w:color="auto"/>
            <w:left w:val="none" w:sz="0" w:space="0" w:color="auto"/>
            <w:bottom w:val="none" w:sz="0" w:space="0" w:color="auto"/>
            <w:right w:val="none" w:sz="0" w:space="0" w:color="auto"/>
          </w:divBdr>
        </w:div>
        <w:div w:id="1251040603">
          <w:marLeft w:val="480"/>
          <w:marRight w:val="0"/>
          <w:marTop w:val="0"/>
          <w:marBottom w:val="0"/>
          <w:divBdr>
            <w:top w:val="none" w:sz="0" w:space="0" w:color="auto"/>
            <w:left w:val="none" w:sz="0" w:space="0" w:color="auto"/>
            <w:bottom w:val="none" w:sz="0" w:space="0" w:color="auto"/>
            <w:right w:val="none" w:sz="0" w:space="0" w:color="auto"/>
          </w:divBdr>
        </w:div>
        <w:div w:id="405496987">
          <w:marLeft w:val="480"/>
          <w:marRight w:val="0"/>
          <w:marTop w:val="0"/>
          <w:marBottom w:val="0"/>
          <w:divBdr>
            <w:top w:val="none" w:sz="0" w:space="0" w:color="auto"/>
            <w:left w:val="none" w:sz="0" w:space="0" w:color="auto"/>
            <w:bottom w:val="none" w:sz="0" w:space="0" w:color="auto"/>
            <w:right w:val="none" w:sz="0" w:space="0" w:color="auto"/>
          </w:divBdr>
        </w:div>
        <w:div w:id="616376918">
          <w:marLeft w:val="480"/>
          <w:marRight w:val="0"/>
          <w:marTop w:val="0"/>
          <w:marBottom w:val="0"/>
          <w:divBdr>
            <w:top w:val="none" w:sz="0" w:space="0" w:color="auto"/>
            <w:left w:val="none" w:sz="0" w:space="0" w:color="auto"/>
            <w:bottom w:val="none" w:sz="0" w:space="0" w:color="auto"/>
            <w:right w:val="none" w:sz="0" w:space="0" w:color="auto"/>
          </w:divBdr>
        </w:div>
        <w:div w:id="764962194">
          <w:marLeft w:val="480"/>
          <w:marRight w:val="0"/>
          <w:marTop w:val="0"/>
          <w:marBottom w:val="0"/>
          <w:divBdr>
            <w:top w:val="none" w:sz="0" w:space="0" w:color="auto"/>
            <w:left w:val="none" w:sz="0" w:space="0" w:color="auto"/>
            <w:bottom w:val="none" w:sz="0" w:space="0" w:color="auto"/>
            <w:right w:val="none" w:sz="0" w:space="0" w:color="auto"/>
          </w:divBdr>
        </w:div>
        <w:div w:id="1190340834">
          <w:marLeft w:val="480"/>
          <w:marRight w:val="0"/>
          <w:marTop w:val="0"/>
          <w:marBottom w:val="0"/>
          <w:divBdr>
            <w:top w:val="none" w:sz="0" w:space="0" w:color="auto"/>
            <w:left w:val="none" w:sz="0" w:space="0" w:color="auto"/>
            <w:bottom w:val="none" w:sz="0" w:space="0" w:color="auto"/>
            <w:right w:val="none" w:sz="0" w:space="0" w:color="auto"/>
          </w:divBdr>
        </w:div>
        <w:div w:id="1838155181">
          <w:marLeft w:val="480"/>
          <w:marRight w:val="0"/>
          <w:marTop w:val="0"/>
          <w:marBottom w:val="0"/>
          <w:divBdr>
            <w:top w:val="none" w:sz="0" w:space="0" w:color="auto"/>
            <w:left w:val="none" w:sz="0" w:space="0" w:color="auto"/>
            <w:bottom w:val="none" w:sz="0" w:space="0" w:color="auto"/>
            <w:right w:val="none" w:sz="0" w:space="0" w:color="auto"/>
          </w:divBdr>
        </w:div>
        <w:div w:id="1392266081">
          <w:marLeft w:val="480"/>
          <w:marRight w:val="0"/>
          <w:marTop w:val="0"/>
          <w:marBottom w:val="0"/>
          <w:divBdr>
            <w:top w:val="none" w:sz="0" w:space="0" w:color="auto"/>
            <w:left w:val="none" w:sz="0" w:space="0" w:color="auto"/>
            <w:bottom w:val="none" w:sz="0" w:space="0" w:color="auto"/>
            <w:right w:val="none" w:sz="0" w:space="0" w:color="auto"/>
          </w:divBdr>
        </w:div>
        <w:div w:id="1636787409">
          <w:marLeft w:val="480"/>
          <w:marRight w:val="0"/>
          <w:marTop w:val="0"/>
          <w:marBottom w:val="0"/>
          <w:divBdr>
            <w:top w:val="none" w:sz="0" w:space="0" w:color="auto"/>
            <w:left w:val="none" w:sz="0" w:space="0" w:color="auto"/>
            <w:bottom w:val="none" w:sz="0" w:space="0" w:color="auto"/>
            <w:right w:val="none" w:sz="0" w:space="0" w:color="auto"/>
          </w:divBdr>
        </w:div>
        <w:div w:id="1310399079">
          <w:marLeft w:val="480"/>
          <w:marRight w:val="0"/>
          <w:marTop w:val="0"/>
          <w:marBottom w:val="0"/>
          <w:divBdr>
            <w:top w:val="none" w:sz="0" w:space="0" w:color="auto"/>
            <w:left w:val="none" w:sz="0" w:space="0" w:color="auto"/>
            <w:bottom w:val="none" w:sz="0" w:space="0" w:color="auto"/>
            <w:right w:val="none" w:sz="0" w:space="0" w:color="auto"/>
          </w:divBdr>
        </w:div>
        <w:div w:id="1742874061">
          <w:marLeft w:val="480"/>
          <w:marRight w:val="0"/>
          <w:marTop w:val="0"/>
          <w:marBottom w:val="0"/>
          <w:divBdr>
            <w:top w:val="none" w:sz="0" w:space="0" w:color="auto"/>
            <w:left w:val="none" w:sz="0" w:space="0" w:color="auto"/>
            <w:bottom w:val="none" w:sz="0" w:space="0" w:color="auto"/>
            <w:right w:val="none" w:sz="0" w:space="0" w:color="auto"/>
          </w:divBdr>
        </w:div>
        <w:div w:id="927346818">
          <w:marLeft w:val="480"/>
          <w:marRight w:val="0"/>
          <w:marTop w:val="0"/>
          <w:marBottom w:val="0"/>
          <w:divBdr>
            <w:top w:val="none" w:sz="0" w:space="0" w:color="auto"/>
            <w:left w:val="none" w:sz="0" w:space="0" w:color="auto"/>
            <w:bottom w:val="none" w:sz="0" w:space="0" w:color="auto"/>
            <w:right w:val="none" w:sz="0" w:space="0" w:color="auto"/>
          </w:divBdr>
        </w:div>
        <w:div w:id="2016572505">
          <w:marLeft w:val="480"/>
          <w:marRight w:val="0"/>
          <w:marTop w:val="0"/>
          <w:marBottom w:val="0"/>
          <w:divBdr>
            <w:top w:val="none" w:sz="0" w:space="0" w:color="auto"/>
            <w:left w:val="none" w:sz="0" w:space="0" w:color="auto"/>
            <w:bottom w:val="none" w:sz="0" w:space="0" w:color="auto"/>
            <w:right w:val="none" w:sz="0" w:space="0" w:color="auto"/>
          </w:divBdr>
        </w:div>
        <w:div w:id="555363754">
          <w:marLeft w:val="480"/>
          <w:marRight w:val="0"/>
          <w:marTop w:val="0"/>
          <w:marBottom w:val="0"/>
          <w:divBdr>
            <w:top w:val="none" w:sz="0" w:space="0" w:color="auto"/>
            <w:left w:val="none" w:sz="0" w:space="0" w:color="auto"/>
            <w:bottom w:val="none" w:sz="0" w:space="0" w:color="auto"/>
            <w:right w:val="none" w:sz="0" w:space="0" w:color="auto"/>
          </w:divBdr>
        </w:div>
        <w:div w:id="1494830510">
          <w:marLeft w:val="480"/>
          <w:marRight w:val="0"/>
          <w:marTop w:val="0"/>
          <w:marBottom w:val="0"/>
          <w:divBdr>
            <w:top w:val="none" w:sz="0" w:space="0" w:color="auto"/>
            <w:left w:val="none" w:sz="0" w:space="0" w:color="auto"/>
            <w:bottom w:val="none" w:sz="0" w:space="0" w:color="auto"/>
            <w:right w:val="none" w:sz="0" w:space="0" w:color="auto"/>
          </w:divBdr>
        </w:div>
        <w:div w:id="1038815465">
          <w:marLeft w:val="480"/>
          <w:marRight w:val="0"/>
          <w:marTop w:val="0"/>
          <w:marBottom w:val="0"/>
          <w:divBdr>
            <w:top w:val="none" w:sz="0" w:space="0" w:color="auto"/>
            <w:left w:val="none" w:sz="0" w:space="0" w:color="auto"/>
            <w:bottom w:val="none" w:sz="0" w:space="0" w:color="auto"/>
            <w:right w:val="none" w:sz="0" w:space="0" w:color="auto"/>
          </w:divBdr>
        </w:div>
        <w:div w:id="1275675647">
          <w:marLeft w:val="480"/>
          <w:marRight w:val="0"/>
          <w:marTop w:val="0"/>
          <w:marBottom w:val="0"/>
          <w:divBdr>
            <w:top w:val="none" w:sz="0" w:space="0" w:color="auto"/>
            <w:left w:val="none" w:sz="0" w:space="0" w:color="auto"/>
            <w:bottom w:val="none" w:sz="0" w:space="0" w:color="auto"/>
            <w:right w:val="none" w:sz="0" w:space="0" w:color="auto"/>
          </w:divBdr>
        </w:div>
        <w:div w:id="875235782">
          <w:marLeft w:val="480"/>
          <w:marRight w:val="0"/>
          <w:marTop w:val="0"/>
          <w:marBottom w:val="0"/>
          <w:divBdr>
            <w:top w:val="none" w:sz="0" w:space="0" w:color="auto"/>
            <w:left w:val="none" w:sz="0" w:space="0" w:color="auto"/>
            <w:bottom w:val="none" w:sz="0" w:space="0" w:color="auto"/>
            <w:right w:val="none" w:sz="0" w:space="0" w:color="auto"/>
          </w:divBdr>
        </w:div>
        <w:div w:id="1806775033">
          <w:marLeft w:val="480"/>
          <w:marRight w:val="0"/>
          <w:marTop w:val="0"/>
          <w:marBottom w:val="0"/>
          <w:divBdr>
            <w:top w:val="none" w:sz="0" w:space="0" w:color="auto"/>
            <w:left w:val="none" w:sz="0" w:space="0" w:color="auto"/>
            <w:bottom w:val="none" w:sz="0" w:space="0" w:color="auto"/>
            <w:right w:val="none" w:sz="0" w:space="0" w:color="auto"/>
          </w:divBdr>
        </w:div>
        <w:div w:id="63336624">
          <w:marLeft w:val="480"/>
          <w:marRight w:val="0"/>
          <w:marTop w:val="0"/>
          <w:marBottom w:val="0"/>
          <w:divBdr>
            <w:top w:val="none" w:sz="0" w:space="0" w:color="auto"/>
            <w:left w:val="none" w:sz="0" w:space="0" w:color="auto"/>
            <w:bottom w:val="none" w:sz="0" w:space="0" w:color="auto"/>
            <w:right w:val="none" w:sz="0" w:space="0" w:color="auto"/>
          </w:divBdr>
        </w:div>
        <w:div w:id="1068653369">
          <w:marLeft w:val="480"/>
          <w:marRight w:val="0"/>
          <w:marTop w:val="0"/>
          <w:marBottom w:val="0"/>
          <w:divBdr>
            <w:top w:val="none" w:sz="0" w:space="0" w:color="auto"/>
            <w:left w:val="none" w:sz="0" w:space="0" w:color="auto"/>
            <w:bottom w:val="none" w:sz="0" w:space="0" w:color="auto"/>
            <w:right w:val="none" w:sz="0" w:space="0" w:color="auto"/>
          </w:divBdr>
        </w:div>
        <w:div w:id="1161509775">
          <w:marLeft w:val="480"/>
          <w:marRight w:val="0"/>
          <w:marTop w:val="0"/>
          <w:marBottom w:val="0"/>
          <w:divBdr>
            <w:top w:val="none" w:sz="0" w:space="0" w:color="auto"/>
            <w:left w:val="none" w:sz="0" w:space="0" w:color="auto"/>
            <w:bottom w:val="none" w:sz="0" w:space="0" w:color="auto"/>
            <w:right w:val="none" w:sz="0" w:space="0" w:color="auto"/>
          </w:divBdr>
        </w:div>
        <w:div w:id="2137288406">
          <w:marLeft w:val="480"/>
          <w:marRight w:val="0"/>
          <w:marTop w:val="0"/>
          <w:marBottom w:val="0"/>
          <w:divBdr>
            <w:top w:val="none" w:sz="0" w:space="0" w:color="auto"/>
            <w:left w:val="none" w:sz="0" w:space="0" w:color="auto"/>
            <w:bottom w:val="none" w:sz="0" w:space="0" w:color="auto"/>
            <w:right w:val="none" w:sz="0" w:space="0" w:color="auto"/>
          </w:divBdr>
        </w:div>
      </w:divsChild>
    </w:div>
    <w:div w:id="623077810">
      <w:bodyDiv w:val="1"/>
      <w:marLeft w:val="0"/>
      <w:marRight w:val="0"/>
      <w:marTop w:val="0"/>
      <w:marBottom w:val="0"/>
      <w:divBdr>
        <w:top w:val="none" w:sz="0" w:space="0" w:color="auto"/>
        <w:left w:val="none" w:sz="0" w:space="0" w:color="auto"/>
        <w:bottom w:val="none" w:sz="0" w:space="0" w:color="auto"/>
        <w:right w:val="none" w:sz="0" w:space="0" w:color="auto"/>
      </w:divBdr>
    </w:div>
    <w:div w:id="659576996">
      <w:bodyDiv w:val="1"/>
      <w:marLeft w:val="0"/>
      <w:marRight w:val="0"/>
      <w:marTop w:val="0"/>
      <w:marBottom w:val="0"/>
      <w:divBdr>
        <w:top w:val="none" w:sz="0" w:space="0" w:color="auto"/>
        <w:left w:val="none" w:sz="0" w:space="0" w:color="auto"/>
        <w:bottom w:val="none" w:sz="0" w:space="0" w:color="auto"/>
        <w:right w:val="none" w:sz="0" w:space="0" w:color="auto"/>
      </w:divBdr>
    </w:div>
    <w:div w:id="659622863">
      <w:bodyDiv w:val="1"/>
      <w:marLeft w:val="0"/>
      <w:marRight w:val="0"/>
      <w:marTop w:val="0"/>
      <w:marBottom w:val="0"/>
      <w:divBdr>
        <w:top w:val="none" w:sz="0" w:space="0" w:color="auto"/>
        <w:left w:val="none" w:sz="0" w:space="0" w:color="auto"/>
        <w:bottom w:val="none" w:sz="0" w:space="0" w:color="auto"/>
        <w:right w:val="none" w:sz="0" w:space="0" w:color="auto"/>
      </w:divBdr>
    </w:div>
    <w:div w:id="665523377">
      <w:bodyDiv w:val="1"/>
      <w:marLeft w:val="0"/>
      <w:marRight w:val="0"/>
      <w:marTop w:val="0"/>
      <w:marBottom w:val="0"/>
      <w:divBdr>
        <w:top w:val="none" w:sz="0" w:space="0" w:color="auto"/>
        <w:left w:val="none" w:sz="0" w:space="0" w:color="auto"/>
        <w:bottom w:val="none" w:sz="0" w:space="0" w:color="auto"/>
        <w:right w:val="none" w:sz="0" w:space="0" w:color="auto"/>
      </w:divBdr>
    </w:div>
    <w:div w:id="684552657">
      <w:bodyDiv w:val="1"/>
      <w:marLeft w:val="0"/>
      <w:marRight w:val="0"/>
      <w:marTop w:val="0"/>
      <w:marBottom w:val="0"/>
      <w:divBdr>
        <w:top w:val="none" w:sz="0" w:space="0" w:color="auto"/>
        <w:left w:val="none" w:sz="0" w:space="0" w:color="auto"/>
        <w:bottom w:val="none" w:sz="0" w:space="0" w:color="auto"/>
        <w:right w:val="none" w:sz="0" w:space="0" w:color="auto"/>
      </w:divBdr>
    </w:div>
    <w:div w:id="694115800">
      <w:bodyDiv w:val="1"/>
      <w:marLeft w:val="0"/>
      <w:marRight w:val="0"/>
      <w:marTop w:val="0"/>
      <w:marBottom w:val="0"/>
      <w:divBdr>
        <w:top w:val="none" w:sz="0" w:space="0" w:color="auto"/>
        <w:left w:val="none" w:sz="0" w:space="0" w:color="auto"/>
        <w:bottom w:val="none" w:sz="0" w:space="0" w:color="auto"/>
        <w:right w:val="none" w:sz="0" w:space="0" w:color="auto"/>
      </w:divBdr>
    </w:div>
    <w:div w:id="694623916">
      <w:bodyDiv w:val="1"/>
      <w:marLeft w:val="0"/>
      <w:marRight w:val="0"/>
      <w:marTop w:val="0"/>
      <w:marBottom w:val="0"/>
      <w:divBdr>
        <w:top w:val="none" w:sz="0" w:space="0" w:color="auto"/>
        <w:left w:val="none" w:sz="0" w:space="0" w:color="auto"/>
        <w:bottom w:val="none" w:sz="0" w:space="0" w:color="auto"/>
        <w:right w:val="none" w:sz="0" w:space="0" w:color="auto"/>
      </w:divBdr>
    </w:div>
    <w:div w:id="714934993">
      <w:bodyDiv w:val="1"/>
      <w:marLeft w:val="0"/>
      <w:marRight w:val="0"/>
      <w:marTop w:val="0"/>
      <w:marBottom w:val="0"/>
      <w:divBdr>
        <w:top w:val="none" w:sz="0" w:space="0" w:color="auto"/>
        <w:left w:val="none" w:sz="0" w:space="0" w:color="auto"/>
        <w:bottom w:val="none" w:sz="0" w:space="0" w:color="auto"/>
        <w:right w:val="none" w:sz="0" w:space="0" w:color="auto"/>
      </w:divBdr>
    </w:div>
    <w:div w:id="724719126">
      <w:bodyDiv w:val="1"/>
      <w:marLeft w:val="0"/>
      <w:marRight w:val="0"/>
      <w:marTop w:val="0"/>
      <w:marBottom w:val="0"/>
      <w:divBdr>
        <w:top w:val="none" w:sz="0" w:space="0" w:color="auto"/>
        <w:left w:val="none" w:sz="0" w:space="0" w:color="auto"/>
        <w:bottom w:val="none" w:sz="0" w:space="0" w:color="auto"/>
        <w:right w:val="none" w:sz="0" w:space="0" w:color="auto"/>
      </w:divBdr>
    </w:div>
    <w:div w:id="728042304">
      <w:bodyDiv w:val="1"/>
      <w:marLeft w:val="0"/>
      <w:marRight w:val="0"/>
      <w:marTop w:val="0"/>
      <w:marBottom w:val="0"/>
      <w:divBdr>
        <w:top w:val="none" w:sz="0" w:space="0" w:color="auto"/>
        <w:left w:val="none" w:sz="0" w:space="0" w:color="auto"/>
        <w:bottom w:val="none" w:sz="0" w:space="0" w:color="auto"/>
        <w:right w:val="none" w:sz="0" w:space="0" w:color="auto"/>
      </w:divBdr>
    </w:div>
    <w:div w:id="733744316">
      <w:bodyDiv w:val="1"/>
      <w:marLeft w:val="0"/>
      <w:marRight w:val="0"/>
      <w:marTop w:val="0"/>
      <w:marBottom w:val="0"/>
      <w:divBdr>
        <w:top w:val="none" w:sz="0" w:space="0" w:color="auto"/>
        <w:left w:val="none" w:sz="0" w:space="0" w:color="auto"/>
        <w:bottom w:val="none" w:sz="0" w:space="0" w:color="auto"/>
        <w:right w:val="none" w:sz="0" w:space="0" w:color="auto"/>
      </w:divBdr>
    </w:div>
    <w:div w:id="734352432">
      <w:bodyDiv w:val="1"/>
      <w:marLeft w:val="0"/>
      <w:marRight w:val="0"/>
      <w:marTop w:val="0"/>
      <w:marBottom w:val="0"/>
      <w:divBdr>
        <w:top w:val="none" w:sz="0" w:space="0" w:color="auto"/>
        <w:left w:val="none" w:sz="0" w:space="0" w:color="auto"/>
        <w:bottom w:val="none" w:sz="0" w:space="0" w:color="auto"/>
        <w:right w:val="none" w:sz="0" w:space="0" w:color="auto"/>
      </w:divBdr>
    </w:div>
    <w:div w:id="734620106">
      <w:bodyDiv w:val="1"/>
      <w:marLeft w:val="0"/>
      <w:marRight w:val="0"/>
      <w:marTop w:val="0"/>
      <w:marBottom w:val="0"/>
      <w:divBdr>
        <w:top w:val="none" w:sz="0" w:space="0" w:color="auto"/>
        <w:left w:val="none" w:sz="0" w:space="0" w:color="auto"/>
        <w:bottom w:val="none" w:sz="0" w:space="0" w:color="auto"/>
        <w:right w:val="none" w:sz="0" w:space="0" w:color="auto"/>
      </w:divBdr>
    </w:div>
    <w:div w:id="735782356">
      <w:bodyDiv w:val="1"/>
      <w:marLeft w:val="0"/>
      <w:marRight w:val="0"/>
      <w:marTop w:val="0"/>
      <w:marBottom w:val="0"/>
      <w:divBdr>
        <w:top w:val="none" w:sz="0" w:space="0" w:color="auto"/>
        <w:left w:val="none" w:sz="0" w:space="0" w:color="auto"/>
        <w:bottom w:val="none" w:sz="0" w:space="0" w:color="auto"/>
        <w:right w:val="none" w:sz="0" w:space="0" w:color="auto"/>
      </w:divBdr>
    </w:div>
    <w:div w:id="761953120">
      <w:bodyDiv w:val="1"/>
      <w:marLeft w:val="0"/>
      <w:marRight w:val="0"/>
      <w:marTop w:val="0"/>
      <w:marBottom w:val="0"/>
      <w:divBdr>
        <w:top w:val="none" w:sz="0" w:space="0" w:color="auto"/>
        <w:left w:val="none" w:sz="0" w:space="0" w:color="auto"/>
        <w:bottom w:val="none" w:sz="0" w:space="0" w:color="auto"/>
        <w:right w:val="none" w:sz="0" w:space="0" w:color="auto"/>
      </w:divBdr>
    </w:div>
    <w:div w:id="776944511">
      <w:bodyDiv w:val="1"/>
      <w:marLeft w:val="0"/>
      <w:marRight w:val="0"/>
      <w:marTop w:val="0"/>
      <w:marBottom w:val="0"/>
      <w:divBdr>
        <w:top w:val="none" w:sz="0" w:space="0" w:color="auto"/>
        <w:left w:val="none" w:sz="0" w:space="0" w:color="auto"/>
        <w:bottom w:val="none" w:sz="0" w:space="0" w:color="auto"/>
        <w:right w:val="none" w:sz="0" w:space="0" w:color="auto"/>
      </w:divBdr>
    </w:div>
    <w:div w:id="783309220">
      <w:bodyDiv w:val="1"/>
      <w:marLeft w:val="0"/>
      <w:marRight w:val="0"/>
      <w:marTop w:val="0"/>
      <w:marBottom w:val="0"/>
      <w:divBdr>
        <w:top w:val="none" w:sz="0" w:space="0" w:color="auto"/>
        <w:left w:val="none" w:sz="0" w:space="0" w:color="auto"/>
        <w:bottom w:val="none" w:sz="0" w:space="0" w:color="auto"/>
        <w:right w:val="none" w:sz="0" w:space="0" w:color="auto"/>
      </w:divBdr>
    </w:div>
    <w:div w:id="785584698">
      <w:bodyDiv w:val="1"/>
      <w:marLeft w:val="0"/>
      <w:marRight w:val="0"/>
      <w:marTop w:val="0"/>
      <w:marBottom w:val="0"/>
      <w:divBdr>
        <w:top w:val="none" w:sz="0" w:space="0" w:color="auto"/>
        <w:left w:val="none" w:sz="0" w:space="0" w:color="auto"/>
        <w:bottom w:val="none" w:sz="0" w:space="0" w:color="auto"/>
        <w:right w:val="none" w:sz="0" w:space="0" w:color="auto"/>
      </w:divBdr>
    </w:div>
    <w:div w:id="813330711">
      <w:bodyDiv w:val="1"/>
      <w:marLeft w:val="0"/>
      <w:marRight w:val="0"/>
      <w:marTop w:val="0"/>
      <w:marBottom w:val="0"/>
      <w:divBdr>
        <w:top w:val="none" w:sz="0" w:space="0" w:color="auto"/>
        <w:left w:val="none" w:sz="0" w:space="0" w:color="auto"/>
        <w:bottom w:val="none" w:sz="0" w:space="0" w:color="auto"/>
        <w:right w:val="none" w:sz="0" w:space="0" w:color="auto"/>
      </w:divBdr>
    </w:div>
    <w:div w:id="817309195">
      <w:bodyDiv w:val="1"/>
      <w:marLeft w:val="0"/>
      <w:marRight w:val="0"/>
      <w:marTop w:val="0"/>
      <w:marBottom w:val="0"/>
      <w:divBdr>
        <w:top w:val="none" w:sz="0" w:space="0" w:color="auto"/>
        <w:left w:val="none" w:sz="0" w:space="0" w:color="auto"/>
        <w:bottom w:val="none" w:sz="0" w:space="0" w:color="auto"/>
        <w:right w:val="none" w:sz="0" w:space="0" w:color="auto"/>
      </w:divBdr>
    </w:div>
    <w:div w:id="817454143">
      <w:bodyDiv w:val="1"/>
      <w:marLeft w:val="0"/>
      <w:marRight w:val="0"/>
      <w:marTop w:val="0"/>
      <w:marBottom w:val="0"/>
      <w:divBdr>
        <w:top w:val="none" w:sz="0" w:space="0" w:color="auto"/>
        <w:left w:val="none" w:sz="0" w:space="0" w:color="auto"/>
        <w:bottom w:val="none" w:sz="0" w:space="0" w:color="auto"/>
        <w:right w:val="none" w:sz="0" w:space="0" w:color="auto"/>
      </w:divBdr>
      <w:divsChild>
        <w:div w:id="1766606984">
          <w:marLeft w:val="480"/>
          <w:marRight w:val="0"/>
          <w:marTop w:val="0"/>
          <w:marBottom w:val="0"/>
          <w:divBdr>
            <w:top w:val="none" w:sz="0" w:space="0" w:color="auto"/>
            <w:left w:val="none" w:sz="0" w:space="0" w:color="auto"/>
            <w:bottom w:val="none" w:sz="0" w:space="0" w:color="auto"/>
            <w:right w:val="none" w:sz="0" w:space="0" w:color="auto"/>
          </w:divBdr>
        </w:div>
        <w:div w:id="951279435">
          <w:marLeft w:val="480"/>
          <w:marRight w:val="0"/>
          <w:marTop w:val="0"/>
          <w:marBottom w:val="0"/>
          <w:divBdr>
            <w:top w:val="none" w:sz="0" w:space="0" w:color="auto"/>
            <w:left w:val="none" w:sz="0" w:space="0" w:color="auto"/>
            <w:bottom w:val="none" w:sz="0" w:space="0" w:color="auto"/>
            <w:right w:val="none" w:sz="0" w:space="0" w:color="auto"/>
          </w:divBdr>
        </w:div>
        <w:div w:id="1609315470">
          <w:marLeft w:val="480"/>
          <w:marRight w:val="0"/>
          <w:marTop w:val="0"/>
          <w:marBottom w:val="0"/>
          <w:divBdr>
            <w:top w:val="none" w:sz="0" w:space="0" w:color="auto"/>
            <w:left w:val="none" w:sz="0" w:space="0" w:color="auto"/>
            <w:bottom w:val="none" w:sz="0" w:space="0" w:color="auto"/>
            <w:right w:val="none" w:sz="0" w:space="0" w:color="auto"/>
          </w:divBdr>
        </w:div>
        <w:div w:id="1172374944">
          <w:marLeft w:val="480"/>
          <w:marRight w:val="0"/>
          <w:marTop w:val="0"/>
          <w:marBottom w:val="0"/>
          <w:divBdr>
            <w:top w:val="none" w:sz="0" w:space="0" w:color="auto"/>
            <w:left w:val="none" w:sz="0" w:space="0" w:color="auto"/>
            <w:bottom w:val="none" w:sz="0" w:space="0" w:color="auto"/>
            <w:right w:val="none" w:sz="0" w:space="0" w:color="auto"/>
          </w:divBdr>
        </w:div>
        <w:div w:id="1188836304">
          <w:marLeft w:val="480"/>
          <w:marRight w:val="0"/>
          <w:marTop w:val="0"/>
          <w:marBottom w:val="0"/>
          <w:divBdr>
            <w:top w:val="none" w:sz="0" w:space="0" w:color="auto"/>
            <w:left w:val="none" w:sz="0" w:space="0" w:color="auto"/>
            <w:bottom w:val="none" w:sz="0" w:space="0" w:color="auto"/>
            <w:right w:val="none" w:sz="0" w:space="0" w:color="auto"/>
          </w:divBdr>
        </w:div>
        <w:div w:id="1063989018">
          <w:marLeft w:val="480"/>
          <w:marRight w:val="0"/>
          <w:marTop w:val="0"/>
          <w:marBottom w:val="0"/>
          <w:divBdr>
            <w:top w:val="none" w:sz="0" w:space="0" w:color="auto"/>
            <w:left w:val="none" w:sz="0" w:space="0" w:color="auto"/>
            <w:bottom w:val="none" w:sz="0" w:space="0" w:color="auto"/>
            <w:right w:val="none" w:sz="0" w:space="0" w:color="auto"/>
          </w:divBdr>
        </w:div>
        <w:div w:id="212621480">
          <w:marLeft w:val="480"/>
          <w:marRight w:val="0"/>
          <w:marTop w:val="0"/>
          <w:marBottom w:val="0"/>
          <w:divBdr>
            <w:top w:val="none" w:sz="0" w:space="0" w:color="auto"/>
            <w:left w:val="none" w:sz="0" w:space="0" w:color="auto"/>
            <w:bottom w:val="none" w:sz="0" w:space="0" w:color="auto"/>
            <w:right w:val="none" w:sz="0" w:space="0" w:color="auto"/>
          </w:divBdr>
        </w:div>
        <w:div w:id="1207984535">
          <w:marLeft w:val="480"/>
          <w:marRight w:val="0"/>
          <w:marTop w:val="0"/>
          <w:marBottom w:val="0"/>
          <w:divBdr>
            <w:top w:val="none" w:sz="0" w:space="0" w:color="auto"/>
            <w:left w:val="none" w:sz="0" w:space="0" w:color="auto"/>
            <w:bottom w:val="none" w:sz="0" w:space="0" w:color="auto"/>
            <w:right w:val="none" w:sz="0" w:space="0" w:color="auto"/>
          </w:divBdr>
        </w:div>
        <w:div w:id="1961691535">
          <w:marLeft w:val="480"/>
          <w:marRight w:val="0"/>
          <w:marTop w:val="0"/>
          <w:marBottom w:val="0"/>
          <w:divBdr>
            <w:top w:val="none" w:sz="0" w:space="0" w:color="auto"/>
            <w:left w:val="none" w:sz="0" w:space="0" w:color="auto"/>
            <w:bottom w:val="none" w:sz="0" w:space="0" w:color="auto"/>
            <w:right w:val="none" w:sz="0" w:space="0" w:color="auto"/>
          </w:divBdr>
        </w:div>
        <w:div w:id="815873664">
          <w:marLeft w:val="480"/>
          <w:marRight w:val="0"/>
          <w:marTop w:val="0"/>
          <w:marBottom w:val="0"/>
          <w:divBdr>
            <w:top w:val="none" w:sz="0" w:space="0" w:color="auto"/>
            <w:left w:val="none" w:sz="0" w:space="0" w:color="auto"/>
            <w:bottom w:val="none" w:sz="0" w:space="0" w:color="auto"/>
            <w:right w:val="none" w:sz="0" w:space="0" w:color="auto"/>
          </w:divBdr>
        </w:div>
        <w:div w:id="1346588975">
          <w:marLeft w:val="480"/>
          <w:marRight w:val="0"/>
          <w:marTop w:val="0"/>
          <w:marBottom w:val="0"/>
          <w:divBdr>
            <w:top w:val="none" w:sz="0" w:space="0" w:color="auto"/>
            <w:left w:val="none" w:sz="0" w:space="0" w:color="auto"/>
            <w:bottom w:val="none" w:sz="0" w:space="0" w:color="auto"/>
            <w:right w:val="none" w:sz="0" w:space="0" w:color="auto"/>
          </w:divBdr>
        </w:div>
        <w:div w:id="630525502">
          <w:marLeft w:val="480"/>
          <w:marRight w:val="0"/>
          <w:marTop w:val="0"/>
          <w:marBottom w:val="0"/>
          <w:divBdr>
            <w:top w:val="none" w:sz="0" w:space="0" w:color="auto"/>
            <w:left w:val="none" w:sz="0" w:space="0" w:color="auto"/>
            <w:bottom w:val="none" w:sz="0" w:space="0" w:color="auto"/>
            <w:right w:val="none" w:sz="0" w:space="0" w:color="auto"/>
          </w:divBdr>
        </w:div>
        <w:div w:id="1566456289">
          <w:marLeft w:val="480"/>
          <w:marRight w:val="0"/>
          <w:marTop w:val="0"/>
          <w:marBottom w:val="0"/>
          <w:divBdr>
            <w:top w:val="none" w:sz="0" w:space="0" w:color="auto"/>
            <w:left w:val="none" w:sz="0" w:space="0" w:color="auto"/>
            <w:bottom w:val="none" w:sz="0" w:space="0" w:color="auto"/>
            <w:right w:val="none" w:sz="0" w:space="0" w:color="auto"/>
          </w:divBdr>
        </w:div>
        <w:div w:id="2033337998">
          <w:marLeft w:val="480"/>
          <w:marRight w:val="0"/>
          <w:marTop w:val="0"/>
          <w:marBottom w:val="0"/>
          <w:divBdr>
            <w:top w:val="none" w:sz="0" w:space="0" w:color="auto"/>
            <w:left w:val="none" w:sz="0" w:space="0" w:color="auto"/>
            <w:bottom w:val="none" w:sz="0" w:space="0" w:color="auto"/>
            <w:right w:val="none" w:sz="0" w:space="0" w:color="auto"/>
          </w:divBdr>
        </w:div>
        <w:div w:id="1286306093">
          <w:marLeft w:val="480"/>
          <w:marRight w:val="0"/>
          <w:marTop w:val="0"/>
          <w:marBottom w:val="0"/>
          <w:divBdr>
            <w:top w:val="none" w:sz="0" w:space="0" w:color="auto"/>
            <w:left w:val="none" w:sz="0" w:space="0" w:color="auto"/>
            <w:bottom w:val="none" w:sz="0" w:space="0" w:color="auto"/>
            <w:right w:val="none" w:sz="0" w:space="0" w:color="auto"/>
          </w:divBdr>
        </w:div>
        <w:div w:id="1762022965">
          <w:marLeft w:val="480"/>
          <w:marRight w:val="0"/>
          <w:marTop w:val="0"/>
          <w:marBottom w:val="0"/>
          <w:divBdr>
            <w:top w:val="none" w:sz="0" w:space="0" w:color="auto"/>
            <w:left w:val="none" w:sz="0" w:space="0" w:color="auto"/>
            <w:bottom w:val="none" w:sz="0" w:space="0" w:color="auto"/>
            <w:right w:val="none" w:sz="0" w:space="0" w:color="auto"/>
          </w:divBdr>
        </w:div>
        <w:div w:id="1131099236">
          <w:marLeft w:val="480"/>
          <w:marRight w:val="0"/>
          <w:marTop w:val="0"/>
          <w:marBottom w:val="0"/>
          <w:divBdr>
            <w:top w:val="none" w:sz="0" w:space="0" w:color="auto"/>
            <w:left w:val="none" w:sz="0" w:space="0" w:color="auto"/>
            <w:bottom w:val="none" w:sz="0" w:space="0" w:color="auto"/>
            <w:right w:val="none" w:sz="0" w:space="0" w:color="auto"/>
          </w:divBdr>
        </w:div>
        <w:div w:id="1961834630">
          <w:marLeft w:val="480"/>
          <w:marRight w:val="0"/>
          <w:marTop w:val="0"/>
          <w:marBottom w:val="0"/>
          <w:divBdr>
            <w:top w:val="none" w:sz="0" w:space="0" w:color="auto"/>
            <w:left w:val="none" w:sz="0" w:space="0" w:color="auto"/>
            <w:bottom w:val="none" w:sz="0" w:space="0" w:color="auto"/>
            <w:right w:val="none" w:sz="0" w:space="0" w:color="auto"/>
          </w:divBdr>
        </w:div>
        <w:div w:id="323558950">
          <w:marLeft w:val="480"/>
          <w:marRight w:val="0"/>
          <w:marTop w:val="0"/>
          <w:marBottom w:val="0"/>
          <w:divBdr>
            <w:top w:val="none" w:sz="0" w:space="0" w:color="auto"/>
            <w:left w:val="none" w:sz="0" w:space="0" w:color="auto"/>
            <w:bottom w:val="none" w:sz="0" w:space="0" w:color="auto"/>
            <w:right w:val="none" w:sz="0" w:space="0" w:color="auto"/>
          </w:divBdr>
        </w:div>
        <w:div w:id="472328945">
          <w:marLeft w:val="480"/>
          <w:marRight w:val="0"/>
          <w:marTop w:val="0"/>
          <w:marBottom w:val="0"/>
          <w:divBdr>
            <w:top w:val="none" w:sz="0" w:space="0" w:color="auto"/>
            <w:left w:val="none" w:sz="0" w:space="0" w:color="auto"/>
            <w:bottom w:val="none" w:sz="0" w:space="0" w:color="auto"/>
            <w:right w:val="none" w:sz="0" w:space="0" w:color="auto"/>
          </w:divBdr>
        </w:div>
        <w:div w:id="1780295223">
          <w:marLeft w:val="480"/>
          <w:marRight w:val="0"/>
          <w:marTop w:val="0"/>
          <w:marBottom w:val="0"/>
          <w:divBdr>
            <w:top w:val="none" w:sz="0" w:space="0" w:color="auto"/>
            <w:left w:val="none" w:sz="0" w:space="0" w:color="auto"/>
            <w:bottom w:val="none" w:sz="0" w:space="0" w:color="auto"/>
            <w:right w:val="none" w:sz="0" w:space="0" w:color="auto"/>
          </w:divBdr>
        </w:div>
        <w:div w:id="398212996">
          <w:marLeft w:val="480"/>
          <w:marRight w:val="0"/>
          <w:marTop w:val="0"/>
          <w:marBottom w:val="0"/>
          <w:divBdr>
            <w:top w:val="none" w:sz="0" w:space="0" w:color="auto"/>
            <w:left w:val="none" w:sz="0" w:space="0" w:color="auto"/>
            <w:bottom w:val="none" w:sz="0" w:space="0" w:color="auto"/>
            <w:right w:val="none" w:sz="0" w:space="0" w:color="auto"/>
          </w:divBdr>
        </w:div>
        <w:div w:id="1044600009">
          <w:marLeft w:val="480"/>
          <w:marRight w:val="0"/>
          <w:marTop w:val="0"/>
          <w:marBottom w:val="0"/>
          <w:divBdr>
            <w:top w:val="none" w:sz="0" w:space="0" w:color="auto"/>
            <w:left w:val="none" w:sz="0" w:space="0" w:color="auto"/>
            <w:bottom w:val="none" w:sz="0" w:space="0" w:color="auto"/>
            <w:right w:val="none" w:sz="0" w:space="0" w:color="auto"/>
          </w:divBdr>
        </w:div>
        <w:div w:id="991911728">
          <w:marLeft w:val="480"/>
          <w:marRight w:val="0"/>
          <w:marTop w:val="0"/>
          <w:marBottom w:val="0"/>
          <w:divBdr>
            <w:top w:val="none" w:sz="0" w:space="0" w:color="auto"/>
            <w:left w:val="none" w:sz="0" w:space="0" w:color="auto"/>
            <w:bottom w:val="none" w:sz="0" w:space="0" w:color="auto"/>
            <w:right w:val="none" w:sz="0" w:space="0" w:color="auto"/>
          </w:divBdr>
        </w:div>
        <w:div w:id="1710258703">
          <w:marLeft w:val="480"/>
          <w:marRight w:val="0"/>
          <w:marTop w:val="0"/>
          <w:marBottom w:val="0"/>
          <w:divBdr>
            <w:top w:val="none" w:sz="0" w:space="0" w:color="auto"/>
            <w:left w:val="none" w:sz="0" w:space="0" w:color="auto"/>
            <w:bottom w:val="none" w:sz="0" w:space="0" w:color="auto"/>
            <w:right w:val="none" w:sz="0" w:space="0" w:color="auto"/>
          </w:divBdr>
        </w:div>
        <w:div w:id="1133525365">
          <w:marLeft w:val="480"/>
          <w:marRight w:val="0"/>
          <w:marTop w:val="0"/>
          <w:marBottom w:val="0"/>
          <w:divBdr>
            <w:top w:val="none" w:sz="0" w:space="0" w:color="auto"/>
            <w:left w:val="none" w:sz="0" w:space="0" w:color="auto"/>
            <w:bottom w:val="none" w:sz="0" w:space="0" w:color="auto"/>
            <w:right w:val="none" w:sz="0" w:space="0" w:color="auto"/>
          </w:divBdr>
        </w:div>
        <w:div w:id="1188374990">
          <w:marLeft w:val="480"/>
          <w:marRight w:val="0"/>
          <w:marTop w:val="0"/>
          <w:marBottom w:val="0"/>
          <w:divBdr>
            <w:top w:val="none" w:sz="0" w:space="0" w:color="auto"/>
            <w:left w:val="none" w:sz="0" w:space="0" w:color="auto"/>
            <w:bottom w:val="none" w:sz="0" w:space="0" w:color="auto"/>
            <w:right w:val="none" w:sz="0" w:space="0" w:color="auto"/>
          </w:divBdr>
        </w:div>
        <w:div w:id="1384209716">
          <w:marLeft w:val="480"/>
          <w:marRight w:val="0"/>
          <w:marTop w:val="0"/>
          <w:marBottom w:val="0"/>
          <w:divBdr>
            <w:top w:val="none" w:sz="0" w:space="0" w:color="auto"/>
            <w:left w:val="none" w:sz="0" w:space="0" w:color="auto"/>
            <w:bottom w:val="none" w:sz="0" w:space="0" w:color="auto"/>
            <w:right w:val="none" w:sz="0" w:space="0" w:color="auto"/>
          </w:divBdr>
        </w:div>
        <w:div w:id="662243065">
          <w:marLeft w:val="480"/>
          <w:marRight w:val="0"/>
          <w:marTop w:val="0"/>
          <w:marBottom w:val="0"/>
          <w:divBdr>
            <w:top w:val="none" w:sz="0" w:space="0" w:color="auto"/>
            <w:left w:val="none" w:sz="0" w:space="0" w:color="auto"/>
            <w:bottom w:val="none" w:sz="0" w:space="0" w:color="auto"/>
            <w:right w:val="none" w:sz="0" w:space="0" w:color="auto"/>
          </w:divBdr>
        </w:div>
        <w:div w:id="72556505">
          <w:marLeft w:val="480"/>
          <w:marRight w:val="0"/>
          <w:marTop w:val="0"/>
          <w:marBottom w:val="0"/>
          <w:divBdr>
            <w:top w:val="none" w:sz="0" w:space="0" w:color="auto"/>
            <w:left w:val="none" w:sz="0" w:space="0" w:color="auto"/>
            <w:bottom w:val="none" w:sz="0" w:space="0" w:color="auto"/>
            <w:right w:val="none" w:sz="0" w:space="0" w:color="auto"/>
          </w:divBdr>
        </w:div>
        <w:div w:id="1717970029">
          <w:marLeft w:val="480"/>
          <w:marRight w:val="0"/>
          <w:marTop w:val="0"/>
          <w:marBottom w:val="0"/>
          <w:divBdr>
            <w:top w:val="none" w:sz="0" w:space="0" w:color="auto"/>
            <w:left w:val="none" w:sz="0" w:space="0" w:color="auto"/>
            <w:bottom w:val="none" w:sz="0" w:space="0" w:color="auto"/>
            <w:right w:val="none" w:sz="0" w:space="0" w:color="auto"/>
          </w:divBdr>
        </w:div>
        <w:div w:id="1953903541">
          <w:marLeft w:val="480"/>
          <w:marRight w:val="0"/>
          <w:marTop w:val="0"/>
          <w:marBottom w:val="0"/>
          <w:divBdr>
            <w:top w:val="none" w:sz="0" w:space="0" w:color="auto"/>
            <w:left w:val="none" w:sz="0" w:space="0" w:color="auto"/>
            <w:bottom w:val="none" w:sz="0" w:space="0" w:color="auto"/>
            <w:right w:val="none" w:sz="0" w:space="0" w:color="auto"/>
          </w:divBdr>
        </w:div>
        <w:div w:id="1343775721">
          <w:marLeft w:val="480"/>
          <w:marRight w:val="0"/>
          <w:marTop w:val="0"/>
          <w:marBottom w:val="0"/>
          <w:divBdr>
            <w:top w:val="none" w:sz="0" w:space="0" w:color="auto"/>
            <w:left w:val="none" w:sz="0" w:space="0" w:color="auto"/>
            <w:bottom w:val="none" w:sz="0" w:space="0" w:color="auto"/>
            <w:right w:val="none" w:sz="0" w:space="0" w:color="auto"/>
          </w:divBdr>
        </w:div>
        <w:div w:id="250822372">
          <w:marLeft w:val="480"/>
          <w:marRight w:val="0"/>
          <w:marTop w:val="0"/>
          <w:marBottom w:val="0"/>
          <w:divBdr>
            <w:top w:val="none" w:sz="0" w:space="0" w:color="auto"/>
            <w:left w:val="none" w:sz="0" w:space="0" w:color="auto"/>
            <w:bottom w:val="none" w:sz="0" w:space="0" w:color="auto"/>
            <w:right w:val="none" w:sz="0" w:space="0" w:color="auto"/>
          </w:divBdr>
        </w:div>
        <w:div w:id="1393192929">
          <w:marLeft w:val="480"/>
          <w:marRight w:val="0"/>
          <w:marTop w:val="0"/>
          <w:marBottom w:val="0"/>
          <w:divBdr>
            <w:top w:val="none" w:sz="0" w:space="0" w:color="auto"/>
            <w:left w:val="none" w:sz="0" w:space="0" w:color="auto"/>
            <w:bottom w:val="none" w:sz="0" w:space="0" w:color="auto"/>
            <w:right w:val="none" w:sz="0" w:space="0" w:color="auto"/>
          </w:divBdr>
        </w:div>
      </w:divsChild>
    </w:div>
    <w:div w:id="841046265">
      <w:bodyDiv w:val="1"/>
      <w:marLeft w:val="0"/>
      <w:marRight w:val="0"/>
      <w:marTop w:val="0"/>
      <w:marBottom w:val="0"/>
      <w:divBdr>
        <w:top w:val="none" w:sz="0" w:space="0" w:color="auto"/>
        <w:left w:val="none" w:sz="0" w:space="0" w:color="auto"/>
        <w:bottom w:val="none" w:sz="0" w:space="0" w:color="auto"/>
        <w:right w:val="none" w:sz="0" w:space="0" w:color="auto"/>
      </w:divBdr>
    </w:div>
    <w:div w:id="857545826">
      <w:bodyDiv w:val="1"/>
      <w:marLeft w:val="0"/>
      <w:marRight w:val="0"/>
      <w:marTop w:val="0"/>
      <w:marBottom w:val="0"/>
      <w:divBdr>
        <w:top w:val="none" w:sz="0" w:space="0" w:color="auto"/>
        <w:left w:val="none" w:sz="0" w:space="0" w:color="auto"/>
        <w:bottom w:val="none" w:sz="0" w:space="0" w:color="auto"/>
        <w:right w:val="none" w:sz="0" w:space="0" w:color="auto"/>
      </w:divBdr>
    </w:div>
    <w:div w:id="869336766">
      <w:bodyDiv w:val="1"/>
      <w:marLeft w:val="0"/>
      <w:marRight w:val="0"/>
      <w:marTop w:val="0"/>
      <w:marBottom w:val="0"/>
      <w:divBdr>
        <w:top w:val="none" w:sz="0" w:space="0" w:color="auto"/>
        <w:left w:val="none" w:sz="0" w:space="0" w:color="auto"/>
        <w:bottom w:val="none" w:sz="0" w:space="0" w:color="auto"/>
        <w:right w:val="none" w:sz="0" w:space="0" w:color="auto"/>
      </w:divBdr>
    </w:div>
    <w:div w:id="881290814">
      <w:bodyDiv w:val="1"/>
      <w:marLeft w:val="0"/>
      <w:marRight w:val="0"/>
      <w:marTop w:val="0"/>
      <w:marBottom w:val="0"/>
      <w:divBdr>
        <w:top w:val="none" w:sz="0" w:space="0" w:color="auto"/>
        <w:left w:val="none" w:sz="0" w:space="0" w:color="auto"/>
        <w:bottom w:val="none" w:sz="0" w:space="0" w:color="auto"/>
        <w:right w:val="none" w:sz="0" w:space="0" w:color="auto"/>
      </w:divBdr>
    </w:div>
    <w:div w:id="882450198">
      <w:bodyDiv w:val="1"/>
      <w:marLeft w:val="0"/>
      <w:marRight w:val="0"/>
      <w:marTop w:val="0"/>
      <w:marBottom w:val="0"/>
      <w:divBdr>
        <w:top w:val="none" w:sz="0" w:space="0" w:color="auto"/>
        <w:left w:val="none" w:sz="0" w:space="0" w:color="auto"/>
        <w:bottom w:val="none" w:sz="0" w:space="0" w:color="auto"/>
        <w:right w:val="none" w:sz="0" w:space="0" w:color="auto"/>
      </w:divBdr>
    </w:div>
    <w:div w:id="884175603">
      <w:bodyDiv w:val="1"/>
      <w:marLeft w:val="0"/>
      <w:marRight w:val="0"/>
      <w:marTop w:val="0"/>
      <w:marBottom w:val="0"/>
      <w:divBdr>
        <w:top w:val="none" w:sz="0" w:space="0" w:color="auto"/>
        <w:left w:val="none" w:sz="0" w:space="0" w:color="auto"/>
        <w:bottom w:val="none" w:sz="0" w:space="0" w:color="auto"/>
        <w:right w:val="none" w:sz="0" w:space="0" w:color="auto"/>
      </w:divBdr>
      <w:divsChild>
        <w:div w:id="971525015">
          <w:marLeft w:val="480"/>
          <w:marRight w:val="0"/>
          <w:marTop w:val="0"/>
          <w:marBottom w:val="0"/>
          <w:divBdr>
            <w:top w:val="none" w:sz="0" w:space="0" w:color="auto"/>
            <w:left w:val="none" w:sz="0" w:space="0" w:color="auto"/>
            <w:bottom w:val="none" w:sz="0" w:space="0" w:color="auto"/>
            <w:right w:val="none" w:sz="0" w:space="0" w:color="auto"/>
          </w:divBdr>
        </w:div>
        <w:div w:id="1856073552">
          <w:marLeft w:val="480"/>
          <w:marRight w:val="0"/>
          <w:marTop w:val="0"/>
          <w:marBottom w:val="0"/>
          <w:divBdr>
            <w:top w:val="none" w:sz="0" w:space="0" w:color="auto"/>
            <w:left w:val="none" w:sz="0" w:space="0" w:color="auto"/>
            <w:bottom w:val="none" w:sz="0" w:space="0" w:color="auto"/>
            <w:right w:val="none" w:sz="0" w:space="0" w:color="auto"/>
          </w:divBdr>
        </w:div>
        <w:div w:id="1885098579">
          <w:marLeft w:val="480"/>
          <w:marRight w:val="0"/>
          <w:marTop w:val="0"/>
          <w:marBottom w:val="0"/>
          <w:divBdr>
            <w:top w:val="none" w:sz="0" w:space="0" w:color="auto"/>
            <w:left w:val="none" w:sz="0" w:space="0" w:color="auto"/>
            <w:bottom w:val="none" w:sz="0" w:space="0" w:color="auto"/>
            <w:right w:val="none" w:sz="0" w:space="0" w:color="auto"/>
          </w:divBdr>
        </w:div>
        <w:div w:id="1312753900">
          <w:marLeft w:val="480"/>
          <w:marRight w:val="0"/>
          <w:marTop w:val="0"/>
          <w:marBottom w:val="0"/>
          <w:divBdr>
            <w:top w:val="none" w:sz="0" w:space="0" w:color="auto"/>
            <w:left w:val="none" w:sz="0" w:space="0" w:color="auto"/>
            <w:bottom w:val="none" w:sz="0" w:space="0" w:color="auto"/>
            <w:right w:val="none" w:sz="0" w:space="0" w:color="auto"/>
          </w:divBdr>
        </w:div>
        <w:div w:id="1531452562">
          <w:marLeft w:val="480"/>
          <w:marRight w:val="0"/>
          <w:marTop w:val="0"/>
          <w:marBottom w:val="0"/>
          <w:divBdr>
            <w:top w:val="none" w:sz="0" w:space="0" w:color="auto"/>
            <w:left w:val="none" w:sz="0" w:space="0" w:color="auto"/>
            <w:bottom w:val="none" w:sz="0" w:space="0" w:color="auto"/>
            <w:right w:val="none" w:sz="0" w:space="0" w:color="auto"/>
          </w:divBdr>
        </w:div>
        <w:div w:id="334302532">
          <w:marLeft w:val="480"/>
          <w:marRight w:val="0"/>
          <w:marTop w:val="0"/>
          <w:marBottom w:val="0"/>
          <w:divBdr>
            <w:top w:val="none" w:sz="0" w:space="0" w:color="auto"/>
            <w:left w:val="none" w:sz="0" w:space="0" w:color="auto"/>
            <w:bottom w:val="none" w:sz="0" w:space="0" w:color="auto"/>
            <w:right w:val="none" w:sz="0" w:space="0" w:color="auto"/>
          </w:divBdr>
        </w:div>
        <w:div w:id="1828546814">
          <w:marLeft w:val="480"/>
          <w:marRight w:val="0"/>
          <w:marTop w:val="0"/>
          <w:marBottom w:val="0"/>
          <w:divBdr>
            <w:top w:val="none" w:sz="0" w:space="0" w:color="auto"/>
            <w:left w:val="none" w:sz="0" w:space="0" w:color="auto"/>
            <w:bottom w:val="none" w:sz="0" w:space="0" w:color="auto"/>
            <w:right w:val="none" w:sz="0" w:space="0" w:color="auto"/>
          </w:divBdr>
        </w:div>
        <w:div w:id="1945918855">
          <w:marLeft w:val="480"/>
          <w:marRight w:val="0"/>
          <w:marTop w:val="0"/>
          <w:marBottom w:val="0"/>
          <w:divBdr>
            <w:top w:val="none" w:sz="0" w:space="0" w:color="auto"/>
            <w:left w:val="none" w:sz="0" w:space="0" w:color="auto"/>
            <w:bottom w:val="none" w:sz="0" w:space="0" w:color="auto"/>
            <w:right w:val="none" w:sz="0" w:space="0" w:color="auto"/>
          </w:divBdr>
        </w:div>
        <w:div w:id="781189583">
          <w:marLeft w:val="480"/>
          <w:marRight w:val="0"/>
          <w:marTop w:val="0"/>
          <w:marBottom w:val="0"/>
          <w:divBdr>
            <w:top w:val="none" w:sz="0" w:space="0" w:color="auto"/>
            <w:left w:val="none" w:sz="0" w:space="0" w:color="auto"/>
            <w:bottom w:val="none" w:sz="0" w:space="0" w:color="auto"/>
            <w:right w:val="none" w:sz="0" w:space="0" w:color="auto"/>
          </w:divBdr>
        </w:div>
        <w:div w:id="2031563130">
          <w:marLeft w:val="480"/>
          <w:marRight w:val="0"/>
          <w:marTop w:val="0"/>
          <w:marBottom w:val="0"/>
          <w:divBdr>
            <w:top w:val="none" w:sz="0" w:space="0" w:color="auto"/>
            <w:left w:val="none" w:sz="0" w:space="0" w:color="auto"/>
            <w:bottom w:val="none" w:sz="0" w:space="0" w:color="auto"/>
            <w:right w:val="none" w:sz="0" w:space="0" w:color="auto"/>
          </w:divBdr>
        </w:div>
        <w:div w:id="766577615">
          <w:marLeft w:val="480"/>
          <w:marRight w:val="0"/>
          <w:marTop w:val="0"/>
          <w:marBottom w:val="0"/>
          <w:divBdr>
            <w:top w:val="none" w:sz="0" w:space="0" w:color="auto"/>
            <w:left w:val="none" w:sz="0" w:space="0" w:color="auto"/>
            <w:bottom w:val="none" w:sz="0" w:space="0" w:color="auto"/>
            <w:right w:val="none" w:sz="0" w:space="0" w:color="auto"/>
          </w:divBdr>
        </w:div>
        <w:div w:id="112598353">
          <w:marLeft w:val="480"/>
          <w:marRight w:val="0"/>
          <w:marTop w:val="0"/>
          <w:marBottom w:val="0"/>
          <w:divBdr>
            <w:top w:val="none" w:sz="0" w:space="0" w:color="auto"/>
            <w:left w:val="none" w:sz="0" w:space="0" w:color="auto"/>
            <w:bottom w:val="none" w:sz="0" w:space="0" w:color="auto"/>
            <w:right w:val="none" w:sz="0" w:space="0" w:color="auto"/>
          </w:divBdr>
        </w:div>
        <w:div w:id="1153373935">
          <w:marLeft w:val="480"/>
          <w:marRight w:val="0"/>
          <w:marTop w:val="0"/>
          <w:marBottom w:val="0"/>
          <w:divBdr>
            <w:top w:val="none" w:sz="0" w:space="0" w:color="auto"/>
            <w:left w:val="none" w:sz="0" w:space="0" w:color="auto"/>
            <w:bottom w:val="none" w:sz="0" w:space="0" w:color="auto"/>
            <w:right w:val="none" w:sz="0" w:space="0" w:color="auto"/>
          </w:divBdr>
        </w:div>
        <w:div w:id="1301110831">
          <w:marLeft w:val="480"/>
          <w:marRight w:val="0"/>
          <w:marTop w:val="0"/>
          <w:marBottom w:val="0"/>
          <w:divBdr>
            <w:top w:val="none" w:sz="0" w:space="0" w:color="auto"/>
            <w:left w:val="none" w:sz="0" w:space="0" w:color="auto"/>
            <w:bottom w:val="none" w:sz="0" w:space="0" w:color="auto"/>
            <w:right w:val="none" w:sz="0" w:space="0" w:color="auto"/>
          </w:divBdr>
        </w:div>
        <w:div w:id="504517701">
          <w:marLeft w:val="480"/>
          <w:marRight w:val="0"/>
          <w:marTop w:val="0"/>
          <w:marBottom w:val="0"/>
          <w:divBdr>
            <w:top w:val="none" w:sz="0" w:space="0" w:color="auto"/>
            <w:left w:val="none" w:sz="0" w:space="0" w:color="auto"/>
            <w:bottom w:val="none" w:sz="0" w:space="0" w:color="auto"/>
            <w:right w:val="none" w:sz="0" w:space="0" w:color="auto"/>
          </w:divBdr>
        </w:div>
        <w:div w:id="21636187">
          <w:marLeft w:val="480"/>
          <w:marRight w:val="0"/>
          <w:marTop w:val="0"/>
          <w:marBottom w:val="0"/>
          <w:divBdr>
            <w:top w:val="none" w:sz="0" w:space="0" w:color="auto"/>
            <w:left w:val="none" w:sz="0" w:space="0" w:color="auto"/>
            <w:bottom w:val="none" w:sz="0" w:space="0" w:color="auto"/>
            <w:right w:val="none" w:sz="0" w:space="0" w:color="auto"/>
          </w:divBdr>
        </w:div>
        <w:div w:id="1089542963">
          <w:marLeft w:val="480"/>
          <w:marRight w:val="0"/>
          <w:marTop w:val="0"/>
          <w:marBottom w:val="0"/>
          <w:divBdr>
            <w:top w:val="none" w:sz="0" w:space="0" w:color="auto"/>
            <w:left w:val="none" w:sz="0" w:space="0" w:color="auto"/>
            <w:bottom w:val="none" w:sz="0" w:space="0" w:color="auto"/>
            <w:right w:val="none" w:sz="0" w:space="0" w:color="auto"/>
          </w:divBdr>
        </w:div>
        <w:div w:id="148447613">
          <w:marLeft w:val="480"/>
          <w:marRight w:val="0"/>
          <w:marTop w:val="0"/>
          <w:marBottom w:val="0"/>
          <w:divBdr>
            <w:top w:val="none" w:sz="0" w:space="0" w:color="auto"/>
            <w:left w:val="none" w:sz="0" w:space="0" w:color="auto"/>
            <w:bottom w:val="none" w:sz="0" w:space="0" w:color="auto"/>
            <w:right w:val="none" w:sz="0" w:space="0" w:color="auto"/>
          </w:divBdr>
        </w:div>
        <w:div w:id="1317151584">
          <w:marLeft w:val="480"/>
          <w:marRight w:val="0"/>
          <w:marTop w:val="0"/>
          <w:marBottom w:val="0"/>
          <w:divBdr>
            <w:top w:val="none" w:sz="0" w:space="0" w:color="auto"/>
            <w:left w:val="none" w:sz="0" w:space="0" w:color="auto"/>
            <w:bottom w:val="none" w:sz="0" w:space="0" w:color="auto"/>
            <w:right w:val="none" w:sz="0" w:space="0" w:color="auto"/>
          </w:divBdr>
        </w:div>
        <w:div w:id="772749097">
          <w:marLeft w:val="480"/>
          <w:marRight w:val="0"/>
          <w:marTop w:val="0"/>
          <w:marBottom w:val="0"/>
          <w:divBdr>
            <w:top w:val="none" w:sz="0" w:space="0" w:color="auto"/>
            <w:left w:val="none" w:sz="0" w:space="0" w:color="auto"/>
            <w:bottom w:val="none" w:sz="0" w:space="0" w:color="auto"/>
            <w:right w:val="none" w:sz="0" w:space="0" w:color="auto"/>
          </w:divBdr>
        </w:div>
        <w:div w:id="1019938493">
          <w:marLeft w:val="480"/>
          <w:marRight w:val="0"/>
          <w:marTop w:val="0"/>
          <w:marBottom w:val="0"/>
          <w:divBdr>
            <w:top w:val="none" w:sz="0" w:space="0" w:color="auto"/>
            <w:left w:val="none" w:sz="0" w:space="0" w:color="auto"/>
            <w:bottom w:val="none" w:sz="0" w:space="0" w:color="auto"/>
            <w:right w:val="none" w:sz="0" w:space="0" w:color="auto"/>
          </w:divBdr>
        </w:div>
        <w:div w:id="146481713">
          <w:marLeft w:val="480"/>
          <w:marRight w:val="0"/>
          <w:marTop w:val="0"/>
          <w:marBottom w:val="0"/>
          <w:divBdr>
            <w:top w:val="none" w:sz="0" w:space="0" w:color="auto"/>
            <w:left w:val="none" w:sz="0" w:space="0" w:color="auto"/>
            <w:bottom w:val="none" w:sz="0" w:space="0" w:color="auto"/>
            <w:right w:val="none" w:sz="0" w:space="0" w:color="auto"/>
          </w:divBdr>
        </w:div>
        <w:div w:id="945043239">
          <w:marLeft w:val="480"/>
          <w:marRight w:val="0"/>
          <w:marTop w:val="0"/>
          <w:marBottom w:val="0"/>
          <w:divBdr>
            <w:top w:val="none" w:sz="0" w:space="0" w:color="auto"/>
            <w:left w:val="none" w:sz="0" w:space="0" w:color="auto"/>
            <w:bottom w:val="none" w:sz="0" w:space="0" w:color="auto"/>
            <w:right w:val="none" w:sz="0" w:space="0" w:color="auto"/>
          </w:divBdr>
        </w:div>
        <w:div w:id="1891766935">
          <w:marLeft w:val="480"/>
          <w:marRight w:val="0"/>
          <w:marTop w:val="0"/>
          <w:marBottom w:val="0"/>
          <w:divBdr>
            <w:top w:val="none" w:sz="0" w:space="0" w:color="auto"/>
            <w:left w:val="none" w:sz="0" w:space="0" w:color="auto"/>
            <w:bottom w:val="none" w:sz="0" w:space="0" w:color="auto"/>
            <w:right w:val="none" w:sz="0" w:space="0" w:color="auto"/>
          </w:divBdr>
        </w:div>
        <w:div w:id="660279821">
          <w:marLeft w:val="480"/>
          <w:marRight w:val="0"/>
          <w:marTop w:val="0"/>
          <w:marBottom w:val="0"/>
          <w:divBdr>
            <w:top w:val="none" w:sz="0" w:space="0" w:color="auto"/>
            <w:left w:val="none" w:sz="0" w:space="0" w:color="auto"/>
            <w:bottom w:val="none" w:sz="0" w:space="0" w:color="auto"/>
            <w:right w:val="none" w:sz="0" w:space="0" w:color="auto"/>
          </w:divBdr>
        </w:div>
        <w:div w:id="2083066338">
          <w:marLeft w:val="480"/>
          <w:marRight w:val="0"/>
          <w:marTop w:val="0"/>
          <w:marBottom w:val="0"/>
          <w:divBdr>
            <w:top w:val="none" w:sz="0" w:space="0" w:color="auto"/>
            <w:left w:val="none" w:sz="0" w:space="0" w:color="auto"/>
            <w:bottom w:val="none" w:sz="0" w:space="0" w:color="auto"/>
            <w:right w:val="none" w:sz="0" w:space="0" w:color="auto"/>
          </w:divBdr>
        </w:div>
        <w:div w:id="496727905">
          <w:marLeft w:val="480"/>
          <w:marRight w:val="0"/>
          <w:marTop w:val="0"/>
          <w:marBottom w:val="0"/>
          <w:divBdr>
            <w:top w:val="none" w:sz="0" w:space="0" w:color="auto"/>
            <w:left w:val="none" w:sz="0" w:space="0" w:color="auto"/>
            <w:bottom w:val="none" w:sz="0" w:space="0" w:color="auto"/>
            <w:right w:val="none" w:sz="0" w:space="0" w:color="auto"/>
          </w:divBdr>
        </w:div>
        <w:div w:id="1576088425">
          <w:marLeft w:val="480"/>
          <w:marRight w:val="0"/>
          <w:marTop w:val="0"/>
          <w:marBottom w:val="0"/>
          <w:divBdr>
            <w:top w:val="none" w:sz="0" w:space="0" w:color="auto"/>
            <w:left w:val="none" w:sz="0" w:space="0" w:color="auto"/>
            <w:bottom w:val="none" w:sz="0" w:space="0" w:color="auto"/>
            <w:right w:val="none" w:sz="0" w:space="0" w:color="auto"/>
          </w:divBdr>
        </w:div>
        <w:div w:id="1316840009">
          <w:marLeft w:val="480"/>
          <w:marRight w:val="0"/>
          <w:marTop w:val="0"/>
          <w:marBottom w:val="0"/>
          <w:divBdr>
            <w:top w:val="none" w:sz="0" w:space="0" w:color="auto"/>
            <w:left w:val="none" w:sz="0" w:space="0" w:color="auto"/>
            <w:bottom w:val="none" w:sz="0" w:space="0" w:color="auto"/>
            <w:right w:val="none" w:sz="0" w:space="0" w:color="auto"/>
          </w:divBdr>
        </w:div>
        <w:div w:id="819151200">
          <w:marLeft w:val="480"/>
          <w:marRight w:val="0"/>
          <w:marTop w:val="0"/>
          <w:marBottom w:val="0"/>
          <w:divBdr>
            <w:top w:val="none" w:sz="0" w:space="0" w:color="auto"/>
            <w:left w:val="none" w:sz="0" w:space="0" w:color="auto"/>
            <w:bottom w:val="none" w:sz="0" w:space="0" w:color="auto"/>
            <w:right w:val="none" w:sz="0" w:space="0" w:color="auto"/>
          </w:divBdr>
        </w:div>
        <w:div w:id="181671776">
          <w:marLeft w:val="480"/>
          <w:marRight w:val="0"/>
          <w:marTop w:val="0"/>
          <w:marBottom w:val="0"/>
          <w:divBdr>
            <w:top w:val="none" w:sz="0" w:space="0" w:color="auto"/>
            <w:left w:val="none" w:sz="0" w:space="0" w:color="auto"/>
            <w:bottom w:val="none" w:sz="0" w:space="0" w:color="auto"/>
            <w:right w:val="none" w:sz="0" w:space="0" w:color="auto"/>
          </w:divBdr>
        </w:div>
        <w:div w:id="1399131468">
          <w:marLeft w:val="480"/>
          <w:marRight w:val="0"/>
          <w:marTop w:val="0"/>
          <w:marBottom w:val="0"/>
          <w:divBdr>
            <w:top w:val="none" w:sz="0" w:space="0" w:color="auto"/>
            <w:left w:val="none" w:sz="0" w:space="0" w:color="auto"/>
            <w:bottom w:val="none" w:sz="0" w:space="0" w:color="auto"/>
            <w:right w:val="none" w:sz="0" w:space="0" w:color="auto"/>
          </w:divBdr>
        </w:div>
        <w:div w:id="884023476">
          <w:marLeft w:val="480"/>
          <w:marRight w:val="0"/>
          <w:marTop w:val="0"/>
          <w:marBottom w:val="0"/>
          <w:divBdr>
            <w:top w:val="none" w:sz="0" w:space="0" w:color="auto"/>
            <w:left w:val="none" w:sz="0" w:space="0" w:color="auto"/>
            <w:bottom w:val="none" w:sz="0" w:space="0" w:color="auto"/>
            <w:right w:val="none" w:sz="0" w:space="0" w:color="auto"/>
          </w:divBdr>
        </w:div>
        <w:div w:id="888614826">
          <w:marLeft w:val="480"/>
          <w:marRight w:val="0"/>
          <w:marTop w:val="0"/>
          <w:marBottom w:val="0"/>
          <w:divBdr>
            <w:top w:val="none" w:sz="0" w:space="0" w:color="auto"/>
            <w:left w:val="none" w:sz="0" w:space="0" w:color="auto"/>
            <w:bottom w:val="none" w:sz="0" w:space="0" w:color="auto"/>
            <w:right w:val="none" w:sz="0" w:space="0" w:color="auto"/>
          </w:divBdr>
        </w:div>
        <w:div w:id="626160663">
          <w:marLeft w:val="480"/>
          <w:marRight w:val="0"/>
          <w:marTop w:val="0"/>
          <w:marBottom w:val="0"/>
          <w:divBdr>
            <w:top w:val="none" w:sz="0" w:space="0" w:color="auto"/>
            <w:left w:val="none" w:sz="0" w:space="0" w:color="auto"/>
            <w:bottom w:val="none" w:sz="0" w:space="0" w:color="auto"/>
            <w:right w:val="none" w:sz="0" w:space="0" w:color="auto"/>
          </w:divBdr>
        </w:div>
      </w:divsChild>
    </w:div>
    <w:div w:id="884295231">
      <w:bodyDiv w:val="1"/>
      <w:marLeft w:val="0"/>
      <w:marRight w:val="0"/>
      <w:marTop w:val="0"/>
      <w:marBottom w:val="0"/>
      <w:divBdr>
        <w:top w:val="none" w:sz="0" w:space="0" w:color="auto"/>
        <w:left w:val="none" w:sz="0" w:space="0" w:color="auto"/>
        <w:bottom w:val="none" w:sz="0" w:space="0" w:color="auto"/>
        <w:right w:val="none" w:sz="0" w:space="0" w:color="auto"/>
      </w:divBdr>
    </w:div>
    <w:div w:id="884566203">
      <w:bodyDiv w:val="1"/>
      <w:marLeft w:val="0"/>
      <w:marRight w:val="0"/>
      <w:marTop w:val="0"/>
      <w:marBottom w:val="0"/>
      <w:divBdr>
        <w:top w:val="none" w:sz="0" w:space="0" w:color="auto"/>
        <w:left w:val="none" w:sz="0" w:space="0" w:color="auto"/>
        <w:bottom w:val="none" w:sz="0" w:space="0" w:color="auto"/>
        <w:right w:val="none" w:sz="0" w:space="0" w:color="auto"/>
      </w:divBdr>
    </w:div>
    <w:div w:id="897977578">
      <w:bodyDiv w:val="1"/>
      <w:marLeft w:val="0"/>
      <w:marRight w:val="0"/>
      <w:marTop w:val="0"/>
      <w:marBottom w:val="0"/>
      <w:divBdr>
        <w:top w:val="none" w:sz="0" w:space="0" w:color="auto"/>
        <w:left w:val="none" w:sz="0" w:space="0" w:color="auto"/>
        <w:bottom w:val="none" w:sz="0" w:space="0" w:color="auto"/>
        <w:right w:val="none" w:sz="0" w:space="0" w:color="auto"/>
      </w:divBdr>
    </w:div>
    <w:div w:id="919994731">
      <w:bodyDiv w:val="1"/>
      <w:marLeft w:val="0"/>
      <w:marRight w:val="0"/>
      <w:marTop w:val="0"/>
      <w:marBottom w:val="0"/>
      <w:divBdr>
        <w:top w:val="none" w:sz="0" w:space="0" w:color="auto"/>
        <w:left w:val="none" w:sz="0" w:space="0" w:color="auto"/>
        <w:bottom w:val="none" w:sz="0" w:space="0" w:color="auto"/>
        <w:right w:val="none" w:sz="0" w:space="0" w:color="auto"/>
      </w:divBdr>
    </w:div>
    <w:div w:id="924341530">
      <w:bodyDiv w:val="1"/>
      <w:marLeft w:val="0"/>
      <w:marRight w:val="0"/>
      <w:marTop w:val="0"/>
      <w:marBottom w:val="0"/>
      <w:divBdr>
        <w:top w:val="none" w:sz="0" w:space="0" w:color="auto"/>
        <w:left w:val="none" w:sz="0" w:space="0" w:color="auto"/>
        <w:bottom w:val="none" w:sz="0" w:space="0" w:color="auto"/>
        <w:right w:val="none" w:sz="0" w:space="0" w:color="auto"/>
      </w:divBdr>
    </w:div>
    <w:div w:id="943146904">
      <w:bodyDiv w:val="1"/>
      <w:marLeft w:val="0"/>
      <w:marRight w:val="0"/>
      <w:marTop w:val="0"/>
      <w:marBottom w:val="0"/>
      <w:divBdr>
        <w:top w:val="none" w:sz="0" w:space="0" w:color="auto"/>
        <w:left w:val="none" w:sz="0" w:space="0" w:color="auto"/>
        <w:bottom w:val="none" w:sz="0" w:space="0" w:color="auto"/>
        <w:right w:val="none" w:sz="0" w:space="0" w:color="auto"/>
      </w:divBdr>
    </w:div>
    <w:div w:id="964040442">
      <w:bodyDiv w:val="1"/>
      <w:marLeft w:val="0"/>
      <w:marRight w:val="0"/>
      <w:marTop w:val="0"/>
      <w:marBottom w:val="0"/>
      <w:divBdr>
        <w:top w:val="none" w:sz="0" w:space="0" w:color="auto"/>
        <w:left w:val="none" w:sz="0" w:space="0" w:color="auto"/>
        <w:bottom w:val="none" w:sz="0" w:space="0" w:color="auto"/>
        <w:right w:val="none" w:sz="0" w:space="0" w:color="auto"/>
      </w:divBdr>
    </w:div>
    <w:div w:id="966473150">
      <w:bodyDiv w:val="1"/>
      <w:marLeft w:val="0"/>
      <w:marRight w:val="0"/>
      <w:marTop w:val="0"/>
      <w:marBottom w:val="0"/>
      <w:divBdr>
        <w:top w:val="none" w:sz="0" w:space="0" w:color="auto"/>
        <w:left w:val="none" w:sz="0" w:space="0" w:color="auto"/>
        <w:bottom w:val="none" w:sz="0" w:space="0" w:color="auto"/>
        <w:right w:val="none" w:sz="0" w:space="0" w:color="auto"/>
      </w:divBdr>
    </w:div>
    <w:div w:id="970011785">
      <w:bodyDiv w:val="1"/>
      <w:marLeft w:val="0"/>
      <w:marRight w:val="0"/>
      <w:marTop w:val="0"/>
      <w:marBottom w:val="0"/>
      <w:divBdr>
        <w:top w:val="none" w:sz="0" w:space="0" w:color="auto"/>
        <w:left w:val="none" w:sz="0" w:space="0" w:color="auto"/>
        <w:bottom w:val="none" w:sz="0" w:space="0" w:color="auto"/>
        <w:right w:val="none" w:sz="0" w:space="0" w:color="auto"/>
      </w:divBdr>
    </w:div>
    <w:div w:id="977612866">
      <w:bodyDiv w:val="1"/>
      <w:marLeft w:val="0"/>
      <w:marRight w:val="0"/>
      <w:marTop w:val="0"/>
      <w:marBottom w:val="0"/>
      <w:divBdr>
        <w:top w:val="none" w:sz="0" w:space="0" w:color="auto"/>
        <w:left w:val="none" w:sz="0" w:space="0" w:color="auto"/>
        <w:bottom w:val="none" w:sz="0" w:space="0" w:color="auto"/>
        <w:right w:val="none" w:sz="0" w:space="0" w:color="auto"/>
      </w:divBdr>
    </w:div>
    <w:div w:id="978806415">
      <w:bodyDiv w:val="1"/>
      <w:marLeft w:val="0"/>
      <w:marRight w:val="0"/>
      <w:marTop w:val="0"/>
      <w:marBottom w:val="0"/>
      <w:divBdr>
        <w:top w:val="none" w:sz="0" w:space="0" w:color="auto"/>
        <w:left w:val="none" w:sz="0" w:space="0" w:color="auto"/>
        <w:bottom w:val="none" w:sz="0" w:space="0" w:color="auto"/>
        <w:right w:val="none" w:sz="0" w:space="0" w:color="auto"/>
      </w:divBdr>
    </w:div>
    <w:div w:id="991519739">
      <w:bodyDiv w:val="1"/>
      <w:marLeft w:val="0"/>
      <w:marRight w:val="0"/>
      <w:marTop w:val="0"/>
      <w:marBottom w:val="0"/>
      <w:divBdr>
        <w:top w:val="none" w:sz="0" w:space="0" w:color="auto"/>
        <w:left w:val="none" w:sz="0" w:space="0" w:color="auto"/>
        <w:bottom w:val="none" w:sz="0" w:space="0" w:color="auto"/>
        <w:right w:val="none" w:sz="0" w:space="0" w:color="auto"/>
      </w:divBdr>
    </w:div>
    <w:div w:id="992636473">
      <w:bodyDiv w:val="1"/>
      <w:marLeft w:val="0"/>
      <w:marRight w:val="0"/>
      <w:marTop w:val="0"/>
      <w:marBottom w:val="0"/>
      <w:divBdr>
        <w:top w:val="none" w:sz="0" w:space="0" w:color="auto"/>
        <w:left w:val="none" w:sz="0" w:space="0" w:color="auto"/>
        <w:bottom w:val="none" w:sz="0" w:space="0" w:color="auto"/>
        <w:right w:val="none" w:sz="0" w:space="0" w:color="auto"/>
      </w:divBdr>
    </w:div>
    <w:div w:id="1001008123">
      <w:bodyDiv w:val="1"/>
      <w:marLeft w:val="0"/>
      <w:marRight w:val="0"/>
      <w:marTop w:val="0"/>
      <w:marBottom w:val="0"/>
      <w:divBdr>
        <w:top w:val="none" w:sz="0" w:space="0" w:color="auto"/>
        <w:left w:val="none" w:sz="0" w:space="0" w:color="auto"/>
        <w:bottom w:val="none" w:sz="0" w:space="0" w:color="auto"/>
        <w:right w:val="none" w:sz="0" w:space="0" w:color="auto"/>
      </w:divBdr>
    </w:div>
    <w:div w:id="1004356816">
      <w:bodyDiv w:val="1"/>
      <w:marLeft w:val="0"/>
      <w:marRight w:val="0"/>
      <w:marTop w:val="0"/>
      <w:marBottom w:val="0"/>
      <w:divBdr>
        <w:top w:val="none" w:sz="0" w:space="0" w:color="auto"/>
        <w:left w:val="none" w:sz="0" w:space="0" w:color="auto"/>
        <w:bottom w:val="none" w:sz="0" w:space="0" w:color="auto"/>
        <w:right w:val="none" w:sz="0" w:space="0" w:color="auto"/>
      </w:divBdr>
    </w:div>
    <w:div w:id="1008630121">
      <w:bodyDiv w:val="1"/>
      <w:marLeft w:val="0"/>
      <w:marRight w:val="0"/>
      <w:marTop w:val="0"/>
      <w:marBottom w:val="0"/>
      <w:divBdr>
        <w:top w:val="none" w:sz="0" w:space="0" w:color="auto"/>
        <w:left w:val="none" w:sz="0" w:space="0" w:color="auto"/>
        <w:bottom w:val="none" w:sz="0" w:space="0" w:color="auto"/>
        <w:right w:val="none" w:sz="0" w:space="0" w:color="auto"/>
      </w:divBdr>
    </w:div>
    <w:div w:id="1009403892">
      <w:bodyDiv w:val="1"/>
      <w:marLeft w:val="0"/>
      <w:marRight w:val="0"/>
      <w:marTop w:val="0"/>
      <w:marBottom w:val="0"/>
      <w:divBdr>
        <w:top w:val="none" w:sz="0" w:space="0" w:color="auto"/>
        <w:left w:val="none" w:sz="0" w:space="0" w:color="auto"/>
        <w:bottom w:val="none" w:sz="0" w:space="0" w:color="auto"/>
        <w:right w:val="none" w:sz="0" w:space="0" w:color="auto"/>
      </w:divBdr>
    </w:div>
    <w:div w:id="1009714972">
      <w:bodyDiv w:val="1"/>
      <w:marLeft w:val="0"/>
      <w:marRight w:val="0"/>
      <w:marTop w:val="0"/>
      <w:marBottom w:val="0"/>
      <w:divBdr>
        <w:top w:val="none" w:sz="0" w:space="0" w:color="auto"/>
        <w:left w:val="none" w:sz="0" w:space="0" w:color="auto"/>
        <w:bottom w:val="none" w:sz="0" w:space="0" w:color="auto"/>
        <w:right w:val="none" w:sz="0" w:space="0" w:color="auto"/>
      </w:divBdr>
    </w:div>
    <w:div w:id="1035303949">
      <w:bodyDiv w:val="1"/>
      <w:marLeft w:val="0"/>
      <w:marRight w:val="0"/>
      <w:marTop w:val="0"/>
      <w:marBottom w:val="0"/>
      <w:divBdr>
        <w:top w:val="none" w:sz="0" w:space="0" w:color="auto"/>
        <w:left w:val="none" w:sz="0" w:space="0" w:color="auto"/>
        <w:bottom w:val="none" w:sz="0" w:space="0" w:color="auto"/>
        <w:right w:val="none" w:sz="0" w:space="0" w:color="auto"/>
      </w:divBdr>
    </w:div>
    <w:div w:id="1047724538">
      <w:bodyDiv w:val="1"/>
      <w:marLeft w:val="0"/>
      <w:marRight w:val="0"/>
      <w:marTop w:val="0"/>
      <w:marBottom w:val="0"/>
      <w:divBdr>
        <w:top w:val="none" w:sz="0" w:space="0" w:color="auto"/>
        <w:left w:val="none" w:sz="0" w:space="0" w:color="auto"/>
        <w:bottom w:val="none" w:sz="0" w:space="0" w:color="auto"/>
        <w:right w:val="none" w:sz="0" w:space="0" w:color="auto"/>
      </w:divBdr>
    </w:div>
    <w:div w:id="1047725052">
      <w:bodyDiv w:val="1"/>
      <w:marLeft w:val="0"/>
      <w:marRight w:val="0"/>
      <w:marTop w:val="0"/>
      <w:marBottom w:val="0"/>
      <w:divBdr>
        <w:top w:val="none" w:sz="0" w:space="0" w:color="auto"/>
        <w:left w:val="none" w:sz="0" w:space="0" w:color="auto"/>
        <w:bottom w:val="none" w:sz="0" w:space="0" w:color="auto"/>
        <w:right w:val="none" w:sz="0" w:space="0" w:color="auto"/>
      </w:divBdr>
    </w:div>
    <w:div w:id="1048996697">
      <w:bodyDiv w:val="1"/>
      <w:marLeft w:val="0"/>
      <w:marRight w:val="0"/>
      <w:marTop w:val="0"/>
      <w:marBottom w:val="0"/>
      <w:divBdr>
        <w:top w:val="none" w:sz="0" w:space="0" w:color="auto"/>
        <w:left w:val="none" w:sz="0" w:space="0" w:color="auto"/>
        <w:bottom w:val="none" w:sz="0" w:space="0" w:color="auto"/>
        <w:right w:val="none" w:sz="0" w:space="0" w:color="auto"/>
      </w:divBdr>
    </w:div>
    <w:div w:id="1058238728">
      <w:bodyDiv w:val="1"/>
      <w:marLeft w:val="0"/>
      <w:marRight w:val="0"/>
      <w:marTop w:val="0"/>
      <w:marBottom w:val="0"/>
      <w:divBdr>
        <w:top w:val="none" w:sz="0" w:space="0" w:color="auto"/>
        <w:left w:val="none" w:sz="0" w:space="0" w:color="auto"/>
        <w:bottom w:val="none" w:sz="0" w:space="0" w:color="auto"/>
        <w:right w:val="none" w:sz="0" w:space="0" w:color="auto"/>
      </w:divBdr>
    </w:div>
    <w:div w:id="1059205506">
      <w:bodyDiv w:val="1"/>
      <w:marLeft w:val="0"/>
      <w:marRight w:val="0"/>
      <w:marTop w:val="0"/>
      <w:marBottom w:val="0"/>
      <w:divBdr>
        <w:top w:val="none" w:sz="0" w:space="0" w:color="auto"/>
        <w:left w:val="none" w:sz="0" w:space="0" w:color="auto"/>
        <w:bottom w:val="none" w:sz="0" w:space="0" w:color="auto"/>
        <w:right w:val="none" w:sz="0" w:space="0" w:color="auto"/>
      </w:divBdr>
    </w:div>
    <w:div w:id="1061757336">
      <w:bodyDiv w:val="1"/>
      <w:marLeft w:val="0"/>
      <w:marRight w:val="0"/>
      <w:marTop w:val="0"/>
      <w:marBottom w:val="0"/>
      <w:divBdr>
        <w:top w:val="none" w:sz="0" w:space="0" w:color="auto"/>
        <w:left w:val="none" w:sz="0" w:space="0" w:color="auto"/>
        <w:bottom w:val="none" w:sz="0" w:space="0" w:color="auto"/>
        <w:right w:val="none" w:sz="0" w:space="0" w:color="auto"/>
      </w:divBdr>
    </w:div>
    <w:div w:id="1075592233">
      <w:bodyDiv w:val="1"/>
      <w:marLeft w:val="0"/>
      <w:marRight w:val="0"/>
      <w:marTop w:val="0"/>
      <w:marBottom w:val="0"/>
      <w:divBdr>
        <w:top w:val="none" w:sz="0" w:space="0" w:color="auto"/>
        <w:left w:val="none" w:sz="0" w:space="0" w:color="auto"/>
        <w:bottom w:val="none" w:sz="0" w:space="0" w:color="auto"/>
        <w:right w:val="none" w:sz="0" w:space="0" w:color="auto"/>
      </w:divBdr>
    </w:div>
    <w:div w:id="1102146554">
      <w:bodyDiv w:val="1"/>
      <w:marLeft w:val="0"/>
      <w:marRight w:val="0"/>
      <w:marTop w:val="0"/>
      <w:marBottom w:val="0"/>
      <w:divBdr>
        <w:top w:val="none" w:sz="0" w:space="0" w:color="auto"/>
        <w:left w:val="none" w:sz="0" w:space="0" w:color="auto"/>
        <w:bottom w:val="none" w:sz="0" w:space="0" w:color="auto"/>
        <w:right w:val="none" w:sz="0" w:space="0" w:color="auto"/>
      </w:divBdr>
    </w:div>
    <w:div w:id="1107429231">
      <w:bodyDiv w:val="1"/>
      <w:marLeft w:val="0"/>
      <w:marRight w:val="0"/>
      <w:marTop w:val="0"/>
      <w:marBottom w:val="0"/>
      <w:divBdr>
        <w:top w:val="none" w:sz="0" w:space="0" w:color="auto"/>
        <w:left w:val="none" w:sz="0" w:space="0" w:color="auto"/>
        <w:bottom w:val="none" w:sz="0" w:space="0" w:color="auto"/>
        <w:right w:val="none" w:sz="0" w:space="0" w:color="auto"/>
      </w:divBdr>
    </w:div>
    <w:div w:id="1134058193">
      <w:bodyDiv w:val="1"/>
      <w:marLeft w:val="0"/>
      <w:marRight w:val="0"/>
      <w:marTop w:val="0"/>
      <w:marBottom w:val="0"/>
      <w:divBdr>
        <w:top w:val="none" w:sz="0" w:space="0" w:color="auto"/>
        <w:left w:val="none" w:sz="0" w:space="0" w:color="auto"/>
        <w:bottom w:val="none" w:sz="0" w:space="0" w:color="auto"/>
        <w:right w:val="none" w:sz="0" w:space="0" w:color="auto"/>
      </w:divBdr>
    </w:div>
    <w:div w:id="1136606682">
      <w:bodyDiv w:val="1"/>
      <w:marLeft w:val="0"/>
      <w:marRight w:val="0"/>
      <w:marTop w:val="0"/>
      <w:marBottom w:val="0"/>
      <w:divBdr>
        <w:top w:val="none" w:sz="0" w:space="0" w:color="auto"/>
        <w:left w:val="none" w:sz="0" w:space="0" w:color="auto"/>
        <w:bottom w:val="none" w:sz="0" w:space="0" w:color="auto"/>
        <w:right w:val="none" w:sz="0" w:space="0" w:color="auto"/>
      </w:divBdr>
    </w:div>
    <w:div w:id="1141658205">
      <w:bodyDiv w:val="1"/>
      <w:marLeft w:val="0"/>
      <w:marRight w:val="0"/>
      <w:marTop w:val="0"/>
      <w:marBottom w:val="0"/>
      <w:divBdr>
        <w:top w:val="none" w:sz="0" w:space="0" w:color="auto"/>
        <w:left w:val="none" w:sz="0" w:space="0" w:color="auto"/>
        <w:bottom w:val="none" w:sz="0" w:space="0" w:color="auto"/>
        <w:right w:val="none" w:sz="0" w:space="0" w:color="auto"/>
      </w:divBdr>
    </w:div>
    <w:div w:id="1152675233">
      <w:bodyDiv w:val="1"/>
      <w:marLeft w:val="0"/>
      <w:marRight w:val="0"/>
      <w:marTop w:val="0"/>
      <w:marBottom w:val="0"/>
      <w:divBdr>
        <w:top w:val="none" w:sz="0" w:space="0" w:color="auto"/>
        <w:left w:val="none" w:sz="0" w:space="0" w:color="auto"/>
        <w:bottom w:val="none" w:sz="0" w:space="0" w:color="auto"/>
        <w:right w:val="none" w:sz="0" w:space="0" w:color="auto"/>
      </w:divBdr>
    </w:div>
    <w:div w:id="1162627264">
      <w:bodyDiv w:val="1"/>
      <w:marLeft w:val="0"/>
      <w:marRight w:val="0"/>
      <w:marTop w:val="0"/>
      <w:marBottom w:val="0"/>
      <w:divBdr>
        <w:top w:val="none" w:sz="0" w:space="0" w:color="auto"/>
        <w:left w:val="none" w:sz="0" w:space="0" w:color="auto"/>
        <w:bottom w:val="none" w:sz="0" w:space="0" w:color="auto"/>
        <w:right w:val="none" w:sz="0" w:space="0" w:color="auto"/>
      </w:divBdr>
    </w:div>
    <w:div w:id="1168710260">
      <w:bodyDiv w:val="1"/>
      <w:marLeft w:val="0"/>
      <w:marRight w:val="0"/>
      <w:marTop w:val="0"/>
      <w:marBottom w:val="0"/>
      <w:divBdr>
        <w:top w:val="none" w:sz="0" w:space="0" w:color="auto"/>
        <w:left w:val="none" w:sz="0" w:space="0" w:color="auto"/>
        <w:bottom w:val="none" w:sz="0" w:space="0" w:color="auto"/>
        <w:right w:val="none" w:sz="0" w:space="0" w:color="auto"/>
      </w:divBdr>
    </w:div>
    <w:div w:id="1201240681">
      <w:bodyDiv w:val="1"/>
      <w:marLeft w:val="0"/>
      <w:marRight w:val="0"/>
      <w:marTop w:val="0"/>
      <w:marBottom w:val="0"/>
      <w:divBdr>
        <w:top w:val="none" w:sz="0" w:space="0" w:color="auto"/>
        <w:left w:val="none" w:sz="0" w:space="0" w:color="auto"/>
        <w:bottom w:val="none" w:sz="0" w:space="0" w:color="auto"/>
        <w:right w:val="none" w:sz="0" w:space="0" w:color="auto"/>
      </w:divBdr>
    </w:div>
    <w:div w:id="1249735357">
      <w:bodyDiv w:val="1"/>
      <w:marLeft w:val="0"/>
      <w:marRight w:val="0"/>
      <w:marTop w:val="0"/>
      <w:marBottom w:val="0"/>
      <w:divBdr>
        <w:top w:val="none" w:sz="0" w:space="0" w:color="auto"/>
        <w:left w:val="none" w:sz="0" w:space="0" w:color="auto"/>
        <w:bottom w:val="none" w:sz="0" w:space="0" w:color="auto"/>
        <w:right w:val="none" w:sz="0" w:space="0" w:color="auto"/>
      </w:divBdr>
    </w:div>
    <w:div w:id="1251311077">
      <w:bodyDiv w:val="1"/>
      <w:marLeft w:val="0"/>
      <w:marRight w:val="0"/>
      <w:marTop w:val="0"/>
      <w:marBottom w:val="0"/>
      <w:divBdr>
        <w:top w:val="none" w:sz="0" w:space="0" w:color="auto"/>
        <w:left w:val="none" w:sz="0" w:space="0" w:color="auto"/>
        <w:bottom w:val="none" w:sz="0" w:space="0" w:color="auto"/>
        <w:right w:val="none" w:sz="0" w:space="0" w:color="auto"/>
      </w:divBdr>
      <w:divsChild>
        <w:div w:id="990595166">
          <w:marLeft w:val="480"/>
          <w:marRight w:val="0"/>
          <w:marTop w:val="0"/>
          <w:marBottom w:val="0"/>
          <w:divBdr>
            <w:top w:val="none" w:sz="0" w:space="0" w:color="auto"/>
            <w:left w:val="none" w:sz="0" w:space="0" w:color="auto"/>
            <w:bottom w:val="none" w:sz="0" w:space="0" w:color="auto"/>
            <w:right w:val="none" w:sz="0" w:space="0" w:color="auto"/>
          </w:divBdr>
        </w:div>
        <w:div w:id="1771659412">
          <w:marLeft w:val="480"/>
          <w:marRight w:val="0"/>
          <w:marTop w:val="0"/>
          <w:marBottom w:val="0"/>
          <w:divBdr>
            <w:top w:val="none" w:sz="0" w:space="0" w:color="auto"/>
            <w:left w:val="none" w:sz="0" w:space="0" w:color="auto"/>
            <w:bottom w:val="none" w:sz="0" w:space="0" w:color="auto"/>
            <w:right w:val="none" w:sz="0" w:space="0" w:color="auto"/>
          </w:divBdr>
        </w:div>
        <w:div w:id="1146436027">
          <w:marLeft w:val="480"/>
          <w:marRight w:val="0"/>
          <w:marTop w:val="0"/>
          <w:marBottom w:val="0"/>
          <w:divBdr>
            <w:top w:val="none" w:sz="0" w:space="0" w:color="auto"/>
            <w:left w:val="none" w:sz="0" w:space="0" w:color="auto"/>
            <w:bottom w:val="none" w:sz="0" w:space="0" w:color="auto"/>
            <w:right w:val="none" w:sz="0" w:space="0" w:color="auto"/>
          </w:divBdr>
        </w:div>
        <w:div w:id="1131246557">
          <w:marLeft w:val="480"/>
          <w:marRight w:val="0"/>
          <w:marTop w:val="0"/>
          <w:marBottom w:val="0"/>
          <w:divBdr>
            <w:top w:val="none" w:sz="0" w:space="0" w:color="auto"/>
            <w:left w:val="none" w:sz="0" w:space="0" w:color="auto"/>
            <w:bottom w:val="none" w:sz="0" w:space="0" w:color="auto"/>
            <w:right w:val="none" w:sz="0" w:space="0" w:color="auto"/>
          </w:divBdr>
        </w:div>
        <w:div w:id="296692114">
          <w:marLeft w:val="480"/>
          <w:marRight w:val="0"/>
          <w:marTop w:val="0"/>
          <w:marBottom w:val="0"/>
          <w:divBdr>
            <w:top w:val="none" w:sz="0" w:space="0" w:color="auto"/>
            <w:left w:val="none" w:sz="0" w:space="0" w:color="auto"/>
            <w:bottom w:val="none" w:sz="0" w:space="0" w:color="auto"/>
            <w:right w:val="none" w:sz="0" w:space="0" w:color="auto"/>
          </w:divBdr>
        </w:div>
        <w:div w:id="1658144520">
          <w:marLeft w:val="480"/>
          <w:marRight w:val="0"/>
          <w:marTop w:val="0"/>
          <w:marBottom w:val="0"/>
          <w:divBdr>
            <w:top w:val="none" w:sz="0" w:space="0" w:color="auto"/>
            <w:left w:val="none" w:sz="0" w:space="0" w:color="auto"/>
            <w:bottom w:val="none" w:sz="0" w:space="0" w:color="auto"/>
            <w:right w:val="none" w:sz="0" w:space="0" w:color="auto"/>
          </w:divBdr>
        </w:div>
        <w:div w:id="552011713">
          <w:marLeft w:val="480"/>
          <w:marRight w:val="0"/>
          <w:marTop w:val="0"/>
          <w:marBottom w:val="0"/>
          <w:divBdr>
            <w:top w:val="none" w:sz="0" w:space="0" w:color="auto"/>
            <w:left w:val="none" w:sz="0" w:space="0" w:color="auto"/>
            <w:bottom w:val="none" w:sz="0" w:space="0" w:color="auto"/>
            <w:right w:val="none" w:sz="0" w:space="0" w:color="auto"/>
          </w:divBdr>
        </w:div>
        <w:div w:id="117114781">
          <w:marLeft w:val="480"/>
          <w:marRight w:val="0"/>
          <w:marTop w:val="0"/>
          <w:marBottom w:val="0"/>
          <w:divBdr>
            <w:top w:val="none" w:sz="0" w:space="0" w:color="auto"/>
            <w:left w:val="none" w:sz="0" w:space="0" w:color="auto"/>
            <w:bottom w:val="none" w:sz="0" w:space="0" w:color="auto"/>
            <w:right w:val="none" w:sz="0" w:space="0" w:color="auto"/>
          </w:divBdr>
        </w:div>
        <w:div w:id="280654161">
          <w:marLeft w:val="480"/>
          <w:marRight w:val="0"/>
          <w:marTop w:val="0"/>
          <w:marBottom w:val="0"/>
          <w:divBdr>
            <w:top w:val="none" w:sz="0" w:space="0" w:color="auto"/>
            <w:left w:val="none" w:sz="0" w:space="0" w:color="auto"/>
            <w:bottom w:val="none" w:sz="0" w:space="0" w:color="auto"/>
            <w:right w:val="none" w:sz="0" w:space="0" w:color="auto"/>
          </w:divBdr>
        </w:div>
        <w:div w:id="1248810752">
          <w:marLeft w:val="480"/>
          <w:marRight w:val="0"/>
          <w:marTop w:val="0"/>
          <w:marBottom w:val="0"/>
          <w:divBdr>
            <w:top w:val="none" w:sz="0" w:space="0" w:color="auto"/>
            <w:left w:val="none" w:sz="0" w:space="0" w:color="auto"/>
            <w:bottom w:val="none" w:sz="0" w:space="0" w:color="auto"/>
            <w:right w:val="none" w:sz="0" w:space="0" w:color="auto"/>
          </w:divBdr>
        </w:div>
        <w:div w:id="956065984">
          <w:marLeft w:val="480"/>
          <w:marRight w:val="0"/>
          <w:marTop w:val="0"/>
          <w:marBottom w:val="0"/>
          <w:divBdr>
            <w:top w:val="none" w:sz="0" w:space="0" w:color="auto"/>
            <w:left w:val="none" w:sz="0" w:space="0" w:color="auto"/>
            <w:bottom w:val="none" w:sz="0" w:space="0" w:color="auto"/>
            <w:right w:val="none" w:sz="0" w:space="0" w:color="auto"/>
          </w:divBdr>
        </w:div>
        <w:div w:id="1172913415">
          <w:marLeft w:val="480"/>
          <w:marRight w:val="0"/>
          <w:marTop w:val="0"/>
          <w:marBottom w:val="0"/>
          <w:divBdr>
            <w:top w:val="none" w:sz="0" w:space="0" w:color="auto"/>
            <w:left w:val="none" w:sz="0" w:space="0" w:color="auto"/>
            <w:bottom w:val="none" w:sz="0" w:space="0" w:color="auto"/>
            <w:right w:val="none" w:sz="0" w:space="0" w:color="auto"/>
          </w:divBdr>
        </w:div>
        <w:div w:id="1446123322">
          <w:marLeft w:val="480"/>
          <w:marRight w:val="0"/>
          <w:marTop w:val="0"/>
          <w:marBottom w:val="0"/>
          <w:divBdr>
            <w:top w:val="none" w:sz="0" w:space="0" w:color="auto"/>
            <w:left w:val="none" w:sz="0" w:space="0" w:color="auto"/>
            <w:bottom w:val="none" w:sz="0" w:space="0" w:color="auto"/>
            <w:right w:val="none" w:sz="0" w:space="0" w:color="auto"/>
          </w:divBdr>
        </w:div>
        <w:div w:id="515190392">
          <w:marLeft w:val="480"/>
          <w:marRight w:val="0"/>
          <w:marTop w:val="0"/>
          <w:marBottom w:val="0"/>
          <w:divBdr>
            <w:top w:val="none" w:sz="0" w:space="0" w:color="auto"/>
            <w:left w:val="none" w:sz="0" w:space="0" w:color="auto"/>
            <w:bottom w:val="none" w:sz="0" w:space="0" w:color="auto"/>
            <w:right w:val="none" w:sz="0" w:space="0" w:color="auto"/>
          </w:divBdr>
        </w:div>
        <w:div w:id="1071579706">
          <w:marLeft w:val="480"/>
          <w:marRight w:val="0"/>
          <w:marTop w:val="0"/>
          <w:marBottom w:val="0"/>
          <w:divBdr>
            <w:top w:val="none" w:sz="0" w:space="0" w:color="auto"/>
            <w:left w:val="none" w:sz="0" w:space="0" w:color="auto"/>
            <w:bottom w:val="none" w:sz="0" w:space="0" w:color="auto"/>
            <w:right w:val="none" w:sz="0" w:space="0" w:color="auto"/>
          </w:divBdr>
        </w:div>
        <w:div w:id="1677684848">
          <w:marLeft w:val="480"/>
          <w:marRight w:val="0"/>
          <w:marTop w:val="0"/>
          <w:marBottom w:val="0"/>
          <w:divBdr>
            <w:top w:val="none" w:sz="0" w:space="0" w:color="auto"/>
            <w:left w:val="none" w:sz="0" w:space="0" w:color="auto"/>
            <w:bottom w:val="none" w:sz="0" w:space="0" w:color="auto"/>
            <w:right w:val="none" w:sz="0" w:space="0" w:color="auto"/>
          </w:divBdr>
        </w:div>
        <w:div w:id="649404576">
          <w:marLeft w:val="480"/>
          <w:marRight w:val="0"/>
          <w:marTop w:val="0"/>
          <w:marBottom w:val="0"/>
          <w:divBdr>
            <w:top w:val="none" w:sz="0" w:space="0" w:color="auto"/>
            <w:left w:val="none" w:sz="0" w:space="0" w:color="auto"/>
            <w:bottom w:val="none" w:sz="0" w:space="0" w:color="auto"/>
            <w:right w:val="none" w:sz="0" w:space="0" w:color="auto"/>
          </w:divBdr>
        </w:div>
        <w:div w:id="800849986">
          <w:marLeft w:val="480"/>
          <w:marRight w:val="0"/>
          <w:marTop w:val="0"/>
          <w:marBottom w:val="0"/>
          <w:divBdr>
            <w:top w:val="none" w:sz="0" w:space="0" w:color="auto"/>
            <w:left w:val="none" w:sz="0" w:space="0" w:color="auto"/>
            <w:bottom w:val="none" w:sz="0" w:space="0" w:color="auto"/>
            <w:right w:val="none" w:sz="0" w:space="0" w:color="auto"/>
          </w:divBdr>
        </w:div>
        <w:div w:id="1547912909">
          <w:marLeft w:val="480"/>
          <w:marRight w:val="0"/>
          <w:marTop w:val="0"/>
          <w:marBottom w:val="0"/>
          <w:divBdr>
            <w:top w:val="none" w:sz="0" w:space="0" w:color="auto"/>
            <w:left w:val="none" w:sz="0" w:space="0" w:color="auto"/>
            <w:bottom w:val="none" w:sz="0" w:space="0" w:color="auto"/>
            <w:right w:val="none" w:sz="0" w:space="0" w:color="auto"/>
          </w:divBdr>
        </w:div>
        <w:div w:id="1223567626">
          <w:marLeft w:val="480"/>
          <w:marRight w:val="0"/>
          <w:marTop w:val="0"/>
          <w:marBottom w:val="0"/>
          <w:divBdr>
            <w:top w:val="none" w:sz="0" w:space="0" w:color="auto"/>
            <w:left w:val="none" w:sz="0" w:space="0" w:color="auto"/>
            <w:bottom w:val="none" w:sz="0" w:space="0" w:color="auto"/>
            <w:right w:val="none" w:sz="0" w:space="0" w:color="auto"/>
          </w:divBdr>
        </w:div>
        <w:div w:id="2027973090">
          <w:marLeft w:val="480"/>
          <w:marRight w:val="0"/>
          <w:marTop w:val="0"/>
          <w:marBottom w:val="0"/>
          <w:divBdr>
            <w:top w:val="none" w:sz="0" w:space="0" w:color="auto"/>
            <w:left w:val="none" w:sz="0" w:space="0" w:color="auto"/>
            <w:bottom w:val="none" w:sz="0" w:space="0" w:color="auto"/>
            <w:right w:val="none" w:sz="0" w:space="0" w:color="auto"/>
          </w:divBdr>
        </w:div>
        <w:div w:id="803498983">
          <w:marLeft w:val="480"/>
          <w:marRight w:val="0"/>
          <w:marTop w:val="0"/>
          <w:marBottom w:val="0"/>
          <w:divBdr>
            <w:top w:val="none" w:sz="0" w:space="0" w:color="auto"/>
            <w:left w:val="none" w:sz="0" w:space="0" w:color="auto"/>
            <w:bottom w:val="none" w:sz="0" w:space="0" w:color="auto"/>
            <w:right w:val="none" w:sz="0" w:space="0" w:color="auto"/>
          </w:divBdr>
        </w:div>
        <w:div w:id="892620849">
          <w:marLeft w:val="480"/>
          <w:marRight w:val="0"/>
          <w:marTop w:val="0"/>
          <w:marBottom w:val="0"/>
          <w:divBdr>
            <w:top w:val="none" w:sz="0" w:space="0" w:color="auto"/>
            <w:left w:val="none" w:sz="0" w:space="0" w:color="auto"/>
            <w:bottom w:val="none" w:sz="0" w:space="0" w:color="auto"/>
            <w:right w:val="none" w:sz="0" w:space="0" w:color="auto"/>
          </w:divBdr>
        </w:div>
        <w:div w:id="2136288073">
          <w:marLeft w:val="480"/>
          <w:marRight w:val="0"/>
          <w:marTop w:val="0"/>
          <w:marBottom w:val="0"/>
          <w:divBdr>
            <w:top w:val="none" w:sz="0" w:space="0" w:color="auto"/>
            <w:left w:val="none" w:sz="0" w:space="0" w:color="auto"/>
            <w:bottom w:val="none" w:sz="0" w:space="0" w:color="auto"/>
            <w:right w:val="none" w:sz="0" w:space="0" w:color="auto"/>
          </w:divBdr>
        </w:div>
        <w:div w:id="832646390">
          <w:marLeft w:val="480"/>
          <w:marRight w:val="0"/>
          <w:marTop w:val="0"/>
          <w:marBottom w:val="0"/>
          <w:divBdr>
            <w:top w:val="none" w:sz="0" w:space="0" w:color="auto"/>
            <w:left w:val="none" w:sz="0" w:space="0" w:color="auto"/>
            <w:bottom w:val="none" w:sz="0" w:space="0" w:color="auto"/>
            <w:right w:val="none" w:sz="0" w:space="0" w:color="auto"/>
          </w:divBdr>
        </w:div>
        <w:div w:id="31348645">
          <w:marLeft w:val="480"/>
          <w:marRight w:val="0"/>
          <w:marTop w:val="0"/>
          <w:marBottom w:val="0"/>
          <w:divBdr>
            <w:top w:val="none" w:sz="0" w:space="0" w:color="auto"/>
            <w:left w:val="none" w:sz="0" w:space="0" w:color="auto"/>
            <w:bottom w:val="none" w:sz="0" w:space="0" w:color="auto"/>
            <w:right w:val="none" w:sz="0" w:space="0" w:color="auto"/>
          </w:divBdr>
        </w:div>
        <w:div w:id="1749308365">
          <w:marLeft w:val="480"/>
          <w:marRight w:val="0"/>
          <w:marTop w:val="0"/>
          <w:marBottom w:val="0"/>
          <w:divBdr>
            <w:top w:val="none" w:sz="0" w:space="0" w:color="auto"/>
            <w:left w:val="none" w:sz="0" w:space="0" w:color="auto"/>
            <w:bottom w:val="none" w:sz="0" w:space="0" w:color="auto"/>
            <w:right w:val="none" w:sz="0" w:space="0" w:color="auto"/>
          </w:divBdr>
        </w:div>
        <w:div w:id="287778548">
          <w:marLeft w:val="480"/>
          <w:marRight w:val="0"/>
          <w:marTop w:val="0"/>
          <w:marBottom w:val="0"/>
          <w:divBdr>
            <w:top w:val="none" w:sz="0" w:space="0" w:color="auto"/>
            <w:left w:val="none" w:sz="0" w:space="0" w:color="auto"/>
            <w:bottom w:val="none" w:sz="0" w:space="0" w:color="auto"/>
            <w:right w:val="none" w:sz="0" w:space="0" w:color="auto"/>
          </w:divBdr>
        </w:div>
        <w:div w:id="51196230">
          <w:marLeft w:val="480"/>
          <w:marRight w:val="0"/>
          <w:marTop w:val="0"/>
          <w:marBottom w:val="0"/>
          <w:divBdr>
            <w:top w:val="none" w:sz="0" w:space="0" w:color="auto"/>
            <w:left w:val="none" w:sz="0" w:space="0" w:color="auto"/>
            <w:bottom w:val="none" w:sz="0" w:space="0" w:color="auto"/>
            <w:right w:val="none" w:sz="0" w:space="0" w:color="auto"/>
          </w:divBdr>
        </w:div>
        <w:div w:id="1664353399">
          <w:marLeft w:val="480"/>
          <w:marRight w:val="0"/>
          <w:marTop w:val="0"/>
          <w:marBottom w:val="0"/>
          <w:divBdr>
            <w:top w:val="none" w:sz="0" w:space="0" w:color="auto"/>
            <w:left w:val="none" w:sz="0" w:space="0" w:color="auto"/>
            <w:bottom w:val="none" w:sz="0" w:space="0" w:color="auto"/>
            <w:right w:val="none" w:sz="0" w:space="0" w:color="auto"/>
          </w:divBdr>
        </w:div>
        <w:div w:id="1235046404">
          <w:marLeft w:val="480"/>
          <w:marRight w:val="0"/>
          <w:marTop w:val="0"/>
          <w:marBottom w:val="0"/>
          <w:divBdr>
            <w:top w:val="none" w:sz="0" w:space="0" w:color="auto"/>
            <w:left w:val="none" w:sz="0" w:space="0" w:color="auto"/>
            <w:bottom w:val="none" w:sz="0" w:space="0" w:color="auto"/>
            <w:right w:val="none" w:sz="0" w:space="0" w:color="auto"/>
          </w:divBdr>
        </w:div>
        <w:div w:id="1240288021">
          <w:marLeft w:val="480"/>
          <w:marRight w:val="0"/>
          <w:marTop w:val="0"/>
          <w:marBottom w:val="0"/>
          <w:divBdr>
            <w:top w:val="none" w:sz="0" w:space="0" w:color="auto"/>
            <w:left w:val="none" w:sz="0" w:space="0" w:color="auto"/>
            <w:bottom w:val="none" w:sz="0" w:space="0" w:color="auto"/>
            <w:right w:val="none" w:sz="0" w:space="0" w:color="auto"/>
          </w:divBdr>
        </w:div>
        <w:div w:id="2096852726">
          <w:marLeft w:val="480"/>
          <w:marRight w:val="0"/>
          <w:marTop w:val="0"/>
          <w:marBottom w:val="0"/>
          <w:divBdr>
            <w:top w:val="none" w:sz="0" w:space="0" w:color="auto"/>
            <w:left w:val="none" w:sz="0" w:space="0" w:color="auto"/>
            <w:bottom w:val="none" w:sz="0" w:space="0" w:color="auto"/>
            <w:right w:val="none" w:sz="0" w:space="0" w:color="auto"/>
          </w:divBdr>
        </w:div>
        <w:div w:id="254168187">
          <w:marLeft w:val="480"/>
          <w:marRight w:val="0"/>
          <w:marTop w:val="0"/>
          <w:marBottom w:val="0"/>
          <w:divBdr>
            <w:top w:val="none" w:sz="0" w:space="0" w:color="auto"/>
            <w:left w:val="none" w:sz="0" w:space="0" w:color="auto"/>
            <w:bottom w:val="none" w:sz="0" w:space="0" w:color="auto"/>
            <w:right w:val="none" w:sz="0" w:space="0" w:color="auto"/>
          </w:divBdr>
        </w:div>
        <w:div w:id="588273452">
          <w:marLeft w:val="480"/>
          <w:marRight w:val="0"/>
          <w:marTop w:val="0"/>
          <w:marBottom w:val="0"/>
          <w:divBdr>
            <w:top w:val="none" w:sz="0" w:space="0" w:color="auto"/>
            <w:left w:val="none" w:sz="0" w:space="0" w:color="auto"/>
            <w:bottom w:val="none" w:sz="0" w:space="0" w:color="auto"/>
            <w:right w:val="none" w:sz="0" w:space="0" w:color="auto"/>
          </w:divBdr>
        </w:div>
      </w:divsChild>
    </w:div>
    <w:div w:id="1257135461">
      <w:bodyDiv w:val="1"/>
      <w:marLeft w:val="0"/>
      <w:marRight w:val="0"/>
      <w:marTop w:val="0"/>
      <w:marBottom w:val="0"/>
      <w:divBdr>
        <w:top w:val="none" w:sz="0" w:space="0" w:color="auto"/>
        <w:left w:val="none" w:sz="0" w:space="0" w:color="auto"/>
        <w:bottom w:val="none" w:sz="0" w:space="0" w:color="auto"/>
        <w:right w:val="none" w:sz="0" w:space="0" w:color="auto"/>
      </w:divBdr>
    </w:div>
    <w:div w:id="1259213491">
      <w:bodyDiv w:val="1"/>
      <w:marLeft w:val="0"/>
      <w:marRight w:val="0"/>
      <w:marTop w:val="0"/>
      <w:marBottom w:val="0"/>
      <w:divBdr>
        <w:top w:val="none" w:sz="0" w:space="0" w:color="auto"/>
        <w:left w:val="none" w:sz="0" w:space="0" w:color="auto"/>
        <w:bottom w:val="none" w:sz="0" w:space="0" w:color="auto"/>
        <w:right w:val="none" w:sz="0" w:space="0" w:color="auto"/>
      </w:divBdr>
    </w:div>
    <w:div w:id="1261378031">
      <w:bodyDiv w:val="1"/>
      <w:marLeft w:val="0"/>
      <w:marRight w:val="0"/>
      <w:marTop w:val="0"/>
      <w:marBottom w:val="0"/>
      <w:divBdr>
        <w:top w:val="none" w:sz="0" w:space="0" w:color="auto"/>
        <w:left w:val="none" w:sz="0" w:space="0" w:color="auto"/>
        <w:bottom w:val="none" w:sz="0" w:space="0" w:color="auto"/>
        <w:right w:val="none" w:sz="0" w:space="0" w:color="auto"/>
      </w:divBdr>
    </w:div>
    <w:div w:id="1295939005">
      <w:bodyDiv w:val="1"/>
      <w:marLeft w:val="0"/>
      <w:marRight w:val="0"/>
      <w:marTop w:val="0"/>
      <w:marBottom w:val="0"/>
      <w:divBdr>
        <w:top w:val="none" w:sz="0" w:space="0" w:color="auto"/>
        <w:left w:val="none" w:sz="0" w:space="0" w:color="auto"/>
        <w:bottom w:val="none" w:sz="0" w:space="0" w:color="auto"/>
        <w:right w:val="none" w:sz="0" w:space="0" w:color="auto"/>
      </w:divBdr>
    </w:div>
    <w:div w:id="1305089085">
      <w:bodyDiv w:val="1"/>
      <w:marLeft w:val="0"/>
      <w:marRight w:val="0"/>
      <w:marTop w:val="0"/>
      <w:marBottom w:val="0"/>
      <w:divBdr>
        <w:top w:val="none" w:sz="0" w:space="0" w:color="auto"/>
        <w:left w:val="none" w:sz="0" w:space="0" w:color="auto"/>
        <w:bottom w:val="none" w:sz="0" w:space="0" w:color="auto"/>
        <w:right w:val="none" w:sz="0" w:space="0" w:color="auto"/>
      </w:divBdr>
    </w:div>
    <w:div w:id="1305425405">
      <w:bodyDiv w:val="1"/>
      <w:marLeft w:val="0"/>
      <w:marRight w:val="0"/>
      <w:marTop w:val="0"/>
      <w:marBottom w:val="0"/>
      <w:divBdr>
        <w:top w:val="none" w:sz="0" w:space="0" w:color="auto"/>
        <w:left w:val="none" w:sz="0" w:space="0" w:color="auto"/>
        <w:bottom w:val="none" w:sz="0" w:space="0" w:color="auto"/>
        <w:right w:val="none" w:sz="0" w:space="0" w:color="auto"/>
      </w:divBdr>
    </w:div>
    <w:div w:id="1307390701">
      <w:bodyDiv w:val="1"/>
      <w:marLeft w:val="0"/>
      <w:marRight w:val="0"/>
      <w:marTop w:val="0"/>
      <w:marBottom w:val="0"/>
      <w:divBdr>
        <w:top w:val="none" w:sz="0" w:space="0" w:color="auto"/>
        <w:left w:val="none" w:sz="0" w:space="0" w:color="auto"/>
        <w:bottom w:val="none" w:sz="0" w:space="0" w:color="auto"/>
        <w:right w:val="none" w:sz="0" w:space="0" w:color="auto"/>
      </w:divBdr>
    </w:div>
    <w:div w:id="1322467815">
      <w:bodyDiv w:val="1"/>
      <w:marLeft w:val="0"/>
      <w:marRight w:val="0"/>
      <w:marTop w:val="0"/>
      <w:marBottom w:val="0"/>
      <w:divBdr>
        <w:top w:val="none" w:sz="0" w:space="0" w:color="auto"/>
        <w:left w:val="none" w:sz="0" w:space="0" w:color="auto"/>
        <w:bottom w:val="none" w:sz="0" w:space="0" w:color="auto"/>
        <w:right w:val="none" w:sz="0" w:space="0" w:color="auto"/>
      </w:divBdr>
    </w:div>
    <w:div w:id="1350646765">
      <w:bodyDiv w:val="1"/>
      <w:marLeft w:val="0"/>
      <w:marRight w:val="0"/>
      <w:marTop w:val="0"/>
      <w:marBottom w:val="0"/>
      <w:divBdr>
        <w:top w:val="none" w:sz="0" w:space="0" w:color="auto"/>
        <w:left w:val="none" w:sz="0" w:space="0" w:color="auto"/>
        <w:bottom w:val="none" w:sz="0" w:space="0" w:color="auto"/>
        <w:right w:val="none" w:sz="0" w:space="0" w:color="auto"/>
      </w:divBdr>
    </w:div>
    <w:div w:id="1373652166">
      <w:bodyDiv w:val="1"/>
      <w:marLeft w:val="0"/>
      <w:marRight w:val="0"/>
      <w:marTop w:val="0"/>
      <w:marBottom w:val="0"/>
      <w:divBdr>
        <w:top w:val="none" w:sz="0" w:space="0" w:color="auto"/>
        <w:left w:val="none" w:sz="0" w:space="0" w:color="auto"/>
        <w:bottom w:val="none" w:sz="0" w:space="0" w:color="auto"/>
        <w:right w:val="none" w:sz="0" w:space="0" w:color="auto"/>
      </w:divBdr>
    </w:div>
    <w:div w:id="1375082761">
      <w:bodyDiv w:val="1"/>
      <w:marLeft w:val="0"/>
      <w:marRight w:val="0"/>
      <w:marTop w:val="0"/>
      <w:marBottom w:val="0"/>
      <w:divBdr>
        <w:top w:val="none" w:sz="0" w:space="0" w:color="auto"/>
        <w:left w:val="none" w:sz="0" w:space="0" w:color="auto"/>
        <w:bottom w:val="none" w:sz="0" w:space="0" w:color="auto"/>
        <w:right w:val="none" w:sz="0" w:space="0" w:color="auto"/>
      </w:divBdr>
    </w:div>
    <w:div w:id="1376003185">
      <w:bodyDiv w:val="1"/>
      <w:marLeft w:val="0"/>
      <w:marRight w:val="0"/>
      <w:marTop w:val="0"/>
      <w:marBottom w:val="0"/>
      <w:divBdr>
        <w:top w:val="none" w:sz="0" w:space="0" w:color="auto"/>
        <w:left w:val="none" w:sz="0" w:space="0" w:color="auto"/>
        <w:bottom w:val="none" w:sz="0" w:space="0" w:color="auto"/>
        <w:right w:val="none" w:sz="0" w:space="0" w:color="auto"/>
      </w:divBdr>
    </w:div>
    <w:div w:id="1378358797">
      <w:bodyDiv w:val="1"/>
      <w:marLeft w:val="0"/>
      <w:marRight w:val="0"/>
      <w:marTop w:val="0"/>
      <w:marBottom w:val="0"/>
      <w:divBdr>
        <w:top w:val="none" w:sz="0" w:space="0" w:color="auto"/>
        <w:left w:val="none" w:sz="0" w:space="0" w:color="auto"/>
        <w:bottom w:val="none" w:sz="0" w:space="0" w:color="auto"/>
        <w:right w:val="none" w:sz="0" w:space="0" w:color="auto"/>
      </w:divBdr>
    </w:div>
    <w:div w:id="1379040948">
      <w:bodyDiv w:val="1"/>
      <w:marLeft w:val="0"/>
      <w:marRight w:val="0"/>
      <w:marTop w:val="0"/>
      <w:marBottom w:val="0"/>
      <w:divBdr>
        <w:top w:val="none" w:sz="0" w:space="0" w:color="auto"/>
        <w:left w:val="none" w:sz="0" w:space="0" w:color="auto"/>
        <w:bottom w:val="none" w:sz="0" w:space="0" w:color="auto"/>
        <w:right w:val="none" w:sz="0" w:space="0" w:color="auto"/>
      </w:divBdr>
    </w:div>
    <w:div w:id="1395423690">
      <w:bodyDiv w:val="1"/>
      <w:marLeft w:val="0"/>
      <w:marRight w:val="0"/>
      <w:marTop w:val="0"/>
      <w:marBottom w:val="0"/>
      <w:divBdr>
        <w:top w:val="none" w:sz="0" w:space="0" w:color="auto"/>
        <w:left w:val="none" w:sz="0" w:space="0" w:color="auto"/>
        <w:bottom w:val="none" w:sz="0" w:space="0" w:color="auto"/>
        <w:right w:val="none" w:sz="0" w:space="0" w:color="auto"/>
      </w:divBdr>
    </w:div>
    <w:div w:id="1400977914">
      <w:bodyDiv w:val="1"/>
      <w:marLeft w:val="0"/>
      <w:marRight w:val="0"/>
      <w:marTop w:val="0"/>
      <w:marBottom w:val="0"/>
      <w:divBdr>
        <w:top w:val="none" w:sz="0" w:space="0" w:color="auto"/>
        <w:left w:val="none" w:sz="0" w:space="0" w:color="auto"/>
        <w:bottom w:val="none" w:sz="0" w:space="0" w:color="auto"/>
        <w:right w:val="none" w:sz="0" w:space="0" w:color="auto"/>
      </w:divBdr>
    </w:div>
    <w:div w:id="1402095393">
      <w:bodyDiv w:val="1"/>
      <w:marLeft w:val="0"/>
      <w:marRight w:val="0"/>
      <w:marTop w:val="0"/>
      <w:marBottom w:val="0"/>
      <w:divBdr>
        <w:top w:val="none" w:sz="0" w:space="0" w:color="auto"/>
        <w:left w:val="none" w:sz="0" w:space="0" w:color="auto"/>
        <w:bottom w:val="none" w:sz="0" w:space="0" w:color="auto"/>
        <w:right w:val="none" w:sz="0" w:space="0" w:color="auto"/>
      </w:divBdr>
    </w:div>
    <w:div w:id="1408460076">
      <w:bodyDiv w:val="1"/>
      <w:marLeft w:val="0"/>
      <w:marRight w:val="0"/>
      <w:marTop w:val="0"/>
      <w:marBottom w:val="0"/>
      <w:divBdr>
        <w:top w:val="none" w:sz="0" w:space="0" w:color="auto"/>
        <w:left w:val="none" w:sz="0" w:space="0" w:color="auto"/>
        <w:bottom w:val="none" w:sz="0" w:space="0" w:color="auto"/>
        <w:right w:val="none" w:sz="0" w:space="0" w:color="auto"/>
      </w:divBdr>
    </w:div>
    <w:div w:id="1431004272">
      <w:bodyDiv w:val="1"/>
      <w:marLeft w:val="0"/>
      <w:marRight w:val="0"/>
      <w:marTop w:val="0"/>
      <w:marBottom w:val="0"/>
      <w:divBdr>
        <w:top w:val="none" w:sz="0" w:space="0" w:color="auto"/>
        <w:left w:val="none" w:sz="0" w:space="0" w:color="auto"/>
        <w:bottom w:val="none" w:sz="0" w:space="0" w:color="auto"/>
        <w:right w:val="none" w:sz="0" w:space="0" w:color="auto"/>
      </w:divBdr>
    </w:div>
    <w:div w:id="1436680292">
      <w:bodyDiv w:val="1"/>
      <w:marLeft w:val="0"/>
      <w:marRight w:val="0"/>
      <w:marTop w:val="0"/>
      <w:marBottom w:val="0"/>
      <w:divBdr>
        <w:top w:val="none" w:sz="0" w:space="0" w:color="auto"/>
        <w:left w:val="none" w:sz="0" w:space="0" w:color="auto"/>
        <w:bottom w:val="none" w:sz="0" w:space="0" w:color="auto"/>
        <w:right w:val="none" w:sz="0" w:space="0" w:color="auto"/>
      </w:divBdr>
    </w:div>
    <w:div w:id="1446659614">
      <w:bodyDiv w:val="1"/>
      <w:marLeft w:val="0"/>
      <w:marRight w:val="0"/>
      <w:marTop w:val="0"/>
      <w:marBottom w:val="0"/>
      <w:divBdr>
        <w:top w:val="none" w:sz="0" w:space="0" w:color="auto"/>
        <w:left w:val="none" w:sz="0" w:space="0" w:color="auto"/>
        <w:bottom w:val="none" w:sz="0" w:space="0" w:color="auto"/>
        <w:right w:val="none" w:sz="0" w:space="0" w:color="auto"/>
      </w:divBdr>
    </w:div>
    <w:div w:id="1448698694">
      <w:bodyDiv w:val="1"/>
      <w:marLeft w:val="0"/>
      <w:marRight w:val="0"/>
      <w:marTop w:val="0"/>
      <w:marBottom w:val="0"/>
      <w:divBdr>
        <w:top w:val="none" w:sz="0" w:space="0" w:color="auto"/>
        <w:left w:val="none" w:sz="0" w:space="0" w:color="auto"/>
        <w:bottom w:val="none" w:sz="0" w:space="0" w:color="auto"/>
        <w:right w:val="none" w:sz="0" w:space="0" w:color="auto"/>
      </w:divBdr>
    </w:div>
    <w:div w:id="1454666399">
      <w:bodyDiv w:val="1"/>
      <w:marLeft w:val="0"/>
      <w:marRight w:val="0"/>
      <w:marTop w:val="0"/>
      <w:marBottom w:val="0"/>
      <w:divBdr>
        <w:top w:val="none" w:sz="0" w:space="0" w:color="auto"/>
        <w:left w:val="none" w:sz="0" w:space="0" w:color="auto"/>
        <w:bottom w:val="none" w:sz="0" w:space="0" w:color="auto"/>
        <w:right w:val="none" w:sz="0" w:space="0" w:color="auto"/>
      </w:divBdr>
    </w:div>
    <w:div w:id="1463040723">
      <w:bodyDiv w:val="1"/>
      <w:marLeft w:val="0"/>
      <w:marRight w:val="0"/>
      <w:marTop w:val="0"/>
      <w:marBottom w:val="0"/>
      <w:divBdr>
        <w:top w:val="none" w:sz="0" w:space="0" w:color="auto"/>
        <w:left w:val="none" w:sz="0" w:space="0" w:color="auto"/>
        <w:bottom w:val="none" w:sz="0" w:space="0" w:color="auto"/>
        <w:right w:val="none" w:sz="0" w:space="0" w:color="auto"/>
      </w:divBdr>
    </w:div>
    <w:div w:id="1470316905">
      <w:bodyDiv w:val="1"/>
      <w:marLeft w:val="0"/>
      <w:marRight w:val="0"/>
      <w:marTop w:val="0"/>
      <w:marBottom w:val="0"/>
      <w:divBdr>
        <w:top w:val="none" w:sz="0" w:space="0" w:color="auto"/>
        <w:left w:val="none" w:sz="0" w:space="0" w:color="auto"/>
        <w:bottom w:val="none" w:sz="0" w:space="0" w:color="auto"/>
        <w:right w:val="none" w:sz="0" w:space="0" w:color="auto"/>
      </w:divBdr>
    </w:div>
    <w:div w:id="1495880861">
      <w:bodyDiv w:val="1"/>
      <w:marLeft w:val="0"/>
      <w:marRight w:val="0"/>
      <w:marTop w:val="0"/>
      <w:marBottom w:val="0"/>
      <w:divBdr>
        <w:top w:val="none" w:sz="0" w:space="0" w:color="auto"/>
        <w:left w:val="none" w:sz="0" w:space="0" w:color="auto"/>
        <w:bottom w:val="none" w:sz="0" w:space="0" w:color="auto"/>
        <w:right w:val="none" w:sz="0" w:space="0" w:color="auto"/>
      </w:divBdr>
    </w:div>
    <w:div w:id="1511218713">
      <w:bodyDiv w:val="1"/>
      <w:marLeft w:val="0"/>
      <w:marRight w:val="0"/>
      <w:marTop w:val="0"/>
      <w:marBottom w:val="0"/>
      <w:divBdr>
        <w:top w:val="none" w:sz="0" w:space="0" w:color="auto"/>
        <w:left w:val="none" w:sz="0" w:space="0" w:color="auto"/>
        <w:bottom w:val="none" w:sz="0" w:space="0" w:color="auto"/>
        <w:right w:val="none" w:sz="0" w:space="0" w:color="auto"/>
      </w:divBdr>
      <w:divsChild>
        <w:div w:id="70277500">
          <w:marLeft w:val="480"/>
          <w:marRight w:val="0"/>
          <w:marTop w:val="0"/>
          <w:marBottom w:val="0"/>
          <w:divBdr>
            <w:top w:val="none" w:sz="0" w:space="0" w:color="auto"/>
            <w:left w:val="none" w:sz="0" w:space="0" w:color="auto"/>
            <w:bottom w:val="none" w:sz="0" w:space="0" w:color="auto"/>
            <w:right w:val="none" w:sz="0" w:space="0" w:color="auto"/>
          </w:divBdr>
        </w:div>
        <w:div w:id="106241366">
          <w:marLeft w:val="480"/>
          <w:marRight w:val="0"/>
          <w:marTop w:val="0"/>
          <w:marBottom w:val="0"/>
          <w:divBdr>
            <w:top w:val="none" w:sz="0" w:space="0" w:color="auto"/>
            <w:left w:val="none" w:sz="0" w:space="0" w:color="auto"/>
            <w:bottom w:val="none" w:sz="0" w:space="0" w:color="auto"/>
            <w:right w:val="none" w:sz="0" w:space="0" w:color="auto"/>
          </w:divBdr>
        </w:div>
        <w:div w:id="168179831">
          <w:marLeft w:val="480"/>
          <w:marRight w:val="0"/>
          <w:marTop w:val="0"/>
          <w:marBottom w:val="0"/>
          <w:divBdr>
            <w:top w:val="none" w:sz="0" w:space="0" w:color="auto"/>
            <w:left w:val="none" w:sz="0" w:space="0" w:color="auto"/>
            <w:bottom w:val="none" w:sz="0" w:space="0" w:color="auto"/>
            <w:right w:val="none" w:sz="0" w:space="0" w:color="auto"/>
          </w:divBdr>
        </w:div>
        <w:div w:id="210384625">
          <w:marLeft w:val="480"/>
          <w:marRight w:val="0"/>
          <w:marTop w:val="0"/>
          <w:marBottom w:val="0"/>
          <w:divBdr>
            <w:top w:val="none" w:sz="0" w:space="0" w:color="auto"/>
            <w:left w:val="none" w:sz="0" w:space="0" w:color="auto"/>
            <w:bottom w:val="none" w:sz="0" w:space="0" w:color="auto"/>
            <w:right w:val="none" w:sz="0" w:space="0" w:color="auto"/>
          </w:divBdr>
        </w:div>
        <w:div w:id="299581160">
          <w:marLeft w:val="480"/>
          <w:marRight w:val="0"/>
          <w:marTop w:val="0"/>
          <w:marBottom w:val="0"/>
          <w:divBdr>
            <w:top w:val="none" w:sz="0" w:space="0" w:color="auto"/>
            <w:left w:val="none" w:sz="0" w:space="0" w:color="auto"/>
            <w:bottom w:val="none" w:sz="0" w:space="0" w:color="auto"/>
            <w:right w:val="none" w:sz="0" w:space="0" w:color="auto"/>
          </w:divBdr>
        </w:div>
        <w:div w:id="312370858">
          <w:marLeft w:val="480"/>
          <w:marRight w:val="0"/>
          <w:marTop w:val="0"/>
          <w:marBottom w:val="0"/>
          <w:divBdr>
            <w:top w:val="none" w:sz="0" w:space="0" w:color="auto"/>
            <w:left w:val="none" w:sz="0" w:space="0" w:color="auto"/>
            <w:bottom w:val="none" w:sz="0" w:space="0" w:color="auto"/>
            <w:right w:val="none" w:sz="0" w:space="0" w:color="auto"/>
          </w:divBdr>
        </w:div>
        <w:div w:id="330254610">
          <w:marLeft w:val="480"/>
          <w:marRight w:val="0"/>
          <w:marTop w:val="0"/>
          <w:marBottom w:val="0"/>
          <w:divBdr>
            <w:top w:val="none" w:sz="0" w:space="0" w:color="auto"/>
            <w:left w:val="none" w:sz="0" w:space="0" w:color="auto"/>
            <w:bottom w:val="none" w:sz="0" w:space="0" w:color="auto"/>
            <w:right w:val="none" w:sz="0" w:space="0" w:color="auto"/>
          </w:divBdr>
        </w:div>
        <w:div w:id="354696649">
          <w:marLeft w:val="480"/>
          <w:marRight w:val="0"/>
          <w:marTop w:val="0"/>
          <w:marBottom w:val="0"/>
          <w:divBdr>
            <w:top w:val="none" w:sz="0" w:space="0" w:color="auto"/>
            <w:left w:val="none" w:sz="0" w:space="0" w:color="auto"/>
            <w:bottom w:val="none" w:sz="0" w:space="0" w:color="auto"/>
            <w:right w:val="none" w:sz="0" w:space="0" w:color="auto"/>
          </w:divBdr>
        </w:div>
        <w:div w:id="415709597">
          <w:marLeft w:val="480"/>
          <w:marRight w:val="0"/>
          <w:marTop w:val="0"/>
          <w:marBottom w:val="0"/>
          <w:divBdr>
            <w:top w:val="none" w:sz="0" w:space="0" w:color="auto"/>
            <w:left w:val="none" w:sz="0" w:space="0" w:color="auto"/>
            <w:bottom w:val="none" w:sz="0" w:space="0" w:color="auto"/>
            <w:right w:val="none" w:sz="0" w:space="0" w:color="auto"/>
          </w:divBdr>
        </w:div>
        <w:div w:id="490676607">
          <w:marLeft w:val="480"/>
          <w:marRight w:val="0"/>
          <w:marTop w:val="0"/>
          <w:marBottom w:val="0"/>
          <w:divBdr>
            <w:top w:val="none" w:sz="0" w:space="0" w:color="auto"/>
            <w:left w:val="none" w:sz="0" w:space="0" w:color="auto"/>
            <w:bottom w:val="none" w:sz="0" w:space="0" w:color="auto"/>
            <w:right w:val="none" w:sz="0" w:space="0" w:color="auto"/>
          </w:divBdr>
        </w:div>
        <w:div w:id="496923260">
          <w:marLeft w:val="480"/>
          <w:marRight w:val="0"/>
          <w:marTop w:val="0"/>
          <w:marBottom w:val="0"/>
          <w:divBdr>
            <w:top w:val="none" w:sz="0" w:space="0" w:color="auto"/>
            <w:left w:val="none" w:sz="0" w:space="0" w:color="auto"/>
            <w:bottom w:val="none" w:sz="0" w:space="0" w:color="auto"/>
            <w:right w:val="none" w:sz="0" w:space="0" w:color="auto"/>
          </w:divBdr>
        </w:div>
        <w:div w:id="540750477">
          <w:marLeft w:val="480"/>
          <w:marRight w:val="0"/>
          <w:marTop w:val="0"/>
          <w:marBottom w:val="0"/>
          <w:divBdr>
            <w:top w:val="none" w:sz="0" w:space="0" w:color="auto"/>
            <w:left w:val="none" w:sz="0" w:space="0" w:color="auto"/>
            <w:bottom w:val="none" w:sz="0" w:space="0" w:color="auto"/>
            <w:right w:val="none" w:sz="0" w:space="0" w:color="auto"/>
          </w:divBdr>
        </w:div>
        <w:div w:id="840318928">
          <w:marLeft w:val="480"/>
          <w:marRight w:val="0"/>
          <w:marTop w:val="0"/>
          <w:marBottom w:val="0"/>
          <w:divBdr>
            <w:top w:val="none" w:sz="0" w:space="0" w:color="auto"/>
            <w:left w:val="none" w:sz="0" w:space="0" w:color="auto"/>
            <w:bottom w:val="none" w:sz="0" w:space="0" w:color="auto"/>
            <w:right w:val="none" w:sz="0" w:space="0" w:color="auto"/>
          </w:divBdr>
        </w:div>
        <w:div w:id="917715407">
          <w:marLeft w:val="480"/>
          <w:marRight w:val="0"/>
          <w:marTop w:val="0"/>
          <w:marBottom w:val="0"/>
          <w:divBdr>
            <w:top w:val="none" w:sz="0" w:space="0" w:color="auto"/>
            <w:left w:val="none" w:sz="0" w:space="0" w:color="auto"/>
            <w:bottom w:val="none" w:sz="0" w:space="0" w:color="auto"/>
            <w:right w:val="none" w:sz="0" w:space="0" w:color="auto"/>
          </w:divBdr>
        </w:div>
        <w:div w:id="922640181">
          <w:marLeft w:val="480"/>
          <w:marRight w:val="0"/>
          <w:marTop w:val="0"/>
          <w:marBottom w:val="0"/>
          <w:divBdr>
            <w:top w:val="none" w:sz="0" w:space="0" w:color="auto"/>
            <w:left w:val="none" w:sz="0" w:space="0" w:color="auto"/>
            <w:bottom w:val="none" w:sz="0" w:space="0" w:color="auto"/>
            <w:right w:val="none" w:sz="0" w:space="0" w:color="auto"/>
          </w:divBdr>
        </w:div>
        <w:div w:id="938492635">
          <w:marLeft w:val="480"/>
          <w:marRight w:val="0"/>
          <w:marTop w:val="0"/>
          <w:marBottom w:val="0"/>
          <w:divBdr>
            <w:top w:val="none" w:sz="0" w:space="0" w:color="auto"/>
            <w:left w:val="none" w:sz="0" w:space="0" w:color="auto"/>
            <w:bottom w:val="none" w:sz="0" w:space="0" w:color="auto"/>
            <w:right w:val="none" w:sz="0" w:space="0" w:color="auto"/>
          </w:divBdr>
        </w:div>
        <w:div w:id="958949237">
          <w:marLeft w:val="480"/>
          <w:marRight w:val="0"/>
          <w:marTop w:val="0"/>
          <w:marBottom w:val="0"/>
          <w:divBdr>
            <w:top w:val="none" w:sz="0" w:space="0" w:color="auto"/>
            <w:left w:val="none" w:sz="0" w:space="0" w:color="auto"/>
            <w:bottom w:val="none" w:sz="0" w:space="0" w:color="auto"/>
            <w:right w:val="none" w:sz="0" w:space="0" w:color="auto"/>
          </w:divBdr>
        </w:div>
        <w:div w:id="964694763">
          <w:marLeft w:val="480"/>
          <w:marRight w:val="0"/>
          <w:marTop w:val="0"/>
          <w:marBottom w:val="0"/>
          <w:divBdr>
            <w:top w:val="none" w:sz="0" w:space="0" w:color="auto"/>
            <w:left w:val="none" w:sz="0" w:space="0" w:color="auto"/>
            <w:bottom w:val="none" w:sz="0" w:space="0" w:color="auto"/>
            <w:right w:val="none" w:sz="0" w:space="0" w:color="auto"/>
          </w:divBdr>
        </w:div>
        <w:div w:id="1017544016">
          <w:marLeft w:val="480"/>
          <w:marRight w:val="0"/>
          <w:marTop w:val="0"/>
          <w:marBottom w:val="0"/>
          <w:divBdr>
            <w:top w:val="none" w:sz="0" w:space="0" w:color="auto"/>
            <w:left w:val="none" w:sz="0" w:space="0" w:color="auto"/>
            <w:bottom w:val="none" w:sz="0" w:space="0" w:color="auto"/>
            <w:right w:val="none" w:sz="0" w:space="0" w:color="auto"/>
          </w:divBdr>
        </w:div>
        <w:div w:id="1073502350">
          <w:marLeft w:val="480"/>
          <w:marRight w:val="0"/>
          <w:marTop w:val="0"/>
          <w:marBottom w:val="0"/>
          <w:divBdr>
            <w:top w:val="none" w:sz="0" w:space="0" w:color="auto"/>
            <w:left w:val="none" w:sz="0" w:space="0" w:color="auto"/>
            <w:bottom w:val="none" w:sz="0" w:space="0" w:color="auto"/>
            <w:right w:val="none" w:sz="0" w:space="0" w:color="auto"/>
          </w:divBdr>
        </w:div>
        <w:div w:id="1091703535">
          <w:marLeft w:val="480"/>
          <w:marRight w:val="0"/>
          <w:marTop w:val="0"/>
          <w:marBottom w:val="0"/>
          <w:divBdr>
            <w:top w:val="none" w:sz="0" w:space="0" w:color="auto"/>
            <w:left w:val="none" w:sz="0" w:space="0" w:color="auto"/>
            <w:bottom w:val="none" w:sz="0" w:space="0" w:color="auto"/>
            <w:right w:val="none" w:sz="0" w:space="0" w:color="auto"/>
          </w:divBdr>
        </w:div>
        <w:div w:id="1228036505">
          <w:marLeft w:val="480"/>
          <w:marRight w:val="0"/>
          <w:marTop w:val="0"/>
          <w:marBottom w:val="0"/>
          <w:divBdr>
            <w:top w:val="none" w:sz="0" w:space="0" w:color="auto"/>
            <w:left w:val="none" w:sz="0" w:space="0" w:color="auto"/>
            <w:bottom w:val="none" w:sz="0" w:space="0" w:color="auto"/>
            <w:right w:val="none" w:sz="0" w:space="0" w:color="auto"/>
          </w:divBdr>
        </w:div>
        <w:div w:id="1245216742">
          <w:marLeft w:val="480"/>
          <w:marRight w:val="0"/>
          <w:marTop w:val="0"/>
          <w:marBottom w:val="0"/>
          <w:divBdr>
            <w:top w:val="none" w:sz="0" w:space="0" w:color="auto"/>
            <w:left w:val="none" w:sz="0" w:space="0" w:color="auto"/>
            <w:bottom w:val="none" w:sz="0" w:space="0" w:color="auto"/>
            <w:right w:val="none" w:sz="0" w:space="0" w:color="auto"/>
          </w:divBdr>
        </w:div>
        <w:div w:id="1253007498">
          <w:marLeft w:val="480"/>
          <w:marRight w:val="0"/>
          <w:marTop w:val="0"/>
          <w:marBottom w:val="0"/>
          <w:divBdr>
            <w:top w:val="none" w:sz="0" w:space="0" w:color="auto"/>
            <w:left w:val="none" w:sz="0" w:space="0" w:color="auto"/>
            <w:bottom w:val="none" w:sz="0" w:space="0" w:color="auto"/>
            <w:right w:val="none" w:sz="0" w:space="0" w:color="auto"/>
          </w:divBdr>
        </w:div>
        <w:div w:id="1373766745">
          <w:marLeft w:val="480"/>
          <w:marRight w:val="0"/>
          <w:marTop w:val="0"/>
          <w:marBottom w:val="0"/>
          <w:divBdr>
            <w:top w:val="none" w:sz="0" w:space="0" w:color="auto"/>
            <w:left w:val="none" w:sz="0" w:space="0" w:color="auto"/>
            <w:bottom w:val="none" w:sz="0" w:space="0" w:color="auto"/>
            <w:right w:val="none" w:sz="0" w:space="0" w:color="auto"/>
          </w:divBdr>
        </w:div>
        <w:div w:id="1381394075">
          <w:marLeft w:val="480"/>
          <w:marRight w:val="0"/>
          <w:marTop w:val="0"/>
          <w:marBottom w:val="0"/>
          <w:divBdr>
            <w:top w:val="none" w:sz="0" w:space="0" w:color="auto"/>
            <w:left w:val="none" w:sz="0" w:space="0" w:color="auto"/>
            <w:bottom w:val="none" w:sz="0" w:space="0" w:color="auto"/>
            <w:right w:val="none" w:sz="0" w:space="0" w:color="auto"/>
          </w:divBdr>
        </w:div>
        <w:div w:id="1411078712">
          <w:marLeft w:val="480"/>
          <w:marRight w:val="0"/>
          <w:marTop w:val="0"/>
          <w:marBottom w:val="0"/>
          <w:divBdr>
            <w:top w:val="none" w:sz="0" w:space="0" w:color="auto"/>
            <w:left w:val="none" w:sz="0" w:space="0" w:color="auto"/>
            <w:bottom w:val="none" w:sz="0" w:space="0" w:color="auto"/>
            <w:right w:val="none" w:sz="0" w:space="0" w:color="auto"/>
          </w:divBdr>
        </w:div>
        <w:div w:id="1524247373">
          <w:marLeft w:val="480"/>
          <w:marRight w:val="0"/>
          <w:marTop w:val="0"/>
          <w:marBottom w:val="0"/>
          <w:divBdr>
            <w:top w:val="none" w:sz="0" w:space="0" w:color="auto"/>
            <w:left w:val="none" w:sz="0" w:space="0" w:color="auto"/>
            <w:bottom w:val="none" w:sz="0" w:space="0" w:color="auto"/>
            <w:right w:val="none" w:sz="0" w:space="0" w:color="auto"/>
          </w:divBdr>
        </w:div>
        <w:div w:id="1635017305">
          <w:marLeft w:val="480"/>
          <w:marRight w:val="0"/>
          <w:marTop w:val="0"/>
          <w:marBottom w:val="0"/>
          <w:divBdr>
            <w:top w:val="none" w:sz="0" w:space="0" w:color="auto"/>
            <w:left w:val="none" w:sz="0" w:space="0" w:color="auto"/>
            <w:bottom w:val="none" w:sz="0" w:space="0" w:color="auto"/>
            <w:right w:val="none" w:sz="0" w:space="0" w:color="auto"/>
          </w:divBdr>
        </w:div>
        <w:div w:id="1660570032">
          <w:marLeft w:val="480"/>
          <w:marRight w:val="0"/>
          <w:marTop w:val="0"/>
          <w:marBottom w:val="0"/>
          <w:divBdr>
            <w:top w:val="none" w:sz="0" w:space="0" w:color="auto"/>
            <w:left w:val="none" w:sz="0" w:space="0" w:color="auto"/>
            <w:bottom w:val="none" w:sz="0" w:space="0" w:color="auto"/>
            <w:right w:val="none" w:sz="0" w:space="0" w:color="auto"/>
          </w:divBdr>
        </w:div>
        <w:div w:id="1690328691">
          <w:marLeft w:val="480"/>
          <w:marRight w:val="0"/>
          <w:marTop w:val="0"/>
          <w:marBottom w:val="0"/>
          <w:divBdr>
            <w:top w:val="none" w:sz="0" w:space="0" w:color="auto"/>
            <w:left w:val="none" w:sz="0" w:space="0" w:color="auto"/>
            <w:bottom w:val="none" w:sz="0" w:space="0" w:color="auto"/>
            <w:right w:val="none" w:sz="0" w:space="0" w:color="auto"/>
          </w:divBdr>
        </w:div>
        <w:div w:id="1756898837">
          <w:marLeft w:val="480"/>
          <w:marRight w:val="0"/>
          <w:marTop w:val="0"/>
          <w:marBottom w:val="0"/>
          <w:divBdr>
            <w:top w:val="none" w:sz="0" w:space="0" w:color="auto"/>
            <w:left w:val="none" w:sz="0" w:space="0" w:color="auto"/>
            <w:bottom w:val="none" w:sz="0" w:space="0" w:color="auto"/>
            <w:right w:val="none" w:sz="0" w:space="0" w:color="auto"/>
          </w:divBdr>
        </w:div>
        <w:div w:id="1807119499">
          <w:marLeft w:val="480"/>
          <w:marRight w:val="0"/>
          <w:marTop w:val="0"/>
          <w:marBottom w:val="0"/>
          <w:divBdr>
            <w:top w:val="none" w:sz="0" w:space="0" w:color="auto"/>
            <w:left w:val="none" w:sz="0" w:space="0" w:color="auto"/>
            <w:bottom w:val="none" w:sz="0" w:space="0" w:color="auto"/>
            <w:right w:val="none" w:sz="0" w:space="0" w:color="auto"/>
          </w:divBdr>
        </w:div>
        <w:div w:id="1957369232">
          <w:marLeft w:val="480"/>
          <w:marRight w:val="0"/>
          <w:marTop w:val="0"/>
          <w:marBottom w:val="0"/>
          <w:divBdr>
            <w:top w:val="none" w:sz="0" w:space="0" w:color="auto"/>
            <w:left w:val="none" w:sz="0" w:space="0" w:color="auto"/>
            <w:bottom w:val="none" w:sz="0" w:space="0" w:color="auto"/>
            <w:right w:val="none" w:sz="0" w:space="0" w:color="auto"/>
          </w:divBdr>
        </w:div>
        <w:div w:id="2118986586">
          <w:marLeft w:val="480"/>
          <w:marRight w:val="0"/>
          <w:marTop w:val="0"/>
          <w:marBottom w:val="0"/>
          <w:divBdr>
            <w:top w:val="none" w:sz="0" w:space="0" w:color="auto"/>
            <w:left w:val="none" w:sz="0" w:space="0" w:color="auto"/>
            <w:bottom w:val="none" w:sz="0" w:space="0" w:color="auto"/>
            <w:right w:val="none" w:sz="0" w:space="0" w:color="auto"/>
          </w:divBdr>
        </w:div>
      </w:divsChild>
    </w:div>
    <w:div w:id="1511603419">
      <w:bodyDiv w:val="1"/>
      <w:marLeft w:val="0"/>
      <w:marRight w:val="0"/>
      <w:marTop w:val="0"/>
      <w:marBottom w:val="0"/>
      <w:divBdr>
        <w:top w:val="none" w:sz="0" w:space="0" w:color="auto"/>
        <w:left w:val="none" w:sz="0" w:space="0" w:color="auto"/>
        <w:bottom w:val="none" w:sz="0" w:space="0" w:color="auto"/>
        <w:right w:val="none" w:sz="0" w:space="0" w:color="auto"/>
      </w:divBdr>
      <w:divsChild>
        <w:div w:id="1216505524">
          <w:marLeft w:val="480"/>
          <w:marRight w:val="0"/>
          <w:marTop w:val="0"/>
          <w:marBottom w:val="0"/>
          <w:divBdr>
            <w:top w:val="none" w:sz="0" w:space="0" w:color="auto"/>
            <w:left w:val="none" w:sz="0" w:space="0" w:color="auto"/>
            <w:bottom w:val="none" w:sz="0" w:space="0" w:color="auto"/>
            <w:right w:val="none" w:sz="0" w:space="0" w:color="auto"/>
          </w:divBdr>
        </w:div>
        <w:div w:id="516697616">
          <w:marLeft w:val="480"/>
          <w:marRight w:val="0"/>
          <w:marTop w:val="0"/>
          <w:marBottom w:val="0"/>
          <w:divBdr>
            <w:top w:val="none" w:sz="0" w:space="0" w:color="auto"/>
            <w:left w:val="none" w:sz="0" w:space="0" w:color="auto"/>
            <w:bottom w:val="none" w:sz="0" w:space="0" w:color="auto"/>
            <w:right w:val="none" w:sz="0" w:space="0" w:color="auto"/>
          </w:divBdr>
        </w:div>
        <w:div w:id="683088844">
          <w:marLeft w:val="480"/>
          <w:marRight w:val="0"/>
          <w:marTop w:val="0"/>
          <w:marBottom w:val="0"/>
          <w:divBdr>
            <w:top w:val="none" w:sz="0" w:space="0" w:color="auto"/>
            <w:left w:val="none" w:sz="0" w:space="0" w:color="auto"/>
            <w:bottom w:val="none" w:sz="0" w:space="0" w:color="auto"/>
            <w:right w:val="none" w:sz="0" w:space="0" w:color="auto"/>
          </w:divBdr>
        </w:div>
        <w:div w:id="1594626710">
          <w:marLeft w:val="480"/>
          <w:marRight w:val="0"/>
          <w:marTop w:val="0"/>
          <w:marBottom w:val="0"/>
          <w:divBdr>
            <w:top w:val="none" w:sz="0" w:space="0" w:color="auto"/>
            <w:left w:val="none" w:sz="0" w:space="0" w:color="auto"/>
            <w:bottom w:val="none" w:sz="0" w:space="0" w:color="auto"/>
            <w:right w:val="none" w:sz="0" w:space="0" w:color="auto"/>
          </w:divBdr>
        </w:div>
        <w:div w:id="544223791">
          <w:marLeft w:val="480"/>
          <w:marRight w:val="0"/>
          <w:marTop w:val="0"/>
          <w:marBottom w:val="0"/>
          <w:divBdr>
            <w:top w:val="none" w:sz="0" w:space="0" w:color="auto"/>
            <w:left w:val="none" w:sz="0" w:space="0" w:color="auto"/>
            <w:bottom w:val="none" w:sz="0" w:space="0" w:color="auto"/>
            <w:right w:val="none" w:sz="0" w:space="0" w:color="auto"/>
          </w:divBdr>
        </w:div>
        <w:div w:id="955137292">
          <w:marLeft w:val="480"/>
          <w:marRight w:val="0"/>
          <w:marTop w:val="0"/>
          <w:marBottom w:val="0"/>
          <w:divBdr>
            <w:top w:val="none" w:sz="0" w:space="0" w:color="auto"/>
            <w:left w:val="none" w:sz="0" w:space="0" w:color="auto"/>
            <w:bottom w:val="none" w:sz="0" w:space="0" w:color="auto"/>
            <w:right w:val="none" w:sz="0" w:space="0" w:color="auto"/>
          </w:divBdr>
        </w:div>
        <w:div w:id="294142095">
          <w:marLeft w:val="480"/>
          <w:marRight w:val="0"/>
          <w:marTop w:val="0"/>
          <w:marBottom w:val="0"/>
          <w:divBdr>
            <w:top w:val="none" w:sz="0" w:space="0" w:color="auto"/>
            <w:left w:val="none" w:sz="0" w:space="0" w:color="auto"/>
            <w:bottom w:val="none" w:sz="0" w:space="0" w:color="auto"/>
            <w:right w:val="none" w:sz="0" w:space="0" w:color="auto"/>
          </w:divBdr>
        </w:div>
        <w:div w:id="1120342474">
          <w:marLeft w:val="480"/>
          <w:marRight w:val="0"/>
          <w:marTop w:val="0"/>
          <w:marBottom w:val="0"/>
          <w:divBdr>
            <w:top w:val="none" w:sz="0" w:space="0" w:color="auto"/>
            <w:left w:val="none" w:sz="0" w:space="0" w:color="auto"/>
            <w:bottom w:val="none" w:sz="0" w:space="0" w:color="auto"/>
            <w:right w:val="none" w:sz="0" w:space="0" w:color="auto"/>
          </w:divBdr>
        </w:div>
        <w:div w:id="2108185980">
          <w:marLeft w:val="480"/>
          <w:marRight w:val="0"/>
          <w:marTop w:val="0"/>
          <w:marBottom w:val="0"/>
          <w:divBdr>
            <w:top w:val="none" w:sz="0" w:space="0" w:color="auto"/>
            <w:left w:val="none" w:sz="0" w:space="0" w:color="auto"/>
            <w:bottom w:val="none" w:sz="0" w:space="0" w:color="auto"/>
            <w:right w:val="none" w:sz="0" w:space="0" w:color="auto"/>
          </w:divBdr>
        </w:div>
        <w:div w:id="2054305970">
          <w:marLeft w:val="480"/>
          <w:marRight w:val="0"/>
          <w:marTop w:val="0"/>
          <w:marBottom w:val="0"/>
          <w:divBdr>
            <w:top w:val="none" w:sz="0" w:space="0" w:color="auto"/>
            <w:left w:val="none" w:sz="0" w:space="0" w:color="auto"/>
            <w:bottom w:val="none" w:sz="0" w:space="0" w:color="auto"/>
            <w:right w:val="none" w:sz="0" w:space="0" w:color="auto"/>
          </w:divBdr>
        </w:div>
        <w:div w:id="181095605">
          <w:marLeft w:val="480"/>
          <w:marRight w:val="0"/>
          <w:marTop w:val="0"/>
          <w:marBottom w:val="0"/>
          <w:divBdr>
            <w:top w:val="none" w:sz="0" w:space="0" w:color="auto"/>
            <w:left w:val="none" w:sz="0" w:space="0" w:color="auto"/>
            <w:bottom w:val="none" w:sz="0" w:space="0" w:color="auto"/>
            <w:right w:val="none" w:sz="0" w:space="0" w:color="auto"/>
          </w:divBdr>
        </w:div>
        <w:div w:id="1410075033">
          <w:marLeft w:val="480"/>
          <w:marRight w:val="0"/>
          <w:marTop w:val="0"/>
          <w:marBottom w:val="0"/>
          <w:divBdr>
            <w:top w:val="none" w:sz="0" w:space="0" w:color="auto"/>
            <w:left w:val="none" w:sz="0" w:space="0" w:color="auto"/>
            <w:bottom w:val="none" w:sz="0" w:space="0" w:color="auto"/>
            <w:right w:val="none" w:sz="0" w:space="0" w:color="auto"/>
          </w:divBdr>
        </w:div>
        <w:div w:id="1339382743">
          <w:marLeft w:val="480"/>
          <w:marRight w:val="0"/>
          <w:marTop w:val="0"/>
          <w:marBottom w:val="0"/>
          <w:divBdr>
            <w:top w:val="none" w:sz="0" w:space="0" w:color="auto"/>
            <w:left w:val="none" w:sz="0" w:space="0" w:color="auto"/>
            <w:bottom w:val="none" w:sz="0" w:space="0" w:color="auto"/>
            <w:right w:val="none" w:sz="0" w:space="0" w:color="auto"/>
          </w:divBdr>
        </w:div>
        <w:div w:id="1858692323">
          <w:marLeft w:val="480"/>
          <w:marRight w:val="0"/>
          <w:marTop w:val="0"/>
          <w:marBottom w:val="0"/>
          <w:divBdr>
            <w:top w:val="none" w:sz="0" w:space="0" w:color="auto"/>
            <w:left w:val="none" w:sz="0" w:space="0" w:color="auto"/>
            <w:bottom w:val="none" w:sz="0" w:space="0" w:color="auto"/>
            <w:right w:val="none" w:sz="0" w:space="0" w:color="auto"/>
          </w:divBdr>
        </w:div>
        <w:div w:id="1837452186">
          <w:marLeft w:val="480"/>
          <w:marRight w:val="0"/>
          <w:marTop w:val="0"/>
          <w:marBottom w:val="0"/>
          <w:divBdr>
            <w:top w:val="none" w:sz="0" w:space="0" w:color="auto"/>
            <w:left w:val="none" w:sz="0" w:space="0" w:color="auto"/>
            <w:bottom w:val="none" w:sz="0" w:space="0" w:color="auto"/>
            <w:right w:val="none" w:sz="0" w:space="0" w:color="auto"/>
          </w:divBdr>
        </w:div>
        <w:div w:id="1626892043">
          <w:marLeft w:val="480"/>
          <w:marRight w:val="0"/>
          <w:marTop w:val="0"/>
          <w:marBottom w:val="0"/>
          <w:divBdr>
            <w:top w:val="none" w:sz="0" w:space="0" w:color="auto"/>
            <w:left w:val="none" w:sz="0" w:space="0" w:color="auto"/>
            <w:bottom w:val="none" w:sz="0" w:space="0" w:color="auto"/>
            <w:right w:val="none" w:sz="0" w:space="0" w:color="auto"/>
          </w:divBdr>
        </w:div>
        <w:div w:id="637537848">
          <w:marLeft w:val="480"/>
          <w:marRight w:val="0"/>
          <w:marTop w:val="0"/>
          <w:marBottom w:val="0"/>
          <w:divBdr>
            <w:top w:val="none" w:sz="0" w:space="0" w:color="auto"/>
            <w:left w:val="none" w:sz="0" w:space="0" w:color="auto"/>
            <w:bottom w:val="none" w:sz="0" w:space="0" w:color="auto"/>
            <w:right w:val="none" w:sz="0" w:space="0" w:color="auto"/>
          </w:divBdr>
        </w:div>
        <w:div w:id="57368424">
          <w:marLeft w:val="480"/>
          <w:marRight w:val="0"/>
          <w:marTop w:val="0"/>
          <w:marBottom w:val="0"/>
          <w:divBdr>
            <w:top w:val="none" w:sz="0" w:space="0" w:color="auto"/>
            <w:left w:val="none" w:sz="0" w:space="0" w:color="auto"/>
            <w:bottom w:val="none" w:sz="0" w:space="0" w:color="auto"/>
            <w:right w:val="none" w:sz="0" w:space="0" w:color="auto"/>
          </w:divBdr>
        </w:div>
        <w:div w:id="1192496788">
          <w:marLeft w:val="480"/>
          <w:marRight w:val="0"/>
          <w:marTop w:val="0"/>
          <w:marBottom w:val="0"/>
          <w:divBdr>
            <w:top w:val="none" w:sz="0" w:space="0" w:color="auto"/>
            <w:left w:val="none" w:sz="0" w:space="0" w:color="auto"/>
            <w:bottom w:val="none" w:sz="0" w:space="0" w:color="auto"/>
            <w:right w:val="none" w:sz="0" w:space="0" w:color="auto"/>
          </w:divBdr>
        </w:div>
        <w:div w:id="1608459752">
          <w:marLeft w:val="480"/>
          <w:marRight w:val="0"/>
          <w:marTop w:val="0"/>
          <w:marBottom w:val="0"/>
          <w:divBdr>
            <w:top w:val="none" w:sz="0" w:space="0" w:color="auto"/>
            <w:left w:val="none" w:sz="0" w:space="0" w:color="auto"/>
            <w:bottom w:val="none" w:sz="0" w:space="0" w:color="auto"/>
            <w:right w:val="none" w:sz="0" w:space="0" w:color="auto"/>
          </w:divBdr>
        </w:div>
        <w:div w:id="894969593">
          <w:marLeft w:val="480"/>
          <w:marRight w:val="0"/>
          <w:marTop w:val="0"/>
          <w:marBottom w:val="0"/>
          <w:divBdr>
            <w:top w:val="none" w:sz="0" w:space="0" w:color="auto"/>
            <w:left w:val="none" w:sz="0" w:space="0" w:color="auto"/>
            <w:bottom w:val="none" w:sz="0" w:space="0" w:color="auto"/>
            <w:right w:val="none" w:sz="0" w:space="0" w:color="auto"/>
          </w:divBdr>
        </w:div>
        <w:div w:id="998188684">
          <w:marLeft w:val="480"/>
          <w:marRight w:val="0"/>
          <w:marTop w:val="0"/>
          <w:marBottom w:val="0"/>
          <w:divBdr>
            <w:top w:val="none" w:sz="0" w:space="0" w:color="auto"/>
            <w:left w:val="none" w:sz="0" w:space="0" w:color="auto"/>
            <w:bottom w:val="none" w:sz="0" w:space="0" w:color="auto"/>
            <w:right w:val="none" w:sz="0" w:space="0" w:color="auto"/>
          </w:divBdr>
        </w:div>
        <w:div w:id="1460762881">
          <w:marLeft w:val="480"/>
          <w:marRight w:val="0"/>
          <w:marTop w:val="0"/>
          <w:marBottom w:val="0"/>
          <w:divBdr>
            <w:top w:val="none" w:sz="0" w:space="0" w:color="auto"/>
            <w:left w:val="none" w:sz="0" w:space="0" w:color="auto"/>
            <w:bottom w:val="none" w:sz="0" w:space="0" w:color="auto"/>
            <w:right w:val="none" w:sz="0" w:space="0" w:color="auto"/>
          </w:divBdr>
        </w:div>
        <w:div w:id="1215968096">
          <w:marLeft w:val="480"/>
          <w:marRight w:val="0"/>
          <w:marTop w:val="0"/>
          <w:marBottom w:val="0"/>
          <w:divBdr>
            <w:top w:val="none" w:sz="0" w:space="0" w:color="auto"/>
            <w:left w:val="none" w:sz="0" w:space="0" w:color="auto"/>
            <w:bottom w:val="none" w:sz="0" w:space="0" w:color="auto"/>
            <w:right w:val="none" w:sz="0" w:space="0" w:color="auto"/>
          </w:divBdr>
        </w:div>
        <w:div w:id="2108425443">
          <w:marLeft w:val="480"/>
          <w:marRight w:val="0"/>
          <w:marTop w:val="0"/>
          <w:marBottom w:val="0"/>
          <w:divBdr>
            <w:top w:val="none" w:sz="0" w:space="0" w:color="auto"/>
            <w:left w:val="none" w:sz="0" w:space="0" w:color="auto"/>
            <w:bottom w:val="none" w:sz="0" w:space="0" w:color="auto"/>
            <w:right w:val="none" w:sz="0" w:space="0" w:color="auto"/>
          </w:divBdr>
        </w:div>
        <w:div w:id="2015298940">
          <w:marLeft w:val="480"/>
          <w:marRight w:val="0"/>
          <w:marTop w:val="0"/>
          <w:marBottom w:val="0"/>
          <w:divBdr>
            <w:top w:val="none" w:sz="0" w:space="0" w:color="auto"/>
            <w:left w:val="none" w:sz="0" w:space="0" w:color="auto"/>
            <w:bottom w:val="none" w:sz="0" w:space="0" w:color="auto"/>
            <w:right w:val="none" w:sz="0" w:space="0" w:color="auto"/>
          </w:divBdr>
        </w:div>
        <w:div w:id="1995790266">
          <w:marLeft w:val="480"/>
          <w:marRight w:val="0"/>
          <w:marTop w:val="0"/>
          <w:marBottom w:val="0"/>
          <w:divBdr>
            <w:top w:val="none" w:sz="0" w:space="0" w:color="auto"/>
            <w:left w:val="none" w:sz="0" w:space="0" w:color="auto"/>
            <w:bottom w:val="none" w:sz="0" w:space="0" w:color="auto"/>
            <w:right w:val="none" w:sz="0" w:space="0" w:color="auto"/>
          </w:divBdr>
        </w:div>
        <w:div w:id="370345345">
          <w:marLeft w:val="480"/>
          <w:marRight w:val="0"/>
          <w:marTop w:val="0"/>
          <w:marBottom w:val="0"/>
          <w:divBdr>
            <w:top w:val="none" w:sz="0" w:space="0" w:color="auto"/>
            <w:left w:val="none" w:sz="0" w:space="0" w:color="auto"/>
            <w:bottom w:val="none" w:sz="0" w:space="0" w:color="auto"/>
            <w:right w:val="none" w:sz="0" w:space="0" w:color="auto"/>
          </w:divBdr>
        </w:div>
        <w:div w:id="778791859">
          <w:marLeft w:val="480"/>
          <w:marRight w:val="0"/>
          <w:marTop w:val="0"/>
          <w:marBottom w:val="0"/>
          <w:divBdr>
            <w:top w:val="none" w:sz="0" w:space="0" w:color="auto"/>
            <w:left w:val="none" w:sz="0" w:space="0" w:color="auto"/>
            <w:bottom w:val="none" w:sz="0" w:space="0" w:color="auto"/>
            <w:right w:val="none" w:sz="0" w:space="0" w:color="auto"/>
          </w:divBdr>
        </w:div>
        <w:div w:id="1390223121">
          <w:marLeft w:val="480"/>
          <w:marRight w:val="0"/>
          <w:marTop w:val="0"/>
          <w:marBottom w:val="0"/>
          <w:divBdr>
            <w:top w:val="none" w:sz="0" w:space="0" w:color="auto"/>
            <w:left w:val="none" w:sz="0" w:space="0" w:color="auto"/>
            <w:bottom w:val="none" w:sz="0" w:space="0" w:color="auto"/>
            <w:right w:val="none" w:sz="0" w:space="0" w:color="auto"/>
          </w:divBdr>
        </w:div>
        <w:div w:id="1567495095">
          <w:marLeft w:val="480"/>
          <w:marRight w:val="0"/>
          <w:marTop w:val="0"/>
          <w:marBottom w:val="0"/>
          <w:divBdr>
            <w:top w:val="none" w:sz="0" w:space="0" w:color="auto"/>
            <w:left w:val="none" w:sz="0" w:space="0" w:color="auto"/>
            <w:bottom w:val="none" w:sz="0" w:space="0" w:color="auto"/>
            <w:right w:val="none" w:sz="0" w:space="0" w:color="auto"/>
          </w:divBdr>
        </w:div>
        <w:div w:id="1386104328">
          <w:marLeft w:val="480"/>
          <w:marRight w:val="0"/>
          <w:marTop w:val="0"/>
          <w:marBottom w:val="0"/>
          <w:divBdr>
            <w:top w:val="none" w:sz="0" w:space="0" w:color="auto"/>
            <w:left w:val="none" w:sz="0" w:space="0" w:color="auto"/>
            <w:bottom w:val="none" w:sz="0" w:space="0" w:color="auto"/>
            <w:right w:val="none" w:sz="0" w:space="0" w:color="auto"/>
          </w:divBdr>
        </w:div>
        <w:div w:id="767582090">
          <w:marLeft w:val="480"/>
          <w:marRight w:val="0"/>
          <w:marTop w:val="0"/>
          <w:marBottom w:val="0"/>
          <w:divBdr>
            <w:top w:val="none" w:sz="0" w:space="0" w:color="auto"/>
            <w:left w:val="none" w:sz="0" w:space="0" w:color="auto"/>
            <w:bottom w:val="none" w:sz="0" w:space="0" w:color="auto"/>
            <w:right w:val="none" w:sz="0" w:space="0" w:color="auto"/>
          </w:divBdr>
        </w:div>
        <w:div w:id="1590191917">
          <w:marLeft w:val="480"/>
          <w:marRight w:val="0"/>
          <w:marTop w:val="0"/>
          <w:marBottom w:val="0"/>
          <w:divBdr>
            <w:top w:val="none" w:sz="0" w:space="0" w:color="auto"/>
            <w:left w:val="none" w:sz="0" w:space="0" w:color="auto"/>
            <w:bottom w:val="none" w:sz="0" w:space="0" w:color="auto"/>
            <w:right w:val="none" w:sz="0" w:space="0" w:color="auto"/>
          </w:divBdr>
        </w:div>
        <w:div w:id="1133673453">
          <w:marLeft w:val="480"/>
          <w:marRight w:val="0"/>
          <w:marTop w:val="0"/>
          <w:marBottom w:val="0"/>
          <w:divBdr>
            <w:top w:val="none" w:sz="0" w:space="0" w:color="auto"/>
            <w:left w:val="none" w:sz="0" w:space="0" w:color="auto"/>
            <w:bottom w:val="none" w:sz="0" w:space="0" w:color="auto"/>
            <w:right w:val="none" w:sz="0" w:space="0" w:color="auto"/>
          </w:divBdr>
        </w:div>
      </w:divsChild>
    </w:div>
    <w:div w:id="1519194213">
      <w:bodyDiv w:val="1"/>
      <w:marLeft w:val="0"/>
      <w:marRight w:val="0"/>
      <w:marTop w:val="0"/>
      <w:marBottom w:val="0"/>
      <w:divBdr>
        <w:top w:val="none" w:sz="0" w:space="0" w:color="auto"/>
        <w:left w:val="none" w:sz="0" w:space="0" w:color="auto"/>
        <w:bottom w:val="none" w:sz="0" w:space="0" w:color="auto"/>
        <w:right w:val="none" w:sz="0" w:space="0" w:color="auto"/>
      </w:divBdr>
    </w:div>
    <w:div w:id="1523855279">
      <w:bodyDiv w:val="1"/>
      <w:marLeft w:val="0"/>
      <w:marRight w:val="0"/>
      <w:marTop w:val="0"/>
      <w:marBottom w:val="0"/>
      <w:divBdr>
        <w:top w:val="none" w:sz="0" w:space="0" w:color="auto"/>
        <w:left w:val="none" w:sz="0" w:space="0" w:color="auto"/>
        <w:bottom w:val="none" w:sz="0" w:space="0" w:color="auto"/>
        <w:right w:val="none" w:sz="0" w:space="0" w:color="auto"/>
      </w:divBdr>
    </w:div>
    <w:div w:id="1524202744">
      <w:bodyDiv w:val="1"/>
      <w:marLeft w:val="0"/>
      <w:marRight w:val="0"/>
      <w:marTop w:val="0"/>
      <w:marBottom w:val="0"/>
      <w:divBdr>
        <w:top w:val="none" w:sz="0" w:space="0" w:color="auto"/>
        <w:left w:val="none" w:sz="0" w:space="0" w:color="auto"/>
        <w:bottom w:val="none" w:sz="0" w:space="0" w:color="auto"/>
        <w:right w:val="none" w:sz="0" w:space="0" w:color="auto"/>
      </w:divBdr>
    </w:div>
    <w:div w:id="1531067909">
      <w:bodyDiv w:val="1"/>
      <w:marLeft w:val="0"/>
      <w:marRight w:val="0"/>
      <w:marTop w:val="0"/>
      <w:marBottom w:val="0"/>
      <w:divBdr>
        <w:top w:val="none" w:sz="0" w:space="0" w:color="auto"/>
        <w:left w:val="none" w:sz="0" w:space="0" w:color="auto"/>
        <w:bottom w:val="none" w:sz="0" w:space="0" w:color="auto"/>
        <w:right w:val="none" w:sz="0" w:space="0" w:color="auto"/>
      </w:divBdr>
    </w:div>
    <w:div w:id="1547793578">
      <w:bodyDiv w:val="1"/>
      <w:marLeft w:val="0"/>
      <w:marRight w:val="0"/>
      <w:marTop w:val="0"/>
      <w:marBottom w:val="0"/>
      <w:divBdr>
        <w:top w:val="none" w:sz="0" w:space="0" w:color="auto"/>
        <w:left w:val="none" w:sz="0" w:space="0" w:color="auto"/>
        <w:bottom w:val="none" w:sz="0" w:space="0" w:color="auto"/>
        <w:right w:val="none" w:sz="0" w:space="0" w:color="auto"/>
      </w:divBdr>
    </w:div>
    <w:div w:id="1572958560">
      <w:bodyDiv w:val="1"/>
      <w:marLeft w:val="0"/>
      <w:marRight w:val="0"/>
      <w:marTop w:val="0"/>
      <w:marBottom w:val="0"/>
      <w:divBdr>
        <w:top w:val="none" w:sz="0" w:space="0" w:color="auto"/>
        <w:left w:val="none" w:sz="0" w:space="0" w:color="auto"/>
        <w:bottom w:val="none" w:sz="0" w:space="0" w:color="auto"/>
        <w:right w:val="none" w:sz="0" w:space="0" w:color="auto"/>
      </w:divBdr>
    </w:div>
    <w:div w:id="1577472890">
      <w:bodyDiv w:val="1"/>
      <w:marLeft w:val="0"/>
      <w:marRight w:val="0"/>
      <w:marTop w:val="0"/>
      <w:marBottom w:val="0"/>
      <w:divBdr>
        <w:top w:val="none" w:sz="0" w:space="0" w:color="auto"/>
        <w:left w:val="none" w:sz="0" w:space="0" w:color="auto"/>
        <w:bottom w:val="none" w:sz="0" w:space="0" w:color="auto"/>
        <w:right w:val="none" w:sz="0" w:space="0" w:color="auto"/>
      </w:divBdr>
    </w:div>
    <w:div w:id="1658916596">
      <w:bodyDiv w:val="1"/>
      <w:marLeft w:val="0"/>
      <w:marRight w:val="0"/>
      <w:marTop w:val="0"/>
      <w:marBottom w:val="0"/>
      <w:divBdr>
        <w:top w:val="none" w:sz="0" w:space="0" w:color="auto"/>
        <w:left w:val="none" w:sz="0" w:space="0" w:color="auto"/>
        <w:bottom w:val="none" w:sz="0" w:space="0" w:color="auto"/>
        <w:right w:val="none" w:sz="0" w:space="0" w:color="auto"/>
      </w:divBdr>
    </w:div>
    <w:div w:id="1709987971">
      <w:bodyDiv w:val="1"/>
      <w:marLeft w:val="0"/>
      <w:marRight w:val="0"/>
      <w:marTop w:val="0"/>
      <w:marBottom w:val="0"/>
      <w:divBdr>
        <w:top w:val="none" w:sz="0" w:space="0" w:color="auto"/>
        <w:left w:val="none" w:sz="0" w:space="0" w:color="auto"/>
        <w:bottom w:val="none" w:sz="0" w:space="0" w:color="auto"/>
        <w:right w:val="none" w:sz="0" w:space="0" w:color="auto"/>
      </w:divBdr>
    </w:div>
    <w:div w:id="1712607666">
      <w:bodyDiv w:val="1"/>
      <w:marLeft w:val="0"/>
      <w:marRight w:val="0"/>
      <w:marTop w:val="0"/>
      <w:marBottom w:val="0"/>
      <w:divBdr>
        <w:top w:val="none" w:sz="0" w:space="0" w:color="auto"/>
        <w:left w:val="none" w:sz="0" w:space="0" w:color="auto"/>
        <w:bottom w:val="none" w:sz="0" w:space="0" w:color="auto"/>
        <w:right w:val="none" w:sz="0" w:space="0" w:color="auto"/>
      </w:divBdr>
    </w:div>
    <w:div w:id="1719740124">
      <w:bodyDiv w:val="1"/>
      <w:marLeft w:val="0"/>
      <w:marRight w:val="0"/>
      <w:marTop w:val="0"/>
      <w:marBottom w:val="0"/>
      <w:divBdr>
        <w:top w:val="none" w:sz="0" w:space="0" w:color="auto"/>
        <w:left w:val="none" w:sz="0" w:space="0" w:color="auto"/>
        <w:bottom w:val="none" w:sz="0" w:space="0" w:color="auto"/>
        <w:right w:val="none" w:sz="0" w:space="0" w:color="auto"/>
      </w:divBdr>
    </w:div>
    <w:div w:id="1737975830">
      <w:bodyDiv w:val="1"/>
      <w:marLeft w:val="0"/>
      <w:marRight w:val="0"/>
      <w:marTop w:val="0"/>
      <w:marBottom w:val="0"/>
      <w:divBdr>
        <w:top w:val="none" w:sz="0" w:space="0" w:color="auto"/>
        <w:left w:val="none" w:sz="0" w:space="0" w:color="auto"/>
        <w:bottom w:val="none" w:sz="0" w:space="0" w:color="auto"/>
        <w:right w:val="none" w:sz="0" w:space="0" w:color="auto"/>
      </w:divBdr>
    </w:div>
    <w:div w:id="1750616927">
      <w:bodyDiv w:val="1"/>
      <w:marLeft w:val="0"/>
      <w:marRight w:val="0"/>
      <w:marTop w:val="0"/>
      <w:marBottom w:val="0"/>
      <w:divBdr>
        <w:top w:val="none" w:sz="0" w:space="0" w:color="auto"/>
        <w:left w:val="none" w:sz="0" w:space="0" w:color="auto"/>
        <w:bottom w:val="none" w:sz="0" w:space="0" w:color="auto"/>
        <w:right w:val="none" w:sz="0" w:space="0" w:color="auto"/>
      </w:divBdr>
    </w:div>
    <w:div w:id="1750997171">
      <w:bodyDiv w:val="1"/>
      <w:marLeft w:val="0"/>
      <w:marRight w:val="0"/>
      <w:marTop w:val="0"/>
      <w:marBottom w:val="0"/>
      <w:divBdr>
        <w:top w:val="none" w:sz="0" w:space="0" w:color="auto"/>
        <w:left w:val="none" w:sz="0" w:space="0" w:color="auto"/>
        <w:bottom w:val="none" w:sz="0" w:space="0" w:color="auto"/>
        <w:right w:val="none" w:sz="0" w:space="0" w:color="auto"/>
      </w:divBdr>
    </w:div>
    <w:div w:id="1781149292">
      <w:bodyDiv w:val="1"/>
      <w:marLeft w:val="0"/>
      <w:marRight w:val="0"/>
      <w:marTop w:val="0"/>
      <w:marBottom w:val="0"/>
      <w:divBdr>
        <w:top w:val="none" w:sz="0" w:space="0" w:color="auto"/>
        <w:left w:val="none" w:sz="0" w:space="0" w:color="auto"/>
        <w:bottom w:val="none" w:sz="0" w:space="0" w:color="auto"/>
        <w:right w:val="none" w:sz="0" w:space="0" w:color="auto"/>
      </w:divBdr>
    </w:div>
    <w:div w:id="1792940545">
      <w:bodyDiv w:val="1"/>
      <w:marLeft w:val="0"/>
      <w:marRight w:val="0"/>
      <w:marTop w:val="0"/>
      <w:marBottom w:val="0"/>
      <w:divBdr>
        <w:top w:val="none" w:sz="0" w:space="0" w:color="auto"/>
        <w:left w:val="none" w:sz="0" w:space="0" w:color="auto"/>
        <w:bottom w:val="none" w:sz="0" w:space="0" w:color="auto"/>
        <w:right w:val="none" w:sz="0" w:space="0" w:color="auto"/>
      </w:divBdr>
      <w:divsChild>
        <w:div w:id="1350840352">
          <w:marLeft w:val="480"/>
          <w:marRight w:val="0"/>
          <w:marTop w:val="0"/>
          <w:marBottom w:val="0"/>
          <w:divBdr>
            <w:top w:val="none" w:sz="0" w:space="0" w:color="auto"/>
            <w:left w:val="none" w:sz="0" w:space="0" w:color="auto"/>
            <w:bottom w:val="none" w:sz="0" w:space="0" w:color="auto"/>
            <w:right w:val="none" w:sz="0" w:space="0" w:color="auto"/>
          </w:divBdr>
        </w:div>
        <w:div w:id="1604998051">
          <w:marLeft w:val="480"/>
          <w:marRight w:val="0"/>
          <w:marTop w:val="0"/>
          <w:marBottom w:val="0"/>
          <w:divBdr>
            <w:top w:val="none" w:sz="0" w:space="0" w:color="auto"/>
            <w:left w:val="none" w:sz="0" w:space="0" w:color="auto"/>
            <w:bottom w:val="none" w:sz="0" w:space="0" w:color="auto"/>
            <w:right w:val="none" w:sz="0" w:space="0" w:color="auto"/>
          </w:divBdr>
        </w:div>
        <w:div w:id="812870619">
          <w:marLeft w:val="480"/>
          <w:marRight w:val="0"/>
          <w:marTop w:val="0"/>
          <w:marBottom w:val="0"/>
          <w:divBdr>
            <w:top w:val="none" w:sz="0" w:space="0" w:color="auto"/>
            <w:left w:val="none" w:sz="0" w:space="0" w:color="auto"/>
            <w:bottom w:val="none" w:sz="0" w:space="0" w:color="auto"/>
            <w:right w:val="none" w:sz="0" w:space="0" w:color="auto"/>
          </w:divBdr>
        </w:div>
        <w:div w:id="1490748308">
          <w:marLeft w:val="480"/>
          <w:marRight w:val="0"/>
          <w:marTop w:val="0"/>
          <w:marBottom w:val="0"/>
          <w:divBdr>
            <w:top w:val="none" w:sz="0" w:space="0" w:color="auto"/>
            <w:left w:val="none" w:sz="0" w:space="0" w:color="auto"/>
            <w:bottom w:val="none" w:sz="0" w:space="0" w:color="auto"/>
            <w:right w:val="none" w:sz="0" w:space="0" w:color="auto"/>
          </w:divBdr>
        </w:div>
        <w:div w:id="1282566887">
          <w:marLeft w:val="480"/>
          <w:marRight w:val="0"/>
          <w:marTop w:val="0"/>
          <w:marBottom w:val="0"/>
          <w:divBdr>
            <w:top w:val="none" w:sz="0" w:space="0" w:color="auto"/>
            <w:left w:val="none" w:sz="0" w:space="0" w:color="auto"/>
            <w:bottom w:val="none" w:sz="0" w:space="0" w:color="auto"/>
            <w:right w:val="none" w:sz="0" w:space="0" w:color="auto"/>
          </w:divBdr>
        </w:div>
        <w:div w:id="1040283688">
          <w:marLeft w:val="480"/>
          <w:marRight w:val="0"/>
          <w:marTop w:val="0"/>
          <w:marBottom w:val="0"/>
          <w:divBdr>
            <w:top w:val="none" w:sz="0" w:space="0" w:color="auto"/>
            <w:left w:val="none" w:sz="0" w:space="0" w:color="auto"/>
            <w:bottom w:val="none" w:sz="0" w:space="0" w:color="auto"/>
            <w:right w:val="none" w:sz="0" w:space="0" w:color="auto"/>
          </w:divBdr>
        </w:div>
        <w:div w:id="1280065221">
          <w:marLeft w:val="480"/>
          <w:marRight w:val="0"/>
          <w:marTop w:val="0"/>
          <w:marBottom w:val="0"/>
          <w:divBdr>
            <w:top w:val="none" w:sz="0" w:space="0" w:color="auto"/>
            <w:left w:val="none" w:sz="0" w:space="0" w:color="auto"/>
            <w:bottom w:val="none" w:sz="0" w:space="0" w:color="auto"/>
            <w:right w:val="none" w:sz="0" w:space="0" w:color="auto"/>
          </w:divBdr>
        </w:div>
        <w:div w:id="668405682">
          <w:marLeft w:val="480"/>
          <w:marRight w:val="0"/>
          <w:marTop w:val="0"/>
          <w:marBottom w:val="0"/>
          <w:divBdr>
            <w:top w:val="none" w:sz="0" w:space="0" w:color="auto"/>
            <w:left w:val="none" w:sz="0" w:space="0" w:color="auto"/>
            <w:bottom w:val="none" w:sz="0" w:space="0" w:color="auto"/>
            <w:right w:val="none" w:sz="0" w:space="0" w:color="auto"/>
          </w:divBdr>
        </w:div>
        <w:div w:id="478115245">
          <w:marLeft w:val="480"/>
          <w:marRight w:val="0"/>
          <w:marTop w:val="0"/>
          <w:marBottom w:val="0"/>
          <w:divBdr>
            <w:top w:val="none" w:sz="0" w:space="0" w:color="auto"/>
            <w:left w:val="none" w:sz="0" w:space="0" w:color="auto"/>
            <w:bottom w:val="none" w:sz="0" w:space="0" w:color="auto"/>
            <w:right w:val="none" w:sz="0" w:space="0" w:color="auto"/>
          </w:divBdr>
        </w:div>
        <w:div w:id="507064092">
          <w:marLeft w:val="480"/>
          <w:marRight w:val="0"/>
          <w:marTop w:val="0"/>
          <w:marBottom w:val="0"/>
          <w:divBdr>
            <w:top w:val="none" w:sz="0" w:space="0" w:color="auto"/>
            <w:left w:val="none" w:sz="0" w:space="0" w:color="auto"/>
            <w:bottom w:val="none" w:sz="0" w:space="0" w:color="auto"/>
            <w:right w:val="none" w:sz="0" w:space="0" w:color="auto"/>
          </w:divBdr>
        </w:div>
        <w:div w:id="1575359386">
          <w:marLeft w:val="480"/>
          <w:marRight w:val="0"/>
          <w:marTop w:val="0"/>
          <w:marBottom w:val="0"/>
          <w:divBdr>
            <w:top w:val="none" w:sz="0" w:space="0" w:color="auto"/>
            <w:left w:val="none" w:sz="0" w:space="0" w:color="auto"/>
            <w:bottom w:val="none" w:sz="0" w:space="0" w:color="auto"/>
            <w:right w:val="none" w:sz="0" w:space="0" w:color="auto"/>
          </w:divBdr>
        </w:div>
        <w:div w:id="166795992">
          <w:marLeft w:val="480"/>
          <w:marRight w:val="0"/>
          <w:marTop w:val="0"/>
          <w:marBottom w:val="0"/>
          <w:divBdr>
            <w:top w:val="none" w:sz="0" w:space="0" w:color="auto"/>
            <w:left w:val="none" w:sz="0" w:space="0" w:color="auto"/>
            <w:bottom w:val="none" w:sz="0" w:space="0" w:color="auto"/>
            <w:right w:val="none" w:sz="0" w:space="0" w:color="auto"/>
          </w:divBdr>
        </w:div>
        <w:div w:id="1864200884">
          <w:marLeft w:val="480"/>
          <w:marRight w:val="0"/>
          <w:marTop w:val="0"/>
          <w:marBottom w:val="0"/>
          <w:divBdr>
            <w:top w:val="none" w:sz="0" w:space="0" w:color="auto"/>
            <w:left w:val="none" w:sz="0" w:space="0" w:color="auto"/>
            <w:bottom w:val="none" w:sz="0" w:space="0" w:color="auto"/>
            <w:right w:val="none" w:sz="0" w:space="0" w:color="auto"/>
          </w:divBdr>
        </w:div>
        <w:div w:id="512651274">
          <w:marLeft w:val="480"/>
          <w:marRight w:val="0"/>
          <w:marTop w:val="0"/>
          <w:marBottom w:val="0"/>
          <w:divBdr>
            <w:top w:val="none" w:sz="0" w:space="0" w:color="auto"/>
            <w:left w:val="none" w:sz="0" w:space="0" w:color="auto"/>
            <w:bottom w:val="none" w:sz="0" w:space="0" w:color="auto"/>
            <w:right w:val="none" w:sz="0" w:space="0" w:color="auto"/>
          </w:divBdr>
        </w:div>
        <w:div w:id="1370647467">
          <w:marLeft w:val="480"/>
          <w:marRight w:val="0"/>
          <w:marTop w:val="0"/>
          <w:marBottom w:val="0"/>
          <w:divBdr>
            <w:top w:val="none" w:sz="0" w:space="0" w:color="auto"/>
            <w:left w:val="none" w:sz="0" w:space="0" w:color="auto"/>
            <w:bottom w:val="none" w:sz="0" w:space="0" w:color="auto"/>
            <w:right w:val="none" w:sz="0" w:space="0" w:color="auto"/>
          </w:divBdr>
        </w:div>
        <w:div w:id="345059154">
          <w:marLeft w:val="480"/>
          <w:marRight w:val="0"/>
          <w:marTop w:val="0"/>
          <w:marBottom w:val="0"/>
          <w:divBdr>
            <w:top w:val="none" w:sz="0" w:space="0" w:color="auto"/>
            <w:left w:val="none" w:sz="0" w:space="0" w:color="auto"/>
            <w:bottom w:val="none" w:sz="0" w:space="0" w:color="auto"/>
            <w:right w:val="none" w:sz="0" w:space="0" w:color="auto"/>
          </w:divBdr>
        </w:div>
        <w:div w:id="2055694569">
          <w:marLeft w:val="480"/>
          <w:marRight w:val="0"/>
          <w:marTop w:val="0"/>
          <w:marBottom w:val="0"/>
          <w:divBdr>
            <w:top w:val="none" w:sz="0" w:space="0" w:color="auto"/>
            <w:left w:val="none" w:sz="0" w:space="0" w:color="auto"/>
            <w:bottom w:val="none" w:sz="0" w:space="0" w:color="auto"/>
            <w:right w:val="none" w:sz="0" w:space="0" w:color="auto"/>
          </w:divBdr>
        </w:div>
        <w:div w:id="1520310971">
          <w:marLeft w:val="480"/>
          <w:marRight w:val="0"/>
          <w:marTop w:val="0"/>
          <w:marBottom w:val="0"/>
          <w:divBdr>
            <w:top w:val="none" w:sz="0" w:space="0" w:color="auto"/>
            <w:left w:val="none" w:sz="0" w:space="0" w:color="auto"/>
            <w:bottom w:val="none" w:sz="0" w:space="0" w:color="auto"/>
            <w:right w:val="none" w:sz="0" w:space="0" w:color="auto"/>
          </w:divBdr>
        </w:div>
        <w:div w:id="2027054694">
          <w:marLeft w:val="480"/>
          <w:marRight w:val="0"/>
          <w:marTop w:val="0"/>
          <w:marBottom w:val="0"/>
          <w:divBdr>
            <w:top w:val="none" w:sz="0" w:space="0" w:color="auto"/>
            <w:left w:val="none" w:sz="0" w:space="0" w:color="auto"/>
            <w:bottom w:val="none" w:sz="0" w:space="0" w:color="auto"/>
            <w:right w:val="none" w:sz="0" w:space="0" w:color="auto"/>
          </w:divBdr>
        </w:div>
        <w:div w:id="2025278057">
          <w:marLeft w:val="480"/>
          <w:marRight w:val="0"/>
          <w:marTop w:val="0"/>
          <w:marBottom w:val="0"/>
          <w:divBdr>
            <w:top w:val="none" w:sz="0" w:space="0" w:color="auto"/>
            <w:left w:val="none" w:sz="0" w:space="0" w:color="auto"/>
            <w:bottom w:val="none" w:sz="0" w:space="0" w:color="auto"/>
            <w:right w:val="none" w:sz="0" w:space="0" w:color="auto"/>
          </w:divBdr>
        </w:div>
        <w:div w:id="1152336140">
          <w:marLeft w:val="480"/>
          <w:marRight w:val="0"/>
          <w:marTop w:val="0"/>
          <w:marBottom w:val="0"/>
          <w:divBdr>
            <w:top w:val="none" w:sz="0" w:space="0" w:color="auto"/>
            <w:left w:val="none" w:sz="0" w:space="0" w:color="auto"/>
            <w:bottom w:val="none" w:sz="0" w:space="0" w:color="auto"/>
            <w:right w:val="none" w:sz="0" w:space="0" w:color="auto"/>
          </w:divBdr>
        </w:div>
        <w:div w:id="345640734">
          <w:marLeft w:val="480"/>
          <w:marRight w:val="0"/>
          <w:marTop w:val="0"/>
          <w:marBottom w:val="0"/>
          <w:divBdr>
            <w:top w:val="none" w:sz="0" w:space="0" w:color="auto"/>
            <w:left w:val="none" w:sz="0" w:space="0" w:color="auto"/>
            <w:bottom w:val="none" w:sz="0" w:space="0" w:color="auto"/>
            <w:right w:val="none" w:sz="0" w:space="0" w:color="auto"/>
          </w:divBdr>
        </w:div>
        <w:div w:id="1944530181">
          <w:marLeft w:val="480"/>
          <w:marRight w:val="0"/>
          <w:marTop w:val="0"/>
          <w:marBottom w:val="0"/>
          <w:divBdr>
            <w:top w:val="none" w:sz="0" w:space="0" w:color="auto"/>
            <w:left w:val="none" w:sz="0" w:space="0" w:color="auto"/>
            <w:bottom w:val="none" w:sz="0" w:space="0" w:color="auto"/>
            <w:right w:val="none" w:sz="0" w:space="0" w:color="auto"/>
          </w:divBdr>
        </w:div>
        <w:div w:id="656497370">
          <w:marLeft w:val="480"/>
          <w:marRight w:val="0"/>
          <w:marTop w:val="0"/>
          <w:marBottom w:val="0"/>
          <w:divBdr>
            <w:top w:val="none" w:sz="0" w:space="0" w:color="auto"/>
            <w:left w:val="none" w:sz="0" w:space="0" w:color="auto"/>
            <w:bottom w:val="none" w:sz="0" w:space="0" w:color="auto"/>
            <w:right w:val="none" w:sz="0" w:space="0" w:color="auto"/>
          </w:divBdr>
        </w:div>
        <w:div w:id="2028484136">
          <w:marLeft w:val="480"/>
          <w:marRight w:val="0"/>
          <w:marTop w:val="0"/>
          <w:marBottom w:val="0"/>
          <w:divBdr>
            <w:top w:val="none" w:sz="0" w:space="0" w:color="auto"/>
            <w:left w:val="none" w:sz="0" w:space="0" w:color="auto"/>
            <w:bottom w:val="none" w:sz="0" w:space="0" w:color="auto"/>
            <w:right w:val="none" w:sz="0" w:space="0" w:color="auto"/>
          </w:divBdr>
        </w:div>
        <w:div w:id="1153327981">
          <w:marLeft w:val="480"/>
          <w:marRight w:val="0"/>
          <w:marTop w:val="0"/>
          <w:marBottom w:val="0"/>
          <w:divBdr>
            <w:top w:val="none" w:sz="0" w:space="0" w:color="auto"/>
            <w:left w:val="none" w:sz="0" w:space="0" w:color="auto"/>
            <w:bottom w:val="none" w:sz="0" w:space="0" w:color="auto"/>
            <w:right w:val="none" w:sz="0" w:space="0" w:color="auto"/>
          </w:divBdr>
        </w:div>
        <w:div w:id="2063216290">
          <w:marLeft w:val="480"/>
          <w:marRight w:val="0"/>
          <w:marTop w:val="0"/>
          <w:marBottom w:val="0"/>
          <w:divBdr>
            <w:top w:val="none" w:sz="0" w:space="0" w:color="auto"/>
            <w:left w:val="none" w:sz="0" w:space="0" w:color="auto"/>
            <w:bottom w:val="none" w:sz="0" w:space="0" w:color="auto"/>
            <w:right w:val="none" w:sz="0" w:space="0" w:color="auto"/>
          </w:divBdr>
        </w:div>
        <w:div w:id="255867521">
          <w:marLeft w:val="480"/>
          <w:marRight w:val="0"/>
          <w:marTop w:val="0"/>
          <w:marBottom w:val="0"/>
          <w:divBdr>
            <w:top w:val="none" w:sz="0" w:space="0" w:color="auto"/>
            <w:left w:val="none" w:sz="0" w:space="0" w:color="auto"/>
            <w:bottom w:val="none" w:sz="0" w:space="0" w:color="auto"/>
            <w:right w:val="none" w:sz="0" w:space="0" w:color="auto"/>
          </w:divBdr>
        </w:div>
        <w:div w:id="185604042">
          <w:marLeft w:val="480"/>
          <w:marRight w:val="0"/>
          <w:marTop w:val="0"/>
          <w:marBottom w:val="0"/>
          <w:divBdr>
            <w:top w:val="none" w:sz="0" w:space="0" w:color="auto"/>
            <w:left w:val="none" w:sz="0" w:space="0" w:color="auto"/>
            <w:bottom w:val="none" w:sz="0" w:space="0" w:color="auto"/>
            <w:right w:val="none" w:sz="0" w:space="0" w:color="auto"/>
          </w:divBdr>
        </w:div>
        <w:div w:id="678848948">
          <w:marLeft w:val="480"/>
          <w:marRight w:val="0"/>
          <w:marTop w:val="0"/>
          <w:marBottom w:val="0"/>
          <w:divBdr>
            <w:top w:val="none" w:sz="0" w:space="0" w:color="auto"/>
            <w:left w:val="none" w:sz="0" w:space="0" w:color="auto"/>
            <w:bottom w:val="none" w:sz="0" w:space="0" w:color="auto"/>
            <w:right w:val="none" w:sz="0" w:space="0" w:color="auto"/>
          </w:divBdr>
        </w:div>
        <w:div w:id="1415398941">
          <w:marLeft w:val="480"/>
          <w:marRight w:val="0"/>
          <w:marTop w:val="0"/>
          <w:marBottom w:val="0"/>
          <w:divBdr>
            <w:top w:val="none" w:sz="0" w:space="0" w:color="auto"/>
            <w:left w:val="none" w:sz="0" w:space="0" w:color="auto"/>
            <w:bottom w:val="none" w:sz="0" w:space="0" w:color="auto"/>
            <w:right w:val="none" w:sz="0" w:space="0" w:color="auto"/>
          </w:divBdr>
        </w:div>
        <w:div w:id="1840651270">
          <w:marLeft w:val="480"/>
          <w:marRight w:val="0"/>
          <w:marTop w:val="0"/>
          <w:marBottom w:val="0"/>
          <w:divBdr>
            <w:top w:val="none" w:sz="0" w:space="0" w:color="auto"/>
            <w:left w:val="none" w:sz="0" w:space="0" w:color="auto"/>
            <w:bottom w:val="none" w:sz="0" w:space="0" w:color="auto"/>
            <w:right w:val="none" w:sz="0" w:space="0" w:color="auto"/>
          </w:divBdr>
        </w:div>
        <w:div w:id="823283435">
          <w:marLeft w:val="480"/>
          <w:marRight w:val="0"/>
          <w:marTop w:val="0"/>
          <w:marBottom w:val="0"/>
          <w:divBdr>
            <w:top w:val="none" w:sz="0" w:space="0" w:color="auto"/>
            <w:left w:val="none" w:sz="0" w:space="0" w:color="auto"/>
            <w:bottom w:val="none" w:sz="0" w:space="0" w:color="auto"/>
            <w:right w:val="none" w:sz="0" w:space="0" w:color="auto"/>
          </w:divBdr>
        </w:div>
        <w:div w:id="1067606545">
          <w:marLeft w:val="480"/>
          <w:marRight w:val="0"/>
          <w:marTop w:val="0"/>
          <w:marBottom w:val="0"/>
          <w:divBdr>
            <w:top w:val="none" w:sz="0" w:space="0" w:color="auto"/>
            <w:left w:val="none" w:sz="0" w:space="0" w:color="auto"/>
            <w:bottom w:val="none" w:sz="0" w:space="0" w:color="auto"/>
            <w:right w:val="none" w:sz="0" w:space="0" w:color="auto"/>
          </w:divBdr>
        </w:div>
        <w:div w:id="1214316907">
          <w:marLeft w:val="480"/>
          <w:marRight w:val="0"/>
          <w:marTop w:val="0"/>
          <w:marBottom w:val="0"/>
          <w:divBdr>
            <w:top w:val="none" w:sz="0" w:space="0" w:color="auto"/>
            <w:left w:val="none" w:sz="0" w:space="0" w:color="auto"/>
            <w:bottom w:val="none" w:sz="0" w:space="0" w:color="auto"/>
            <w:right w:val="none" w:sz="0" w:space="0" w:color="auto"/>
          </w:divBdr>
        </w:div>
      </w:divsChild>
    </w:div>
    <w:div w:id="1823153621">
      <w:bodyDiv w:val="1"/>
      <w:marLeft w:val="0"/>
      <w:marRight w:val="0"/>
      <w:marTop w:val="0"/>
      <w:marBottom w:val="0"/>
      <w:divBdr>
        <w:top w:val="none" w:sz="0" w:space="0" w:color="auto"/>
        <w:left w:val="none" w:sz="0" w:space="0" w:color="auto"/>
        <w:bottom w:val="none" w:sz="0" w:space="0" w:color="auto"/>
        <w:right w:val="none" w:sz="0" w:space="0" w:color="auto"/>
      </w:divBdr>
    </w:div>
    <w:div w:id="1833787870">
      <w:bodyDiv w:val="1"/>
      <w:marLeft w:val="0"/>
      <w:marRight w:val="0"/>
      <w:marTop w:val="0"/>
      <w:marBottom w:val="0"/>
      <w:divBdr>
        <w:top w:val="none" w:sz="0" w:space="0" w:color="auto"/>
        <w:left w:val="none" w:sz="0" w:space="0" w:color="auto"/>
        <w:bottom w:val="none" w:sz="0" w:space="0" w:color="auto"/>
        <w:right w:val="none" w:sz="0" w:space="0" w:color="auto"/>
      </w:divBdr>
      <w:divsChild>
        <w:div w:id="172232098">
          <w:marLeft w:val="480"/>
          <w:marRight w:val="0"/>
          <w:marTop w:val="0"/>
          <w:marBottom w:val="0"/>
          <w:divBdr>
            <w:top w:val="none" w:sz="0" w:space="0" w:color="auto"/>
            <w:left w:val="none" w:sz="0" w:space="0" w:color="auto"/>
            <w:bottom w:val="none" w:sz="0" w:space="0" w:color="auto"/>
            <w:right w:val="none" w:sz="0" w:space="0" w:color="auto"/>
          </w:divBdr>
        </w:div>
        <w:div w:id="264659185">
          <w:marLeft w:val="480"/>
          <w:marRight w:val="0"/>
          <w:marTop w:val="0"/>
          <w:marBottom w:val="0"/>
          <w:divBdr>
            <w:top w:val="none" w:sz="0" w:space="0" w:color="auto"/>
            <w:left w:val="none" w:sz="0" w:space="0" w:color="auto"/>
            <w:bottom w:val="none" w:sz="0" w:space="0" w:color="auto"/>
            <w:right w:val="none" w:sz="0" w:space="0" w:color="auto"/>
          </w:divBdr>
        </w:div>
        <w:div w:id="796027423">
          <w:marLeft w:val="480"/>
          <w:marRight w:val="0"/>
          <w:marTop w:val="0"/>
          <w:marBottom w:val="0"/>
          <w:divBdr>
            <w:top w:val="none" w:sz="0" w:space="0" w:color="auto"/>
            <w:left w:val="none" w:sz="0" w:space="0" w:color="auto"/>
            <w:bottom w:val="none" w:sz="0" w:space="0" w:color="auto"/>
            <w:right w:val="none" w:sz="0" w:space="0" w:color="auto"/>
          </w:divBdr>
        </w:div>
        <w:div w:id="1355838412">
          <w:marLeft w:val="480"/>
          <w:marRight w:val="0"/>
          <w:marTop w:val="0"/>
          <w:marBottom w:val="0"/>
          <w:divBdr>
            <w:top w:val="none" w:sz="0" w:space="0" w:color="auto"/>
            <w:left w:val="none" w:sz="0" w:space="0" w:color="auto"/>
            <w:bottom w:val="none" w:sz="0" w:space="0" w:color="auto"/>
            <w:right w:val="none" w:sz="0" w:space="0" w:color="auto"/>
          </w:divBdr>
        </w:div>
        <w:div w:id="2129155089">
          <w:marLeft w:val="480"/>
          <w:marRight w:val="0"/>
          <w:marTop w:val="0"/>
          <w:marBottom w:val="0"/>
          <w:divBdr>
            <w:top w:val="none" w:sz="0" w:space="0" w:color="auto"/>
            <w:left w:val="none" w:sz="0" w:space="0" w:color="auto"/>
            <w:bottom w:val="none" w:sz="0" w:space="0" w:color="auto"/>
            <w:right w:val="none" w:sz="0" w:space="0" w:color="auto"/>
          </w:divBdr>
        </w:div>
        <w:div w:id="675495479">
          <w:marLeft w:val="480"/>
          <w:marRight w:val="0"/>
          <w:marTop w:val="0"/>
          <w:marBottom w:val="0"/>
          <w:divBdr>
            <w:top w:val="none" w:sz="0" w:space="0" w:color="auto"/>
            <w:left w:val="none" w:sz="0" w:space="0" w:color="auto"/>
            <w:bottom w:val="none" w:sz="0" w:space="0" w:color="auto"/>
            <w:right w:val="none" w:sz="0" w:space="0" w:color="auto"/>
          </w:divBdr>
        </w:div>
        <w:div w:id="1521166716">
          <w:marLeft w:val="480"/>
          <w:marRight w:val="0"/>
          <w:marTop w:val="0"/>
          <w:marBottom w:val="0"/>
          <w:divBdr>
            <w:top w:val="none" w:sz="0" w:space="0" w:color="auto"/>
            <w:left w:val="none" w:sz="0" w:space="0" w:color="auto"/>
            <w:bottom w:val="none" w:sz="0" w:space="0" w:color="auto"/>
            <w:right w:val="none" w:sz="0" w:space="0" w:color="auto"/>
          </w:divBdr>
        </w:div>
        <w:div w:id="87622550">
          <w:marLeft w:val="480"/>
          <w:marRight w:val="0"/>
          <w:marTop w:val="0"/>
          <w:marBottom w:val="0"/>
          <w:divBdr>
            <w:top w:val="none" w:sz="0" w:space="0" w:color="auto"/>
            <w:left w:val="none" w:sz="0" w:space="0" w:color="auto"/>
            <w:bottom w:val="none" w:sz="0" w:space="0" w:color="auto"/>
            <w:right w:val="none" w:sz="0" w:space="0" w:color="auto"/>
          </w:divBdr>
        </w:div>
        <w:div w:id="734857636">
          <w:marLeft w:val="480"/>
          <w:marRight w:val="0"/>
          <w:marTop w:val="0"/>
          <w:marBottom w:val="0"/>
          <w:divBdr>
            <w:top w:val="none" w:sz="0" w:space="0" w:color="auto"/>
            <w:left w:val="none" w:sz="0" w:space="0" w:color="auto"/>
            <w:bottom w:val="none" w:sz="0" w:space="0" w:color="auto"/>
            <w:right w:val="none" w:sz="0" w:space="0" w:color="auto"/>
          </w:divBdr>
        </w:div>
        <w:div w:id="1786656454">
          <w:marLeft w:val="480"/>
          <w:marRight w:val="0"/>
          <w:marTop w:val="0"/>
          <w:marBottom w:val="0"/>
          <w:divBdr>
            <w:top w:val="none" w:sz="0" w:space="0" w:color="auto"/>
            <w:left w:val="none" w:sz="0" w:space="0" w:color="auto"/>
            <w:bottom w:val="none" w:sz="0" w:space="0" w:color="auto"/>
            <w:right w:val="none" w:sz="0" w:space="0" w:color="auto"/>
          </w:divBdr>
        </w:div>
        <w:div w:id="1821998284">
          <w:marLeft w:val="480"/>
          <w:marRight w:val="0"/>
          <w:marTop w:val="0"/>
          <w:marBottom w:val="0"/>
          <w:divBdr>
            <w:top w:val="none" w:sz="0" w:space="0" w:color="auto"/>
            <w:left w:val="none" w:sz="0" w:space="0" w:color="auto"/>
            <w:bottom w:val="none" w:sz="0" w:space="0" w:color="auto"/>
            <w:right w:val="none" w:sz="0" w:space="0" w:color="auto"/>
          </w:divBdr>
        </w:div>
        <w:div w:id="1052315411">
          <w:marLeft w:val="480"/>
          <w:marRight w:val="0"/>
          <w:marTop w:val="0"/>
          <w:marBottom w:val="0"/>
          <w:divBdr>
            <w:top w:val="none" w:sz="0" w:space="0" w:color="auto"/>
            <w:left w:val="none" w:sz="0" w:space="0" w:color="auto"/>
            <w:bottom w:val="none" w:sz="0" w:space="0" w:color="auto"/>
            <w:right w:val="none" w:sz="0" w:space="0" w:color="auto"/>
          </w:divBdr>
        </w:div>
        <w:div w:id="1675455622">
          <w:marLeft w:val="480"/>
          <w:marRight w:val="0"/>
          <w:marTop w:val="0"/>
          <w:marBottom w:val="0"/>
          <w:divBdr>
            <w:top w:val="none" w:sz="0" w:space="0" w:color="auto"/>
            <w:left w:val="none" w:sz="0" w:space="0" w:color="auto"/>
            <w:bottom w:val="none" w:sz="0" w:space="0" w:color="auto"/>
            <w:right w:val="none" w:sz="0" w:space="0" w:color="auto"/>
          </w:divBdr>
        </w:div>
        <w:div w:id="169762031">
          <w:marLeft w:val="480"/>
          <w:marRight w:val="0"/>
          <w:marTop w:val="0"/>
          <w:marBottom w:val="0"/>
          <w:divBdr>
            <w:top w:val="none" w:sz="0" w:space="0" w:color="auto"/>
            <w:left w:val="none" w:sz="0" w:space="0" w:color="auto"/>
            <w:bottom w:val="none" w:sz="0" w:space="0" w:color="auto"/>
            <w:right w:val="none" w:sz="0" w:space="0" w:color="auto"/>
          </w:divBdr>
        </w:div>
        <w:div w:id="1465461837">
          <w:marLeft w:val="480"/>
          <w:marRight w:val="0"/>
          <w:marTop w:val="0"/>
          <w:marBottom w:val="0"/>
          <w:divBdr>
            <w:top w:val="none" w:sz="0" w:space="0" w:color="auto"/>
            <w:left w:val="none" w:sz="0" w:space="0" w:color="auto"/>
            <w:bottom w:val="none" w:sz="0" w:space="0" w:color="auto"/>
            <w:right w:val="none" w:sz="0" w:space="0" w:color="auto"/>
          </w:divBdr>
        </w:div>
        <w:div w:id="754285768">
          <w:marLeft w:val="480"/>
          <w:marRight w:val="0"/>
          <w:marTop w:val="0"/>
          <w:marBottom w:val="0"/>
          <w:divBdr>
            <w:top w:val="none" w:sz="0" w:space="0" w:color="auto"/>
            <w:left w:val="none" w:sz="0" w:space="0" w:color="auto"/>
            <w:bottom w:val="none" w:sz="0" w:space="0" w:color="auto"/>
            <w:right w:val="none" w:sz="0" w:space="0" w:color="auto"/>
          </w:divBdr>
        </w:div>
        <w:div w:id="834371351">
          <w:marLeft w:val="480"/>
          <w:marRight w:val="0"/>
          <w:marTop w:val="0"/>
          <w:marBottom w:val="0"/>
          <w:divBdr>
            <w:top w:val="none" w:sz="0" w:space="0" w:color="auto"/>
            <w:left w:val="none" w:sz="0" w:space="0" w:color="auto"/>
            <w:bottom w:val="none" w:sz="0" w:space="0" w:color="auto"/>
            <w:right w:val="none" w:sz="0" w:space="0" w:color="auto"/>
          </w:divBdr>
        </w:div>
        <w:div w:id="1279601141">
          <w:marLeft w:val="480"/>
          <w:marRight w:val="0"/>
          <w:marTop w:val="0"/>
          <w:marBottom w:val="0"/>
          <w:divBdr>
            <w:top w:val="none" w:sz="0" w:space="0" w:color="auto"/>
            <w:left w:val="none" w:sz="0" w:space="0" w:color="auto"/>
            <w:bottom w:val="none" w:sz="0" w:space="0" w:color="auto"/>
            <w:right w:val="none" w:sz="0" w:space="0" w:color="auto"/>
          </w:divBdr>
        </w:div>
        <w:div w:id="898781361">
          <w:marLeft w:val="480"/>
          <w:marRight w:val="0"/>
          <w:marTop w:val="0"/>
          <w:marBottom w:val="0"/>
          <w:divBdr>
            <w:top w:val="none" w:sz="0" w:space="0" w:color="auto"/>
            <w:left w:val="none" w:sz="0" w:space="0" w:color="auto"/>
            <w:bottom w:val="none" w:sz="0" w:space="0" w:color="auto"/>
            <w:right w:val="none" w:sz="0" w:space="0" w:color="auto"/>
          </w:divBdr>
        </w:div>
        <w:div w:id="978652417">
          <w:marLeft w:val="480"/>
          <w:marRight w:val="0"/>
          <w:marTop w:val="0"/>
          <w:marBottom w:val="0"/>
          <w:divBdr>
            <w:top w:val="none" w:sz="0" w:space="0" w:color="auto"/>
            <w:left w:val="none" w:sz="0" w:space="0" w:color="auto"/>
            <w:bottom w:val="none" w:sz="0" w:space="0" w:color="auto"/>
            <w:right w:val="none" w:sz="0" w:space="0" w:color="auto"/>
          </w:divBdr>
        </w:div>
        <w:div w:id="1633249540">
          <w:marLeft w:val="480"/>
          <w:marRight w:val="0"/>
          <w:marTop w:val="0"/>
          <w:marBottom w:val="0"/>
          <w:divBdr>
            <w:top w:val="none" w:sz="0" w:space="0" w:color="auto"/>
            <w:left w:val="none" w:sz="0" w:space="0" w:color="auto"/>
            <w:bottom w:val="none" w:sz="0" w:space="0" w:color="auto"/>
            <w:right w:val="none" w:sz="0" w:space="0" w:color="auto"/>
          </w:divBdr>
        </w:div>
        <w:div w:id="2024044398">
          <w:marLeft w:val="480"/>
          <w:marRight w:val="0"/>
          <w:marTop w:val="0"/>
          <w:marBottom w:val="0"/>
          <w:divBdr>
            <w:top w:val="none" w:sz="0" w:space="0" w:color="auto"/>
            <w:left w:val="none" w:sz="0" w:space="0" w:color="auto"/>
            <w:bottom w:val="none" w:sz="0" w:space="0" w:color="auto"/>
            <w:right w:val="none" w:sz="0" w:space="0" w:color="auto"/>
          </w:divBdr>
        </w:div>
        <w:div w:id="1622760995">
          <w:marLeft w:val="480"/>
          <w:marRight w:val="0"/>
          <w:marTop w:val="0"/>
          <w:marBottom w:val="0"/>
          <w:divBdr>
            <w:top w:val="none" w:sz="0" w:space="0" w:color="auto"/>
            <w:left w:val="none" w:sz="0" w:space="0" w:color="auto"/>
            <w:bottom w:val="none" w:sz="0" w:space="0" w:color="auto"/>
            <w:right w:val="none" w:sz="0" w:space="0" w:color="auto"/>
          </w:divBdr>
        </w:div>
        <w:div w:id="80109830">
          <w:marLeft w:val="480"/>
          <w:marRight w:val="0"/>
          <w:marTop w:val="0"/>
          <w:marBottom w:val="0"/>
          <w:divBdr>
            <w:top w:val="none" w:sz="0" w:space="0" w:color="auto"/>
            <w:left w:val="none" w:sz="0" w:space="0" w:color="auto"/>
            <w:bottom w:val="none" w:sz="0" w:space="0" w:color="auto"/>
            <w:right w:val="none" w:sz="0" w:space="0" w:color="auto"/>
          </w:divBdr>
        </w:div>
        <w:div w:id="915481411">
          <w:marLeft w:val="480"/>
          <w:marRight w:val="0"/>
          <w:marTop w:val="0"/>
          <w:marBottom w:val="0"/>
          <w:divBdr>
            <w:top w:val="none" w:sz="0" w:space="0" w:color="auto"/>
            <w:left w:val="none" w:sz="0" w:space="0" w:color="auto"/>
            <w:bottom w:val="none" w:sz="0" w:space="0" w:color="auto"/>
            <w:right w:val="none" w:sz="0" w:space="0" w:color="auto"/>
          </w:divBdr>
        </w:div>
        <w:div w:id="1712220690">
          <w:marLeft w:val="480"/>
          <w:marRight w:val="0"/>
          <w:marTop w:val="0"/>
          <w:marBottom w:val="0"/>
          <w:divBdr>
            <w:top w:val="none" w:sz="0" w:space="0" w:color="auto"/>
            <w:left w:val="none" w:sz="0" w:space="0" w:color="auto"/>
            <w:bottom w:val="none" w:sz="0" w:space="0" w:color="auto"/>
            <w:right w:val="none" w:sz="0" w:space="0" w:color="auto"/>
          </w:divBdr>
        </w:div>
        <w:div w:id="1225069070">
          <w:marLeft w:val="480"/>
          <w:marRight w:val="0"/>
          <w:marTop w:val="0"/>
          <w:marBottom w:val="0"/>
          <w:divBdr>
            <w:top w:val="none" w:sz="0" w:space="0" w:color="auto"/>
            <w:left w:val="none" w:sz="0" w:space="0" w:color="auto"/>
            <w:bottom w:val="none" w:sz="0" w:space="0" w:color="auto"/>
            <w:right w:val="none" w:sz="0" w:space="0" w:color="auto"/>
          </w:divBdr>
        </w:div>
        <w:div w:id="626744022">
          <w:marLeft w:val="480"/>
          <w:marRight w:val="0"/>
          <w:marTop w:val="0"/>
          <w:marBottom w:val="0"/>
          <w:divBdr>
            <w:top w:val="none" w:sz="0" w:space="0" w:color="auto"/>
            <w:left w:val="none" w:sz="0" w:space="0" w:color="auto"/>
            <w:bottom w:val="none" w:sz="0" w:space="0" w:color="auto"/>
            <w:right w:val="none" w:sz="0" w:space="0" w:color="auto"/>
          </w:divBdr>
        </w:div>
        <w:div w:id="1580560278">
          <w:marLeft w:val="480"/>
          <w:marRight w:val="0"/>
          <w:marTop w:val="0"/>
          <w:marBottom w:val="0"/>
          <w:divBdr>
            <w:top w:val="none" w:sz="0" w:space="0" w:color="auto"/>
            <w:left w:val="none" w:sz="0" w:space="0" w:color="auto"/>
            <w:bottom w:val="none" w:sz="0" w:space="0" w:color="auto"/>
            <w:right w:val="none" w:sz="0" w:space="0" w:color="auto"/>
          </w:divBdr>
        </w:div>
        <w:div w:id="1837574051">
          <w:marLeft w:val="480"/>
          <w:marRight w:val="0"/>
          <w:marTop w:val="0"/>
          <w:marBottom w:val="0"/>
          <w:divBdr>
            <w:top w:val="none" w:sz="0" w:space="0" w:color="auto"/>
            <w:left w:val="none" w:sz="0" w:space="0" w:color="auto"/>
            <w:bottom w:val="none" w:sz="0" w:space="0" w:color="auto"/>
            <w:right w:val="none" w:sz="0" w:space="0" w:color="auto"/>
          </w:divBdr>
        </w:div>
        <w:div w:id="747119604">
          <w:marLeft w:val="480"/>
          <w:marRight w:val="0"/>
          <w:marTop w:val="0"/>
          <w:marBottom w:val="0"/>
          <w:divBdr>
            <w:top w:val="none" w:sz="0" w:space="0" w:color="auto"/>
            <w:left w:val="none" w:sz="0" w:space="0" w:color="auto"/>
            <w:bottom w:val="none" w:sz="0" w:space="0" w:color="auto"/>
            <w:right w:val="none" w:sz="0" w:space="0" w:color="auto"/>
          </w:divBdr>
        </w:div>
        <w:div w:id="1508906052">
          <w:marLeft w:val="480"/>
          <w:marRight w:val="0"/>
          <w:marTop w:val="0"/>
          <w:marBottom w:val="0"/>
          <w:divBdr>
            <w:top w:val="none" w:sz="0" w:space="0" w:color="auto"/>
            <w:left w:val="none" w:sz="0" w:space="0" w:color="auto"/>
            <w:bottom w:val="none" w:sz="0" w:space="0" w:color="auto"/>
            <w:right w:val="none" w:sz="0" w:space="0" w:color="auto"/>
          </w:divBdr>
        </w:div>
        <w:div w:id="130827158">
          <w:marLeft w:val="480"/>
          <w:marRight w:val="0"/>
          <w:marTop w:val="0"/>
          <w:marBottom w:val="0"/>
          <w:divBdr>
            <w:top w:val="none" w:sz="0" w:space="0" w:color="auto"/>
            <w:left w:val="none" w:sz="0" w:space="0" w:color="auto"/>
            <w:bottom w:val="none" w:sz="0" w:space="0" w:color="auto"/>
            <w:right w:val="none" w:sz="0" w:space="0" w:color="auto"/>
          </w:divBdr>
        </w:div>
        <w:div w:id="1789591981">
          <w:marLeft w:val="480"/>
          <w:marRight w:val="0"/>
          <w:marTop w:val="0"/>
          <w:marBottom w:val="0"/>
          <w:divBdr>
            <w:top w:val="none" w:sz="0" w:space="0" w:color="auto"/>
            <w:left w:val="none" w:sz="0" w:space="0" w:color="auto"/>
            <w:bottom w:val="none" w:sz="0" w:space="0" w:color="auto"/>
            <w:right w:val="none" w:sz="0" w:space="0" w:color="auto"/>
          </w:divBdr>
        </w:div>
        <w:div w:id="1537355579">
          <w:marLeft w:val="480"/>
          <w:marRight w:val="0"/>
          <w:marTop w:val="0"/>
          <w:marBottom w:val="0"/>
          <w:divBdr>
            <w:top w:val="none" w:sz="0" w:space="0" w:color="auto"/>
            <w:left w:val="none" w:sz="0" w:space="0" w:color="auto"/>
            <w:bottom w:val="none" w:sz="0" w:space="0" w:color="auto"/>
            <w:right w:val="none" w:sz="0" w:space="0" w:color="auto"/>
          </w:divBdr>
        </w:div>
      </w:divsChild>
    </w:div>
    <w:div w:id="1833906980">
      <w:bodyDiv w:val="1"/>
      <w:marLeft w:val="0"/>
      <w:marRight w:val="0"/>
      <w:marTop w:val="0"/>
      <w:marBottom w:val="0"/>
      <w:divBdr>
        <w:top w:val="none" w:sz="0" w:space="0" w:color="auto"/>
        <w:left w:val="none" w:sz="0" w:space="0" w:color="auto"/>
        <w:bottom w:val="none" w:sz="0" w:space="0" w:color="auto"/>
        <w:right w:val="none" w:sz="0" w:space="0" w:color="auto"/>
      </w:divBdr>
    </w:div>
    <w:div w:id="1838418816">
      <w:bodyDiv w:val="1"/>
      <w:marLeft w:val="0"/>
      <w:marRight w:val="0"/>
      <w:marTop w:val="0"/>
      <w:marBottom w:val="0"/>
      <w:divBdr>
        <w:top w:val="none" w:sz="0" w:space="0" w:color="auto"/>
        <w:left w:val="none" w:sz="0" w:space="0" w:color="auto"/>
        <w:bottom w:val="none" w:sz="0" w:space="0" w:color="auto"/>
        <w:right w:val="none" w:sz="0" w:space="0" w:color="auto"/>
      </w:divBdr>
    </w:div>
    <w:div w:id="1848251208">
      <w:bodyDiv w:val="1"/>
      <w:marLeft w:val="0"/>
      <w:marRight w:val="0"/>
      <w:marTop w:val="0"/>
      <w:marBottom w:val="0"/>
      <w:divBdr>
        <w:top w:val="none" w:sz="0" w:space="0" w:color="auto"/>
        <w:left w:val="none" w:sz="0" w:space="0" w:color="auto"/>
        <w:bottom w:val="none" w:sz="0" w:space="0" w:color="auto"/>
        <w:right w:val="none" w:sz="0" w:space="0" w:color="auto"/>
      </w:divBdr>
    </w:div>
    <w:div w:id="1850557899">
      <w:bodyDiv w:val="1"/>
      <w:marLeft w:val="0"/>
      <w:marRight w:val="0"/>
      <w:marTop w:val="0"/>
      <w:marBottom w:val="0"/>
      <w:divBdr>
        <w:top w:val="none" w:sz="0" w:space="0" w:color="auto"/>
        <w:left w:val="none" w:sz="0" w:space="0" w:color="auto"/>
        <w:bottom w:val="none" w:sz="0" w:space="0" w:color="auto"/>
        <w:right w:val="none" w:sz="0" w:space="0" w:color="auto"/>
      </w:divBdr>
    </w:div>
    <w:div w:id="1854344526">
      <w:bodyDiv w:val="1"/>
      <w:marLeft w:val="0"/>
      <w:marRight w:val="0"/>
      <w:marTop w:val="0"/>
      <w:marBottom w:val="0"/>
      <w:divBdr>
        <w:top w:val="none" w:sz="0" w:space="0" w:color="auto"/>
        <w:left w:val="none" w:sz="0" w:space="0" w:color="auto"/>
        <w:bottom w:val="none" w:sz="0" w:space="0" w:color="auto"/>
        <w:right w:val="none" w:sz="0" w:space="0" w:color="auto"/>
      </w:divBdr>
    </w:div>
    <w:div w:id="1859342829">
      <w:bodyDiv w:val="1"/>
      <w:marLeft w:val="0"/>
      <w:marRight w:val="0"/>
      <w:marTop w:val="0"/>
      <w:marBottom w:val="0"/>
      <w:divBdr>
        <w:top w:val="none" w:sz="0" w:space="0" w:color="auto"/>
        <w:left w:val="none" w:sz="0" w:space="0" w:color="auto"/>
        <w:bottom w:val="none" w:sz="0" w:space="0" w:color="auto"/>
        <w:right w:val="none" w:sz="0" w:space="0" w:color="auto"/>
      </w:divBdr>
    </w:div>
    <w:div w:id="1861623098">
      <w:bodyDiv w:val="1"/>
      <w:marLeft w:val="0"/>
      <w:marRight w:val="0"/>
      <w:marTop w:val="0"/>
      <w:marBottom w:val="0"/>
      <w:divBdr>
        <w:top w:val="none" w:sz="0" w:space="0" w:color="auto"/>
        <w:left w:val="none" w:sz="0" w:space="0" w:color="auto"/>
        <w:bottom w:val="none" w:sz="0" w:space="0" w:color="auto"/>
        <w:right w:val="none" w:sz="0" w:space="0" w:color="auto"/>
      </w:divBdr>
      <w:divsChild>
        <w:div w:id="100076988">
          <w:marLeft w:val="480"/>
          <w:marRight w:val="0"/>
          <w:marTop w:val="0"/>
          <w:marBottom w:val="0"/>
          <w:divBdr>
            <w:top w:val="none" w:sz="0" w:space="0" w:color="auto"/>
            <w:left w:val="none" w:sz="0" w:space="0" w:color="auto"/>
            <w:bottom w:val="none" w:sz="0" w:space="0" w:color="auto"/>
            <w:right w:val="none" w:sz="0" w:space="0" w:color="auto"/>
          </w:divBdr>
        </w:div>
        <w:div w:id="2033262974">
          <w:marLeft w:val="480"/>
          <w:marRight w:val="0"/>
          <w:marTop w:val="0"/>
          <w:marBottom w:val="0"/>
          <w:divBdr>
            <w:top w:val="none" w:sz="0" w:space="0" w:color="auto"/>
            <w:left w:val="none" w:sz="0" w:space="0" w:color="auto"/>
            <w:bottom w:val="none" w:sz="0" w:space="0" w:color="auto"/>
            <w:right w:val="none" w:sz="0" w:space="0" w:color="auto"/>
          </w:divBdr>
        </w:div>
        <w:div w:id="4483564">
          <w:marLeft w:val="480"/>
          <w:marRight w:val="0"/>
          <w:marTop w:val="0"/>
          <w:marBottom w:val="0"/>
          <w:divBdr>
            <w:top w:val="none" w:sz="0" w:space="0" w:color="auto"/>
            <w:left w:val="none" w:sz="0" w:space="0" w:color="auto"/>
            <w:bottom w:val="none" w:sz="0" w:space="0" w:color="auto"/>
            <w:right w:val="none" w:sz="0" w:space="0" w:color="auto"/>
          </w:divBdr>
        </w:div>
        <w:div w:id="396319049">
          <w:marLeft w:val="480"/>
          <w:marRight w:val="0"/>
          <w:marTop w:val="0"/>
          <w:marBottom w:val="0"/>
          <w:divBdr>
            <w:top w:val="none" w:sz="0" w:space="0" w:color="auto"/>
            <w:left w:val="none" w:sz="0" w:space="0" w:color="auto"/>
            <w:bottom w:val="none" w:sz="0" w:space="0" w:color="auto"/>
            <w:right w:val="none" w:sz="0" w:space="0" w:color="auto"/>
          </w:divBdr>
        </w:div>
        <w:div w:id="1680347252">
          <w:marLeft w:val="480"/>
          <w:marRight w:val="0"/>
          <w:marTop w:val="0"/>
          <w:marBottom w:val="0"/>
          <w:divBdr>
            <w:top w:val="none" w:sz="0" w:space="0" w:color="auto"/>
            <w:left w:val="none" w:sz="0" w:space="0" w:color="auto"/>
            <w:bottom w:val="none" w:sz="0" w:space="0" w:color="auto"/>
            <w:right w:val="none" w:sz="0" w:space="0" w:color="auto"/>
          </w:divBdr>
        </w:div>
        <w:div w:id="1185823677">
          <w:marLeft w:val="480"/>
          <w:marRight w:val="0"/>
          <w:marTop w:val="0"/>
          <w:marBottom w:val="0"/>
          <w:divBdr>
            <w:top w:val="none" w:sz="0" w:space="0" w:color="auto"/>
            <w:left w:val="none" w:sz="0" w:space="0" w:color="auto"/>
            <w:bottom w:val="none" w:sz="0" w:space="0" w:color="auto"/>
            <w:right w:val="none" w:sz="0" w:space="0" w:color="auto"/>
          </w:divBdr>
        </w:div>
        <w:div w:id="1832675450">
          <w:marLeft w:val="480"/>
          <w:marRight w:val="0"/>
          <w:marTop w:val="0"/>
          <w:marBottom w:val="0"/>
          <w:divBdr>
            <w:top w:val="none" w:sz="0" w:space="0" w:color="auto"/>
            <w:left w:val="none" w:sz="0" w:space="0" w:color="auto"/>
            <w:bottom w:val="none" w:sz="0" w:space="0" w:color="auto"/>
            <w:right w:val="none" w:sz="0" w:space="0" w:color="auto"/>
          </w:divBdr>
        </w:div>
        <w:div w:id="692151681">
          <w:marLeft w:val="480"/>
          <w:marRight w:val="0"/>
          <w:marTop w:val="0"/>
          <w:marBottom w:val="0"/>
          <w:divBdr>
            <w:top w:val="none" w:sz="0" w:space="0" w:color="auto"/>
            <w:left w:val="none" w:sz="0" w:space="0" w:color="auto"/>
            <w:bottom w:val="none" w:sz="0" w:space="0" w:color="auto"/>
            <w:right w:val="none" w:sz="0" w:space="0" w:color="auto"/>
          </w:divBdr>
        </w:div>
        <w:div w:id="429857882">
          <w:marLeft w:val="480"/>
          <w:marRight w:val="0"/>
          <w:marTop w:val="0"/>
          <w:marBottom w:val="0"/>
          <w:divBdr>
            <w:top w:val="none" w:sz="0" w:space="0" w:color="auto"/>
            <w:left w:val="none" w:sz="0" w:space="0" w:color="auto"/>
            <w:bottom w:val="none" w:sz="0" w:space="0" w:color="auto"/>
            <w:right w:val="none" w:sz="0" w:space="0" w:color="auto"/>
          </w:divBdr>
        </w:div>
        <w:div w:id="1260143615">
          <w:marLeft w:val="480"/>
          <w:marRight w:val="0"/>
          <w:marTop w:val="0"/>
          <w:marBottom w:val="0"/>
          <w:divBdr>
            <w:top w:val="none" w:sz="0" w:space="0" w:color="auto"/>
            <w:left w:val="none" w:sz="0" w:space="0" w:color="auto"/>
            <w:bottom w:val="none" w:sz="0" w:space="0" w:color="auto"/>
            <w:right w:val="none" w:sz="0" w:space="0" w:color="auto"/>
          </w:divBdr>
        </w:div>
        <w:div w:id="426737404">
          <w:marLeft w:val="480"/>
          <w:marRight w:val="0"/>
          <w:marTop w:val="0"/>
          <w:marBottom w:val="0"/>
          <w:divBdr>
            <w:top w:val="none" w:sz="0" w:space="0" w:color="auto"/>
            <w:left w:val="none" w:sz="0" w:space="0" w:color="auto"/>
            <w:bottom w:val="none" w:sz="0" w:space="0" w:color="auto"/>
            <w:right w:val="none" w:sz="0" w:space="0" w:color="auto"/>
          </w:divBdr>
        </w:div>
        <w:div w:id="850527335">
          <w:marLeft w:val="480"/>
          <w:marRight w:val="0"/>
          <w:marTop w:val="0"/>
          <w:marBottom w:val="0"/>
          <w:divBdr>
            <w:top w:val="none" w:sz="0" w:space="0" w:color="auto"/>
            <w:left w:val="none" w:sz="0" w:space="0" w:color="auto"/>
            <w:bottom w:val="none" w:sz="0" w:space="0" w:color="auto"/>
            <w:right w:val="none" w:sz="0" w:space="0" w:color="auto"/>
          </w:divBdr>
        </w:div>
        <w:div w:id="1578201112">
          <w:marLeft w:val="480"/>
          <w:marRight w:val="0"/>
          <w:marTop w:val="0"/>
          <w:marBottom w:val="0"/>
          <w:divBdr>
            <w:top w:val="none" w:sz="0" w:space="0" w:color="auto"/>
            <w:left w:val="none" w:sz="0" w:space="0" w:color="auto"/>
            <w:bottom w:val="none" w:sz="0" w:space="0" w:color="auto"/>
            <w:right w:val="none" w:sz="0" w:space="0" w:color="auto"/>
          </w:divBdr>
        </w:div>
        <w:div w:id="41371382">
          <w:marLeft w:val="480"/>
          <w:marRight w:val="0"/>
          <w:marTop w:val="0"/>
          <w:marBottom w:val="0"/>
          <w:divBdr>
            <w:top w:val="none" w:sz="0" w:space="0" w:color="auto"/>
            <w:left w:val="none" w:sz="0" w:space="0" w:color="auto"/>
            <w:bottom w:val="none" w:sz="0" w:space="0" w:color="auto"/>
            <w:right w:val="none" w:sz="0" w:space="0" w:color="auto"/>
          </w:divBdr>
        </w:div>
        <w:div w:id="1606497912">
          <w:marLeft w:val="480"/>
          <w:marRight w:val="0"/>
          <w:marTop w:val="0"/>
          <w:marBottom w:val="0"/>
          <w:divBdr>
            <w:top w:val="none" w:sz="0" w:space="0" w:color="auto"/>
            <w:left w:val="none" w:sz="0" w:space="0" w:color="auto"/>
            <w:bottom w:val="none" w:sz="0" w:space="0" w:color="auto"/>
            <w:right w:val="none" w:sz="0" w:space="0" w:color="auto"/>
          </w:divBdr>
        </w:div>
        <w:div w:id="1129317814">
          <w:marLeft w:val="480"/>
          <w:marRight w:val="0"/>
          <w:marTop w:val="0"/>
          <w:marBottom w:val="0"/>
          <w:divBdr>
            <w:top w:val="none" w:sz="0" w:space="0" w:color="auto"/>
            <w:left w:val="none" w:sz="0" w:space="0" w:color="auto"/>
            <w:bottom w:val="none" w:sz="0" w:space="0" w:color="auto"/>
            <w:right w:val="none" w:sz="0" w:space="0" w:color="auto"/>
          </w:divBdr>
        </w:div>
        <w:div w:id="509485217">
          <w:marLeft w:val="480"/>
          <w:marRight w:val="0"/>
          <w:marTop w:val="0"/>
          <w:marBottom w:val="0"/>
          <w:divBdr>
            <w:top w:val="none" w:sz="0" w:space="0" w:color="auto"/>
            <w:left w:val="none" w:sz="0" w:space="0" w:color="auto"/>
            <w:bottom w:val="none" w:sz="0" w:space="0" w:color="auto"/>
            <w:right w:val="none" w:sz="0" w:space="0" w:color="auto"/>
          </w:divBdr>
        </w:div>
        <w:div w:id="1541435877">
          <w:marLeft w:val="480"/>
          <w:marRight w:val="0"/>
          <w:marTop w:val="0"/>
          <w:marBottom w:val="0"/>
          <w:divBdr>
            <w:top w:val="none" w:sz="0" w:space="0" w:color="auto"/>
            <w:left w:val="none" w:sz="0" w:space="0" w:color="auto"/>
            <w:bottom w:val="none" w:sz="0" w:space="0" w:color="auto"/>
            <w:right w:val="none" w:sz="0" w:space="0" w:color="auto"/>
          </w:divBdr>
        </w:div>
        <w:div w:id="32535000">
          <w:marLeft w:val="480"/>
          <w:marRight w:val="0"/>
          <w:marTop w:val="0"/>
          <w:marBottom w:val="0"/>
          <w:divBdr>
            <w:top w:val="none" w:sz="0" w:space="0" w:color="auto"/>
            <w:left w:val="none" w:sz="0" w:space="0" w:color="auto"/>
            <w:bottom w:val="none" w:sz="0" w:space="0" w:color="auto"/>
            <w:right w:val="none" w:sz="0" w:space="0" w:color="auto"/>
          </w:divBdr>
        </w:div>
        <w:div w:id="547186310">
          <w:marLeft w:val="480"/>
          <w:marRight w:val="0"/>
          <w:marTop w:val="0"/>
          <w:marBottom w:val="0"/>
          <w:divBdr>
            <w:top w:val="none" w:sz="0" w:space="0" w:color="auto"/>
            <w:left w:val="none" w:sz="0" w:space="0" w:color="auto"/>
            <w:bottom w:val="none" w:sz="0" w:space="0" w:color="auto"/>
            <w:right w:val="none" w:sz="0" w:space="0" w:color="auto"/>
          </w:divBdr>
        </w:div>
        <w:div w:id="1543979084">
          <w:marLeft w:val="480"/>
          <w:marRight w:val="0"/>
          <w:marTop w:val="0"/>
          <w:marBottom w:val="0"/>
          <w:divBdr>
            <w:top w:val="none" w:sz="0" w:space="0" w:color="auto"/>
            <w:left w:val="none" w:sz="0" w:space="0" w:color="auto"/>
            <w:bottom w:val="none" w:sz="0" w:space="0" w:color="auto"/>
            <w:right w:val="none" w:sz="0" w:space="0" w:color="auto"/>
          </w:divBdr>
        </w:div>
        <w:div w:id="1313101393">
          <w:marLeft w:val="480"/>
          <w:marRight w:val="0"/>
          <w:marTop w:val="0"/>
          <w:marBottom w:val="0"/>
          <w:divBdr>
            <w:top w:val="none" w:sz="0" w:space="0" w:color="auto"/>
            <w:left w:val="none" w:sz="0" w:space="0" w:color="auto"/>
            <w:bottom w:val="none" w:sz="0" w:space="0" w:color="auto"/>
            <w:right w:val="none" w:sz="0" w:space="0" w:color="auto"/>
          </w:divBdr>
        </w:div>
        <w:div w:id="115759507">
          <w:marLeft w:val="480"/>
          <w:marRight w:val="0"/>
          <w:marTop w:val="0"/>
          <w:marBottom w:val="0"/>
          <w:divBdr>
            <w:top w:val="none" w:sz="0" w:space="0" w:color="auto"/>
            <w:left w:val="none" w:sz="0" w:space="0" w:color="auto"/>
            <w:bottom w:val="none" w:sz="0" w:space="0" w:color="auto"/>
            <w:right w:val="none" w:sz="0" w:space="0" w:color="auto"/>
          </w:divBdr>
        </w:div>
        <w:div w:id="280721218">
          <w:marLeft w:val="480"/>
          <w:marRight w:val="0"/>
          <w:marTop w:val="0"/>
          <w:marBottom w:val="0"/>
          <w:divBdr>
            <w:top w:val="none" w:sz="0" w:space="0" w:color="auto"/>
            <w:left w:val="none" w:sz="0" w:space="0" w:color="auto"/>
            <w:bottom w:val="none" w:sz="0" w:space="0" w:color="auto"/>
            <w:right w:val="none" w:sz="0" w:space="0" w:color="auto"/>
          </w:divBdr>
        </w:div>
        <w:div w:id="1160078374">
          <w:marLeft w:val="480"/>
          <w:marRight w:val="0"/>
          <w:marTop w:val="0"/>
          <w:marBottom w:val="0"/>
          <w:divBdr>
            <w:top w:val="none" w:sz="0" w:space="0" w:color="auto"/>
            <w:left w:val="none" w:sz="0" w:space="0" w:color="auto"/>
            <w:bottom w:val="none" w:sz="0" w:space="0" w:color="auto"/>
            <w:right w:val="none" w:sz="0" w:space="0" w:color="auto"/>
          </w:divBdr>
        </w:div>
        <w:div w:id="581255271">
          <w:marLeft w:val="480"/>
          <w:marRight w:val="0"/>
          <w:marTop w:val="0"/>
          <w:marBottom w:val="0"/>
          <w:divBdr>
            <w:top w:val="none" w:sz="0" w:space="0" w:color="auto"/>
            <w:left w:val="none" w:sz="0" w:space="0" w:color="auto"/>
            <w:bottom w:val="none" w:sz="0" w:space="0" w:color="auto"/>
            <w:right w:val="none" w:sz="0" w:space="0" w:color="auto"/>
          </w:divBdr>
        </w:div>
        <w:div w:id="1538083282">
          <w:marLeft w:val="480"/>
          <w:marRight w:val="0"/>
          <w:marTop w:val="0"/>
          <w:marBottom w:val="0"/>
          <w:divBdr>
            <w:top w:val="none" w:sz="0" w:space="0" w:color="auto"/>
            <w:left w:val="none" w:sz="0" w:space="0" w:color="auto"/>
            <w:bottom w:val="none" w:sz="0" w:space="0" w:color="auto"/>
            <w:right w:val="none" w:sz="0" w:space="0" w:color="auto"/>
          </w:divBdr>
        </w:div>
        <w:div w:id="528959406">
          <w:marLeft w:val="480"/>
          <w:marRight w:val="0"/>
          <w:marTop w:val="0"/>
          <w:marBottom w:val="0"/>
          <w:divBdr>
            <w:top w:val="none" w:sz="0" w:space="0" w:color="auto"/>
            <w:left w:val="none" w:sz="0" w:space="0" w:color="auto"/>
            <w:bottom w:val="none" w:sz="0" w:space="0" w:color="auto"/>
            <w:right w:val="none" w:sz="0" w:space="0" w:color="auto"/>
          </w:divBdr>
        </w:div>
        <w:div w:id="86776657">
          <w:marLeft w:val="480"/>
          <w:marRight w:val="0"/>
          <w:marTop w:val="0"/>
          <w:marBottom w:val="0"/>
          <w:divBdr>
            <w:top w:val="none" w:sz="0" w:space="0" w:color="auto"/>
            <w:left w:val="none" w:sz="0" w:space="0" w:color="auto"/>
            <w:bottom w:val="none" w:sz="0" w:space="0" w:color="auto"/>
            <w:right w:val="none" w:sz="0" w:space="0" w:color="auto"/>
          </w:divBdr>
        </w:div>
        <w:div w:id="1975017172">
          <w:marLeft w:val="480"/>
          <w:marRight w:val="0"/>
          <w:marTop w:val="0"/>
          <w:marBottom w:val="0"/>
          <w:divBdr>
            <w:top w:val="none" w:sz="0" w:space="0" w:color="auto"/>
            <w:left w:val="none" w:sz="0" w:space="0" w:color="auto"/>
            <w:bottom w:val="none" w:sz="0" w:space="0" w:color="auto"/>
            <w:right w:val="none" w:sz="0" w:space="0" w:color="auto"/>
          </w:divBdr>
        </w:div>
        <w:div w:id="156314349">
          <w:marLeft w:val="480"/>
          <w:marRight w:val="0"/>
          <w:marTop w:val="0"/>
          <w:marBottom w:val="0"/>
          <w:divBdr>
            <w:top w:val="none" w:sz="0" w:space="0" w:color="auto"/>
            <w:left w:val="none" w:sz="0" w:space="0" w:color="auto"/>
            <w:bottom w:val="none" w:sz="0" w:space="0" w:color="auto"/>
            <w:right w:val="none" w:sz="0" w:space="0" w:color="auto"/>
          </w:divBdr>
        </w:div>
        <w:div w:id="1346666258">
          <w:marLeft w:val="480"/>
          <w:marRight w:val="0"/>
          <w:marTop w:val="0"/>
          <w:marBottom w:val="0"/>
          <w:divBdr>
            <w:top w:val="none" w:sz="0" w:space="0" w:color="auto"/>
            <w:left w:val="none" w:sz="0" w:space="0" w:color="auto"/>
            <w:bottom w:val="none" w:sz="0" w:space="0" w:color="auto"/>
            <w:right w:val="none" w:sz="0" w:space="0" w:color="auto"/>
          </w:divBdr>
        </w:div>
        <w:div w:id="2066295287">
          <w:marLeft w:val="480"/>
          <w:marRight w:val="0"/>
          <w:marTop w:val="0"/>
          <w:marBottom w:val="0"/>
          <w:divBdr>
            <w:top w:val="none" w:sz="0" w:space="0" w:color="auto"/>
            <w:left w:val="none" w:sz="0" w:space="0" w:color="auto"/>
            <w:bottom w:val="none" w:sz="0" w:space="0" w:color="auto"/>
            <w:right w:val="none" w:sz="0" w:space="0" w:color="auto"/>
          </w:divBdr>
        </w:div>
        <w:div w:id="1994917226">
          <w:marLeft w:val="480"/>
          <w:marRight w:val="0"/>
          <w:marTop w:val="0"/>
          <w:marBottom w:val="0"/>
          <w:divBdr>
            <w:top w:val="none" w:sz="0" w:space="0" w:color="auto"/>
            <w:left w:val="none" w:sz="0" w:space="0" w:color="auto"/>
            <w:bottom w:val="none" w:sz="0" w:space="0" w:color="auto"/>
            <w:right w:val="none" w:sz="0" w:space="0" w:color="auto"/>
          </w:divBdr>
        </w:div>
        <w:div w:id="996491818">
          <w:marLeft w:val="480"/>
          <w:marRight w:val="0"/>
          <w:marTop w:val="0"/>
          <w:marBottom w:val="0"/>
          <w:divBdr>
            <w:top w:val="none" w:sz="0" w:space="0" w:color="auto"/>
            <w:left w:val="none" w:sz="0" w:space="0" w:color="auto"/>
            <w:bottom w:val="none" w:sz="0" w:space="0" w:color="auto"/>
            <w:right w:val="none" w:sz="0" w:space="0" w:color="auto"/>
          </w:divBdr>
        </w:div>
      </w:divsChild>
    </w:div>
    <w:div w:id="1874927921">
      <w:bodyDiv w:val="1"/>
      <w:marLeft w:val="0"/>
      <w:marRight w:val="0"/>
      <w:marTop w:val="0"/>
      <w:marBottom w:val="0"/>
      <w:divBdr>
        <w:top w:val="none" w:sz="0" w:space="0" w:color="auto"/>
        <w:left w:val="none" w:sz="0" w:space="0" w:color="auto"/>
        <w:bottom w:val="none" w:sz="0" w:space="0" w:color="auto"/>
        <w:right w:val="none" w:sz="0" w:space="0" w:color="auto"/>
      </w:divBdr>
    </w:div>
    <w:div w:id="1877966470">
      <w:bodyDiv w:val="1"/>
      <w:marLeft w:val="0"/>
      <w:marRight w:val="0"/>
      <w:marTop w:val="0"/>
      <w:marBottom w:val="0"/>
      <w:divBdr>
        <w:top w:val="none" w:sz="0" w:space="0" w:color="auto"/>
        <w:left w:val="none" w:sz="0" w:space="0" w:color="auto"/>
        <w:bottom w:val="none" w:sz="0" w:space="0" w:color="auto"/>
        <w:right w:val="none" w:sz="0" w:space="0" w:color="auto"/>
      </w:divBdr>
    </w:div>
    <w:div w:id="1894735694">
      <w:bodyDiv w:val="1"/>
      <w:marLeft w:val="0"/>
      <w:marRight w:val="0"/>
      <w:marTop w:val="0"/>
      <w:marBottom w:val="0"/>
      <w:divBdr>
        <w:top w:val="none" w:sz="0" w:space="0" w:color="auto"/>
        <w:left w:val="none" w:sz="0" w:space="0" w:color="auto"/>
        <w:bottom w:val="none" w:sz="0" w:space="0" w:color="auto"/>
        <w:right w:val="none" w:sz="0" w:space="0" w:color="auto"/>
      </w:divBdr>
    </w:div>
    <w:div w:id="1910311269">
      <w:bodyDiv w:val="1"/>
      <w:marLeft w:val="0"/>
      <w:marRight w:val="0"/>
      <w:marTop w:val="0"/>
      <w:marBottom w:val="0"/>
      <w:divBdr>
        <w:top w:val="none" w:sz="0" w:space="0" w:color="auto"/>
        <w:left w:val="none" w:sz="0" w:space="0" w:color="auto"/>
        <w:bottom w:val="none" w:sz="0" w:space="0" w:color="auto"/>
        <w:right w:val="none" w:sz="0" w:space="0" w:color="auto"/>
      </w:divBdr>
    </w:div>
    <w:div w:id="1917666059">
      <w:bodyDiv w:val="1"/>
      <w:marLeft w:val="0"/>
      <w:marRight w:val="0"/>
      <w:marTop w:val="0"/>
      <w:marBottom w:val="0"/>
      <w:divBdr>
        <w:top w:val="none" w:sz="0" w:space="0" w:color="auto"/>
        <w:left w:val="none" w:sz="0" w:space="0" w:color="auto"/>
        <w:bottom w:val="none" w:sz="0" w:space="0" w:color="auto"/>
        <w:right w:val="none" w:sz="0" w:space="0" w:color="auto"/>
      </w:divBdr>
    </w:div>
    <w:div w:id="1925600160">
      <w:bodyDiv w:val="1"/>
      <w:marLeft w:val="0"/>
      <w:marRight w:val="0"/>
      <w:marTop w:val="0"/>
      <w:marBottom w:val="0"/>
      <w:divBdr>
        <w:top w:val="none" w:sz="0" w:space="0" w:color="auto"/>
        <w:left w:val="none" w:sz="0" w:space="0" w:color="auto"/>
        <w:bottom w:val="none" w:sz="0" w:space="0" w:color="auto"/>
        <w:right w:val="none" w:sz="0" w:space="0" w:color="auto"/>
      </w:divBdr>
    </w:div>
    <w:div w:id="1927959720">
      <w:bodyDiv w:val="1"/>
      <w:marLeft w:val="0"/>
      <w:marRight w:val="0"/>
      <w:marTop w:val="0"/>
      <w:marBottom w:val="0"/>
      <w:divBdr>
        <w:top w:val="none" w:sz="0" w:space="0" w:color="auto"/>
        <w:left w:val="none" w:sz="0" w:space="0" w:color="auto"/>
        <w:bottom w:val="none" w:sz="0" w:space="0" w:color="auto"/>
        <w:right w:val="none" w:sz="0" w:space="0" w:color="auto"/>
      </w:divBdr>
    </w:div>
    <w:div w:id="1931308848">
      <w:bodyDiv w:val="1"/>
      <w:marLeft w:val="0"/>
      <w:marRight w:val="0"/>
      <w:marTop w:val="0"/>
      <w:marBottom w:val="0"/>
      <w:divBdr>
        <w:top w:val="none" w:sz="0" w:space="0" w:color="auto"/>
        <w:left w:val="none" w:sz="0" w:space="0" w:color="auto"/>
        <w:bottom w:val="none" w:sz="0" w:space="0" w:color="auto"/>
        <w:right w:val="none" w:sz="0" w:space="0" w:color="auto"/>
      </w:divBdr>
      <w:divsChild>
        <w:div w:id="1650861502">
          <w:marLeft w:val="480"/>
          <w:marRight w:val="0"/>
          <w:marTop w:val="0"/>
          <w:marBottom w:val="0"/>
          <w:divBdr>
            <w:top w:val="none" w:sz="0" w:space="0" w:color="auto"/>
            <w:left w:val="none" w:sz="0" w:space="0" w:color="auto"/>
            <w:bottom w:val="none" w:sz="0" w:space="0" w:color="auto"/>
            <w:right w:val="none" w:sz="0" w:space="0" w:color="auto"/>
          </w:divBdr>
        </w:div>
        <w:div w:id="1787002187">
          <w:marLeft w:val="480"/>
          <w:marRight w:val="0"/>
          <w:marTop w:val="0"/>
          <w:marBottom w:val="0"/>
          <w:divBdr>
            <w:top w:val="none" w:sz="0" w:space="0" w:color="auto"/>
            <w:left w:val="none" w:sz="0" w:space="0" w:color="auto"/>
            <w:bottom w:val="none" w:sz="0" w:space="0" w:color="auto"/>
            <w:right w:val="none" w:sz="0" w:space="0" w:color="auto"/>
          </w:divBdr>
        </w:div>
        <w:div w:id="1537697762">
          <w:marLeft w:val="480"/>
          <w:marRight w:val="0"/>
          <w:marTop w:val="0"/>
          <w:marBottom w:val="0"/>
          <w:divBdr>
            <w:top w:val="none" w:sz="0" w:space="0" w:color="auto"/>
            <w:left w:val="none" w:sz="0" w:space="0" w:color="auto"/>
            <w:bottom w:val="none" w:sz="0" w:space="0" w:color="auto"/>
            <w:right w:val="none" w:sz="0" w:space="0" w:color="auto"/>
          </w:divBdr>
        </w:div>
        <w:div w:id="2140687639">
          <w:marLeft w:val="480"/>
          <w:marRight w:val="0"/>
          <w:marTop w:val="0"/>
          <w:marBottom w:val="0"/>
          <w:divBdr>
            <w:top w:val="none" w:sz="0" w:space="0" w:color="auto"/>
            <w:left w:val="none" w:sz="0" w:space="0" w:color="auto"/>
            <w:bottom w:val="none" w:sz="0" w:space="0" w:color="auto"/>
            <w:right w:val="none" w:sz="0" w:space="0" w:color="auto"/>
          </w:divBdr>
        </w:div>
        <w:div w:id="36394539">
          <w:marLeft w:val="480"/>
          <w:marRight w:val="0"/>
          <w:marTop w:val="0"/>
          <w:marBottom w:val="0"/>
          <w:divBdr>
            <w:top w:val="none" w:sz="0" w:space="0" w:color="auto"/>
            <w:left w:val="none" w:sz="0" w:space="0" w:color="auto"/>
            <w:bottom w:val="none" w:sz="0" w:space="0" w:color="auto"/>
            <w:right w:val="none" w:sz="0" w:space="0" w:color="auto"/>
          </w:divBdr>
        </w:div>
        <w:div w:id="1169516080">
          <w:marLeft w:val="480"/>
          <w:marRight w:val="0"/>
          <w:marTop w:val="0"/>
          <w:marBottom w:val="0"/>
          <w:divBdr>
            <w:top w:val="none" w:sz="0" w:space="0" w:color="auto"/>
            <w:left w:val="none" w:sz="0" w:space="0" w:color="auto"/>
            <w:bottom w:val="none" w:sz="0" w:space="0" w:color="auto"/>
            <w:right w:val="none" w:sz="0" w:space="0" w:color="auto"/>
          </w:divBdr>
        </w:div>
        <w:div w:id="1682733799">
          <w:marLeft w:val="480"/>
          <w:marRight w:val="0"/>
          <w:marTop w:val="0"/>
          <w:marBottom w:val="0"/>
          <w:divBdr>
            <w:top w:val="none" w:sz="0" w:space="0" w:color="auto"/>
            <w:left w:val="none" w:sz="0" w:space="0" w:color="auto"/>
            <w:bottom w:val="none" w:sz="0" w:space="0" w:color="auto"/>
            <w:right w:val="none" w:sz="0" w:space="0" w:color="auto"/>
          </w:divBdr>
        </w:div>
        <w:div w:id="636422848">
          <w:marLeft w:val="480"/>
          <w:marRight w:val="0"/>
          <w:marTop w:val="0"/>
          <w:marBottom w:val="0"/>
          <w:divBdr>
            <w:top w:val="none" w:sz="0" w:space="0" w:color="auto"/>
            <w:left w:val="none" w:sz="0" w:space="0" w:color="auto"/>
            <w:bottom w:val="none" w:sz="0" w:space="0" w:color="auto"/>
            <w:right w:val="none" w:sz="0" w:space="0" w:color="auto"/>
          </w:divBdr>
        </w:div>
        <w:div w:id="1955556569">
          <w:marLeft w:val="480"/>
          <w:marRight w:val="0"/>
          <w:marTop w:val="0"/>
          <w:marBottom w:val="0"/>
          <w:divBdr>
            <w:top w:val="none" w:sz="0" w:space="0" w:color="auto"/>
            <w:left w:val="none" w:sz="0" w:space="0" w:color="auto"/>
            <w:bottom w:val="none" w:sz="0" w:space="0" w:color="auto"/>
            <w:right w:val="none" w:sz="0" w:space="0" w:color="auto"/>
          </w:divBdr>
        </w:div>
        <w:div w:id="2084788287">
          <w:marLeft w:val="480"/>
          <w:marRight w:val="0"/>
          <w:marTop w:val="0"/>
          <w:marBottom w:val="0"/>
          <w:divBdr>
            <w:top w:val="none" w:sz="0" w:space="0" w:color="auto"/>
            <w:left w:val="none" w:sz="0" w:space="0" w:color="auto"/>
            <w:bottom w:val="none" w:sz="0" w:space="0" w:color="auto"/>
            <w:right w:val="none" w:sz="0" w:space="0" w:color="auto"/>
          </w:divBdr>
        </w:div>
        <w:div w:id="2110392647">
          <w:marLeft w:val="480"/>
          <w:marRight w:val="0"/>
          <w:marTop w:val="0"/>
          <w:marBottom w:val="0"/>
          <w:divBdr>
            <w:top w:val="none" w:sz="0" w:space="0" w:color="auto"/>
            <w:left w:val="none" w:sz="0" w:space="0" w:color="auto"/>
            <w:bottom w:val="none" w:sz="0" w:space="0" w:color="auto"/>
            <w:right w:val="none" w:sz="0" w:space="0" w:color="auto"/>
          </w:divBdr>
        </w:div>
        <w:div w:id="1701667438">
          <w:marLeft w:val="480"/>
          <w:marRight w:val="0"/>
          <w:marTop w:val="0"/>
          <w:marBottom w:val="0"/>
          <w:divBdr>
            <w:top w:val="none" w:sz="0" w:space="0" w:color="auto"/>
            <w:left w:val="none" w:sz="0" w:space="0" w:color="auto"/>
            <w:bottom w:val="none" w:sz="0" w:space="0" w:color="auto"/>
            <w:right w:val="none" w:sz="0" w:space="0" w:color="auto"/>
          </w:divBdr>
        </w:div>
        <w:div w:id="1159345429">
          <w:marLeft w:val="480"/>
          <w:marRight w:val="0"/>
          <w:marTop w:val="0"/>
          <w:marBottom w:val="0"/>
          <w:divBdr>
            <w:top w:val="none" w:sz="0" w:space="0" w:color="auto"/>
            <w:left w:val="none" w:sz="0" w:space="0" w:color="auto"/>
            <w:bottom w:val="none" w:sz="0" w:space="0" w:color="auto"/>
            <w:right w:val="none" w:sz="0" w:space="0" w:color="auto"/>
          </w:divBdr>
        </w:div>
        <w:div w:id="1833181620">
          <w:marLeft w:val="480"/>
          <w:marRight w:val="0"/>
          <w:marTop w:val="0"/>
          <w:marBottom w:val="0"/>
          <w:divBdr>
            <w:top w:val="none" w:sz="0" w:space="0" w:color="auto"/>
            <w:left w:val="none" w:sz="0" w:space="0" w:color="auto"/>
            <w:bottom w:val="none" w:sz="0" w:space="0" w:color="auto"/>
            <w:right w:val="none" w:sz="0" w:space="0" w:color="auto"/>
          </w:divBdr>
        </w:div>
        <w:div w:id="242570027">
          <w:marLeft w:val="480"/>
          <w:marRight w:val="0"/>
          <w:marTop w:val="0"/>
          <w:marBottom w:val="0"/>
          <w:divBdr>
            <w:top w:val="none" w:sz="0" w:space="0" w:color="auto"/>
            <w:left w:val="none" w:sz="0" w:space="0" w:color="auto"/>
            <w:bottom w:val="none" w:sz="0" w:space="0" w:color="auto"/>
            <w:right w:val="none" w:sz="0" w:space="0" w:color="auto"/>
          </w:divBdr>
        </w:div>
        <w:div w:id="1266426252">
          <w:marLeft w:val="480"/>
          <w:marRight w:val="0"/>
          <w:marTop w:val="0"/>
          <w:marBottom w:val="0"/>
          <w:divBdr>
            <w:top w:val="none" w:sz="0" w:space="0" w:color="auto"/>
            <w:left w:val="none" w:sz="0" w:space="0" w:color="auto"/>
            <w:bottom w:val="none" w:sz="0" w:space="0" w:color="auto"/>
            <w:right w:val="none" w:sz="0" w:space="0" w:color="auto"/>
          </w:divBdr>
        </w:div>
        <w:div w:id="269433173">
          <w:marLeft w:val="480"/>
          <w:marRight w:val="0"/>
          <w:marTop w:val="0"/>
          <w:marBottom w:val="0"/>
          <w:divBdr>
            <w:top w:val="none" w:sz="0" w:space="0" w:color="auto"/>
            <w:left w:val="none" w:sz="0" w:space="0" w:color="auto"/>
            <w:bottom w:val="none" w:sz="0" w:space="0" w:color="auto"/>
            <w:right w:val="none" w:sz="0" w:space="0" w:color="auto"/>
          </w:divBdr>
        </w:div>
        <w:div w:id="166796049">
          <w:marLeft w:val="480"/>
          <w:marRight w:val="0"/>
          <w:marTop w:val="0"/>
          <w:marBottom w:val="0"/>
          <w:divBdr>
            <w:top w:val="none" w:sz="0" w:space="0" w:color="auto"/>
            <w:left w:val="none" w:sz="0" w:space="0" w:color="auto"/>
            <w:bottom w:val="none" w:sz="0" w:space="0" w:color="auto"/>
            <w:right w:val="none" w:sz="0" w:space="0" w:color="auto"/>
          </w:divBdr>
        </w:div>
        <w:div w:id="1612585122">
          <w:marLeft w:val="480"/>
          <w:marRight w:val="0"/>
          <w:marTop w:val="0"/>
          <w:marBottom w:val="0"/>
          <w:divBdr>
            <w:top w:val="none" w:sz="0" w:space="0" w:color="auto"/>
            <w:left w:val="none" w:sz="0" w:space="0" w:color="auto"/>
            <w:bottom w:val="none" w:sz="0" w:space="0" w:color="auto"/>
            <w:right w:val="none" w:sz="0" w:space="0" w:color="auto"/>
          </w:divBdr>
        </w:div>
        <w:div w:id="348290078">
          <w:marLeft w:val="480"/>
          <w:marRight w:val="0"/>
          <w:marTop w:val="0"/>
          <w:marBottom w:val="0"/>
          <w:divBdr>
            <w:top w:val="none" w:sz="0" w:space="0" w:color="auto"/>
            <w:left w:val="none" w:sz="0" w:space="0" w:color="auto"/>
            <w:bottom w:val="none" w:sz="0" w:space="0" w:color="auto"/>
            <w:right w:val="none" w:sz="0" w:space="0" w:color="auto"/>
          </w:divBdr>
        </w:div>
        <w:div w:id="972717335">
          <w:marLeft w:val="480"/>
          <w:marRight w:val="0"/>
          <w:marTop w:val="0"/>
          <w:marBottom w:val="0"/>
          <w:divBdr>
            <w:top w:val="none" w:sz="0" w:space="0" w:color="auto"/>
            <w:left w:val="none" w:sz="0" w:space="0" w:color="auto"/>
            <w:bottom w:val="none" w:sz="0" w:space="0" w:color="auto"/>
            <w:right w:val="none" w:sz="0" w:space="0" w:color="auto"/>
          </w:divBdr>
        </w:div>
        <w:div w:id="1983804836">
          <w:marLeft w:val="480"/>
          <w:marRight w:val="0"/>
          <w:marTop w:val="0"/>
          <w:marBottom w:val="0"/>
          <w:divBdr>
            <w:top w:val="none" w:sz="0" w:space="0" w:color="auto"/>
            <w:left w:val="none" w:sz="0" w:space="0" w:color="auto"/>
            <w:bottom w:val="none" w:sz="0" w:space="0" w:color="auto"/>
            <w:right w:val="none" w:sz="0" w:space="0" w:color="auto"/>
          </w:divBdr>
        </w:div>
        <w:div w:id="784732885">
          <w:marLeft w:val="480"/>
          <w:marRight w:val="0"/>
          <w:marTop w:val="0"/>
          <w:marBottom w:val="0"/>
          <w:divBdr>
            <w:top w:val="none" w:sz="0" w:space="0" w:color="auto"/>
            <w:left w:val="none" w:sz="0" w:space="0" w:color="auto"/>
            <w:bottom w:val="none" w:sz="0" w:space="0" w:color="auto"/>
            <w:right w:val="none" w:sz="0" w:space="0" w:color="auto"/>
          </w:divBdr>
        </w:div>
        <w:div w:id="354841822">
          <w:marLeft w:val="480"/>
          <w:marRight w:val="0"/>
          <w:marTop w:val="0"/>
          <w:marBottom w:val="0"/>
          <w:divBdr>
            <w:top w:val="none" w:sz="0" w:space="0" w:color="auto"/>
            <w:left w:val="none" w:sz="0" w:space="0" w:color="auto"/>
            <w:bottom w:val="none" w:sz="0" w:space="0" w:color="auto"/>
            <w:right w:val="none" w:sz="0" w:space="0" w:color="auto"/>
          </w:divBdr>
        </w:div>
        <w:div w:id="10645226">
          <w:marLeft w:val="480"/>
          <w:marRight w:val="0"/>
          <w:marTop w:val="0"/>
          <w:marBottom w:val="0"/>
          <w:divBdr>
            <w:top w:val="none" w:sz="0" w:space="0" w:color="auto"/>
            <w:left w:val="none" w:sz="0" w:space="0" w:color="auto"/>
            <w:bottom w:val="none" w:sz="0" w:space="0" w:color="auto"/>
            <w:right w:val="none" w:sz="0" w:space="0" w:color="auto"/>
          </w:divBdr>
        </w:div>
        <w:div w:id="770055444">
          <w:marLeft w:val="480"/>
          <w:marRight w:val="0"/>
          <w:marTop w:val="0"/>
          <w:marBottom w:val="0"/>
          <w:divBdr>
            <w:top w:val="none" w:sz="0" w:space="0" w:color="auto"/>
            <w:left w:val="none" w:sz="0" w:space="0" w:color="auto"/>
            <w:bottom w:val="none" w:sz="0" w:space="0" w:color="auto"/>
            <w:right w:val="none" w:sz="0" w:space="0" w:color="auto"/>
          </w:divBdr>
        </w:div>
        <w:div w:id="634528220">
          <w:marLeft w:val="480"/>
          <w:marRight w:val="0"/>
          <w:marTop w:val="0"/>
          <w:marBottom w:val="0"/>
          <w:divBdr>
            <w:top w:val="none" w:sz="0" w:space="0" w:color="auto"/>
            <w:left w:val="none" w:sz="0" w:space="0" w:color="auto"/>
            <w:bottom w:val="none" w:sz="0" w:space="0" w:color="auto"/>
            <w:right w:val="none" w:sz="0" w:space="0" w:color="auto"/>
          </w:divBdr>
        </w:div>
        <w:div w:id="2123725356">
          <w:marLeft w:val="480"/>
          <w:marRight w:val="0"/>
          <w:marTop w:val="0"/>
          <w:marBottom w:val="0"/>
          <w:divBdr>
            <w:top w:val="none" w:sz="0" w:space="0" w:color="auto"/>
            <w:left w:val="none" w:sz="0" w:space="0" w:color="auto"/>
            <w:bottom w:val="none" w:sz="0" w:space="0" w:color="auto"/>
            <w:right w:val="none" w:sz="0" w:space="0" w:color="auto"/>
          </w:divBdr>
        </w:div>
        <w:div w:id="94134817">
          <w:marLeft w:val="480"/>
          <w:marRight w:val="0"/>
          <w:marTop w:val="0"/>
          <w:marBottom w:val="0"/>
          <w:divBdr>
            <w:top w:val="none" w:sz="0" w:space="0" w:color="auto"/>
            <w:left w:val="none" w:sz="0" w:space="0" w:color="auto"/>
            <w:bottom w:val="none" w:sz="0" w:space="0" w:color="auto"/>
            <w:right w:val="none" w:sz="0" w:space="0" w:color="auto"/>
          </w:divBdr>
        </w:div>
        <w:div w:id="609123677">
          <w:marLeft w:val="480"/>
          <w:marRight w:val="0"/>
          <w:marTop w:val="0"/>
          <w:marBottom w:val="0"/>
          <w:divBdr>
            <w:top w:val="none" w:sz="0" w:space="0" w:color="auto"/>
            <w:left w:val="none" w:sz="0" w:space="0" w:color="auto"/>
            <w:bottom w:val="none" w:sz="0" w:space="0" w:color="auto"/>
            <w:right w:val="none" w:sz="0" w:space="0" w:color="auto"/>
          </w:divBdr>
        </w:div>
        <w:div w:id="172960096">
          <w:marLeft w:val="480"/>
          <w:marRight w:val="0"/>
          <w:marTop w:val="0"/>
          <w:marBottom w:val="0"/>
          <w:divBdr>
            <w:top w:val="none" w:sz="0" w:space="0" w:color="auto"/>
            <w:left w:val="none" w:sz="0" w:space="0" w:color="auto"/>
            <w:bottom w:val="none" w:sz="0" w:space="0" w:color="auto"/>
            <w:right w:val="none" w:sz="0" w:space="0" w:color="auto"/>
          </w:divBdr>
        </w:div>
        <w:div w:id="1572108733">
          <w:marLeft w:val="480"/>
          <w:marRight w:val="0"/>
          <w:marTop w:val="0"/>
          <w:marBottom w:val="0"/>
          <w:divBdr>
            <w:top w:val="none" w:sz="0" w:space="0" w:color="auto"/>
            <w:left w:val="none" w:sz="0" w:space="0" w:color="auto"/>
            <w:bottom w:val="none" w:sz="0" w:space="0" w:color="auto"/>
            <w:right w:val="none" w:sz="0" w:space="0" w:color="auto"/>
          </w:divBdr>
        </w:div>
        <w:div w:id="2055345568">
          <w:marLeft w:val="480"/>
          <w:marRight w:val="0"/>
          <w:marTop w:val="0"/>
          <w:marBottom w:val="0"/>
          <w:divBdr>
            <w:top w:val="none" w:sz="0" w:space="0" w:color="auto"/>
            <w:left w:val="none" w:sz="0" w:space="0" w:color="auto"/>
            <w:bottom w:val="none" w:sz="0" w:space="0" w:color="auto"/>
            <w:right w:val="none" w:sz="0" w:space="0" w:color="auto"/>
          </w:divBdr>
        </w:div>
        <w:div w:id="383911958">
          <w:marLeft w:val="480"/>
          <w:marRight w:val="0"/>
          <w:marTop w:val="0"/>
          <w:marBottom w:val="0"/>
          <w:divBdr>
            <w:top w:val="none" w:sz="0" w:space="0" w:color="auto"/>
            <w:left w:val="none" w:sz="0" w:space="0" w:color="auto"/>
            <w:bottom w:val="none" w:sz="0" w:space="0" w:color="auto"/>
            <w:right w:val="none" w:sz="0" w:space="0" w:color="auto"/>
          </w:divBdr>
        </w:div>
        <w:div w:id="1197044190">
          <w:marLeft w:val="480"/>
          <w:marRight w:val="0"/>
          <w:marTop w:val="0"/>
          <w:marBottom w:val="0"/>
          <w:divBdr>
            <w:top w:val="none" w:sz="0" w:space="0" w:color="auto"/>
            <w:left w:val="none" w:sz="0" w:space="0" w:color="auto"/>
            <w:bottom w:val="none" w:sz="0" w:space="0" w:color="auto"/>
            <w:right w:val="none" w:sz="0" w:space="0" w:color="auto"/>
          </w:divBdr>
        </w:div>
      </w:divsChild>
    </w:div>
    <w:div w:id="1936357899">
      <w:bodyDiv w:val="1"/>
      <w:marLeft w:val="0"/>
      <w:marRight w:val="0"/>
      <w:marTop w:val="0"/>
      <w:marBottom w:val="0"/>
      <w:divBdr>
        <w:top w:val="none" w:sz="0" w:space="0" w:color="auto"/>
        <w:left w:val="none" w:sz="0" w:space="0" w:color="auto"/>
        <w:bottom w:val="none" w:sz="0" w:space="0" w:color="auto"/>
        <w:right w:val="none" w:sz="0" w:space="0" w:color="auto"/>
      </w:divBdr>
    </w:div>
    <w:div w:id="1937862880">
      <w:bodyDiv w:val="1"/>
      <w:marLeft w:val="0"/>
      <w:marRight w:val="0"/>
      <w:marTop w:val="0"/>
      <w:marBottom w:val="0"/>
      <w:divBdr>
        <w:top w:val="none" w:sz="0" w:space="0" w:color="auto"/>
        <w:left w:val="none" w:sz="0" w:space="0" w:color="auto"/>
        <w:bottom w:val="none" w:sz="0" w:space="0" w:color="auto"/>
        <w:right w:val="none" w:sz="0" w:space="0" w:color="auto"/>
      </w:divBdr>
    </w:div>
    <w:div w:id="1938059283">
      <w:bodyDiv w:val="1"/>
      <w:marLeft w:val="0"/>
      <w:marRight w:val="0"/>
      <w:marTop w:val="0"/>
      <w:marBottom w:val="0"/>
      <w:divBdr>
        <w:top w:val="none" w:sz="0" w:space="0" w:color="auto"/>
        <w:left w:val="none" w:sz="0" w:space="0" w:color="auto"/>
        <w:bottom w:val="none" w:sz="0" w:space="0" w:color="auto"/>
        <w:right w:val="none" w:sz="0" w:space="0" w:color="auto"/>
      </w:divBdr>
    </w:div>
    <w:div w:id="1941521393">
      <w:bodyDiv w:val="1"/>
      <w:marLeft w:val="0"/>
      <w:marRight w:val="0"/>
      <w:marTop w:val="0"/>
      <w:marBottom w:val="0"/>
      <w:divBdr>
        <w:top w:val="none" w:sz="0" w:space="0" w:color="auto"/>
        <w:left w:val="none" w:sz="0" w:space="0" w:color="auto"/>
        <w:bottom w:val="none" w:sz="0" w:space="0" w:color="auto"/>
        <w:right w:val="none" w:sz="0" w:space="0" w:color="auto"/>
      </w:divBdr>
    </w:div>
    <w:div w:id="1944149850">
      <w:bodyDiv w:val="1"/>
      <w:marLeft w:val="0"/>
      <w:marRight w:val="0"/>
      <w:marTop w:val="0"/>
      <w:marBottom w:val="0"/>
      <w:divBdr>
        <w:top w:val="none" w:sz="0" w:space="0" w:color="auto"/>
        <w:left w:val="none" w:sz="0" w:space="0" w:color="auto"/>
        <w:bottom w:val="none" w:sz="0" w:space="0" w:color="auto"/>
        <w:right w:val="none" w:sz="0" w:space="0" w:color="auto"/>
      </w:divBdr>
    </w:div>
    <w:div w:id="1971129827">
      <w:bodyDiv w:val="1"/>
      <w:marLeft w:val="0"/>
      <w:marRight w:val="0"/>
      <w:marTop w:val="0"/>
      <w:marBottom w:val="0"/>
      <w:divBdr>
        <w:top w:val="none" w:sz="0" w:space="0" w:color="auto"/>
        <w:left w:val="none" w:sz="0" w:space="0" w:color="auto"/>
        <w:bottom w:val="none" w:sz="0" w:space="0" w:color="auto"/>
        <w:right w:val="none" w:sz="0" w:space="0" w:color="auto"/>
      </w:divBdr>
    </w:div>
    <w:div w:id="1981423646">
      <w:bodyDiv w:val="1"/>
      <w:marLeft w:val="0"/>
      <w:marRight w:val="0"/>
      <w:marTop w:val="0"/>
      <w:marBottom w:val="0"/>
      <w:divBdr>
        <w:top w:val="none" w:sz="0" w:space="0" w:color="auto"/>
        <w:left w:val="none" w:sz="0" w:space="0" w:color="auto"/>
        <w:bottom w:val="none" w:sz="0" w:space="0" w:color="auto"/>
        <w:right w:val="none" w:sz="0" w:space="0" w:color="auto"/>
      </w:divBdr>
    </w:div>
    <w:div w:id="1984768814">
      <w:bodyDiv w:val="1"/>
      <w:marLeft w:val="0"/>
      <w:marRight w:val="0"/>
      <w:marTop w:val="0"/>
      <w:marBottom w:val="0"/>
      <w:divBdr>
        <w:top w:val="none" w:sz="0" w:space="0" w:color="auto"/>
        <w:left w:val="none" w:sz="0" w:space="0" w:color="auto"/>
        <w:bottom w:val="none" w:sz="0" w:space="0" w:color="auto"/>
        <w:right w:val="none" w:sz="0" w:space="0" w:color="auto"/>
      </w:divBdr>
    </w:div>
    <w:div w:id="1988629850">
      <w:bodyDiv w:val="1"/>
      <w:marLeft w:val="0"/>
      <w:marRight w:val="0"/>
      <w:marTop w:val="0"/>
      <w:marBottom w:val="0"/>
      <w:divBdr>
        <w:top w:val="none" w:sz="0" w:space="0" w:color="auto"/>
        <w:left w:val="none" w:sz="0" w:space="0" w:color="auto"/>
        <w:bottom w:val="none" w:sz="0" w:space="0" w:color="auto"/>
        <w:right w:val="none" w:sz="0" w:space="0" w:color="auto"/>
      </w:divBdr>
    </w:div>
    <w:div w:id="1996491618">
      <w:bodyDiv w:val="1"/>
      <w:marLeft w:val="0"/>
      <w:marRight w:val="0"/>
      <w:marTop w:val="0"/>
      <w:marBottom w:val="0"/>
      <w:divBdr>
        <w:top w:val="none" w:sz="0" w:space="0" w:color="auto"/>
        <w:left w:val="none" w:sz="0" w:space="0" w:color="auto"/>
        <w:bottom w:val="none" w:sz="0" w:space="0" w:color="auto"/>
        <w:right w:val="none" w:sz="0" w:space="0" w:color="auto"/>
      </w:divBdr>
    </w:div>
    <w:div w:id="1997760752">
      <w:bodyDiv w:val="1"/>
      <w:marLeft w:val="0"/>
      <w:marRight w:val="0"/>
      <w:marTop w:val="0"/>
      <w:marBottom w:val="0"/>
      <w:divBdr>
        <w:top w:val="none" w:sz="0" w:space="0" w:color="auto"/>
        <w:left w:val="none" w:sz="0" w:space="0" w:color="auto"/>
        <w:bottom w:val="none" w:sz="0" w:space="0" w:color="auto"/>
        <w:right w:val="none" w:sz="0" w:space="0" w:color="auto"/>
      </w:divBdr>
    </w:div>
    <w:div w:id="2000379270">
      <w:bodyDiv w:val="1"/>
      <w:marLeft w:val="0"/>
      <w:marRight w:val="0"/>
      <w:marTop w:val="0"/>
      <w:marBottom w:val="0"/>
      <w:divBdr>
        <w:top w:val="none" w:sz="0" w:space="0" w:color="auto"/>
        <w:left w:val="none" w:sz="0" w:space="0" w:color="auto"/>
        <w:bottom w:val="none" w:sz="0" w:space="0" w:color="auto"/>
        <w:right w:val="none" w:sz="0" w:space="0" w:color="auto"/>
      </w:divBdr>
    </w:div>
    <w:div w:id="2030795979">
      <w:bodyDiv w:val="1"/>
      <w:marLeft w:val="0"/>
      <w:marRight w:val="0"/>
      <w:marTop w:val="0"/>
      <w:marBottom w:val="0"/>
      <w:divBdr>
        <w:top w:val="none" w:sz="0" w:space="0" w:color="auto"/>
        <w:left w:val="none" w:sz="0" w:space="0" w:color="auto"/>
        <w:bottom w:val="none" w:sz="0" w:space="0" w:color="auto"/>
        <w:right w:val="none" w:sz="0" w:space="0" w:color="auto"/>
      </w:divBdr>
    </w:div>
    <w:div w:id="2042196038">
      <w:bodyDiv w:val="1"/>
      <w:marLeft w:val="0"/>
      <w:marRight w:val="0"/>
      <w:marTop w:val="0"/>
      <w:marBottom w:val="0"/>
      <w:divBdr>
        <w:top w:val="none" w:sz="0" w:space="0" w:color="auto"/>
        <w:left w:val="none" w:sz="0" w:space="0" w:color="auto"/>
        <w:bottom w:val="none" w:sz="0" w:space="0" w:color="auto"/>
        <w:right w:val="none" w:sz="0" w:space="0" w:color="auto"/>
      </w:divBdr>
    </w:div>
    <w:div w:id="2043938654">
      <w:bodyDiv w:val="1"/>
      <w:marLeft w:val="0"/>
      <w:marRight w:val="0"/>
      <w:marTop w:val="0"/>
      <w:marBottom w:val="0"/>
      <w:divBdr>
        <w:top w:val="none" w:sz="0" w:space="0" w:color="auto"/>
        <w:left w:val="none" w:sz="0" w:space="0" w:color="auto"/>
        <w:bottom w:val="none" w:sz="0" w:space="0" w:color="auto"/>
        <w:right w:val="none" w:sz="0" w:space="0" w:color="auto"/>
      </w:divBdr>
    </w:div>
    <w:div w:id="2046787524">
      <w:bodyDiv w:val="1"/>
      <w:marLeft w:val="0"/>
      <w:marRight w:val="0"/>
      <w:marTop w:val="0"/>
      <w:marBottom w:val="0"/>
      <w:divBdr>
        <w:top w:val="none" w:sz="0" w:space="0" w:color="auto"/>
        <w:left w:val="none" w:sz="0" w:space="0" w:color="auto"/>
        <w:bottom w:val="none" w:sz="0" w:space="0" w:color="auto"/>
        <w:right w:val="none" w:sz="0" w:space="0" w:color="auto"/>
      </w:divBdr>
    </w:div>
    <w:div w:id="2057702707">
      <w:bodyDiv w:val="1"/>
      <w:marLeft w:val="0"/>
      <w:marRight w:val="0"/>
      <w:marTop w:val="0"/>
      <w:marBottom w:val="0"/>
      <w:divBdr>
        <w:top w:val="none" w:sz="0" w:space="0" w:color="auto"/>
        <w:left w:val="none" w:sz="0" w:space="0" w:color="auto"/>
        <w:bottom w:val="none" w:sz="0" w:space="0" w:color="auto"/>
        <w:right w:val="none" w:sz="0" w:space="0" w:color="auto"/>
      </w:divBdr>
    </w:div>
    <w:div w:id="2059283091">
      <w:bodyDiv w:val="1"/>
      <w:marLeft w:val="0"/>
      <w:marRight w:val="0"/>
      <w:marTop w:val="0"/>
      <w:marBottom w:val="0"/>
      <w:divBdr>
        <w:top w:val="none" w:sz="0" w:space="0" w:color="auto"/>
        <w:left w:val="none" w:sz="0" w:space="0" w:color="auto"/>
        <w:bottom w:val="none" w:sz="0" w:space="0" w:color="auto"/>
        <w:right w:val="none" w:sz="0" w:space="0" w:color="auto"/>
      </w:divBdr>
    </w:div>
    <w:div w:id="2067990333">
      <w:bodyDiv w:val="1"/>
      <w:marLeft w:val="0"/>
      <w:marRight w:val="0"/>
      <w:marTop w:val="0"/>
      <w:marBottom w:val="0"/>
      <w:divBdr>
        <w:top w:val="none" w:sz="0" w:space="0" w:color="auto"/>
        <w:left w:val="none" w:sz="0" w:space="0" w:color="auto"/>
        <w:bottom w:val="none" w:sz="0" w:space="0" w:color="auto"/>
        <w:right w:val="none" w:sz="0" w:space="0" w:color="auto"/>
      </w:divBdr>
    </w:div>
    <w:div w:id="2072464886">
      <w:bodyDiv w:val="1"/>
      <w:marLeft w:val="0"/>
      <w:marRight w:val="0"/>
      <w:marTop w:val="0"/>
      <w:marBottom w:val="0"/>
      <w:divBdr>
        <w:top w:val="none" w:sz="0" w:space="0" w:color="auto"/>
        <w:left w:val="none" w:sz="0" w:space="0" w:color="auto"/>
        <w:bottom w:val="none" w:sz="0" w:space="0" w:color="auto"/>
        <w:right w:val="none" w:sz="0" w:space="0" w:color="auto"/>
      </w:divBdr>
    </w:div>
    <w:div w:id="2085757521">
      <w:bodyDiv w:val="1"/>
      <w:marLeft w:val="0"/>
      <w:marRight w:val="0"/>
      <w:marTop w:val="0"/>
      <w:marBottom w:val="0"/>
      <w:divBdr>
        <w:top w:val="none" w:sz="0" w:space="0" w:color="auto"/>
        <w:left w:val="none" w:sz="0" w:space="0" w:color="auto"/>
        <w:bottom w:val="none" w:sz="0" w:space="0" w:color="auto"/>
        <w:right w:val="none" w:sz="0" w:space="0" w:color="auto"/>
      </w:divBdr>
    </w:div>
    <w:div w:id="2099986204">
      <w:bodyDiv w:val="1"/>
      <w:marLeft w:val="0"/>
      <w:marRight w:val="0"/>
      <w:marTop w:val="0"/>
      <w:marBottom w:val="0"/>
      <w:divBdr>
        <w:top w:val="none" w:sz="0" w:space="0" w:color="auto"/>
        <w:left w:val="none" w:sz="0" w:space="0" w:color="auto"/>
        <w:bottom w:val="none" w:sz="0" w:space="0" w:color="auto"/>
        <w:right w:val="none" w:sz="0" w:space="0" w:color="auto"/>
      </w:divBdr>
    </w:div>
    <w:div w:id="2110851608">
      <w:bodyDiv w:val="1"/>
      <w:marLeft w:val="0"/>
      <w:marRight w:val="0"/>
      <w:marTop w:val="0"/>
      <w:marBottom w:val="0"/>
      <w:divBdr>
        <w:top w:val="none" w:sz="0" w:space="0" w:color="auto"/>
        <w:left w:val="none" w:sz="0" w:space="0" w:color="auto"/>
        <w:bottom w:val="none" w:sz="0" w:space="0" w:color="auto"/>
        <w:right w:val="none" w:sz="0" w:space="0" w:color="auto"/>
      </w:divBdr>
    </w:div>
    <w:div w:id="2119596379">
      <w:bodyDiv w:val="1"/>
      <w:marLeft w:val="0"/>
      <w:marRight w:val="0"/>
      <w:marTop w:val="0"/>
      <w:marBottom w:val="0"/>
      <w:divBdr>
        <w:top w:val="none" w:sz="0" w:space="0" w:color="auto"/>
        <w:left w:val="none" w:sz="0" w:space="0" w:color="auto"/>
        <w:bottom w:val="none" w:sz="0" w:space="0" w:color="auto"/>
        <w:right w:val="none" w:sz="0" w:space="0" w:color="auto"/>
      </w:divBdr>
    </w:div>
    <w:div w:id="2128431637">
      <w:bodyDiv w:val="1"/>
      <w:marLeft w:val="0"/>
      <w:marRight w:val="0"/>
      <w:marTop w:val="0"/>
      <w:marBottom w:val="0"/>
      <w:divBdr>
        <w:top w:val="none" w:sz="0" w:space="0" w:color="auto"/>
        <w:left w:val="none" w:sz="0" w:space="0" w:color="auto"/>
        <w:bottom w:val="none" w:sz="0" w:space="0" w:color="auto"/>
        <w:right w:val="none" w:sz="0" w:space="0" w:color="auto"/>
      </w:divBdr>
    </w:div>
    <w:div w:id="2142191540">
      <w:bodyDiv w:val="1"/>
      <w:marLeft w:val="0"/>
      <w:marRight w:val="0"/>
      <w:marTop w:val="0"/>
      <w:marBottom w:val="0"/>
      <w:divBdr>
        <w:top w:val="none" w:sz="0" w:space="0" w:color="auto"/>
        <w:left w:val="none" w:sz="0" w:space="0" w:color="auto"/>
        <w:bottom w:val="none" w:sz="0" w:space="0" w:color="auto"/>
        <w:right w:val="none" w:sz="0" w:space="0" w:color="auto"/>
      </w:divBdr>
    </w:div>
    <w:div w:id="21451495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pac.dfo-mpo.gc.ca/sep-pmvs/data-donnees/index-eng.html" TargetMode="External"/><Relationship Id="rId2" Type="http://schemas.openxmlformats.org/officeDocument/2006/relationships/hyperlink" Target="https://www.dfo-mpo.gc.ca/csas-sccs/Publications/ScR-RS/2024/2024_004-eng.html" TargetMode="External"/><Relationship Id="rId1" Type="http://schemas.openxmlformats.org/officeDocument/2006/relationships/hyperlink" Target="https://www.dfo-mpo.gc.ca/csas-sccs/Publications/ScR-RS/2024/2024_025-eng.html" TargetMode="External"/><Relationship Id="rId4" Type="http://schemas.openxmlformats.org/officeDocument/2006/relationships/hyperlink" Target="https://waves-vagues.dfo-mpo.gc.ca/library-bibliotheque/41234911.pdf"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3.jpg"/><Relationship Id="rId26" Type="http://schemas.openxmlformats.org/officeDocument/2006/relationships/image" Target="media/image11.jpeg"/><Relationship Id="rId39" Type="http://schemas.openxmlformats.org/officeDocument/2006/relationships/image" Target="media/image21.png"/><Relationship Id="rId21" Type="http://schemas.openxmlformats.org/officeDocument/2006/relationships/image" Target="media/image6.jpeg"/><Relationship Id="rId34" Type="http://schemas.openxmlformats.org/officeDocument/2006/relationships/image" Target="media/image16.png"/><Relationship Id="rId42" Type="http://schemas.openxmlformats.org/officeDocument/2006/relationships/image" Target="media/image24.jpeg"/><Relationship Id="rId47" Type="http://schemas.openxmlformats.org/officeDocument/2006/relationships/footer" Target="footer3.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1.jpeg"/><Relationship Id="rId29" Type="http://schemas.openxmlformats.org/officeDocument/2006/relationships/image" Target="media/image13.png"/><Relationship Id="rId11" Type="http://schemas.openxmlformats.org/officeDocument/2006/relationships/comments" Target="comments.xml"/><Relationship Id="rId24" Type="http://schemas.openxmlformats.org/officeDocument/2006/relationships/image" Target="media/image9.png"/><Relationship Id="rId32" Type="http://schemas.openxmlformats.org/officeDocument/2006/relationships/header" Target="header2.xml"/><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footer" Target="footer1.xml"/><Relationship Id="rId44" Type="http://schemas.openxmlformats.org/officeDocument/2006/relationships/image" Target="media/image26.jpeg"/><Relationship Id="rId52"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header" Target="header1.xml"/><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header" Target="header4.xml"/><Relationship Id="rId8" Type="http://schemas.openxmlformats.org/officeDocument/2006/relationships/webSettings" Target="webSettings.xml"/><Relationship Id="rId51" Type="http://schemas.microsoft.com/office/2011/relationships/people" Target="people.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footer" Target="footer2.xml"/><Relationship Id="rId38" Type="http://schemas.openxmlformats.org/officeDocument/2006/relationships/image" Target="media/image20.png"/><Relationship Id="rId46" Type="http://schemas.openxmlformats.org/officeDocument/2006/relationships/header" Target="header3.xml"/><Relationship Id="rId20" Type="http://schemas.openxmlformats.org/officeDocument/2006/relationships/image" Target="media/image5.pn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www.isdm-gdsi.gc.ca/csas-sccs/applications/events-evenements/index-eng.asp" TargetMode="External"/><Relationship Id="rId23" Type="http://schemas.openxmlformats.org/officeDocument/2006/relationships/image" Target="media/image8.png"/><Relationship Id="rId28" Type="http://schemas.openxmlformats.org/officeDocument/2006/relationships/hyperlink" Target="http://www.isdm-gdsi.gc.ca/csas-sccs/applications/events-evenements/index-eng.asp" TargetMode="External"/><Relationship Id="rId36" Type="http://schemas.openxmlformats.org/officeDocument/2006/relationships/image" Target="media/image18.png"/><Relationship Id="rId49" Type="http://schemas.openxmlformats.org/officeDocument/2006/relationships/footer" Target="footer4.xml"/></Relationships>
</file>

<file path=word/_rels/footer2.xml.rels><?xml version="1.0" encoding="UTF-8" standalone="yes"?>
<Relationships xmlns="http://schemas.openxmlformats.org/package/2006/relationships"><Relationship Id="rId1" Type="http://schemas.openxmlformats.org/officeDocument/2006/relationships/image" Target="media/image15.gif"/></Relationships>
</file>

<file path=word/_rels/footer4.xml.rels><?xml version="1.0" encoding="UTF-8" standalone="yes"?>
<Relationships xmlns="http://schemas.openxmlformats.org/package/2006/relationships"><Relationship Id="rId1" Type="http://schemas.openxmlformats.org/officeDocument/2006/relationships/image" Target="media/image15.gif"/></Relationships>
</file>

<file path=word/_rels/header2.xml.rels><?xml version="1.0" encoding="UTF-8" standalone="yes"?>
<Relationships xmlns="http://schemas.openxmlformats.org/package/2006/relationships"><Relationship Id="rId1" Type="http://schemas.openxmlformats.org/officeDocument/2006/relationships/image" Target="media/image14.gif"/></Relationships>
</file>

<file path=word/_rels/header4.xml.rels><?xml version="1.0" encoding="UTF-8" standalone="yes"?>
<Relationships xmlns="http://schemas.openxmlformats.org/package/2006/relationships"><Relationship Id="rId1" Type="http://schemas.openxmlformats.org/officeDocument/2006/relationships/image" Target="media/image14.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ndeauI\Desktop\Templates\2014\SAR-AS2014_nnn-eng.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BB602D0-DD7A-4D25-94E0-7DEA3B4FAF32}"/>
      </w:docPartPr>
      <w:docPartBody>
        <w:p w:rsidR="00C179B6" w:rsidRDefault="00AF7AAE">
          <w:r w:rsidRPr="008D6152">
            <w:rPr>
              <w:rStyle w:val="PlaceholderText"/>
            </w:rPr>
            <w:t>Click or tap here to enter text.</w:t>
          </w:r>
        </w:p>
      </w:docPartBody>
    </w:docPart>
    <w:docPart>
      <w:docPartPr>
        <w:name w:val="D1E112DDC4A0496FABE90CF9F5576455"/>
        <w:category>
          <w:name w:val="General"/>
          <w:gallery w:val="placeholder"/>
        </w:category>
        <w:types>
          <w:type w:val="bbPlcHdr"/>
        </w:types>
        <w:behaviors>
          <w:behavior w:val="content"/>
        </w:behaviors>
        <w:guid w:val="{57F31E0D-6868-412C-838D-601F5DC76C93}"/>
      </w:docPartPr>
      <w:docPartBody>
        <w:p w:rsidR="00C179B6" w:rsidRDefault="00AF7AAE" w:rsidP="00AF7AAE">
          <w:pPr>
            <w:pStyle w:val="D1E112DDC4A0496FABE90CF9F5576455"/>
          </w:pPr>
          <w:r w:rsidRPr="008D6152">
            <w:rPr>
              <w:rStyle w:val="PlaceholderText"/>
            </w:rPr>
            <w:t>Click or tap here to enter text.</w:t>
          </w:r>
        </w:p>
      </w:docPartBody>
    </w:docPart>
    <w:docPart>
      <w:docPartPr>
        <w:name w:val="E3F756E083B34761841B99C908D2EAD1"/>
        <w:category>
          <w:name w:val="General"/>
          <w:gallery w:val="placeholder"/>
        </w:category>
        <w:types>
          <w:type w:val="bbPlcHdr"/>
        </w:types>
        <w:behaviors>
          <w:behavior w:val="content"/>
        </w:behaviors>
        <w:guid w:val="{8D2DD61F-23EA-4984-BD89-50B63840C522}"/>
      </w:docPartPr>
      <w:docPartBody>
        <w:p w:rsidR="00F93758" w:rsidRDefault="00681970" w:rsidP="00681970">
          <w:pPr>
            <w:pStyle w:val="E3F756E083B34761841B99C908D2EAD1"/>
          </w:pPr>
          <w:r w:rsidRPr="008D615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AAE"/>
    <w:rsid w:val="000E7D56"/>
    <w:rsid w:val="004A6EEC"/>
    <w:rsid w:val="00681970"/>
    <w:rsid w:val="00873BD7"/>
    <w:rsid w:val="008E6606"/>
    <w:rsid w:val="00A36FAF"/>
    <w:rsid w:val="00AF7AAE"/>
    <w:rsid w:val="00C179B6"/>
    <w:rsid w:val="00F7074A"/>
    <w:rsid w:val="00F93758"/>
    <w:rsid w:val="00F945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852475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81970"/>
    <w:rPr>
      <w:color w:val="808080"/>
    </w:rPr>
  </w:style>
  <w:style w:type="paragraph" w:customStyle="1" w:styleId="D1E112DDC4A0496FABE90CF9F5576455">
    <w:name w:val="D1E112DDC4A0496FABE90CF9F5576455"/>
    <w:rsid w:val="00AF7AAE"/>
  </w:style>
  <w:style w:type="paragraph" w:customStyle="1" w:styleId="E3F756E083B34761841B99C908D2EAD1">
    <w:name w:val="E3F756E083B34761841B99C908D2EAD1"/>
    <w:rsid w:val="00681970"/>
  </w:style>
  <w:style w:type="paragraph" w:customStyle="1" w:styleId="F1FC1B46B4D7437C80CB6A8362BB882C">
    <w:name w:val="F1FC1B46B4D7437C80CB6A8362BB882C"/>
  </w:style>
  <w:style w:type="paragraph" w:customStyle="1" w:styleId="10B9DD6EB3CC48C19078730B92129624">
    <w:name w:val="10B9DD6EB3CC48C19078730B921296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36DD795-08DF-42E4-AB0D-9EDB38C9F2A0}">
  <we:reference id="f78a3046-9e99-4300-aa2b-5814002b01a2" version="1.55.1.0" store="EXCatalog" storeType="EXCatalog"/>
  <we:alternateReferences>
    <we:reference id="WA104382081" version="1.55.1.0" store="en-CA" storeType="OMEX"/>
  </we:alternateReferences>
  <we:properties>
    <we:property name="MENDELEY_CITATIONS" value="[{&quot;citationID&quot;:&quot;MENDELEY_CITATION_d8c5a548-c1aa-448c-8c56-3b09fd6d0546&quot;,&quot;properties&quot;:{&quot;noteIndex&quot;:0},&quot;isEdited&quot;:false,&quot;manualOverride&quot;:{&quot;isManuallyOverridden&quot;:true,&quot;citeprocText&quot;:&quot;(Holt et al. 2023b, 2023a)&quot;,&quot;manualOverrideText&quot;:&quot;C. A. Holt et al., 2023; K. Holt et al., 2023&quot;},&quot;citationTag&quot;:&quot;MENDELEY_CITATION_v3_eyJjaXRhdGlvbklEIjoiTUVOREVMRVlfQ0lUQVRJT05fZDhjNWE1NDgtYzFhYS00NDhjLThjNTYtM2IwOWZkNmQwNTQ2IiwicHJvcGVydGllcyI6eyJub3RlSW5kZXgiOjB9LCJpc0VkaXRlZCI6ZmFsc2UsIm1hbnVhbE92ZXJyaWRlIjp7ImlzTWFudWFsbHlPdmVycmlkZGVuIjp0cnVlLCJjaXRlcHJvY1RleHQiOiIoSG9sdCBldCBhbC4gMjAyM2IsIDIwMjNhKSIsIm1hbnVhbE92ZXJyaWRlVGV4dCI6IkMuIEEuIEhvbHQgZXQgYWwuLCAyMDIzOyBLLiBIb2x0IGV0IGFsLiwgMjAyMyJ9LCJjaXRhdGlvbkl0ZW1zIjpb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&quot;,&quot;citationItems&quot;:[{&quot;id&quot;:&quot;14d25902-4c0b-367f-be06-0bc0ddf02875&quot;,&quot;itemData&quot;:{&quot;type&quot;:&quot;article-journal&quot;,&quot;id&quot;:&quot;14d25902-4c0b-367f-be06-0bc0ddf02875&quot;,&quot;title&quot;:&quot;Case Study Applications of LRP Estimation Methods to Pacific Salmon Stock Management Units&quot;,&quot;author&quot;:[{&quot;family&quot;:&quot;Holt&quot;,&quot;given&quot;:&quot;Kendra&quot;,&quot;parse-names&quot;:false,&quot;dropping-particle&quot;:&quot;&quot;,&quot;non-dropping-particle&quot;:&quot;&quot;},{&quot;family&quot;:&quot;Holt&quot;,&quot;given&quot;:&quot;Carrie A.&quot;,&quot;parse-names&quot;:false,&quot;dropping-particle&quot;:&quot;&quot;,&quot;non-dropping-particle&quot;:&quot;&quot;},{&quot;family&quot;:&quot;Warkentin&quot;,&quot;given&quot;:&quot;Luke&quot;,&quot;parse-names&quot;:false,&quot;dropping-particle&quot;:&quot;&quot;,&quot;non-dropping-particle&quot;:&quot;&quot;},{&quot;family&quot;:&quot;Wor&quot;,&quot;given&quot;:&quot;Catarina&quot;,&quot;parse-names&quot;:false,&quot;dropping-particle&quot;:&quot;&quot;,&quot;non-dropping-particle&quot;:&quot;&quot;},{&quot;family&quot;:&quot;Davis&quot;,&quot;given&quot;:&quot;Brooke&quot;,&quot;parse-names&quot;:false,&quot;dropping-particle&quot;:&quot;&quot;,&quot;non-dropping-particle&quot;:&quot;&quot;},{&quot;family&quot;:&quot;Arbeider&quot;,&quot;given&quot;:&quot;Michael&quot;,&quot;parse-names&quot;:false,&quot;dropping-particle&quot;:&quot;&quot;,&quot;non-dropping-particle&quot;:&quot;&quot;},{&quot;family&quot;:&quot;Bokvist&quot;,&quot;given&quot;:&quot;Jessy&quot;,&quot;parse-names&quot;:false,&quot;dropping-particle&quot;:&quot;&quot;,&quot;non-dropping-particle&quot;:&quot;&quot;},{&quot;family&quot;:&quot;Crowley&quot;,&quot;given&quot;:&quot;Sabrina&quot;,&quot;parse-names&quot;:false,&quot;dropping-particle&quot;:&quot;&quot;,&quot;non-dropping-particle&quot;:&quot;&quot;},{&quot;family&quot;:&quot;Grant&quot;,&quot;given&quot;:&quot;Sue C.H.&quot;,&quot;parse-names&quot;:false,&quot;dropping-particle&quot;:&quot;&quot;,&quot;non-dropping-particle&quot;:&quot;&quot;},{&quot;family&quot;:&quot;Luedke&quot;,&quot;given&quot;:&quot;Wilf&quot;,&quot;parse-names&quot;:false,&quot;dropping-particle&quot;:&quot;&quot;,&quot;non-dropping-particle&quot;:&quot;&quot;},{&quot;family&quot;:&quot;McHugh&quot;,&quot;given&quot;:&quot;Diana&quot;,&quot;parse-names&quot;:false,&quot;dropping-particle&quot;:&quot;&quot;,&quot;non-dropping-particle&quot;:&quot;&quot;},{&quot;family&quot;:&quot;Picco&quot;,&quot;given&quot;:&quot;Candace&quot;,&quot;parse-names&quot;:false,&quot;dropping-particle&quot;:&quot;&quot;,&quot;non-dropping-particle&quot;:&quot;&quot;},{&quot;family&quot;:&quot;Will&quot;,&quot;given&quot;:&quot;Pieter&quot;,&quot;parse-names&quot;:false,&quot;dropping-particle&quot;:&quot;Van&quot;,&quot;non-dropping-particle&quot;:&quot;&quot;}],&quot;container-title&quot;:&quot;Can. Sci. Advis. Sec. Res. Doc.&quot;,&quot;URL&quot;:&quot;https://www.dfo-mpo.gc.ca/csas-sccs/Publications/ResDocs-DocRech/2023/2023_010-eng.html&quot;,&quot;issued&quot;:{&quot;date-parts&quot;:[[2023]]},&quot;page&quot;:&quot;iv + 129&quot;,&quot;issue&quot;:&quot;July&quot;,&quot;volume&quot;:&quot;2023/010&quot;,&quot;container-title-short&quot;:&quot;&quot;},&quot;isTemporary&quot;:false},{&quot;id&quot;:&quot;74867d54-e27b-3688-81fc-45fa062df1c8&quot;,&quot;itemData&quot;:{&quot;type&quot;:&quot;report&quot;,&quot;id&quot;:&quot;74867d54-e27b-3688-81fc-45fa062df1c8&quot;,&quot;title&quot;:&quot;Guidelines for defining limit reference points for Pacific salmon stock management units&quot;,&quot;author&quot;:[{&quot;family&quot;:&quot;Holt&quot;,&quot;given&quot;:&quot;C. A.&quot;,&quot;parse-names&quot;:false,&quot;dropping-particle&quot;:&quot;&quot;,&quot;non-dropping-particle&quot;:&quot;&quot;},{&quot;family&quot;:&quot;Holt&quot;,&quot;given&quot;:&quot;K.H.&quot;,&quot;parse-names&quot;:false,&quot;dropping-particle&quot;:&quot;&quot;,&quot;non-dropping-particle&quot;:&quot;&quot;},{&quot;family&quot;:&quot;Warkentin&quot;,&quot;given&quot;:&quot;L.&quot;,&quot;parse-names&quot;:false,&quot;dropping-particle&quot;:&quot;&quot;,&quot;non-dropping-particle&quot;:&quot;&quot;},{&quot;family&quot;:&quot;Wor&quot;,&quot;given&quot;:&quot;C.&quot;,&quot;parse-names&quot;:false,&quot;dropping-particle&quot;:&quot;&quot;,&quot;non-dropping-particle&quot;:&quot;&quot;},{&quot;family&quot;:&quot;Connors&quot;,&quot;given&quot;:&quot;B.&quot;,&quot;parse-names&quot;:false,&quot;dropping-particle&quot;:&quot;&quot;,&quot;non-dropping-particle&quot;:&quot;&quot;},{&quot;family&quot;:&quot;Grant&quot;,&quot;given&quot;:&quot;S.&quot;,&quot;parse-names&quot;:false,&quot;dropping-particle&quot;:&quot;&quot;,&quot;non-dropping-particle&quot;:&quot;&quot;},{&quot;family&quot;:&quot;Huang&quot;,&quot;given&quot;:&quot;A-M.&quot;,&quot;parse-names&quot;:false,&quot;dropping-particle&quot;:&quot;&quot;,&quot;non-dropping-particle&quot;:&quot;&quot;},{&quot;family&quot;:&quot;Marentette&quot;,&quot;given&quot;:&quot;J.&quot;,&quot;parse-names&quot;:false,&quot;dropping-particle&quot;:&quot;&quot;,&quot;non-dropping-particle&quot;:&quot;&quot;}],&quot;ISBN&quot;:&quot;9780660469751&quot;,&quot;issued&quot;:{&quot;date-parts&quot;:[[2023,7]]},&quot;publisher-place&quot;:&quot;Nanaimo&quot;,&quot;number-of-pages&quot;:&quot;66&quot;,&quot;abstract&quot;:&quot;Distributed by the Government of Canada Publishing and Depository Services Program (Weekly acquisitions list 2023-32). &quot;,&quot;publisher&quot;:&quot;Canadian Science Advisory Secretariat (CSAS)&quot;,&quot;container-title-short&quot;:&quot;&quot;},&quot;isTemporary&quot;:false}]},{&quot;citationID&quot;:&quot;MENDELEY_CITATION_70512cc6-0ab1-4795-a233-032ccb682dd4&quot;,&quot;properties&quot;:{&quot;noteIndex&quot;:0},&quot;isEdited&quot;:false,&quot;manualOverride&quot;:{&quot;isManuallyOverridden&quot;:true,&quot;citeprocText&quot;:&quot;(Committee on the Status of Endangered Wildlife in Canada 2017)&quot;,&quot;manualOverrideText&quot;:&quot;(COSEWIC, 2017)&quot;},&quot;citationTag&quot;:&quot;MENDELEY_CITATION_v3_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&quot;,&quot;citationItems&quot;:[{&quot;id&quot;:&quot;42ff1b8e-a81a-388a-bacf-ed84210974a3&quot;,&quot;itemData&quot;:{&quot;type&quot;:&quot;webpage&quot;,&quot;id&quot;:&quot;42ff1b8e-a81a-388a-bacf-ed84210974a3&quot;,&quot;title&quot;:&quot;Coho salmon (&lt;i&gt;Oncorhynchus kisutch&lt;/i&gt;) interior Fraser population: COSEWIC assessment and status report 2016&quot;,&quot;author&quot;:[{&quot;family&quot;:&quot;Committee on the Status of Endangered Wildlife in Canada&quot;,&quot;given&quot;:&quot;&quot;,&quot;parse-names&quot;:false,&quot;dropping-particle&quot;:&quot;&quot;,&quot;non-dropping-particle&quot;:&quot;&quot;}],&quot;container-title&quot;:&quot;COSEWIC Assessment and Status Report&quot;,&quot;accessed&quot;:{&quot;date-parts&quot;:[[2024,10,28]]},&quot;URL&quot;:&quot;https://www.canada.ca/en/environment-climate-change/services/species-risk-public-registry/cosewic-assessments-status-reports/coho-salmon-interior-fraser-2016.html&quot;,&quot;issued&quot;:{&quot;date-parts&quot;:[[2017,10,23]]},&quot;language&quot;:&quot;English&quot;,&quot;container-title-short&quot;:&quot;&quot;},&quot;isTemporary&quot;:false}]},{&quot;citationID&quot;:&quot;MENDELEY_CITATION_28d3bd78-631c-407b-bb5d-eacb3e411434&quot;,&quot;properties&quot;:{&quot;noteIndex&quot;:0},&quot;isEdited&quot;:false,&quot;manualOverride&quot;:{&quot;isManuallyOverridden&quot;:true,&quot;citeprocText&quot;:&quot;(DFO 2015a)&quot;,&quot;manualOverrideText&quot;:&quot;DFO, 2015)&quot;},&quot;citationTag&quot;:&quot;MENDELEY_CITATION_v3_eyJjaXRhdGlvbklEIjoiTUVOREVMRVlfQ0lUQVRJT05fMjhkM2JkNzgtNjMxYy00MDdiLWJiNWQtZWFjYjNlNDExNDM0IiwicHJvcGVydGllcyI6eyJub3RlSW5kZXgiOjB9LCJpc0VkaXRlZCI6ZmFsc2UsIm1hbnVhbE92ZXJyaWRlIjp7ImlzTWFudWFsbHlPdmVycmlkZGVuIjp0cnVlLCJjaXRlcHJvY1RleHQiOiIoREZPIDIwMTVhKSIsIm1hbnVhbE92ZXJyaWRlVGV4dCI6IkRGTywgMjAxNSk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V9XX0=&quot;,&quot;citationItems&quot;:[{&quot;id&quot;:&quot;e486afa2-9183-3023-b1a5-95e3834d34c6&quot;,&quot;itemData&quot;:{&quot;type&quot;:&quot;article-journal&quot;,&quot;id&quot;:&quot;e486afa2-9183-3023-b1a5-95e3834d34c6&quot;,&quot;title&quot;:&quot;Wild Salmon Policy Biological Status Assessment for Conservation Units of Interior Fraser River Coho Salmon (Oncorhynchus Kisutch)&quot;,&quot;author&quot;:[{&quot;family&quot;:&quot;DFO&quot;,&quot;given&quot;:&quot;&quot;,&quot;parse-names&quot;:false,&quot;dropping-particle&quot;:&quot;&quot;,&quot;non-dropping-particle&quot;:&quot;&quot;}],&quot;container-title&quot;:&quot;DFO Can. Sci. Advis. Sec. Sci. Advis. Rep.&quot;,&quot;issued&quot;:{&quot;date-parts&quot;:[[2015]]},&quot;page&quot;:&quot;12&quot;,&quot;abstract&quot;:&quot;Canada’s Wild Salmon Policy’s (WSP) identifies six strategies for implementation. Strategy 1 is “Standardized monitoring of wild salmon status” and requires biological status assessments for all Pacific Salmon conservation units (CUs). To conduct WSP status assessments, a toolkit comprised of a number of classes of indicators and metrics for status evaluation was completed in 2009. However, since a number of metrics can be used to evaluate biological status, it is possible that each metric can indicate a different status (Red, Amber, or Green). Therefore, status integration, which includes synthesis of CU status information across metrics into one or more status zones, and the provision of expert commentaries on the information used to assess status, is used in the status designation process. This assessment includes the development of abundance-based benchmarks, the review of population dynamics, abundance, trend, distribution, and productivity information for Interior Fraser River Coho Salmon CUs, and the application of WSP status integration conducted in a workshop of scientific experts. This work builds upon a previous application of WSP status integration techniques conducted for Fraser Sockeye and Southern British Columbia Chinook CUs. This Science Advisory Report is from the November 6-7, 2014 Assessment of Interior Fraser River Coho Salmon Conservation Units’ Benchmarks and Status. Additional publications from this meeting will be posted on the Fisheries and Oceans Canada (DFO) Science Advisory Schedule as they become available. SUMMARY&quot;,&quot;issue&quot;:&quot;022&quot;,&quot;volume&quot;:&quot;2015&quot;,&quot;container-title-short&quot;:&quot;&quot;},&quot;isTemporary&quot;:false}]},{&quot;citationID&quot;:&quot;MENDELEY_CITATION_27ad70c2-ca33-43a8-81c6-3e91a5946efb&quot;,&quot;properties&quot;:{&quot;noteIndex&quot;:0},&quot;isEdited&quot;:false,&quot;manualOverride&quot;:{&quot;isManuallyOverridden&quot;:false,&quot;citeprocText&quot;:&quot;(Bradford and Irvine 2000; Arbeider et al. 2020)&quot;,&quot;manualOverrideText&quot;:&quot;&quot;},&quot;citationTag&quot;:&quot;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&quot;,&quot;citationItems&quot;:[{&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id&quot;:&quot;e1b2ea42-2265-33bf-87cc-517a10d26145&quot;,&quot;itemData&quot;:{&quot;type&quot;:&quot;article-journal&quot;,&quot;id&quot;:&quot;e1b2ea42-2265-33bf-87cc-517a10d26145&quot;,&quot;title&quot;:&quot;Land use, fishing, climate change, and the decline of Thompson River, British Columbia, coho salmon&quot;,&quot;author&quot;:[{&quot;family&quot;:&quot;Bradford&quot;,&quot;given&quot;:&quot;Michael J&quot;,&quot;parse-names&quot;:false,&quot;dropping-particle&quot;:&quot;&quot;,&quot;non-dropping-particle&quot;:&quot;&quot;},{&quot;family&quot;:&quot;Irvine&quot;,&quot;given&quot;:&quot;James R&quot;,&quot;parse-names&quot;:false,&quot;dropping-particle&quot;:&quot;&quot;,&quot;non-dropping-particle&quot;:&quot;&quot;}],&quot;container-title&quot;:&quot;Canadian Journal of Fisheries and Aquatic Sciences&quot;,&quot;URL&quot;:&quot;www.gdbc.gov.bc.ca&quot;,&quot;issued&quot;:{&quot;date-parts&quot;:[[2000]]},&quot;page&quot;:&quot;13-16&quot;,&quot;abstract&quot;:&quot;We investigated a recent, major decline in the abundance of a large aggregate of coho salmon (Oncorhynchus kisutch) spawning in the Thompson River, British Columbia, watershed. We found that the decline could be attributed to a declining trend in productivity likely related to changing ocean conditions, overfishing, and freshwater habitat alteration. Among individual watersheds, rates of decline in adult coho salmon abundance were correlated with agricultural land use, road density, and a qualitative measure of stream habitat status but not with the proportion of land recently logged. The recovery of these populations will require the prudent regulation of fishing, the restoration of salmon producing watersheds, and an improvement in ocean conditions. Résumé : Nous avons examiné le déclin marqué de l'abondance qui vient de se manifester chez un important groupe de cohos (Oncorhynchus kisutch) qui frayent dans le bassin de la Thompson (Colombie-Britannique). Nous pensons que ce déclin pourrait s'expliquer par une tendance à la baisse de la productivité, tendance qui semble reliée aux chan-gements dans les conditions océaniques, à la surpêche et à l'altération des habitats d'eau douce. Au niveau des bassins, les taux de déclin de l'abondance des cohos adultes étaient corrélés à l'utilisation des terres agricoles, à la densité du réseau routier et à une mesure qualitative de l'état des habitats d'eau douce, mais pas à la proportion de territoire fores-tier récemment mis en coupe. Le rétablissement de ces populations nécessitera une réglementation prudente de la pêche, une remise en état des bassins salmonicoles et une amélioration des conditions océaniques. [Traduit par la Rédaction] Bradford and Irvine 16&quot;,&quot;issue&quot;:&quot;57&quot;,&quot;container-title-short&quot;:&quot;&quot;},&quot;isTemporary&quot;:false}]},{&quot;citationID&quot;:&quot;MENDELEY_CITATION_d48927d2-8db2-455c-a4bf-46653fe44f68&quot;,&quot;properties&quot;:{&quot;noteIndex&quot;:0},&quot;isEdited&quot;:false,&quot;manualOverride&quot;:{&quot;isManuallyOverridden&quot;:false,&quot;citeprocText&quot;:&quot;(Decker et al. 2013)&quot;,&quot;manualOverrideText&quot;:&quot;&quot;},&quot;citationTag&quot;:&quot;MENDELEY_CITATION_v3_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&quot;,&quot;citationItems&quot;:[{&quot;id&quot;:&quot;2fec1fb3-ba14-3ec7-b5f0-a91545b4027d&quot;,&quot;itemData&quot;:{&quot;type&quot;:&quot;article-journal&quot;,&quot;id&quot;:&quot;2fec1fb3-ba14-3ec7-b5f0-a91545b4027d&quot;,&quot;title&quot;:&quot;Pre-COSEWIC Assessment of Interior Fraser Coho Salmon (Oncorhynchus kisutch)&quot;,&quot;author&quot;:[{&quot;family&quot;:&quot;Decker&quot;,&quot;given&quot;:&quot;A Scott&quot;,&quot;parse-names&quot;:false,&quot;dropping-particle&quot;:&quot;&quot;,&quot;non-dropping-particle&quot;:&quot;&quot;},{&quot;family&quot;:&quot;Irvine&quot;,&quot;given&quot;:&quot;James R&quot;,&quot;parse-names&quot;:false,&quot;dropping-particle&quot;:&quot;&quot;,&quot;non-dropping-particle&quot;:&quot;&quot;},{&quot;family&quot;:&quot;Canada&quot;,&quot;given&quot;:&quot;Oceans&quot;,&quot;parse-names&quot;:false,&quot;dropping-particle&quot;:&quot;&quot;,&quot;non-dropping-particle&quot;:&quot;&quot;},{&quot;family&quot;:&quot;Decker&quot;,&quot;given&quot;:&quot;A S&quot;,&quot;parse-names&quot;:false,&quot;dropping-particle&quot;:&quot;&quot;,&quot;non-dropping-particle&quot;:&quot;&quot;},{&quot;family&quot;:&quot;Irvine&quot;,&quot;given&quot;:&quot;J R&quot;,&quot;parse-names&quot;:false,&quot;dropping-particle&quot;:&quot;&quot;,&quot;non-dropping-particle&quot;:&quot;&quot;}],&quot;ISSN&quot;:&quot;1919-5044&quot;,&quot;URL&quot;:&quot;http://www.dfo-mpo.gc.ca/csas-sccs/csas-sccs@dfo-mpo.gc.ca&quot;,&quot;issued&quot;:{&quot;date-parts&quot;:[[2013]]},&quot;abstract&quot;:&quot;Foreword This series documents the scientific basis for the evaluation of aquatic resources and ecosystems in Canada. As such, it addresses the issues of the day in the time frames required and the documents it contains are not intended as definitive statements on the subjects addressed but rather as progress reports on ongoing investigations. Research documents are produced in the official language in which they are provided to the Secretariat.&quot;,&quot;container-title-short&quot;:&quot;&quot;},&quot;isTemporary&quot;:false}]},{&quot;citationID&quot;:&quot;MENDELEY_CITATION_13cfbcdd-7f5a-4365-834b-cecc7a28bd07&quot;,&quot;properties&quot;:{&quot;noteIndex&quot;:0},&quot;isEdited&quot;:false,&quot;manualOverride&quot;:{&quot;isManuallyOverridden&quot;:true,&quot;citeprocText&quot;:&quot;(Holt et al. 2023b)&quot;,&quot;manualOverrideText&quot;:&quot;(K. Holt et al., 2023;&quot;},&quot;citationTag&quot;:&quot;MENDELEY_CITATION_v3_eyJjaXRhdGlvbklEIjoiTUVOREVMRVlfQ0lUQVRJT05fMTNjZmJjZGQtN2Y1YS00MzY1LTgzNGItY2VjYzdhMjhiZDA3IiwicHJvcGVydGllcyI6eyJub3RlSW5kZXgiOjB9LCJpc0VkaXRlZCI6ZmFsc2UsIm1hbnVhbE92ZXJyaWRlIjp7ImlzTWFudWFsbHlPdmVycmlkZGVuIjp0cnVlLCJjaXRlcHJvY1RleHQiOiIoSG9sdCBldCBhbC4gMjAyM2IpIiwibWFudWFsT3ZlcnJpZGVUZXh0IjoiKEsuIEhvbHQgZXQgYWwuLCAyMDIzOyJ9LCJjaXRhdGlvbkl0ZW1zIjpb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1dfQ==&quot;,&quot;citationItems&quot;:[{&quot;id&quot;:&quot;14d25902-4c0b-367f-be06-0bc0ddf02875&quot;,&quot;itemData&quot;:{&quot;type&quot;:&quot;article-journal&quot;,&quot;id&quot;:&quot;14d25902-4c0b-367f-be06-0bc0ddf02875&quot;,&quot;title&quot;:&quot;Case Study Applications of LRP Estimation Methods to Pacific Salmon Stock Management Units&quot;,&quot;author&quot;:[{&quot;family&quot;:&quot;Holt&quot;,&quot;given&quot;:&quot;Kendra&quot;,&quot;parse-names&quot;:false,&quot;dropping-particle&quot;:&quot;&quot;,&quot;non-dropping-particle&quot;:&quot;&quot;},{&quot;family&quot;:&quot;Holt&quot;,&quot;given&quot;:&quot;Carrie A.&quot;,&quot;parse-names&quot;:false,&quot;dropping-particle&quot;:&quot;&quot;,&quot;non-dropping-particle&quot;:&quot;&quot;},{&quot;family&quot;:&quot;Warkentin&quot;,&quot;given&quot;:&quot;Luke&quot;,&quot;parse-names&quot;:false,&quot;dropping-particle&quot;:&quot;&quot;,&quot;non-dropping-particle&quot;:&quot;&quot;},{&quot;family&quot;:&quot;Wor&quot;,&quot;given&quot;:&quot;Catarina&quot;,&quot;parse-names&quot;:false,&quot;dropping-particle&quot;:&quot;&quot;,&quot;non-dropping-particle&quot;:&quot;&quot;},{&quot;family&quot;:&quot;Davis&quot;,&quot;given&quot;:&quot;Brooke&quot;,&quot;parse-names&quot;:false,&quot;dropping-particle&quot;:&quot;&quot;,&quot;non-dropping-particle&quot;:&quot;&quot;},{&quot;family&quot;:&quot;Arbeider&quot;,&quot;given&quot;:&quot;Michael&quot;,&quot;parse-names&quot;:false,&quot;dropping-particle&quot;:&quot;&quot;,&quot;non-dropping-particle&quot;:&quot;&quot;},{&quot;family&quot;:&quot;Bokvist&quot;,&quot;given&quot;:&quot;Jessy&quot;,&quot;parse-names&quot;:false,&quot;dropping-particle&quot;:&quot;&quot;,&quot;non-dropping-particle&quot;:&quot;&quot;},{&quot;family&quot;:&quot;Crowley&quot;,&quot;given&quot;:&quot;Sabrina&quot;,&quot;parse-names&quot;:false,&quot;dropping-particle&quot;:&quot;&quot;,&quot;non-dropping-particle&quot;:&quot;&quot;},{&quot;family&quot;:&quot;Grant&quot;,&quot;given&quot;:&quot;Sue C.H.&quot;,&quot;parse-names&quot;:false,&quot;dropping-particle&quot;:&quot;&quot;,&quot;non-dropping-particle&quot;:&quot;&quot;},{&quot;family&quot;:&quot;Luedke&quot;,&quot;given&quot;:&quot;Wilf&quot;,&quot;parse-names&quot;:false,&quot;dropping-particle&quot;:&quot;&quot;,&quot;non-dropping-particle&quot;:&quot;&quot;},{&quot;family&quot;:&quot;McHugh&quot;,&quot;given&quot;:&quot;Diana&quot;,&quot;parse-names&quot;:false,&quot;dropping-particle&quot;:&quot;&quot;,&quot;non-dropping-particle&quot;:&quot;&quot;},{&quot;family&quot;:&quot;Picco&quot;,&quot;given&quot;:&quot;Candace&quot;,&quot;parse-names&quot;:false,&quot;dropping-particle&quot;:&quot;&quot;,&quot;non-dropping-particle&quot;:&quot;&quot;},{&quot;family&quot;:&quot;Will&quot;,&quot;given&quot;:&quot;Pieter&quot;,&quot;parse-names&quot;:false,&quot;dropping-particle&quot;:&quot;Van&quot;,&quot;non-dropping-particle&quot;:&quot;&quot;}],&quot;container-title&quot;:&quot;Can. Sci. Advis. Sec. Res. Doc.&quot;,&quot;URL&quot;:&quot;https://www.dfo-mpo.gc.ca/csas-sccs/Publications/ResDocs-DocRech/2023/2023_010-eng.html&quot;,&quot;issued&quot;:{&quot;date-parts&quot;:[[2023]]},&quot;page&quot;:&quot;iv + 129&quot;,&quot;issue&quot;:&quot;July&quot;,&quot;volume&quot;:&quot;2023/010&quot;,&quot;container-title-short&quot;:&quot;&quot;},&quot;isTemporary&quot;:false}]},{&quot;citationID&quot;:&quot;MENDELEY_CITATION_8d22678e-7145-4c16-89b1-98ea3221c6dc&quot;,&quot;properties&quot;:{&quot;noteIndex&quot;:0},&quot;isEdited&quot;:false,&quot;manualOverride&quot;:{&quot;isManuallyOverridden&quot;:false,&quot;citeprocText&quot;:&quot;(Holt 2009; DFO 2022; Holt et al. 2023b, 2023a)&quot;,&quot;manualOverrideText&quot;:&quot;&quot;},&quot;citationTag&quot;:&quot;MENDELEY_CITATION_v3_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&quot;,&quot;citationItems&quot;:[{&quot;id&quot;:&quot;14d25902-4c0b-367f-be06-0bc0ddf02875&quot;,&quot;itemData&quot;:{&quot;type&quot;:&quot;article-journal&quot;,&quot;id&quot;:&quot;14d25902-4c0b-367f-be06-0bc0ddf02875&quot;,&quot;title&quot;:&quot;Case Study Applications of LRP Estimation Methods to Pacific Salmon Stock Management Units&quot;,&quot;author&quot;:[{&quot;family&quot;:&quot;Holt&quot;,&quot;given&quot;:&quot;Kendra&quot;,&quot;parse-names&quot;:false,&quot;dropping-particle&quot;:&quot;&quot;,&quot;non-dropping-particle&quot;:&quot;&quot;},{&quot;family&quot;:&quot;Holt&quot;,&quot;given&quot;:&quot;Carrie A.&quot;,&quot;parse-names&quot;:false,&quot;dropping-particle&quot;:&quot;&quot;,&quot;non-dropping-particle&quot;:&quot;&quot;},{&quot;family&quot;:&quot;Warkentin&quot;,&quot;given&quot;:&quot;Luke&quot;,&quot;parse-names&quot;:false,&quot;dropping-particle&quot;:&quot;&quot;,&quot;non-dropping-particle&quot;:&quot;&quot;},{&quot;family&quot;:&quot;Wor&quot;,&quot;given&quot;:&quot;Catarina&quot;,&quot;parse-names&quot;:false,&quot;dropping-particle&quot;:&quot;&quot;,&quot;non-dropping-particle&quot;:&quot;&quot;},{&quot;family&quot;:&quot;Davis&quot;,&quot;given&quot;:&quot;Brooke&quot;,&quot;parse-names&quot;:false,&quot;dropping-particle&quot;:&quot;&quot;,&quot;non-dropping-particle&quot;:&quot;&quot;},{&quot;family&quot;:&quot;Arbeider&quot;,&quot;given&quot;:&quot;Michael&quot;,&quot;parse-names&quot;:false,&quot;dropping-particle&quot;:&quot;&quot;,&quot;non-dropping-particle&quot;:&quot;&quot;},{&quot;family&quot;:&quot;Bokvist&quot;,&quot;given&quot;:&quot;Jessy&quot;,&quot;parse-names&quot;:false,&quot;dropping-particle&quot;:&quot;&quot;,&quot;non-dropping-particle&quot;:&quot;&quot;},{&quot;family&quot;:&quot;Crowley&quot;,&quot;given&quot;:&quot;Sabrina&quot;,&quot;parse-names&quot;:false,&quot;dropping-particle&quot;:&quot;&quot;,&quot;non-dropping-particle&quot;:&quot;&quot;},{&quot;family&quot;:&quot;Grant&quot;,&quot;given&quot;:&quot;Sue C.H.&quot;,&quot;parse-names&quot;:false,&quot;dropping-particle&quot;:&quot;&quot;,&quot;non-dropping-particle&quot;:&quot;&quot;},{&quot;family&quot;:&quot;Luedke&quot;,&quot;given&quot;:&quot;Wilf&quot;,&quot;parse-names&quot;:false,&quot;dropping-particle&quot;:&quot;&quot;,&quot;non-dropping-particle&quot;:&quot;&quot;},{&quot;family&quot;:&quot;McHugh&quot;,&quot;given&quot;:&quot;Diana&quot;,&quot;parse-names&quot;:false,&quot;dropping-particle&quot;:&quot;&quot;,&quot;non-dropping-particle&quot;:&quot;&quot;},{&quot;family&quot;:&quot;Picco&quot;,&quot;given&quot;:&quot;Candace&quot;,&quot;parse-names&quot;:false,&quot;dropping-particle&quot;:&quot;&quot;,&quot;non-dropping-particle&quot;:&quot;&quot;},{&quot;family&quot;:&quot;Will&quot;,&quot;given&quot;:&quot;Pieter&quot;,&quot;parse-names&quot;:false,&quot;dropping-particle&quot;:&quot;Van&quot;,&quot;non-dropping-particle&quot;:&quot;&quot;}],&quot;container-title&quot;:&quot;Can. Sci. Advis. Sec. Res. Doc.&quot;,&quot;URL&quot;:&quot;https://www.dfo-mpo.gc.ca/csas-sccs/Publications/ResDocs-DocRech/2023/2023_010-eng.html&quot;,&quot;issued&quot;:{&quot;date-parts&quot;:[[2023]]},&quot;page&quot;:&quot;iv + 129&quot;,&quot;issue&quot;:&quot;July&quot;,&quot;volume&quot;:&quot;2023/010&quot;,&quot;container-title-short&quot;:&quot;&quot;},&quot;isTemporary&quot;:false},{&quot;id&quot;:&quot;74867d54-e27b-3688-81fc-45fa062df1c8&quot;,&quot;itemData&quot;:{&quot;type&quot;:&quot;report&quot;,&quot;id&quot;:&quot;74867d54-e27b-3688-81fc-45fa062df1c8&quot;,&quot;title&quot;:&quot;Guidelines for defining limit reference points for Pacific salmon stock management units&quot;,&quot;author&quot;:[{&quot;family&quot;:&quot;Holt&quot;,&quot;given&quot;:&quot;C. A.&quot;,&quot;parse-names&quot;:false,&quot;dropping-particle&quot;:&quot;&quot;,&quot;non-dropping-particle&quot;:&quot;&quot;},{&quot;family&quot;:&quot;Holt&quot;,&quot;given&quot;:&quot;K.H.&quot;,&quot;parse-names&quot;:false,&quot;dropping-particle&quot;:&quot;&quot;,&quot;non-dropping-particle&quot;:&quot;&quot;},{&quot;family&quot;:&quot;Warkentin&quot;,&quot;given&quot;:&quot;L.&quot;,&quot;parse-names&quot;:false,&quot;dropping-particle&quot;:&quot;&quot;,&quot;non-dropping-particle&quot;:&quot;&quot;},{&quot;family&quot;:&quot;Wor&quot;,&quot;given&quot;:&quot;C.&quot;,&quot;parse-names&quot;:false,&quot;dropping-particle&quot;:&quot;&quot;,&quot;non-dropping-particle&quot;:&quot;&quot;},{&quot;family&quot;:&quot;Connors&quot;,&quot;given&quot;:&quot;B.&quot;,&quot;parse-names&quot;:false,&quot;dropping-particle&quot;:&quot;&quot;,&quot;non-dropping-particle&quot;:&quot;&quot;},{&quot;family&quot;:&quot;Grant&quot;,&quot;given&quot;:&quot;S.&quot;,&quot;parse-names&quot;:false,&quot;dropping-particle&quot;:&quot;&quot;,&quot;non-dropping-particle&quot;:&quot;&quot;},{&quot;family&quot;:&quot;Huang&quot;,&quot;given&quot;:&quot;A-M.&quot;,&quot;parse-names&quot;:false,&quot;dropping-particle&quot;:&quot;&quot;,&quot;non-dropping-particle&quot;:&quot;&quot;},{&quot;family&quot;:&quot;Marentette&quot;,&quot;given&quot;:&quot;J.&quot;,&quot;parse-names&quot;:false,&quot;dropping-particle&quot;:&quot;&quot;,&quot;non-dropping-particle&quot;:&quot;&quot;}],&quot;ISBN&quot;:&quot;9780660469751&quot;,&quot;issued&quot;:{&quot;date-parts&quot;:[[2023,7]]},&quot;publisher-place&quot;:&quot;Nanaimo&quot;,&quot;number-of-pages&quot;:&quot;66&quot;,&quot;abstract&quot;:&quot;Distributed by the Government of Canada Publishing and Depository Services Program (Weekly acquisitions list 2023-32). &quot;,&quot;publisher&quot;:&quot;Canadian Science Advisory Secretariat (CSAS)&quot;,&quot;container-title-short&quot;:&quot;&quot;},&quot;isTemporary&quot;:false},{&quot;id&quot;:&quot;9047ad04-47cb-34e7-95fa-a467bf93ee44&quot;,&quot;itemData&quot;:{&quot;type&quot;:&quot;report&quot;,&quot;id&quot;:&quot;9047ad04-47cb-34e7-95fa-a467bf93ee44&quot;,&quot;title&quot;:&quot;Evaluation of benchmarks for conservation units in Canada's Wild Salmon Policy: technical documentation&quot;,&quot;author&quot;:[{&quot;family&quot;:&quot;Holt&quot;,&quot;given&quot;:&quot;Carrie A.&quot;,&quot;parse-names&quot;:false,&quot;dropping-particle&quot;:&quot;&quot;,&quot;non-dropping-particle&quot;:&quot;&quot;}],&quot;issued&quot;:{&quot;date-parts&quot;:[[2009]]},&quot;publisher-place&quot;:&quot;Nanaimo, BC&quot;,&quot;number-of-pages&quot;:&quot;1-50&quot;,&quot;container-title-short&quot;:&quot;&quot;},&quot;isTemporary&quot;:false},{&quot;id&quot;:&quot;f018e4fa-5455-358a-9483-cb484ae0054a&quot;,&quot;itemData&quot;:{&quot;type&quot;:&quot;article-journal&quot;,&quot;id&quot;:&quot;f018e4fa-5455-358a-9483-cb484ae0054a&quot;,&quot;title&quot;:&quot;Methodologies and guidelines for defining limit reference points for Pacific Salmon. CSAS SAR 2022/030. pp. 16&quot;,&quot;author&quot;:[{&quot;family&quot;:&quot;DFO&quot;,&quot;given&quot;:&quot;&quot;,&quot;parse-names&quot;:false,&quot;dropping-particle&quot;:&quot;&quot;,&quot;non-dropping-particle&quot;:&quot;&quot;}],&quot;URL&quot;:&quot;https://www.dfo-mpo.gc.ca/csas-sccs/Publications/SAR-AS/2022/2022_030-eng.html&quot;,&quot;issued&quot;:{&quot;date-parts&quot;:[[2022]]},&quot;issue&quot;:&quot;July&quot;,&quot;volume&quot;:&quot;2022&quot;,&quot;container-title-short&quot;:&quot;&quot;},&quot;isTemporary&quot;:false}]},{&quot;citationID&quot;:&quot;MENDELEY_CITATION_8006ffdf-0094-4ae5-81e9-f17e15ae74fb&quot;,&quot;properties&quot;:{&quot;noteIndex&quot;:0},&quot;isEdited&quot;:false,&quot;manualOverride&quot;:{&quot;isManuallyOverridden&quot;:false,&quot;citeprocText&quot;:&quot;(Arbeider et al. 2020)&quot;,&quot;manualOverrideText&quot;:&quot;&quot;},&quot;citationTag&quot;:&quot;MENDELEY_CITATION_v3_eyJjaXRhdGlvbklEIjoiTUVOREVMRVlfQ0lUQVRJT05fODAwNmZmZGYtMDA5NC00YWU1LTgxZTktZjE3ZTE1YWU3NGZi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quot;,&quot;citationItems&quot;:[{&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citationID&quot;:&quot;MENDELEY_CITATION_def24532-5948-4131-895d-85a8b3b1a855&quot;,&quot;properties&quot;:{&quot;noteIndex&quot;:0},&quot;isEdited&quot;:false,&quot;manualOverride&quot;:{&quot;isManuallyOverridden&quot;:false,&quot;citeprocText&quot;:&quot;(DFO 2015a)&quot;,&quot;manualOverrideText&quot;:&quot;&quot;},&quot;citationTag&quot;:&quot;MENDELEY_CITATION_v3_eyJjaXRhdGlvbklEIjoiTUVOREVMRVlfQ0lUQVRJT05fZGVmMjQ1MzItNTk0OC00MTMxLTg5NWQtODVhOGIzYjFhODU1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V9XX0=&quot;,&quot;citationItems&quot;:[{&quot;id&quot;:&quot;e486afa2-9183-3023-b1a5-95e3834d34c6&quot;,&quot;itemData&quot;:{&quot;type&quot;:&quot;article-journal&quot;,&quot;id&quot;:&quot;e486afa2-9183-3023-b1a5-95e3834d34c6&quot;,&quot;title&quot;:&quot;Wild Salmon Policy Biological Status Assessment for Conservation Units of Interior Fraser River Coho Salmon (Oncorhynchus Kisutch)&quot;,&quot;author&quot;:[{&quot;family&quot;:&quot;DFO&quot;,&quot;given&quot;:&quot;&quot;,&quot;parse-names&quot;:false,&quot;dropping-particle&quot;:&quot;&quot;,&quot;non-dropping-particle&quot;:&quot;&quot;}],&quot;container-title&quot;:&quot;DFO Can. Sci. Advis. Sec. Sci. Advis. Rep.&quot;,&quot;issued&quot;:{&quot;date-parts&quot;:[[2015]]},&quot;page&quot;:&quot;12&quot;,&quot;abstract&quot;:&quot;Canada’s Wild Salmon Policy’s (WSP) identifies six strategies for implementation. Strategy 1 is “Standardized monitoring of wild salmon status” and requires biological status assessments for all Pacific Salmon conservation units (CUs). To conduct WSP status assessments, a toolkit comprised of a number of classes of indicators and metrics for status evaluation was completed in 2009. However, since a number of metrics can be used to evaluate biological status, it is possible that each metric can indicate a different status (Red, Amber, or Green). Therefore, status integration, which includes synthesis of CU status information across metrics into one or more status zones, and the provision of expert commentaries on the information used to assess status, is used in the status designation process. This assessment includes the development of abundance-based benchmarks, the review of population dynamics, abundance, trend, distribution, and productivity information for Interior Fraser River Coho Salmon CUs, and the application of WSP status integration conducted in a workshop of scientific experts. This work builds upon a previous application of WSP status integration techniques conducted for Fraser Sockeye and Southern British Columbia Chinook CUs. This Science Advisory Report is from the November 6-7, 2014 Assessment of Interior Fraser River Coho Salmon Conservation Units’ Benchmarks and Status. Additional publications from this meeting will be posted on the Fisheries and Oceans Canada (DFO) Science Advisory Schedule as they become available. SUMMARY&quot;,&quot;issue&quot;:&quot;022&quot;,&quot;volume&quot;:&quot;2015&quot;,&quot;container-title-short&quot;:&quot;&quot;},&quot;isTemporary&quot;:false}]},{&quot;citationID&quot;:&quot;MENDELEY_CITATION_4f5b6443-e516-4047-8032-446106fcaa93&quot;,&quot;properties&quot;:{&quot;noteIndex&quot;:0},&quot;isEdited&quot;:false,&quot;manualOverride&quot;:{&quot;isManuallyOverridden&quot;:true,&quot;citeprocText&quot;:&quot;(Grant and Pestal 2012; DFO 2024a)&quot;,&quot;manualOverrideText&quot;:&quot;(DFO, 2024; Grant &amp; Pestal, 2012),&quot;},&quot;citationTag&quot;:&quot;MENDELEY_CITATION_v3_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&quot;,&quot;citationItems&quot;:[{&quot;id&quot;:&quot;ac889dc5-0538-38e9-a6fc-f678016c426d&quot;,&quot;itemData&quot;:{&quot;type&quot;:&quot;report&quot;,&quot;id&quot;:&quot;ac889dc5-0538-38e9-a6fc-f678016c426d&quot;,&quot;title&quot;:&quot;Rapid Status Approximations for Pacific Salmon Derived from Integrated Expert Assessments under Fisheries and Oceans Canada Wild Salmon Policy&quot;,&quot;author&quot;:[{&quot;family&quot;:&quot;DFO&quot;,&quot;given&quot;:&quot;&quot;,&quot;parse-names&quot;:false,&quot;dropping-particle&quot;:&quot;&quot;,&quot;non-dropping-particle&quot;:&quot;&quot;}],&quot;issued&quot;:{&quot;date-parts&quot;:[[2024]]},&quot;publisher-place&quot;:&quot;Nanaimo, BC&quot;,&quot;number-of-pages&quot;:&quot;1-42&quot;,&quot;container-title-short&quot;:&quot;&quot;},&quot;isTemporary&quot;:false},{&quot;id&quot;:&quot;29e9e6d6-1296-306e-83ae-469a5a18ee12&quot;,&quot;itemData&quot;:{&quot;type&quot;:&quot;report&quot;,&quot;id&quot;:&quot;29e9e6d6-1296-306e-83ae-469a5a18ee12&quot;,&quot;title&quot;:&quot;Integrated Biological Status\nAssessments under the Wild Salmon\nPolicy using standardized metrics and expert judgement: Fraser River\nSockeye salmon (&lt;i&gt;Oncorhynchus\nnerka&lt;/i&gt;) case studies&quot;,&quot;author&quot;:[{&quot;family&quot;:&quot;Grant&quot;,&quot;given&quot;:&quot;Sue&quot;,&quot;parse-names&quot;:false,&quot;dropping-particle&quot;:&quot;&quot;,&quot;non-dropping-particle&quot;:&quot;&quot;},{&quot;family&quot;:&quot;Pestal&quot;,&quot;given&quot;:&quot;Gottfried&quot;,&quot;parse-names&quot;:false,&quot;dropping-particle&quot;:&quot;&quot;,&quot;non-dropping-particle&quot;:&quot;&quot;}],&quot;issued&quot;:{&quot;date-parts&quot;:[[2012]]},&quot;publisher-place&quot;:&quot;Nanaimo, BC&quot;,&quot;number-of-pages&quot;:&quot;1-132&quot;,&quot;container-title-short&quot;:&quot;&quot;},&quot;isTemporary&quot;:false}]},{&quot;citationID&quot;:&quot;MENDELEY_CITATION_33f7f8db-15b1-41e9-aba6-59a3701bc344&quot;,&quot;properties&quot;:{&quot;noteIndex&quot;:0},&quot;isEdited&quot;:false,&quot;manualOverride&quot;:{&quot;isManuallyOverridden&quot;:true,&quot;citeprocText&quot;:&quot;(Bailey 2024)&quot;,&quot;manualOverrideText&quot;:&quot;Bailey, 2024)&quot;},&quot;citationTag&quot;:&quot;MENDELEY_CITATION_v3_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&quot;,&quot;citationItems&quot;:[{&quot;id&quot;:&quot;be103a3d-ab1a-3e57-aa18-9aced21e1a21&quot;,&quot;itemData&quot;:{&quot;type&quot;:&quot;webpage&quot;,&quot;id&quot;:&quot;be103a3d-ab1a-3e57-aa18-9aced21e1a21&quot;,&quot;title&quot;:&quot;IFC_FSAR_v1.0&quot;,&quot;author&quot;:[{&quot;family&quot;:&quot;Bailey&quot;,&quot;given&quot;:&quot;Colin&quot;,&quot;parse-names&quot;:false,&quot;dropping-particle&quot;:&quot;&quot;,&quot;non-dropping-particle&quot;:&quot;&quot;}],&quot;container-title&quot;:&quot;Zenodo&quot;,&quot;container-title-short&quot;:&quot;Zenodo&quot;,&quot;issued&quot;:{&quot;date-parts&quot;:[[2024,10,30]]}},&quot;isTemporary&quot;:false}]},{&quot;citationID&quot;:&quot;MENDELEY_CITATION_92652d21-ca9f-48f9-9eff-80770f49c085&quot;,&quot;properties&quot;:{&quot;noteIndex&quot;:0},&quot;isEdited&quot;:false,&quot;manualOverride&quot;:{&quot;isManuallyOverridden&quot;:true,&quot;citeprocText&quot;:&quot;(Bailey 2024)&quot;,&quot;manualOverrideText&quot;:&quot;(Bailey 2024).&quot;},&quot;citationTag&quot;:&quot;MENDELEY_CITATION_v3_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&quot;,&quot;citationItems&quot;:[{&quot;id&quot;:&quot;be103a3d-ab1a-3e57-aa18-9aced21e1a21&quot;,&quot;itemData&quot;:{&quot;type&quot;:&quot;webpage&quot;,&quot;id&quot;:&quot;be103a3d-ab1a-3e57-aa18-9aced21e1a21&quot;,&quot;title&quot;:&quot;IFC_FSAR_v1.0&quot;,&quot;author&quot;:[{&quot;family&quot;:&quot;Bailey&quot;,&quot;given&quot;:&quot;Colin&quot;,&quot;parse-names&quot;:false,&quot;dropping-particle&quot;:&quot;&quot;,&quot;non-dropping-particle&quot;:&quot;&quot;}],&quot;container-title&quot;:&quot;Zenodo&quot;,&quot;container-title-short&quot;:&quot;Zenodo&quot;,&quot;issued&quot;:{&quot;date-parts&quot;:[[2024,10,30]]}},&quot;isTemporary&quot;:false}]},{&quot;citationID&quot;:&quot;MENDELEY_CITATION_39effa4d-a74d-449a-9563-cd5a15256db8&quot;,&quot;properties&quot;:{&quot;noteIndex&quot;:0},&quot;isEdited&quot;:false,&quot;manualOverride&quot;:{&quot;isManuallyOverridden&quot;:true,&quot;citeprocText&quot;:&quot;(Holt et al. 2023b)&quot;,&quot;manualOverrideText&quot;:&quot;(2023)&quot;},&quot;citationTag&quot;:&quot;MENDELEY_CITATION_v3_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&quot;,&quot;citationItems&quot;:[{&quot;id&quot;:&quot;14d25902-4c0b-367f-be06-0bc0ddf02875&quot;,&quot;itemData&quot;:{&quot;type&quot;:&quot;article-journal&quot;,&quot;id&quot;:&quot;14d25902-4c0b-367f-be06-0bc0ddf02875&quot;,&quot;title&quot;:&quot;Case Study Applications of LRP Estimation Methods to Pacific Salmon Stock Management Units&quot;,&quot;author&quot;:[{&quot;family&quot;:&quot;Holt&quot;,&quot;given&quot;:&quot;Kendra&quot;,&quot;parse-names&quot;:false,&quot;dropping-particle&quot;:&quot;&quot;,&quot;non-dropping-particle&quot;:&quot;&quot;},{&quot;family&quot;:&quot;Holt&quot;,&quot;given&quot;:&quot;Carrie A.&quot;,&quot;parse-names&quot;:false,&quot;dropping-particle&quot;:&quot;&quot;,&quot;non-dropping-particle&quot;:&quot;&quot;},{&quot;family&quot;:&quot;Warkentin&quot;,&quot;given&quot;:&quot;Luke&quot;,&quot;parse-names&quot;:false,&quot;dropping-particle&quot;:&quot;&quot;,&quot;non-dropping-particle&quot;:&quot;&quot;},{&quot;family&quot;:&quot;Wor&quot;,&quot;given&quot;:&quot;Catarina&quot;,&quot;parse-names&quot;:false,&quot;dropping-particle&quot;:&quot;&quot;,&quot;non-dropping-particle&quot;:&quot;&quot;},{&quot;family&quot;:&quot;Davis&quot;,&quot;given&quot;:&quot;Brooke&quot;,&quot;parse-names&quot;:false,&quot;dropping-particle&quot;:&quot;&quot;,&quot;non-dropping-particle&quot;:&quot;&quot;},{&quot;family&quot;:&quot;Arbeider&quot;,&quot;given&quot;:&quot;Michael&quot;,&quot;parse-names&quot;:false,&quot;dropping-particle&quot;:&quot;&quot;,&quot;non-dropping-particle&quot;:&quot;&quot;},{&quot;family&quot;:&quot;Bokvist&quot;,&quot;given&quot;:&quot;Jessy&quot;,&quot;parse-names&quot;:false,&quot;dropping-particle&quot;:&quot;&quot;,&quot;non-dropping-particle&quot;:&quot;&quot;},{&quot;family&quot;:&quot;Crowley&quot;,&quot;given&quot;:&quot;Sabrina&quot;,&quot;parse-names&quot;:false,&quot;dropping-particle&quot;:&quot;&quot;,&quot;non-dropping-particle&quot;:&quot;&quot;},{&quot;family&quot;:&quot;Grant&quot;,&quot;given&quot;:&quot;Sue C.H.&quot;,&quot;parse-names&quot;:false,&quot;dropping-particle&quot;:&quot;&quot;,&quot;non-dropping-particle&quot;:&quot;&quot;},{&quot;family&quot;:&quot;Luedke&quot;,&quot;given&quot;:&quot;Wilf&quot;,&quot;parse-names&quot;:false,&quot;dropping-particle&quot;:&quot;&quot;,&quot;non-dropping-particle&quot;:&quot;&quot;},{&quot;family&quot;:&quot;McHugh&quot;,&quot;given&quot;:&quot;Diana&quot;,&quot;parse-names&quot;:false,&quot;dropping-particle&quot;:&quot;&quot;,&quot;non-dropping-particle&quot;:&quot;&quot;},{&quot;family&quot;:&quot;Picco&quot;,&quot;given&quot;:&quot;Candace&quot;,&quot;parse-names&quot;:false,&quot;dropping-particle&quot;:&quot;&quot;,&quot;non-dropping-particle&quot;:&quot;&quot;},{&quot;family&quot;:&quot;Will&quot;,&quot;given&quot;:&quot;Pieter&quot;,&quot;parse-names&quot;:false,&quot;dropping-particle&quot;:&quot;Van&quot;,&quot;non-dropping-particle&quot;:&quot;&quot;}],&quot;container-title&quot;:&quot;Can. Sci. Advis. Sec. Res. Doc.&quot;,&quot;URL&quot;:&quot;https://www.dfo-mpo.gc.ca/csas-sccs/Publications/ResDocs-DocRech/2023/2023_010-eng.html&quot;,&quot;issued&quot;:{&quot;date-parts&quot;:[[2023]]},&quot;page&quot;:&quot;iv + 129&quot;,&quot;issue&quot;:&quot;July&quot;,&quot;volume&quot;:&quot;2023/010&quot;,&quot;container-title-short&quot;:&quot;&quot;},&quot;isTemporary&quot;:false}]},{&quot;citationID&quot;:&quot;MENDELEY_CITATION_29c11ccd-2c9d-45e7-9092-19dfde41814a&quot;,&quot;properties&quot;:{&quot;noteIndex&quot;:0},&quot;isEdited&quot;:false,&quot;manualOverride&quot;:{&quot;isManuallyOverridden&quot;:false,&quot;citeprocText&quot;:&quot;(R Core Team and contributors worldwide 2017)&quot;,&quot;manualOverrideText&quot;:&quot;&quot;},&quot;citationTag&quot;:&quot;MENDELEY_CITATION_v3_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&quot;,&quot;citationItems&quot;:[{&quot;id&quot;:&quot;16ddae52-1680-330d-8498-b3bf8a1068f4&quot;,&quot;itemData&quot;:{&quot;type&quot;:&quot;article&quot;,&quot;id&quot;:&quot;16ddae52-1680-330d-8498-b3bf8a1068f4&quot;,&quot;title&quot;:&quot;The R Stats Package&quot;,&quot;author&quot;:[{&quot;family&quot;:&quot;R Core Team and contributors worldwide&quot;,&quot;given&quot;:&quot;&quot;,&quot;parse-names&quot;:false,&quot;dropping-particle&quot;:&quot;&quot;,&quot;non-dropping-particle&quot;:&quot;&quot;}],&quot;issued&quot;:{&quot;date-parts&quot;:[[2017]]},&quot;container-title-short&quot;:&quot;&quot;},&quot;isTemporary&quot;:false}]},{&quot;citationID&quot;:&quot;MENDELEY_CITATION_8ac91b38-7c19-43ec-a497-2f11450769c0&quot;,&quot;properties&quot;:{&quot;noteIndex&quot;:0},&quot;isEdited&quot;:false,&quot;manualOverride&quot;:{&quot;isManuallyOverridden&quot;:false,&quot;citeprocText&quot;:&quot;(Carpenter et al. 2017)&quot;,&quot;manualOverrideText&quot;:&quot;&quot;},&quot;citationTag&quot;:&quot;MENDELEY_CITATION_v3_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&quot;,&quot;citationItems&quot;:[{&quot;id&quot;:&quot;4aab2019-b8b8-3b35-820f-280c8743e2b3&quot;,&quot;itemData&quot;:{&quot;type&quot;:&quot;article-journal&quot;,&quot;id&quot;:&quot;4aab2019-b8b8-3b35-820f-280c8743e2b3&quot;,&quot;title&quot;:&quot;Stan: a probabilistic programming language&quot;,&quot;author&quot;:[{&quot;family&quot;:&quot;Carpenter&quot;,&quot;given&quot;:&quot;Bob&quot;,&quot;parse-names&quot;:false,&quot;dropping-particle&quot;:&quot;&quot;,&quot;non-dropping-particle&quot;:&quot;&quot;},{&quot;family&quot;:&quot;Gelman&quot;,&quot;given&quot;:&quot;Andrew&quot;,&quot;parse-names&quot;:false,&quot;dropping-particle&quot;:&quot;&quot;,&quot;non-dropping-particle&quot;:&quot;&quot;},{&quot;family&quot;:&quot;Hoffman&quot;,&quot;given&quot;:&quot;Matthew D.&quot;,&quot;parse-names&quot;:false,&quot;dropping-particle&quot;:&quot;&quot;,&quot;non-dropping-particle&quot;:&quot;&quot;},{&quot;family&quot;:&quot;Lee&quot;,&quot;given&quot;:&quot;Daniel&quot;,&quot;parse-names&quot;:false,&quot;dropping-particle&quot;:&quot;&quot;,&quot;non-dropping-particle&quot;:&quot;&quot;},{&quot;family&quot;:&quot;Goodrich&quot;,&quot;given&quot;:&quot;Ben&quot;,&quot;parse-names&quot;:false,&quot;dropping-particle&quot;:&quot;&quot;,&quot;non-dropping-particle&quot;:&quot;&quot;},{&quot;family&quot;:&quot;Betancourt&quot;,&quot;given&quot;:&quot;Michael&quot;,&quot;parse-names&quot;:false,&quot;dropping-particle&quot;:&quot;&quot;,&quot;non-dropping-particle&quot;:&quot;&quot;},{&quot;family&quot;:&quot;Brubaker&quot;,&quot;given&quot;:&quot;Marcus A.&quot;,&quot;parse-names&quot;:false,&quot;dropping-particle&quot;:&quot;&quot;,&quot;non-dropping-particle&quot;:&quot;&quot;},{&quot;family&quot;:&quot;Guo&quot;,&quot;given&quot;:&quot;Jiqiang&quot;,&quot;parse-names&quot;:false,&quot;dropping-particle&quot;:&quot;&quot;,&quot;non-dropping-particle&quot;:&quot;&quot;},{&quot;family&quot;:&quot;Li&quot;,&quot;given&quot;:&quot;Peter&quot;,&quot;parse-names&quot;:false,&quot;dropping-particle&quot;:&quot;&quot;,&quot;non-dropping-particle&quot;:&quot;&quot;},{&quot;family&quot;:&quot;Riddell&quot;,&quot;given&quot;:&quot;Allen&quot;,&quot;parse-names&quot;:false,&quot;dropping-particle&quot;:&quot;&quot;,&quot;non-dropping-particle&quot;:&quot;&quot;}],&quot;container-title&quot;:&quot;Journal of Statistical Software&quot;,&quot;container-title-short&quot;:&quot;J Stat Softw&quot;,&quot;DOI&quot;:&quot;10.18637/jss.v076.i01&quot;,&quot;ISSN&quot;:&quot;15487660&quot;,&quot;issued&quot;:{&quot;date-parts&quot;:[[2017]]},&quot;page&quot;:&quot;1-32&quot;,&quot;abstract&quot;:&quot;Stan is a probabilistic programming language for specifying statistical models. A Stan program imperatively defines a log probability function over parameters conditioned on specified data and constants. As of version 2.14.0, Stan provides full Bayesian inference for continuous-variable models through Markov chain Monte Carlo methods such as the No-U-Turn sampler, an adaptive form of Hamiltonian Monte Carlo sampling. Penalized maximum likelihood estimates are calculated using optimization methods such as the limited memory Broyden-Fletcher-Goldfarb-Shanno algorithm. Stan is also a platform for computing log densities and their gradients and Hessians, which can be used in alternative algorithms such as variational Bayes, expectation propagation, and marginal inference using approximate integration. To this end, Stan is set up so that the densities, gradients, and Hessians, along with intermediate quantities of the algorithm such as acceptance probabilities, are easily accessible. Stan can be called from the command line using the cmdstan package, through R using the rstan package, and through Python using the pystan package. All three interfaces support sampling and optimization-based inference with diagnostics and posterior analysis. rstan and pystan also provide access to log probabilities, gradients, Hessians, parameter transforms, and specialized plotting.&quot;,&quot;issue&quot;:&quot;1&quot;,&quot;volume&quot;:&quot;76&quot;},&quot;isTemporary&quot;:false}]},{&quot;citationID&quot;:&quot;MENDELEY_CITATION_c5fadab9-cbd4-4c33-ba2c-96049474c177&quot;,&quot;properties&quot;:{&quot;noteIndex&quot;:0},&quot;isEdited&quot;:false,&quot;manualOverride&quot;:{&quot;isManuallyOverridden&quot;:false,&quot;citeprocText&quot;:&quot;(Holt et al. 2023b; Bailey 2024)&quot;,&quot;manualOverrideText&quot;:&quot;&quot;},&quot;citationTag&quot;:&quot;MENDELEY_CITATION_v3_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1dfQ==&quot;,&quot;citationItems&quot;:[{&quot;id&quot;:&quot;be103a3d-ab1a-3e57-aa18-9aced21e1a21&quot;,&quot;itemData&quot;:{&quot;type&quot;:&quot;webpage&quot;,&quot;id&quot;:&quot;be103a3d-ab1a-3e57-aa18-9aced21e1a21&quot;,&quot;title&quot;:&quot;IFC_FSAR_v1.0&quot;,&quot;author&quot;:[{&quot;family&quot;:&quot;Bailey&quot;,&quot;given&quot;:&quot;Colin&quot;,&quot;parse-names&quot;:false,&quot;dropping-particle&quot;:&quot;&quot;,&quot;non-dropping-particle&quot;:&quot;&quot;}],&quot;container-title&quot;:&quot;Zenodo&quot;,&quot;container-title-short&quot;:&quot;Zenodo&quot;,&quot;issued&quot;:{&quot;date-parts&quot;:[[2024,10,30]]}},&quot;isTemporary&quot;:false},{&quot;id&quot;:&quot;14d25902-4c0b-367f-be06-0bc0ddf02875&quot;,&quot;itemData&quot;:{&quot;type&quot;:&quot;article-journal&quot;,&quot;id&quot;:&quot;14d25902-4c0b-367f-be06-0bc0ddf02875&quot;,&quot;title&quot;:&quot;Case Study Applications of LRP Estimation Methods to Pacific Salmon Stock Management Units&quot;,&quot;author&quot;:[{&quot;family&quot;:&quot;Holt&quot;,&quot;given&quot;:&quot;Kendra&quot;,&quot;parse-names&quot;:false,&quot;dropping-particle&quot;:&quot;&quot;,&quot;non-dropping-particle&quot;:&quot;&quot;},{&quot;family&quot;:&quot;Holt&quot;,&quot;given&quot;:&quot;Carrie A.&quot;,&quot;parse-names&quot;:false,&quot;dropping-particle&quot;:&quot;&quot;,&quot;non-dropping-particle&quot;:&quot;&quot;},{&quot;family&quot;:&quot;Warkentin&quot;,&quot;given&quot;:&quot;Luke&quot;,&quot;parse-names&quot;:false,&quot;dropping-particle&quot;:&quot;&quot;,&quot;non-dropping-particle&quot;:&quot;&quot;},{&quot;family&quot;:&quot;Wor&quot;,&quot;given&quot;:&quot;Catarina&quot;,&quot;parse-names&quot;:false,&quot;dropping-particle&quot;:&quot;&quot;,&quot;non-dropping-particle&quot;:&quot;&quot;},{&quot;family&quot;:&quot;Davis&quot;,&quot;given&quot;:&quot;Brooke&quot;,&quot;parse-names&quot;:false,&quot;dropping-particle&quot;:&quot;&quot;,&quot;non-dropping-particle&quot;:&quot;&quot;},{&quot;family&quot;:&quot;Arbeider&quot;,&quot;given&quot;:&quot;Michael&quot;,&quot;parse-names&quot;:false,&quot;dropping-particle&quot;:&quot;&quot;,&quot;non-dropping-particle&quot;:&quot;&quot;},{&quot;family&quot;:&quot;Bokvist&quot;,&quot;given&quot;:&quot;Jessy&quot;,&quot;parse-names&quot;:false,&quot;dropping-particle&quot;:&quot;&quot;,&quot;non-dropping-particle&quot;:&quot;&quot;},{&quot;family&quot;:&quot;Crowley&quot;,&quot;given&quot;:&quot;Sabrina&quot;,&quot;parse-names&quot;:false,&quot;dropping-particle&quot;:&quot;&quot;,&quot;non-dropping-particle&quot;:&quot;&quot;},{&quot;family&quot;:&quot;Grant&quot;,&quot;given&quot;:&quot;Sue C.H.&quot;,&quot;parse-names&quot;:false,&quot;dropping-particle&quot;:&quot;&quot;,&quot;non-dropping-particle&quot;:&quot;&quot;},{&quot;family&quot;:&quot;Luedke&quot;,&quot;given&quot;:&quot;Wilf&quot;,&quot;parse-names&quot;:false,&quot;dropping-particle&quot;:&quot;&quot;,&quot;non-dropping-particle&quot;:&quot;&quot;},{&quot;family&quot;:&quot;McHugh&quot;,&quot;given&quot;:&quot;Diana&quot;,&quot;parse-names&quot;:false,&quot;dropping-particle&quot;:&quot;&quot;,&quot;non-dropping-particle&quot;:&quot;&quot;},{&quot;family&quot;:&quot;Picco&quot;,&quot;given&quot;:&quot;Candace&quot;,&quot;parse-names&quot;:false,&quot;dropping-particle&quot;:&quot;&quot;,&quot;non-dropping-particle&quot;:&quot;&quot;},{&quot;family&quot;:&quot;Will&quot;,&quot;given&quot;:&quot;Pieter&quot;,&quot;parse-names&quot;:false,&quot;dropping-particle&quot;:&quot;Van&quot;,&quot;non-dropping-particle&quot;:&quot;&quot;}],&quot;container-title&quot;:&quot;Can. Sci. Advis. Sec. Res. Doc.&quot;,&quot;URL&quot;:&quot;https://www.dfo-mpo.gc.ca/csas-sccs/Publications/ResDocs-DocRech/2023/2023_010-eng.html&quot;,&quot;issued&quot;:{&quot;date-parts&quot;:[[2023]]},&quot;page&quot;:&quot;iv + 129&quot;,&quot;issue&quot;:&quot;July&quot;,&quot;volume&quot;:&quot;2023/010&quot;,&quot;container-title-short&quot;:&quot;&quot;},&quot;isTemporary&quot;:false}]},{&quot;citationID&quot;:&quot;MENDELEY_CITATION_1316c22c-ff3d-4eda-b0b7-8ec3df036b82&quot;,&quot;properties&quot;:{&quot;noteIndex&quot;:0},&quot;isEdited&quot;:false,&quot;manualOverride&quot;:{&quot;isManuallyOverridden&quot;:true,&quot;citeprocText&quot;:&quot;(Holt et al. 2023b; Bailey 2024)&quot;,&quot;manualOverrideText&quot;:&quot;&quot;},&quot;citationTag&quot;:&quot;MENDELEY_CITATION_v3_eyJjaXRhdGlvbklEIjoiTUVOREVMRVlfQ0lUQVRJT05fMTMxNmMyMmMtZmYzZC00ZWRhLWIwYjctOGVjM2RmMDM2YjgyIiwicHJvcGVydGllcyI6eyJub3RlSW5kZXgiOjB9LCJpc0VkaXRlZCI6ZmFsc2UsIm1hbnVhbE92ZXJyaWRlIjp7ImlzTWFudWFsbHlPdmVycmlkZGVuIjp0cnVlLCJjaXRlcHJvY1RleHQiOiIoSG9sdCBldCBhbC4gMjAyM2I7IEJhaWxleSAyMDI0KSIsIm1hbnVhbE92ZXJyaWRlVGV4dCI6IiJ9LCJjaXRhdGlvbkl0ZW1zIjpb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&quot;,&quot;citationItems&quot;:[{&quot;id&quot;:&quot;14d25902-4c0b-367f-be06-0bc0ddf02875&quot;,&quot;itemData&quot;:{&quot;type&quot;:&quot;article-journal&quot;,&quot;id&quot;:&quot;14d25902-4c0b-367f-be06-0bc0ddf02875&quot;,&quot;title&quot;:&quot;Case Study Applications of LRP Estimation Methods to Pacific Salmon Stock Management Units&quot;,&quot;author&quot;:[{&quot;family&quot;:&quot;Holt&quot;,&quot;given&quot;:&quot;Kendra&quot;,&quot;parse-names&quot;:false,&quot;dropping-particle&quot;:&quot;&quot;,&quot;non-dropping-particle&quot;:&quot;&quot;},{&quot;family&quot;:&quot;Holt&quot;,&quot;given&quot;:&quot;Carrie A.&quot;,&quot;parse-names&quot;:false,&quot;dropping-particle&quot;:&quot;&quot;,&quot;non-dropping-particle&quot;:&quot;&quot;},{&quot;family&quot;:&quot;Warkentin&quot;,&quot;given&quot;:&quot;Luke&quot;,&quot;parse-names&quot;:false,&quot;dropping-particle&quot;:&quot;&quot;,&quot;non-dropping-particle&quot;:&quot;&quot;},{&quot;family&quot;:&quot;Wor&quot;,&quot;given&quot;:&quot;Catarina&quot;,&quot;parse-names&quot;:false,&quot;dropping-particle&quot;:&quot;&quot;,&quot;non-dropping-particle&quot;:&quot;&quot;},{&quot;family&quot;:&quot;Davis&quot;,&quot;given&quot;:&quot;Brooke&quot;,&quot;parse-names&quot;:false,&quot;dropping-particle&quot;:&quot;&quot;,&quot;non-dropping-particle&quot;:&quot;&quot;},{&quot;family&quot;:&quot;Arbeider&quot;,&quot;given&quot;:&quot;Michael&quot;,&quot;parse-names&quot;:false,&quot;dropping-particle&quot;:&quot;&quot;,&quot;non-dropping-particle&quot;:&quot;&quot;},{&quot;family&quot;:&quot;Bokvist&quot;,&quot;given&quot;:&quot;Jessy&quot;,&quot;parse-names&quot;:false,&quot;dropping-particle&quot;:&quot;&quot;,&quot;non-dropping-particle&quot;:&quot;&quot;},{&quot;family&quot;:&quot;Crowley&quot;,&quot;given&quot;:&quot;Sabrina&quot;,&quot;parse-names&quot;:false,&quot;dropping-particle&quot;:&quot;&quot;,&quot;non-dropping-particle&quot;:&quot;&quot;},{&quot;family&quot;:&quot;Grant&quot;,&quot;given&quot;:&quot;Sue C.H.&quot;,&quot;parse-names&quot;:false,&quot;dropping-particle&quot;:&quot;&quot;,&quot;non-dropping-particle&quot;:&quot;&quot;},{&quot;family&quot;:&quot;Luedke&quot;,&quot;given&quot;:&quot;Wilf&quot;,&quot;parse-names&quot;:false,&quot;dropping-particle&quot;:&quot;&quot;,&quot;non-dropping-particle&quot;:&quot;&quot;},{&quot;family&quot;:&quot;McHugh&quot;,&quot;given&quot;:&quot;Diana&quot;,&quot;parse-names&quot;:false,&quot;dropping-particle&quot;:&quot;&quot;,&quot;non-dropping-particle&quot;:&quot;&quot;},{&quot;family&quot;:&quot;Picco&quot;,&quot;given&quot;:&quot;Candace&quot;,&quot;parse-names&quot;:false,&quot;dropping-particle&quot;:&quot;&quot;,&quot;non-dropping-particle&quot;:&quot;&quot;},{&quot;family&quot;:&quot;Will&quot;,&quot;given&quot;:&quot;Pieter&quot;,&quot;parse-names&quot;:false,&quot;dropping-particle&quot;:&quot;Van&quot;,&quot;non-dropping-particle&quot;:&quot;&quot;}],&quot;container-title&quot;:&quot;Can. Sci. Advis. Sec. Res. Doc.&quot;,&quot;URL&quot;:&quot;https://www.dfo-mpo.gc.ca/csas-sccs/Publications/ResDocs-DocRech/2023/2023_010-eng.html&quot;,&quot;issued&quot;:{&quot;date-parts&quot;:[[2023]]},&quot;page&quot;:&quot;iv + 129&quot;,&quot;issue&quot;:&quot;July&quot;,&quot;volume&quot;:&quot;2023/010&quot;,&quot;container-title-short&quot;:&quot;&quot;},&quot;isTemporary&quot;:false},{&quot;id&quot;:&quot;be103a3d-ab1a-3e57-aa18-9aced21e1a21&quot;,&quot;itemData&quot;:{&quot;type&quot;:&quot;webpage&quot;,&quot;id&quot;:&quot;be103a3d-ab1a-3e57-aa18-9aced21e1a21&quot;,&quot;title&quot;:&quot;IFC_FSAR_v1.0&quot;,&quot;author&quot;:[{&quot;family&quot;:&quot;Bailey&quot;,&quot;given&quot;:&quot;Colin&quot;,&quot;parse-names&quot;:false,&quot;dropping-particle&quot;:&quot;&quot;,&quot;non-dropping-particle&quot;:&quot;&quot;}],&quot;container-title&quot;:&quot;Zenodo&quot;,&quot;container-title-short&quot;:&quot;Zenodo&quot;,&quot;issued&quot;:{&quot;date-parts&quot;:[[2024,10,30]]}},&quot;isTemporary&quot;:false}]},{&quot;citationID&quot;:&quot;MENDELEY_CITATION_994461e5-c963-4f6c-a2d8-e872b48b7558&quot;,&quot;properties&quot;:{&quot;noteIndex&quot;:0},&quot;isEdited&quot;:false,&quot;manualOverride&quot;:{&quot;isManuallyOverridden&quot;:true,&quot;citeprocText&quot;:&quot;(Holt et al. 2023b; Bailey 2024)&quot;,&quot;manualOverrideText&quot;:&quot;Bailey, 2024 and K. Holt et al., 2023 for details)&quot;},&quot;citationTag&quot;:&quot;MENDELEY_CITATION_v3_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&quot;,&quot;citationItems&quot;:[{&quot;id&quot;:&quot;14d25902-4c0b-367f-be06-0bc0ddf02875&quot;,&quot;itemData&quot;:{&quot;type&quot;:&quot;article-journal&quot;,&quot;id&quot;:&quot;14d25902-4c0b-367f-be06-0bc0ddf02875&quot;,&quot;title&quot;:&quot;Case Study Applications of LRP Estimation Methods to Pacific Salmon Stock Management Units&quot;,&quot;author&quot;:[{&quot;family&quot;:&quot;Holt&quot;,&quot;given&quot;:&quot;Kendra&quot;,&quot;parse-names&quot;:false,&quot;dropping-particle&quot;:&quot;&quot;,&quot;non-dropping-particle&quot;:&quot;&quot;},{&quot;family&quot;:&quot;Holt&quot;,&quot;given&quot;:&quot;Carrie A.&quot;,&quot;parse-names&quot;:false,&quot;dropping-particle&quot;:&quot;&quot;,&quot;non-dropping-particle&quot;:&quot;&quot;},{&quot;family&quot;:&quot;Warkentin&quot;,&quot;given&quot;:&quot;Luke&quot;,&quot;parse-names&quot;:false,&quot;dropping-particle&quot;:&quot;&quot;,&quot;non-dropping-particle&quot;:&quot;&quot;},{&quot;family&quot;:&quot;Wor&quot;,&quot;given&quot;:&quot;Catarina&quot;,&quot;parse-names&quot;:false,&quot;dropping-particle&quot;:&quot;&quot;,&quot;non-dropping-particle&quot;:&quot;&quot;},{&quot;family&quot;:&quot;Davis&quot;,&quot;given&quot;:&quot;Brooke&quot;,&quot;parse-names&quot;:false,&quot;dropping-particle&quot;:&quot;&quot;,&quot;non-dropping-particle&quot;:&quot;&quot;},{&quot;family&quot;:&quot;Arbeider&quot;,&quot;given&quot;:&quot;Michael&quot;,&quot;parse-names&quot;:false,&quot;dropping-particle&quot;:&quot;&quot;,&quot;non-dropping-particle&quot;:&quot;&quot;},{&quot;family&quot;:&quot;Bokvist&quot;,&quot;given&quot;:&quot;Jessy&quot;,&quot;parse-names&quot;:false,&quot;dropping-particle&quot;:&quot;&quot;,&quot;non-dropping-particle&quot;:&quot;&quot;},{&quot;family&quot;:&quot;Crowley&quot;,&quot;given&quot;:&quot;Sabrina&quot;,&quot;parse-names&quot;:false,&quot;dropping-particle&quot;:&quot;&quot;,&quot;non-dropping-particle&quot;:&quot;&quot;},{&quot;family&quot;:&quot;Grant&quot;,&quot;given&quot;:&quot;Sue C.H.&quot;,&quot;parse-names&quot;:false,&quot;dropping-particle&quot;:&quot;&quot;,&quot;non-dropping-particle&quot;:&quot;&quot;},{&quot;family&quot;:&quot;Luedke&quot;,&quot;given&quot;:&quot;Wilf&quot;,&quot;parse-names&quot;:false,&quot;dropping-particle&quot;:&quot;&quot;,&quot;non-dropping-particle&quot;:&quot;&quot;},{&quot;family&quot;:&quot;McHugh&quot;,&quot;given&quot;:&quot;Diana&quot;,&quot;parse-names&quot;:false,&quot;dropping-particle&quot;:&quot;&quot;,&quot;non-dropping-particle&quot;:&quot;&quot;},{&quot;family&quot;:&quot;Picco&quot;,&quot;given&quot;:&quot;Candace&quot;,&quot;parse-names&quot;:false,&quot;dropping-particle&quot;:&quot;&quot;,&quot;non-dropping-particle&quot;:&quot;&quot;},{&quot;family&quot;:&quot;Will&quot;,&quot;given&quot;:&quot;Pieter&quot;,&quot;parse-names&quot;:false,&quot;dropping-particle&quot;:&quot;Van&quot;,&quot;non-dropping-particle&quot;:&quot;&quot;}],&quot;container-title&quot;:&quot;Can. Sci. Advis. Sec. Res. Doc.&quot;,&quot;URL&quot;:&quot;https://www.dfo-mpo.gc.ca/csas-sccs/Publications/ResDocs-DocRech/2023/2023_010-eng.html&quot;,&quot;issued&quot;:{&quot;date-parts&quot;:[[2023]]},&quot;page&quot;:&quot;iv + 129&quot;,&quot;issue&quot;:&quot;July&quot;,&quot;volume&quot;:&quot;2023/010&quot;,&quot;container-title-short&quot;:&quot;&quot;},&quot;isTemporary&quot;:false},{&quot;id&quot;:&quot;be103a3d-ab1a-3e57-aa18-9aced21e1a21&quot;,&quot;itemData&quot;:{&quot;type&quot;:&quot;webpage&quot;,&quot;id&quot;:&quot;be103a3d-ab1a-3e57-aa18-9aced21e1a21&quot;,&quot;title&quot;:&quot;IFC_FSAR_v1.0&quot;,&quot;author&quot;:[{&quot;family&quot;:&quot;Bailey&quot;,&quot;given&quot;:&quot;Colin&quot;,&quot;parse-names&quot;:false,&quot;dropping-particle&quot;:&quot;&quot;,&quot;non-dropping-particle&quot;:&quot;&quot;}],&quot;container-title&quot;:&quot;Zenodo&quot;,&quot;container-title-short&quot;:&quot;Zenodo&quot;,&quot;issued&quot;:{&quot;date-parts&quot;:[[2024,10,30]]}},&quot;isTemporary&quot;:false}]},{&quot;citationID&quot;:&quot;MENDELEY_CITATION_51953f3a-7a10-4f50-8c3d-54a78996fdd8&quot;,&quot;properties&quot;:{&quot;noteIndex&quot;:0},&quot;isEdited&quot;:false,&quot;manualOverride&quot;:{&quot;isManuallyOverridden&quot;:true,&quot;citeprocText&quot;:&quot;(Arbeider et al. 2020)&quot;,&quot;manualOverrideText&quot;:&quot;(2020)&quot;},&quot;citationTag&quot;:&quot;MENDELEY_CITATION_v3_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&quot;,&quot;citationItems&quot;:[{&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citationID&quot;:&quot;MENDELEY_CITATION_38f31194-2624-49a9-80ea-70449d0adbd6&quot;,&quot;properties&quot;:{&quot;noteIndex&quot;:0},&quot;isEdited&quot;:false,&quot;manualOverride&quot;:{&quot;isManuallyOverridden&quot;:true,&quot;citeprocText&quot;:&quot;(Bailey 2024)&quot;,&quot;manualOverrideText&quot;:&quot;Bailey, 2024&quot;},&quot;citationTag&quot;:&quot;MENDELEY_CITATION_v3_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&quot;,&quot;citationItems&quot;:[{&quot;id&quot;:&quot;be103a3d-ab1a-3e57-aa18-9aced21e1a21&quot;,&quot;itemData&quot;:{&quot;type&quot;:&quot;webpage&quot;,&quot;id&quot;:&quot;be103a3d-ab1a-3e57-aa18-9aced21e1a21&quot;,&quot;title&quot;:&quot;IFC_FSAR_v1.0&quot;,&quot;author&quot;:[{&quot;family&quot;:&quot;Bailey&quot;,&quot;given&quot;:&quot;Colin&quot;,&quot;parse-names&quot;:false,&quot;dropping-particle&quot;:&quot;&quot;,&quot;non-dropping-particle&quot;:&quot;&quot;}],&quot;container-title&quot;:&quot;Zenodo&quot;,&quot;container-title-short&quot;:&quot;Zenodo&quot;,&quot;issued&quot;:{&quot;date-parts&quot;:[[2024,10,30]]}},&quot;isTemporary&quot;:false}]},{&quot;citationID&quot;:&quot;MENDELEY_CITATION_9efc88ab-d028-4818-8003-406afa306b08&quot;,&quot;properties&quot;:{&quot;noteIndex&quot;:0},&quot;isEdited&quot;:false,&quot;manualOverride&quot;:{&quot;isManuallyOverridden&quot;:false,&quot;citeprocText&quot;:&quot;(Arbeider et al. 2020)&quot;,&quot;manualOverrideText&quot;:&quot;&quot;},&quot;citationTag&quot;:&quot;MENDELEY_CITATION_v3_eyJjaXRhdGlvbklEIjoiTUVOREVMRVlfQ0lUQVRJT05fOWVmYzg4YWItZDAyOC00ODE4LTgwMDMtNDA2YWZhMzA2YjA4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quot;,&quot;citationItems&quot;:[{&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citationID&quot;:&quot;MENDELEY_CITATION_f180fef9-7e6d-4a6e-9f46-9e5d2e913636&quot;,&quot;properties&quot;:{&quot;noteIndex&quot;:0},&quot;isEdited&quot;:false,&quot;manualOverride&quot;:{&quot;isManuallyOverridden&quot;:false,&quot;citeprocText&quot;:&quot;(Xuereb et al. 2022)&quot;,&quot;manualOverrideText&quot;:&quot;&quot;},&quot;citationTag&quot;:&quot;MENDELEY_CITATION_v3_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&quot;,&quot;citationItems&quot;:[{&quot;id&quot;:&quot;e08d2a08-2600-3ac8-86af-b15a1ae5a2f8&quot;,&quot;itemData&quot;:{&quot;type&quot;:&quot;article-journal&quot;,&quot;id&quot;:&quot;e08d2a08-2600-3ac8-86af-b15a1ae5a2f8&quot;,&quot;title&quot;:&quot;Re-evaluating Coho salmon (Oncorhynchus kisutch) conservation units in Canada using genomic data&quot;,&quot;author&quot;:[{&quot;family&quot;:&quot;Xuereb&quot;,&quot;given&quot;:&quot;Amanda&quot;,&quot;parse-names&quot;:false,&quot;dropping-particle&quot;:&quot;&quot;,&quot;non-dropping-particle&quot;:&quot;&quot;},{&quot;family&quot;:&quot;Rougemont&quot;,&quot;given&quot;:&quot;Quentin&quot;,&quot;parse-names&quot;:false,&quot;dropping-particle&quot;:&quot;&quot;,&quot;non-dropping-particle&quot;:&quot;&quot;},{&quot;family&quot;:&quot;Dallaire&quot;,&quot;given&quot;:&quot;Xavier&quot;,&quot;parse-names&quot;:false,&quot;dropping-particle&quot;:&quot;&quot;,&quot;non-dropping-particle&quot;:&quot;&quot;},{&quot;family&quot;:&quot;Moore&quot;,&quot;given&quot;:&quot;Jean Sébastien&quot;,&quot;parse-names&quot;:false,&quot;dropping-particle&quot;:&quot;&quot;,&quot;non-dropping-particle&quot;:&quot;&quot;},{&quot;family&quot;:&quot;Normandeau&quot;,&quot;given&quot;:&quot;Eric&quot;,&quot;parse-names&quot;:false,&quot;dropping-particle&quot;:&quot;&quot;,&quot;non-dropping-particle&quot;:&quot;&quot;},{&quot;family&quot;:&quot;Bougas&quot;,&quot;given&quot;:&quot;Bérénice&quot;,&quot;parse-names&quot;:false,&quot;dropping-particle&quot;:&quot;&quot;,&quot;non-dropping-particle&quot;:&quot;&quot;},{&quot;family&quot;:&quot;Perreault-Payette&quot;,&quot;given&quot;:&quot;Alysse&quot;,&quot;parse-names&quot;:false,&quot;dropping-particle&quot;:&quot;&quot;,&quot;non-dropping-particle&quot;:&quot;&quot;},{&quot;family&quot;:&quot;Koop&quot;,&quot;given&quot;:&quot;Ben F.&quot;,&quot;parse-names&quot;:false,&quot;dropping-particle&quot;:&quot;&quot;,&quot;non-dropping-particle&quot;:&quot;&quot;},{&quot;family&quot;:&quot;Withler&quot;,&quot;given&quot;:&quot;Ruth&quot;,&quot;parse-names&quot;:false,&quot;dropping-particle&quot;:&quot;&quot;,&quot;non-dropping-particle&quot;:&quot;&quot;},{&quot;family&quot;:&quot;Beacham&quot;,&quot;given&quot;:&quot;Terry&quot;,&quot;parse-names&quot;:false,&quot;dropping-particle&quot;:&quot;&quot;,&quot;non-dropping-particle&quot;:&quot;&quot;},{&quot;family&quot;:&quot;Bernatchez&quot;,&quot;given&quot;:&quot;Louis&quot;,&quot;parse-names&quot;:false,&quot;dropping-particle&quot;:&quot;&quot;,&quot;non-dropping-particle&quot;:&quot;&quot;}],&quot;container-title&quot;:&quot;Evolutionary Applications&quot;,&quot;container-title-short&quot;:&quot;Evol Appl&quot;,&quot;DOI&quot;:&quot;10.1111/eva.13489&quot;,&quot;ISSN&quot;:&quot;17524571&quot;,&quot;issued&quot;:{&quot;date-parts&quot;:[[2022]]},&quot;page&quot;:&quot;1925-1944&quot;,&quot;abstract&quot;:&quot;Conservation units (CUs) are important tools for supporting the implementation of standardized management practices for exploited species. Following the adoption of the Wild Salmon Policy in Canada, CUs were defined for Pacific salmon based on characteristics related to ecotype, life history and genetic variation using microsatellite markers as indirect measures of local adaptation. Genomic data sets have the potential to improve the definition of CUs by reducing variance around estimates of population genetic parameters, thereby increasing the power to detect more subtle patterns of population genetic structure and by providing an opportunity to incorporate adaptive information more directly with the identification of variants putatively under selection. We used one of the largest genomic data sets recently published for a nonmodel species, comprising 5662 individual Coho salmon (Oncorhynchus kisutch) from 149 sampling locations and a total of 24,542 high-quality SNPs obtained using genotyping-by-sequencing and mapped to the Coho salmon reference genome to (1) evaluate the current delineation of CUs for Coho in Canada and (2) compare patterns of population structure observed using neutral and outlier loci from genotype–environment association analyses to determine whether separate CUs that capture adaptive diversity are needed. Our results reflected CU boundaries on the whole, with the majority of sampling locations managed in the same CU clustering together within genetic groups. However, additional groups that are not currently represented by CUs were also uncovered. We observed considerable overlap in the genetic clusters identified using neutral or candidate loci, indicating a general congruence in patterns of genetic variation driven by local adaptation and gene flow in this species. Consequently, we suggest that the current CU boundaries for Coho salmon are largely well-suited for meeting the Canadian Wild Salmon Policy's objective of defining biologically distinct groups, but we highlight specific areas where CU boundaries may be refined.&quot;,&quot;issue&quot;:&quot;11&quot;,&quot;volume&quot;:&quot;15&quot;},&quot;isTemporary&quot;:false}]},{&quot;citationID&quot;:&quot;MENDELEY_CITATION_33e5bc55-9dd1-4d99-9ee9-95c6b10623f9&quot;,&quot;properties&quot;:{&quot;noteIndex&quot;:0},&quot;isEdited&quot;:false,&quot;manualOverride&quot;:{&quot;isManuallyOverridden&quot;:false,&quot;citeprocText&quot;:&quot;(Holt et al. 2023b)&quot;,&quot;manualOverrideText&quot;:&quot;&quot;},&quot;citationTag&quot;:&quot;MENDELEY_CITATION_v3_eyJjaXRhdGlvbklEIjoiTUVOREVMRVlfQ0lUQVRJT05fMzNlNWJjNTUtOWRkMS00ZDk5LTllZTktOTVjNmIxMDYyM2Y5IiwicHJvcGVydGllcyI6eyJub3RlSW5kZXgiOjB9LCJpc0VkaXRlZCI6ZmFsc2UsIm1hbnVhbE92ZXJyaWRlIjp7ImlzTWFudWFsbHlPdmVycmlkZGVuIjpmYWxzZSwiY2l0ZXByb2NUZXh0IjoiKEhvbHQgZXQgYWwuIDIwMjNiKSIsIm1hbnVhbE92ZXJyaWRlVGV4dCI6IiJ9LCJjaXRhdGlvbkl0ZW1zIjpb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1dfQ==&quot;,&quot;citationItems&quot;:[{&quot;id&quot;:&quot;14d25902-4c0b-367f-be06-0bc0ddf02875&quot;,&quot;itemData&quot;:{&quot;type&quot;:&quot;article-journal&quot;,&quot;id&quot;:&quot;14d25902-4c0b-367f-be06-0bc0ddf02875&quot;,&quot;title&quot;:&quot;Case Study Applications of LRP Estimation Methods to Pacific Salmon Stock Management Units&quot;,&quot;author&quot;:[{&quot;family&quot;:&quot;Holt&quot;,&quot;given&quot;:&quot;Kendra&quot;,&quot;parse-names&quot;:false,&quot;dropping-particle&quot;:&quot;&quot;,&quot;non-dropping-particle&quot;:&quot;&quot;},{&quot;family&quot;:&quot;Holt&quot;,&quot;given&quot;:&quot;Carrie A.&quot;,&quot;parse-names&quot;:false,&quot;dropping-particle&quot;:&quot;&quot;,&quot;non-dropping-particle&quot;:&quot;&quot;},{&quot;family&quot;:&quot;Warkentin&quot;,&quot;given&quot;:&quot;Luke&quot;,&quot;parse-names&quot;:false,&quot;dropping-particle&quot;:&quot;&quot;,&quot;non-dropping-particle&quot;:&quot;&quot;},{&quot;family&quot;:&quot;Wor&quot;,&quot;given&quot;:&quot;Catarina&quot;,&quot;parse-names&quot;:false,&quot;dropping-particle&quot;:&quot;&quot;,&quot;non-dropping-particle&quot;:&quot;&quot;},{&quot;family&quot;:&quot;Davis&quot;,&quot;given&quot;:&quot;Brooke&quot;,&quot;parse-names&quot;:false,&quot;dropping-particle&quot;:&quot;&quot;,&quot;non-dropping-particle&quot;:&quot;&quot;},{&quot;family&quot;:&quot;Arbeider&quot;,&quot;given&quot;:&quot;Michael&quot;,&quot;parse-names&quot;:false,&quot;dropping-particle&quot;:&quot;&quot;,&quot;non-dropping-particle&quot;:&quot;&quot;},{&quot;family&quot;:&quot;Bokvist&quot;,&quot;given&quot;:&quot;Jessy&quot;,&quot;parse-names&quot;:false,&quot;dropping-particle&quot;:&quot;&quot;,&quot;non-dropping-particle&quot;:&quot;&quot;},{&quot;family&quot;:&quot;Crowley&quot;,&quot;given&quot;:&quot;Sabrina&quot;,&quot;parse-names&quot;:false,&quot;dropping-particle&quot;:&quot;&quot;,&quot;non-dropping-particle&quot;:&quot;&quot;},{&quot;family&quot;:&quot;Grant&quot;,&quot;given&quot;:&quot;Sue C.H.&quot;,&quot;parse-names&quot;:false,&quot;dropping-particle&quot;:&quot;&quot;,&quot;non-dropping-particle&quot;:&quot;&quot;},{&quot;family&quot;:&quot;Luedke&quot;,&quot;given&quot;:&quot;Wilf&quot;,&quot;parse-names&quot;:false,&quot;dropping-particle&quot;:&quot;&quot;,&quot;non-dropping-particle&quot;:&quot;&quot;},{&quot;family&quot;:&quot;McHugh&quot;,&quot;given&quot;:&quot;Diana&quot;,&quot;parse-names&quot;:false,&quot;dropping-particle&quot;:&quot;&quot;,&quot;non-dropping-particle&quot;:&quot;&quot;},{&quot;family&quot;:&quot;Picco&quot;,&quot;given&quot;:&quot;Candace&quot;,&quot;parse-names&quot;:false,&quot;dropping-particle&quot;:&quot;&quot;,&quot;non-dropping-particle&quot;:&quot;&quot;},{&quot;family&quot;:&quot;Will&quot;,&quot;given&quot;:&quot;Pieter&quot;,&quot;parse-names&quot;:false,&quot;dropping-particle&quot;:&quot;Van&quot;,&quot;non-dropping-particle&quot;:&quot;&quot;}],&quot;container-title&quot;:&quot;Can. Sci. Advis. Sec. Res. Doc.&quot;,&quot;URL&quot;:&quot;https://www.dfo-mpo.gc.ca/csas-sccs/Publications/ResDocs-DocRech/2023/2023_010-eng.html&quot;,&quot;issued&quot;:{&quot;date-parts&quot;:[[2023]]},&quot;page&quot;:&quot;iv + 129&quot;,&quot;issue&quot;:&quot;July&quot;,&quot;volume&quot;:&quot;2023/010&quot;,&quot;container-title-short&quot;:&quot;&quot;},&quot;isTemporary&quot;:false}]},{&quot;citationID&quot;:&quot;MENDELEY_CITATION_e2d1efbd-3544-4be5-8f94-ac27d5f0c148&quot;,&quot;properties&quot;:{&quot;noteIndex&quot;:0},&quot;isEdited&quot;:false,&quot;manualOverride&quot;:{&quot;isManuallyOverridden&quot;:false,&quot;citeprocText&quot;:&quot;(DFO 2015a)&quot;,&quot;manualOverrideText&quot;:&quot;&quot;},&quot;citationTag&quot;:&quot;MENDELEY_CITATION_v3_eyJjaXRhdGlvbklEIjoiTUVOREVMRVlfQ0lUQVRJT05fZTJkMWVmYmQtMzU0NC00YmU1LThmOTQtYWMyN2Q1ZjBjMTQ4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V9XX0=&quot;,&quot;citationItems&quot;:[{&quot;id&quot;:&quot;e486afa2-9183-3023-b1a5-95e3834d34c6&quot;,&quot;itemData&quot;:{&quot;type&quot;:&quot;article-journal&quot;,&quot;id&quot;:&quot;e486afa2-9183-3023-b1a5-95e3834d34c6&quot;,&quot;title&quot;:&quot;Wild Salmon Policy Biological Status Assessment for Conservation Units of Interior Fraser River Coho Salmon (Oncorhynchus Kisutch)&quot;,&quot;author&quot;:[{&quot;family&quot;:&quot;DFO&quot;,&quot;given&quot;:&quot;&quot;,&quot;parse-names&quot;:false,&quot;dropping-particle&quot;:&quot;&quot;,&quot;non-dropping-particle&quot;:&quot;&quot;}],&quot;container-title&quot;:&quot;DFO Can. Sci. Advis. Sec. Sci. Advis. Rep.&quot;,&quot;issued&quot;:{&quot;date-parts&quot;:[[2015]]},&quot;page&quot;:&quot;12&quot;,&quot;abstract&quot;:&quot;Canada’s Wild Salmon Policy’s (WSP) identifies six strategies for implementation. Strategy 1 is “Standardized monitoring of wild salmon status” and requires biological status assessments for all Pacific Salmon conservation units (CUs). To conduct WSP status assessments, a toolkit comprised of a number of classes of indicators and metrics for status evaluation was completed in 2009. However, since a number of metrics can be used to evaluate biological status, it is possible that each metric can indicate a different status (Red, Amber, or Green). Therefore, status integration, which includes synthesis of CU status information across metrics into one or more status zones, and the provision of expert commentaries on the information used to assess status, is used in the status designation process. This assessment includes the development of abundance-based benchmarks, the review of population dynamics, abundance, trend, distribution, and productivity information for Interior Fraser River Coho Salmon CUs, and the application of WSP status integration conducted in a workshop of scientific experts. This work builds upon a previous application of WSP status integration techniques conducted for Fraser Sockeye and Southern British Columbia Chinook CUs. This Science Advisory Report is from the November 6-7, 2014 Assessment of Interior Fraser River Coho Salmon Conservation Units’ Benchmarks and Status. Additional publications from this meeting will be posted on the Fisheries and Oceans Canada (DFO) Science Advisory Schedule as they become available. SUMMARY&quot;,&quot;issue&quot;:&quot;022&quot;,&quot;volume&quot;:&quot;2015&quot;,&quot;container-title-short&quot;:&quot;&quot;},&quot;isTemporary&quot;:false}]},{&quot;citationID&quot;:&quot;MENDELEY_CITATION_01bd215c-ce36-4d94-8b7f-d8381b130e66&quot;,&quot;properties&quot;:{&quot;noteIndex&quot;:0},&quot;isEdited&quot;:false,&quot;manualOverride&quot;:{&quot;isManuallyOverridden&quot;:true,&quot;citeprocText&quot;:&quot;(Holt et al. 2023b)&quot;,&quot;manualOverrideText&quot;:&quot;(2023)&quot;},&quot;citationTag&quot;:&quot;MENDELEY_CITATION_v3_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&quot;,&quot;citationItems&quot;:[{&quot;id&quot;:&quot;14d25902-4c0b-367f-be06-0bc0ddf02875&quot;,&quot;itemData&quot;:{&quot;type&quot;:&quot;article-journal&quot;,&quot;id&quot;:&quot;14d25902-4c0b-367f-be06-0bc0ddf02875&quot;,&quot;title&quot;:&quot;Case Study Applications of LRP Estimation Methods to Pacific Salmon Stock Management Units&quot;,&quot;author&quot;:[{&quot;family&quot;:&quot;Holt&quot;,&quot;given&quot;:&quot;Kendra&quot;,&quot;parse-names&quot;:false,&quot;dropping-particle&quot;:&quot;&quot;,&quot;non-dropping-particle&quot;:&quot;&quot;},{&quot;family&quot;:&quot;Holt&quot;,&quot;given&quot;:&quot;Carrie A.&quot;,&quot;parse-names&quot;:false,&quot;dropping-particle&quot;:&quot;&quot;,&quot;non-dropping-particle&quot;:&quot;&quot;},{&quot;family&quot;:&quot;Warkentin&quot;,&quot;given&quot;:&quot;Luke&quot;,&quot;parse-names&quot;:false,&quot;dropping-particle&quot;:&quot;&quot;,&quot;non-dropping-particle&quot;:&quot;&quot;},{&quot;family&quot;:&quot;Wor&quot;,&quot;given&quot;:&quot;Catarina&quot;,&quot;parse-names&quot;:false,&quot;dropping-particle&quot;:&quot;&quot;,&quot;non-dropping-particle&quot;:&quot;&quot;},{&quot;family&quot;:&quot;Davis&quot;,&quot;given&quot;:&quot;Brooke&quot;,&quot;parse-names&quot;:false,&quot;dropping-particle&quot;:&quot;&quot;,&quot;non-dropping-particle&quot;:&quot;&quot;},{&quot;family&quot;:&quot;Arbeider&quot;,&quot;given&quot;:&quot;Michael&quot;,&quot;parse-names&quot;:false,&quot;dropping-particle&quot;:&quot;&quot;,&quot;non-dropping-particle&quot;:&quot;&quot;},{&quot;family&quot;:&quot;Bokvist&quot;,&quot;given&quot;:&quot;Jessy&quot;,&quot;parse-names&quot;:false,&quot;dropping-particle&quot;:&quot;&quot;,&quot;non-dropping-particle&quot;:&quot;&quot;},{&quot;family&quot;:&quot;Crowley&quot;,&quot;given&quot;:&quot;Sabrina&quot;,&quot;parse-names&quot;:false,&quot;dropping-particle&quot;:&quot;&quot;,&quot;non-dropping-particle&quot;:&quot;&quot;},{&quot;family&quot;:&quot;Grant&quot;,&quot;given&quot;:&quot;Sue C.H.&quot;,&quot;parse-names&quot;:false,&quot;dropping-particle&quot;:&quot;&quot;,&quot;non-dropping-particle&quot;:&quot;&quot;},{&quot;family&quot;:&quot;Luedke&quot;,&quot;given&quot;:&quot;Wilf&quot;,&quot;parse-names&quot;:false,&quot;dropping-particle&quot;:&quot;&quot;,&quot;non-dropping-particle&quot;:&quot;&quot;},{&quot;family&quot;:&quot;McHugh&quot;,&quot;given&quot;:&quot;Diana&quot;,&quot;parse-names&quot;:false,&quot;dropping-particle&quot;:&quot;&quot;,&quot;non-dropping-particle&quot;:&quot;&quot;},{&quot;family&quot;:&quot;Picco&quot;,&quot;given&quot;:&quot;Candace&quot;,&quot;parse-names&quot;:false,&quot;dropping-particle&quot;:&quot;&quot;,&quot;non-dropping-particle&quot;:&quot;&quot;},{&quot;family&quot;:&quot;Will&quot;,&quot;given&quot;:&quot;Pieter&quot;,&quot;parse-names&quot;:false,&quot;dropping-particle&quot;:&quot;Van&quot;,&quot;non-dropping-particle&quot;:&quot;&quot;}],&quot;container-title&quot;:&quot;Can. Sci. Advis. Sec. Res. Doc.&quot;,&quot;URL&quot;:&quot;https://www.dfo-mpo.gc.ca/csas-sccs/Publications/ResDocs-DocRech/2023/2023_010-eng.html&quot;,&quot;issued&quot;:{&quot;date-parts&quot;:[[2023]]},&quot;page&quot;:&quot;iv + 129&quot;,&quot;issue&quot;:&quot;July&quot;,&quot;volume&quot;:&quot;2023/010&quot;,&quot;container-title-short&quot;:&quot;&quot;},&quot;isTemporary&quot;:false}]},{&quot;citationID&quot;:&quot;MENDELEY_CITATION_e2e64cd9-b92d-4f7f-9f48-4d10d3c13167&quot;,&quot;properties&quot;:{&quot;noteIndex&quot;:0},&quot;isEdited&quot;:false,&quot;manualOverride&quot;:{&quot;isManuallyOverridden&quot;:true,&quot;citeprocText&quot;:&quot;(Holt et al. 2023b)&quot;,&quot;manualOverrideText&quot;:&quot;see K. Holt et al., 2023 for details)&quot;},&quot;citationTag&quot;:&quot;MENDELEY_CITATION_v3_eyJjaXRhdGlvbklEIjoiTUVOREVMRVlfQ0lUQVRJT05fZTJlNjRjZDktYjkyZC00ZjdmLTlmNDgtNGQxMGQzYzEzMTY3IiwicHJvcGVydGllcyI6eyJub3RlSW5kZXgiOjB9LCJpc0VkaXRlZCI6ZmFsc2UsIm1hbnVhbE92ZXJyaWRlIjp7ImlzTWFudWFsbHlPdmVycmlkZGVuIjp0cnVlLCJjaXRlcHJvY1RleHQiOiIoSG9sdCBldCBhbC4gMjAyM2IpIiwibWFudWFsT3ZlcnJpZGVUZXh0Ijoic2VlIEsuIEhvbHQgZXQgYWwuLCAyMDIzIGZvciBkZXRhaWxzKSJ9LCJjaXRhdGlvbkl0ZW1zIjpb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1dfQ==&quot;,&quot;citationItems&quot;:[{&quot;id&quot;:&quot;14d25902-4c0b-367f-be06-0bc0ddf02875&quot;,&quot;itemData&quot;:{&quot;type&quot;:&quot;article-journal&quot;,&quot;id&quot;:&quot;14d25902-4c0b-367f-be06-0bc0ddf02875&quot;,&quot;title&quot;:&quot;Case Study Applications of LRP Estimation Methods to Pacific Salmon Stock Management Units&quot;,&quot;author&quot;:[{&quot;family&quot;:&quot;Holt&quot;,&quot;given&quot;:&quot;Kendra&quot;,&quot;parse-names&quot;:false,&quot;dropping-particle&quot;:&quot;&quot;,&quot;non-dropping-particle&quot;:&quot;&quot;},{&quot;family&quot;:&quot;Holt&quot;,&quot;given&quot;:&quot;Carrie A.&quot;,&quot;parse-names&quot;:false,&quot;dropping-particle&quot;:&quot;&quot;,&quot;non-dropping-particle&quot;:&quot;&quot;},{&quot;family&quot;:&quot;Warkentin&quot;,&quot;given&quot;:&quot;Luke&quot;,&quot;parse-names&quot;:false,&quot;dropping-particle&quot;:&quot;&quot;,&quot;non-dropping-particle&quot;:&quot;&quot;},{&quot;family&quot;:&quot;Wor&quot;,&quot;given&quot;:&quot;Catarina&quot;,&quot;parse-names&quot;:false,&quot;dropping-particle&quot;:&quot;&quot;,&quot;non-dropping-particle&quot;:&quot;&quot;},{&quot;family&quot;:&quot;Davis&quot;,&quot;given&quot;:&quot;Brooke&quot;,&quot;parse-names&quot;:false,&quot;dropping-particle&quot;:&quot;&quot;,&quot;non-dropping-particle&quot;:&quot;&quot;},{&quot;family&quot;:&quot;Arbeider&quot;,&quot;given&quot;:&quot;Michael&quot;,&quot;parse-names&quot;:false,&quot;dropping-particle&quot;:&quot;&quot;,&quot;non-dropping-particle&quot;:&quot;&quot;},{&quot;family&quot;:&quot;Bokvist&quot;,&quot;given&quot;:&quot;Jessy&quot;,&quot;parse-names&quot;:false,&quot;dropping-particle&quot;:&quot;&quot;,&quot;non-dropping-particle&quot;:&quot;&quot;},{&quot;family&quot;:&quot;Crowley&quot;,&quot;given&quot;:&quot;Sabrina&quot;,&quot;parse-names&quot;:false,&quot;dropping-particle&quot;:&quot;&quot;,&quot;non-dropping-particle&quot;:&quot;&quot;},{&quot;family&quot;:&quot;Grant&quot;,&quot;given&quot;:&quot;Sue C.H.&quot;,&quot;parse-names&quot;:false,&quot;dropping-particle&quot;:&quot;&quot;,&quot;non-dropping-particle&quot;:&quot;&quot;},{&quot;family&quot;:&quot;Luedke&quot;,&quot;given&quot;:&quot;Wilf&quot;,&quot;parse-names&quot;:false,&quot;dropping-particle&quot;:&quot;&quot;,&quot;non-dropping-particle&quot;:&quot;&quot;},{&quot;family&quot;:&quot;McHugh&quot;,&quot;given&quot;:&quot;Diana&quot;,&quot;parse-names&quot;:false,&quot;dropping-particle&quot;:&quot;&quot;,&quot;non-dropping-particle&quot;:&quot;&quot;},{&quot;family&quot;:&quot;Picco&quot;,&quot;given&quot;:&quot;Candace&quot;,&quot;parse-names&quot;:false,&quot;dropping-particle&quot;:&quot;&quot;,&quot;non-dropping-particle&quot;:&quot;&quot;},{&quot;family&quot;:&quot;Will&quot;,&quot;given&quot;:&quot;Pieter&quot;,&quot;parse-names&quot;:false,&quot;dropping-particle&quot;:&quot;Van&quot;,&quot;non-dropping-particle&quot;:&quot;&quot;}],&quot;container-title&quot;:&quot;Can. Sci. Advis. Sec. Res. Doc.&quot;,&quot;URL&quot;:&quot;https://www.dfo-mpo.gc.ca/csas-sccs/Publications/ResDocs-DocRech/2023/2023_010-eng.html&quot;,&quot;issued&quot;:{&quot;date-parts&quot;:[[2023]]},&quot;page&quot;:&quot;iv + 129&quot;,&quot;issue&quot;:&quot;July&quot;,&quot;volume&quot;:&quot;2023/010&quot;,&quot;container-title-short&quot;:&quot;&quot;},&quot;isTemporary&quot;:false}]},{&quot;citationID&quot;:&quot;MENDELEY_CITATION_8b7a79f6-f3f6-42ed-b153-0f710b6dc839&quot;,&quot;properties&quot;:{&quot;noteIndex&quot;:0},&quot;isEdited&quot;:false,&quot;manualOverride&quot;:{&quot;isManuallyOverridden&quot;:true,&quot;citeprocText&quot;:&quot;(Holt et al. 2023b, 2023a; DFO 2024a)&quot;,&quot;manualOverrideText&quot;:&quot;DFO, 2024; C. A. Holt et al., 2023; K. Holt et al., 2023&quot;},&quot;citationTag&quot;:&quot;MENDELEY_CITATION_v3_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&quot;,&quot;citationItems&quot;:[{&quot;id&quot;:&quot;74867d54-e27b-3688-81fc-45fa062df1c8&quot;,&quot;itemData&quot;:{&quot;type&quot;:&quot;report&quot;,&quot;id&quot;:&quot;74867d54-e27b-3688-81fc-45fa062df1c8&quot;,&quot;title&quot;:&quot;Guidelines for defining limit reference points for Pacific salmon stock management units&quot;,&quot;author&quot;:[{&quot;family&quot;:&quot;Holt&quot;,&quot;given&quot;:&quot;C. A.&quot;,&quot;parse-names&quot;:false,&quot;dropping-particle&quot;:&quot;&quot;,&quot;non-dropping-particle&quot;:&quot;&quot;},{&quot;family&quot;:&quot;Holt&quot;,&quot;given&quot;:&quot;K.H.&quot;,&quot;parse-names&quot;:false,&quot;dropping-particle&quot;:&quot;&quot;,&quot;non-dropping-particle&quot;:&quot;&quot;},{&quot;family&quot;:&quot;Warkentin&quot;,&quot;given&quot;:&quot;L.&quot;,&quot;parse-names&quot;:false,&quot;dropping-particle&quot;:&quot;&quot;,&quot;non-dropping-particle&quot;:&quot;&quot;},{&quot;family&quot;:&quot;Wor&quot;,&quot;given&quot;:&quot;C.&quot;,&quot;parse-names&quot;:false,&quot;dropping-particle&quot;:&quot;&quot;,&quot;non-dropping-particle&quot;:&quot;&quot;},{&quot;family&quot;:&quot;Connors&quot;,&quot;given&quot;:&quot;B.&quot;,&quot;parse-names&quot;:false,&quot;dropping-particle&quot;:&quot;&quot;,&quot;non-dropping-particle&quot;:&quot;&quot;},{&quot;family&quot;:&quot;Grant&quot;,&quot;given&quot;:&quot;S.&quot;,&quot;parse-names&quot;:false,&quot;dropping-particle&quot;:&quot;&quot;,&quot;non-dropping-particle&quot;:&quot;&quot;},{&quot;family&quot;:&quot;Huang&quot;,&quot;given&quot;:&quot;A-M.&quot;,&quot;parse-names&quot;:false,&quot;dropping-particle&quot;:&quot;&quot;,&quot;non-dropping-particle&quot;:&quot;&quot;},{&quot;family&quot;:&quot;Marentette&quot;,&quot;given&quot;:&quot;J.&quot;,&quot;parse-names&quot;:false,&quot;dropping-particle&quot;:&quot;&quot;,&quot;non-dropping-particle&quot;:&quot;&quot;}],&quot;ISBN&quot;:&quot;9780660469751&quot;,&quot;issued&quot;:{&quot;date-parts&quot;:[[2023,7]]},&quot;publisher-place&quot;:&quot;Nanaimo&quot;,&quot;number-of-pages&quot;:&quot;66&quot;,&quot;abstract&quot;:&quot;Distributed by the Government of Canada Publishing and Depository Services Program (Weekly acquisitions list 2023-32). &quot;,&quot;publisher&quot;:&quot;Canadian Science Advisory Secretariat (CSAS)&quot;,&quot;container-title-short&quot;:&quot;&quot;},&quot;isTemporary&quot;:false},{&quot;id&quot;:&quot;14d25902-4c0b-367f-be06-0bc0ddf02875&quot;,&quot;itemData&quot;:{&quot;type&quot;:&quot;article-journal&quot;,&quot;id&quot;:&quot;14d25902-4c0b-367f-be06-0bc0ddf02875&quot;,&quot;title&quot;:&quot;Case Study Applications of LRP Estimation Methods to Pacific Salmon Stock Management Units&quot;,&quot;author&quot;:[{&quot;family&quot;:&quot;Holt&quot;,&quot;given&quot;:&quot;Kendra&quot;,&quot;parse-names&quot;:false,&quot;dropping-particle&quot;:&quot;&quot;,&quot;non-dropping-particle&quot;:&quot;&quot;},{&quot;family&quot;:&quot;Holt&quot;,&quot;given&quot;:&quot;Carrie A.&quot;,&quot;parse-names&quot;:false,&quot;dropping-particle&quot;:&quot;&quot;,&quot;non-dropping-particle&quot;:&quot;&quot;},{&quot;family&quot;:&quot;Warkentin&quot;,&quot;given&quot;:&quot;Luke&quot;,&quot;parse-names&quot;:false,&quot;dropping-particle&quot;:&quot;&quot;,&quot;non-dropping-particle&quot;:&quot;&quot;},{&quot;family&quot;:&quot;Wor&quot;,&quot;given&quot;:&quot;Catarina&quot;,&quot;parse-names&quot;:false,&quot;dropping-particle&quot;:&quot;&quot;,&quot;non-dropping-particle&quot;:&quot;&quot;},{&quot;family&quot;:&quot;Davis&quot;,&quot;given&quot;:&quot;Brooke&quot;,&quot;parse-names&quot;:false,&quot;dropping-particle&quot;:&quot;&quot;,&quot;non-dropping-particle&quot;:&quot;&quot;},{&quot;family&quot;:&quot;Arbeider&quot;,&quot;given&quot;:&quot;Michael&quot;,&quot;parse-names&quot;:false,&quot;dropping-particle&quot;:&quot;&quot;,&quot;non-dropping-particle&quot;:&quot;&quot;},{&quot;family&quot;:&quot;Bokvist&quot;,&quot;given&quot;:&quot;Jessy&quot;,&quot;parse-names&quot;:false,&quot;dropping-particle&quot;:&quot;&quot;,&quot;non-dropping-particle&quot;:&quot;&quot;},{&quot;family&quot;:&quot;Crowley&quot;,&quot;given&quot;:&quot;Sabrina&quot;,&quot;parse-names&quot;:false,&quot;dropping-particle&quot;:&quot;&quot;,&quot;non-dropping-particle&quot;:&quot;&quot;},{&quot;family&quot;:&quot;Grant&quot;,&quot;given&quot;:&quot;Sue C.H.&quot;,&quot;parse-names&quot;:false,&quot;dropping-particle&quot;:&quot;&quot;,&quot;non-dropping-particle&quot;:&quot;&quot;},{&quot;family&quot;:&quot;Luedke&quot;,&quot;given&quot;:&quot;Wilf&quot;,&quot;parse-names&quot;:false,&quot;dropping-particle&quot;:&quot;&quot;,&quot;non-dropping-particle&quot;:&quot;&quot;},{&quot;family&quot;:&quot;McHugh&quot;,&quot;given&quot;:&quot;Diana&quot;,&quot;parse-names&quot;:false,&quot;dropping-particle&quot;:&quot;&quot;,&quot;non-dropping-particle&quot;:&quot;&quot;},{&quot;family&quot;:&quot;Picco&quot;,&quot;given&quot;:&quot;Candace&quot;,&quot;parse-names&quot;:false,&quot;dropping-particle&quot;:&quot;&quot;,&quot;non-dropping-particle&quot;:&quot;&quot;},{&quot;family&quot;:&quot;Will&quot;,&quot;given&quot;:&quot;Pieter&quot;,&quot;parse-names&quot;:false,&quot;dropping-particle&quot;:&quot;Van&quot;,&quot;non-dropping-particle&quot;:&quot;&quot;}],&quot;container-title&quot;:&quot;Can. Sci. Advis. Sec. Res. Doc.&quot;,&quot;URL&quot;:&quot;https://www.dfo-mpo.gc.ca/csas-sccs/Publications/ResDocs-DocRech/2023/2023_010-eng.html&quot;,&quot;issued&quot;:{&quot;date-parts&quot;:[[2023]]},&quot;page&quot;:&quot;iv + 129&quot;,&quot;issue&quot;:&quot;July&quot;,&quot;volume&quot;:&quot;2023/010&quot;,&quot;container-title-short&quot;:&quot;&quot;},&quot;isTemporary&quot;:false},{&quot;id&quot;:&quot;ac889dc5-0538-38e9-a6fc-f678016c426d&quot;,&quot;itemData&quot;:{&quot;type&quot;:&quot;report&quot;,&quot;id&quot;:&quot;ac889dc5-0538-38e9-a6fc-f678016c426d&quot;,&quot;title&quot;:&quot;Rapid Status Approximations for Pacific Salmon Derived from Integrated Expert Assessments under Fisheries and Oceans Canada Wild Salmon Policy&quot;,&quot;author&quot;:[{&quot;family&quot;:&quot;DFO&quot;,&quot;given&quot;:&quot;&quot;,&quot;parse-names&quot;:false,&quot;dropping-particle&quot;:&quot;&quot;,&quot;non-dropping-particle&quot;:&quot;&quot;}],&quot;issued&quot;:{&quot;date-parts&quot;:[[2024]]},&quot;publisher-place&quot;:&quot;Nanaimo, BC&quot;,&quot;number-of-pages&quot;:&quot;1-42&quot;,&quot;container-title-short&quot;:&quot;&quot;},&quot;isTemporary&quot;:false}]},{&quot;citationID&quot;:&quot;MENDELEY_CITATION_73c4a4cb-358d-465b-a1e1-289050cf4a04&quot;,&quot;properties&quot;:{&quot;noteIndex&quot;:0},&quot;isEdited&quot;:false,&quot;manualOverride&quot;:{&quot;isManuallyOverridden&quot;:true,&quot;citeprocText&quot;:&quot;(Holt et al. 2023b)&quot;,&quot;manualOverrideText&quot;:&quot;Table 6 in K. Holt et al., 2023&quot;},&quot;citationTag&quot;:&quot;MENDELEY_CITATION_v3_eyJjaXRhdGlvbklEIjoiTUVOREVMRVlfQ0lUQVRJT05fNzNjNGE0Y2ItMzU4ZC00NjViLWExZTEtMjg5MDUwY2Y0YTA0IiwicHJvcGVydGllcyI6eyJub3RlSW5kZXgiOjB9LCJpc0VkaXRlZCI6ZmFsc2UsIm1hbnVhbE92ZXJyaWRlIjp7ImlzTWFudWFsbHlPdmVycmlkZGVuIjp0cnVlLCJjaXRlcHJvY1RleHQiOiIoSG9sdCBldCBhbC4gMjAyM2IpIiwibWFudWFsT3ZlcnJpZGVUZXh0IjoiVGFibGUgNiBpbiBLLiBIb2x0IGV0IGFsLiwgMjAyMyJ9LCJjaXRhdGlvbkl0ZW1zIjpb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1dfQ==&quot;,&quot;citationItems&quot;:[{&quot;id&quot;:&quot;14d25902-4c0b-367f-be06-0bc0ddf02875&quot;,&quot;itemData&quot;:{&quot;type&quot;:&quot;article-journal&quot;,&quot;id&quot;:&quot;14d25902-4c0b-367f-be06-0bc0ddf02875&quot;,&quot;title&quot;:&quot;Case Study Applications of LRP Estimation Methods to Pacific Salmon Stock Management Units&quot;,&quot;author&quot;:[{&quot;family&quot;:&quot;Holt&quot;,&quot;given&quot;:&quot;Kendra&quot;,&quot;parse-names&quot;:false,&quot;dropping-particle&quot;:&quot;&quot;,&quot;non-dropping-particle&quot;:&quot;&quot;},{&quot;family&quot;:&quot;Holt&quot;,&quot;given&quot;:&quot;Carrie A.&quot;,&quot;parse-names&quot;:false,&quot;dropping-particle&quot;:&quot;&quot;,&quot;non-dropping-particle&quot;:&quot;&quot;},{&quot;family&quot;:&quot;Warkentin&quot;,&quot;given&quot;:&quot;Luke&quot;,&quot;parse-names&quot;:false,&quot;dropping-particle&quot;:&quot;&quot;,&quot;non-dropping-particle&quot;:&quot;&quot;},{&quot;family&quot;:&quot;Wor&quot;,&quot;given&quot;:&quot;Catarina&quot;,&quot;parse-names&quot;:false,&quot;dropping-particle&quot;:&quot;&quot;,&quot;non-dropping-particle&quot;:&quot;&quot;},{&quot;family&quot;:&quot;Davis&quot;,&quot;given&quot;:&quot;Brooke&quot;,&quot;parse-names&quot;:false,&quot;dropping-particle&quot;:&quot;&quot;,&quot;non-dropping-particle&quot;:&quot;&quot;},{&quot;family&quot;:&quot;Arbeider&quot;,&quot;given&quot;:&quot;Michael&quot;,&quot;parse-names&quot;:false,&quot;dropping-particle&quot;:&quot;&quot;,&quot;non-dropping-particle&quot;:&quot;&quot;},{&quot;family&quot;:&quot;Bokvist&quot;,&quot;given&quot;:&quot;Jessy&quot;,&quot;parse-names&quot;:false,&quot;dropping-particle&quot;:&quot;&quot;,&quot;non-dropping-particle&quot;:&quot;&quot;},{&quot;family&quot;:&quot;Crowley&quot;,&quot;given&quot;:&quot;Sabrina&quot;,&quot;parse-names&quot;:false,&quot;dropping-particle&quot;:&quot;&quot;,&quot;non-dropping-particle&quot;:&quot;&quot;},{&quot;family&quot;:&quot;Grant&quot;,&quot;given&quot;:&quot;Sue C.H.&quot;,&quot;parse-names&quot;:false,&quot;dropping-particle&quot;:&quot;&quot;,&quot;non-dropping-particle&quot;:&quot;&quot;},{&quot;family&quot;:&quot;Luedke&quot;,&quot;given&quot;:&quot;Wilf&quot;,&quot;parse-names&quot;:false,&quot;dropping-particle&quot;:&quot;&quot;,&quot;non-dropping-particle&quot;:&quot;&quot;},{&quot;family&quot;:&quot;McHugh&quot;,&quot;given&quot;:&quot;Diana&quot;,&quot;parse-names&quot;:false,&quot;dropping-particle&quot;:&quot;&quot;,&quot;non-dropping-particle&quot;:&quot;&quot;},{&quot;family&quot;:&quot;Picco&quot;,&quot;given&quot;:&quot;Candace&quot;,&quot;parse-names&quot;:false,&quot;dropping-particle&quot;:&quot;&quot;,&quot;non-dropping-particle&quot;:&quot;&quot;},{&quot;family&quot;:&quot;Will&quot;,&quot;given&quot;:&quot;Pieter&quot;,&quot;parse-names&quot;:false,&quot;dropping-particle&quot;:&quot;Van&quot;,&quot;non-dropping-particle&quot;:&quot;&quot;}],&quot;container-title&quot;:&quot;Can. Sci. Advis. Sec. Res. Doc.&quot;,&quot;URL&quot;:&quot;https://www.dfo-mpo.gc.ca/csas-sccs/Publications/ResDocs-DocRech/2023/2023_010-eng.html&quot;,&quot;issued&quot;:{&quot;date-parts&quot;:[[2023]]},&quot;page&quot;:&quot;iv + 129&quot;,&quot;issue&quot;:&quot;July&quot;,&quot;volume&quot;:&quot;2023/010&quot;,&quot;container-title-short&quot;:&quot;&quot;},&quot;isTemporary&quot;:false}]},{&quot;citationID&quot;:&quot;MENDELEY_CITATION_f6f12c53-4b7d-4091-b4b2-32698f2707fe&quot;,&quot;properties&quot;:{&quot;noteIndex&quot;:0},&quot;isEdited&quot;:false,&quot;manualOverride&quot;:{&quot;isManuallyOverridden&quot;:true,&quot;citeprocText&quot;:&quot;(Holt 2009)&quot;,&quot;manualOverrideText&quot;:&quot;C. A. Holt, 2009&quot;},&quot;citationTag&quot;:&quot;MENDELEY_CITATION_v3_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&quot;,&quot;citationItems&quot;:[{&quot;id&quot;:&quot;9047ad04-47cb-34e7-95fa-a467bf93ee44&quot;,&quot;itemData&quot;:{&quot;type&quot;:&quot;report&quot;,&quot;id&quot;:&quot;9047ad04-47cb-34e7-95fa-a467bf93ee44&quot;,&quot;title&quot;:&quot;Evaluation of benchmarks for conservation units in Canada's Wild Salmon Policy: technical documentation&quot;,&quot;author&quot;:[{&quot;family&quot;:&quot;Holt&quot;,&quot;given&quot;:&quot;Carrie A.&quot;,&quot;parse-names&quot;:false,&quot;dropping-particle&quot;:&quot;&quot;,&quot;non-dropping-particle&quot;:&quot;&quot;}],&quot;issued&quot;:{&quot;date-parts&quot;:[[2009]]},&quot;publisher-place&quot;:&quot;Nanaimo, BC&quot;,&quot;number-of-pages&quot;:&quot;1-50&quot;,&quot;container-title-short&quot;:&quot;&quot;},&quot;isTemporary&quot;:false}]},{&quot;citationID&quot;:&quot;MENDELEY_CITATION_ba0ccb99-b63d-429f-9168-c691e60fba64&quot;,&quot;properties&quot;:{&quot;noteIndex&quot;:0},&quot;isEdited&quot;:false,&quot;manualOverride&quot;:{&quot;isManuallyOverridden&quot;:true,&quot;citeprocText&quot;:&quot;(Hawkshaw and Walters 2015)&quot;,&quot;manualOverrideText&quot;:&quot;Hawkshaw &amp; Walters, 2015&quot;},&quot;citationTag&quot;:&quot;MENDELEY_CITATION_v3_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&quot;,&quot;citationItems&quot;:[{&quot;id&quot;:&quot;9b9396a4-6f7b-3b49-b350-226aa443eaf6&quot;,&quot;itemData&quot;:{&quot;type&quot;:&quot;article-journal&quot;,&quot;id&quot;:&quot;9b9396a4-6f7b-3b49-b350-226aa443eaf6&quot;,&quot;title&quot;:&quot;Harvest control rules for mixed-stock fisheries coping with autocorrelated recruitment variation, conservation of weak stocks, and economic well-being&quot;,&quot;author&quot;:[{&quot;family&quot;:&quot;Hawkshaw&quot;,&quot;given&quot;:&quot;Michael&quot;,&quot;parse-names&quot;:false,&quot;dropping-particle&quot;:&quot;&quot;,&quot;non-dropping-particle&quot;:&quot;&quot;},{&quot;family&quot;:&quot;Walters&quot;,&quot;given&quot;:&quot;Carl&quot;,&quot;parse-names&quot;:false,&quot;dropping-particle&quot;:&quot;&quot;,&quot;non-dropping-particle&quot;:&quot;&quot;}],&quot;container-title&quot;:&quot;Canadian Journal of Fisheries and Aquatic Sciences&quot;,&quot;DOI&quot;:&quot;10.1139/cjfas-2014-0212&quot;,&quot;ISSN&quot;:&quot;12057533&quot;,&quot;issued&quot;:{&quot;date-parts&quot;:[[2015,1,6]]},&quot;page&quot;:&quot;759-766&quot;,&quot;abstract&quot;:&quot;Dynamic programming is used to construct harvest control rules that account for persistent changes in productivity, exploitation rate constraints that prevent extinction of nontarget weak stocks, and an economic objective that recognizes moderate income to be more important to fishermen than maximization of total profit. Persistent productivity changes imply downward adjustment in spawning abundance targets during periods of low productivity, while conservation constraints simply imply upper limits on exploitation rate at high stock sizes. When the economic objective is to maximize the logarithm of net income (diminishing marginal utility or welfare from higher incomes), the optimum control rule shifts from a fixed escapement form to a curve where exploitation rate increases smoothly from zero at the minimum stock size that can be fished profitably to the upper limit set by a conservation constraint. This policy is not the fixed-exploitation rate form that has been historically suggested as a way of stabilizing harvests without major loss in profits. Application of harvest control rules constructed using dynamic programming in a mixed-stock salmon fishery in fact results in total profits close to those obtainable with fixed escapement policies but without the frequent low catches or closures implied by fixed escapement policies.&quot;,&quot;publisher&quot;:&quot;National Research Council of Canada&quot;,&quot;issue&quot;:&quot;5&quot;,&quot;volume&quot;:&quot;72&quot;,&quot;container-title-short&quot;:&quot;&quot;},&quot;isTemporary&quot;:false}]},{&quot;citationID&quot;:&quot;MENDELEY_CITATION_80628f62-630f-4876-b938-204891ff99b9&quot;,&quot;properties&quot;:{&quot;noteIndex&quot;:0},&quot;isEdited&quot;:false,&quot;manualOverride&quot;:{&quot;isManuallyOverridden&quot;:true,&quot;citeprocText&quot;:&quot;(Holt 2009)&quot;,&quot;manualOverrideText&quot;:&quot;C. A. Holt, 2009&quot;},&quot;citationTag&quot;:&quot;MENDELEY_CITATION_v3_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&quot;,&quot;citationItems&quot;:[{&quot;id&quot;:&quot;9047ad04-47cb-34e7-95fa-a467bf93ee44&quot;,&quot;itemData&quot;:{&quot;type&quot;:&quot;report&quot;,&quot;id&quot;:&quot;9047ad04-47cb-34e7-95fa-a467bf93ee44&quot;,&quot;title&quot;:&quot;Evaluation of benchmarks for conservation units in Canada's Wild Salmon Policy: technical documentation&quot;,&quot;author&quot;:[{&quot;family&quot;:&quot;Holt&quot;,&quot;given&quot;:&quot;Carrie A.&quot;,&quot;parse-names&quot;:false,&quot;dropping-particle&quot;:&quot;&quot;,&quot;non-dropping-particle&quot;:&quot;&quot;}],&quot;issued&quot;:{&quot;date-parts&quot;:[[2009]]},&quot;publisher-place&quot;:&quot;Nanaimo, BC&quot;,&quot;number-of-pages&quot;:&quot;1-50&quot;,&quot;container-title-short&quot;:&quot;&quot;},&quot;isTemporary&quot;:false}]},{&quot;citationID&quot;:&quot;MENDELEY_CITATION_085c0f3d-b3f5-4803-bd6e-7fc9b64df70e&quot;,&quot;properties&quot;:{&quot;noteIndex&quot;:0},&quot;isEdited&quot;:false,&quot;manualOverride&quot;:{&quot;isManuallyOverridden&quot;:true,&quot;citeprocText&quot;:&quot;(Holt et al. 2023b)&quot;,&quot;manualOverrideText&quot;:&quot;(2023)&quot;},&quot;citationTag&quot;:&quot;MENDELEY_CITATION_v3_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&quot;,&quot;citationItems&quot;:[{&quot;id&quot;:&quot;14d25902-4c0b-367f-be06-0bc0ddf02875&quot;,&quot;itemData&quot;:{&quot;type&quot;:&quot;article-journal&quot;,&quot;id&quot;:&quot;14d25902-4c0b-367f-be06-0bc0ddf02875&quot;,&quot;title&quot;:&quot;Case Study Applications of LRP Estimation Methods to Pacific Salmon Stock Management Units&quot;,&quot;author&quot;:[{&quot;family&quot;:&quot;Holt&quot;,&quot;given&quot;:&quot;Kendra&quot;,&quot;parse-names&quot;:false,&quot;dropping-particle&quot;:&quot;&quot;,&quot;non-dropping-particle&quot;:&quot;&quot;},{&quot;family&quot;:&quot;Holt&quot;,&quot;given&quot;:&quot;Carrie A.&quot;,&quot;parse-names&quot;:false,&quot;dropping-particle&quot;:&quot;&quot;,&quot;non-dropping-particle&quot;:&quot;&quot;},{&quot;family&quot;:&quot;Warkentin&quot;,&quot;given&quot;:&quot;Luke&quot;,&quot;parse-names&quot;:false,&quot;dropping-particle&quot;:&quot;&quot;,&quot;non-dropping-particle&quot;:&quot;&quot;},{&quot;family&quot;:&quot;Wor&quot;,&quot;given&quot;:&quot;Catarina&quot;,&quot;parse-names&quot;:false,&quot;dropping-particle&quot;:&quot;&quot;,&quot;non-dropping-particle&quot;:&quot;&quot;},{&quot;family&quot;:&quot;Davis&quot;,&quot;given&quot;:&quot;Brooke&quot;,&quot;parse-names&quot;:false,&quot;dropping-particle&quot;:&quot;&quot;,&quot;non-dropping-particle&quot;:&quot;&quot;},{&quot;family&quot;:&quot;Arbeider&quot;,&quot;given&quot;:&quot;Michael&quot;,&quot;parse-names&quot;:false,&quot;dropping-particle&quot;:&quot;&quot;,&quot;non-dropping-particle&quot;:&quot;&quot;},{&quot;family&quot;:&quot;Bokvist&quot;,&quot;given&quot;:&quot;Jessy&quot;,&quot;parse-names&quot;:false,&quot;dropping-particle&quot;:&quot;&quot;,&quot;non-dropping-particle&quot;:&quot;&quot;},{&quot;family&quot;:&quot;Crowley&quot;,&quot;given&quot;:&quot;Sabrina&quot;,&quot;parse-names&quot;:false,&quot;dropping-particle&quot;:&quot;&quot;,&quot;non-dropping-particle&quot;:&quot;&quot;},{&quot;family&quot;:&quot;Grant&quot;,&quot;given&quot;:&quot;Sue C.H.&quot;,&quot;parse-names&quot;:false,&quot;dropping-particle&quot;:&quot;&quot;,&quot;non-dropping-particle&quot;:&quot;&quot;},{&quot;family&quot;:&quot;Luedke&quot;,&quot;given&quot;:&quot;Wilf&quot;,&quot;parse-names&quot;:false,&quot;dropping-particle&quot;:&quot;&quot;,&quot;non-dropping-particle&quot;:&quot;&quot;},{&quot;family&quot;:&quot;McHugh&quot;,&quot;given&quot;:&quot;Diana&quot;,&quot;parse-names&quot;:false,&quot;dropping-particle&quot;:&quot;&quot;,&quot;non-dropping-particle&quot;:&quot;&quot;},{&quot;family&quot;:&quot;Picco&quot;,&quot;given&quot;:&quot;Candace&quot;,&quot;parse-names&quot;:false,&quot;dropping-particle&quot;:&quot;&quot;,&quot;non-dropping-particle&quot;:&quot;&quot;},{&quot;family&quot;:&quot;Will&quot;,&quot;given&quot;:&quot;Pieter&quot;,&quot;parse-names&quot;:false,&quot;dropping-particle&quot;:&quot;Van&quot;,&quot;non-dropping-particle&quot;:&quot;&quot;}],&quot;container-title&quot;:&quot;Can. Sci. Advis. Sec. Res. Doc.&quot;,&quot;URL&quot;:&quot;https://www.dfo-mpo.gc.ca/csas-sccs/Publications/ResDocs-DocRech/2023/2023_010-eng.html&quot;,&quot;issued&quot;:{&quot;date-parts&quot;:[[2023]]},&quot;page&quot;:&quot;iv + 129&quot;,&quot;issue&quot;:&quot;July&quot;,&quot;volume&quot;:&quot;2023/010&quot;,&quot;container-title-short&quot;:&quot;&quot;},&quot;isTemporary&quot;:false}]},{&quot;citationID&quot;:&quot;MENDELEY_CITATION_40c70275-f4a5-45a0-aa6d-d2a414dbad12&quot;,&quot;properties&quot;:{&quot;noteIndex&quot;:0},&quot;isEdited&quot;:false,&quot;manualOverride&quot;:{&quot;isManuallyOverridden&quot;:false,&quot;citeprocText&quot;:&quot;(Bailey 2024)&quot;,&quot;manualOverrideText&quot;:&quot;&quot;},&quot;citationTag&quot;:&quot;MENDELEY_CITATION_v3_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&quot;,&quot;citationItems&quot;:[{&quot;id&quot;:&quot;be103a3d-ab1a-3e57-aa18-9aced21e1a21&quot;,&quot;itemData&quot;:{&quot;type&quot;:&quot;webpage&quot;,&quot;id&quot;:&quot;be103a3d-ab1a-3e57-aa18-9aced21e1a21&quot;,&quot;title&quot;:&quot;IFC_FSAR_v1.0&quot;,&quot;author&quot;:[{&quot;family&quot;:&quot;Bailey&quot;,&quot;given&quot;:&quot;Colin&quot;,&quot;parse-names&quot;:false,&quot;dropping-particle&quot;:&quot;&quot;,&quot;non-dropping-particle&quot;:&quot;&quot;}],&quot;container-title&quot;:&quot;Zenodo&quot;,&quot;container-title-short&quot;:&quot;Zenodo&quot;,&quot;issued&quot;:{&quot;date-parts&quot;:[[2024,10,30]]}},&quot;isTemporary&quot;:false}]},{&quot;citationID&quot;:&quot;MENDELEY_CITATION_38a5394b-f12d-410f-a210-d0f76ee95c51&quot;,&quot;properties&quot;:{&quot;noteIndex&quot;:0},&quot;isEdited&quot;:false,&quot;manualOverride&quot;:{&quot;isManuallyOverridden&quot;:true,&quot;citeprocText&quot;:&quot;(Arbeider et al. 2020; Pacific Salmon Commission 2023)&quot;,&quot;manualOverrideText&quot;:&quot;(Arbeider et al., 2020; Treaty between the Government of Canada and the Government of the United States of America Concerning Pacific Salmon, as Amended through June 2023, 2023&quot;},&quot;citationTag&quot;:&quot;MENDELEY_CITATION_v3_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&quot;,&quot;citationItems&quot;:[{&quot;id&quot;:&quot;b77777c7-1340-3a3b-8134-566295cd0e10&quot;,&quot;itemData&quot;:{&quot;type&quot;:&quot;report&quot;,&quot;id&quot;:&quot;b77777c7-1340-3a3b-8134-566295cd0e10&quot;,&quot;title&quot;:&quot;Treaty between the Government of Canada and the Government of the United States of America concerning Pacific salmon, as amended through June 2023&quot;,&quot;author&quot;:[{&quot;family&quot;:&quot;Pacific Salmon Commission&quot;,&quot;given&quot;:&quot;&quot;,&quot;parse-names&quot;:false,&quot;dropping-particle&quot;:&quot;&quot;,&quot;non-dropping-particle&quot;:&quot;&quot;}],&quot;container-title&quot;:&quot;Treaty&quot;,&quot;accessed&quot;:{&quot;date-parts&quot;:[[2024,10,28]]},&quot;URL&quot;:&quot;https://www.psc.org/about-us/history-purpose/pacific-salmon-treaty/&quot;,&quot;issued&quot;:{&quot;date-parts&quot;:[[2023]]},&quot;publisher-place&quot;:&quot;Canada, USA&quot;,&quot;number-of-pages&quot;:&quot;1-146&quot;,&quot;container-title-short&quot;:&quot;&quot;},&quot;isTemporary&quot;:false},{&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citationID&quot;:&quot;MENDELEY_CITATION_49bedaf2-1288-4a5b-852f-8621fa36c6ed&quot;,&quot;properties&quot;:{&quot;noteIndex&quot;:0},&quot;isEdited&quot;:false,&quot;manualOverride&quot;:{&quot;isManuallyOverridden&quot;:true,&quot;citeprocText&quot;:&quot;(Decker et al. 2014)&quot;,&quot;manualOverrideText&quot;:&quot;(2014)&quot;},&quot;citationTag&quot;:&quot;MENDELEY_CITATION_v3_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&quot;,&quot;citationItems&quot;:[{&quot;id&quot;:&quot;2e036d24-73d3-325f-b33a-6c1870c9e4df&quot;,&quot;itemData&quot;:{&quot;type&quot;:&quot;report&quot;,&quot;id&quot;:&quot;2e036d24-73d3-325f-b33a-6c1870c9e4df&quot;,&quot;title&quot;:&quot;Assessment of the Interior Fraser Coho Salmon (&lt;i&gt;Oncorhynchus kisutch&lt;/i&gt;) management unit relative to the 2006 conservation strategy recovery objectives&quot;,&quot;author&quot;:[{&quot;family&quot;:&quot;Decker&quot;,&quot;given&quot;:&quot;A Scott&quot;,&quot;parse-names&quot;:false,&quot;dropping-particle&quot;:&quot;&quot;,&quot;non-dropping-particle&quot;:&quot;&quot;},{&quot;family&quot;:&quot;Hawkshaw&quot;,&quot;given&quot;:&quot;Michael A&quot;,&quot;parse-names&quot;:false,&quot;dropping-particle&quot;:&quot;&quot;,&quot;non-dropping-particle&quot;:&quot;&quot;},{&quot;family&quot;:&quot;Patten&quot;,&quot;given&quot;:&quot;Bruce A&quot;,&quot;parse-names&quot;:false,&quot;dropping-particle&quot;:&quot;&quot;,&quot;non-dropping-particle&quot;:&quot;&quot;},{&quot;family&quot;:&quot;Sawada&quot;,&quot;given&quot;:&quot;Joel&quot;,&quot;parse-names&quot;:false,&quot;dropping-particle&quot;:&quot;&quot;,&quot;non-dropping-particle&quot;:&quot;&quot;},{&quot;family&quot;:&quot;Jantz&quot;,&quot;given&quot;:&quot;A Lester&quot;,&quot;parse-names&quot;:false,&quot;dropping-particle&quot;:&quot;&quot;,&quot;non-dropping-particle&quot;:&quot;&quot;},{&quot;family&quot;:&quot;Canada&quot;,&quot;given&quot;:&quot;Oceans&quot;,&quot;parse-names&quot;:false,&quot;dropping-particle&quot;:&quot;&quot;,&quot;non-dropping-particle&quot;:&quot;&quot;},{&quot;family&quot;:&quot;Hawkshaw&quot;,&quot;given&quot;:&quot;Decker A S&quot;,&quot;parse-names&quot;:false,&quot;dropping-particle&quot;:&quot;&quot;,&quot;non-dropping-particle&quot;:&quot;&quot;},{&quot;family&quot;:&quot;Jantz&quot;,&quot;given&quot;:&quot;A L&quot;,&quot;parse-names&quot;:false,&quot;dropping-particle&quot;:&quot;&quot;,&quot;non-dropping-particle&quot;:&quot;&quot;}],&quot;ISSN&quot;:&quot;1919-5044&quot;,&quot;URL&quot;:&quot;http://www.dfo-mpo.gc.ca/csas-sccs/csas-sccs@dfo-mpo.gc.ca&quot;,&quot;issued&quot;:{&quot;date-parts&quot;:[[2014]]},&quot;publisher-place&quot;:&quot;Kamloops, BC&quot;,&quot;number-of-pages&quot;:&quot;1-64&quot;,&quot;abstract&quot;:&quot;Foreword This series documents the scientific basis for the evaluation of aquatic resources and ecosystems in Canada. As such, it addresses the issues of the day in the time frames required and the documents it contains are not intended as definitive statements on the subjects addressed but rather as progress reports on ongoing investigations. Research documents are produced in the official language in which they are provided to the Secretariat.&quot;,&quot;container-title-short&quot;:&quot;&quot;},&quot;isTemporary&quot;:false}]},{&quot;citationID&quot;:&quot;MENDELEY_CITATION_d55a4ee2-bd20-42e3-a3f9-5f0867e96b8e&quot;,&quot;properties&quot;:{&quot;noteIndex&quot;:0},&quot;isEdited&quot;:false,&quot;manualOverride&quot;:{&quot;isManuallyOverridden&quot;:true,&quot;citeprocText&quot;:&quot;(Korman et al. 2019)&quot;,&quot;manualOverrideText&quot;:&quot;(2019)&quot;},&quot;citationTag&quot;:&quot;MENDELEY_CITATION_v3_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&quot;,&quot;citationItems&quot;:[{&quot;id&quot;:&quot;139fb3c8-120a-3601-b9c5-6a8fa4197fce&quot;,&quot;itemData&quot;:{&quot;type&quot;:&quot;report&quot;,&quot;id&quot;:&quot;139fb3c8-120a-3601-b9c5-6a8fa4197fce&quot;,&quot;title&quot;:&quot;Evaluation framework for assessing potential Pacific Salmon Commission reference points for population status and associated allowable exploitation rates for Strait of Georgia and Fraser River Coho Salmon Management Units&quot;,&quot;author&quot;:[{&quot;family&quot;:&quot;Korman&quot;,&quot;given&quot;:&quot;Josh&quot;,&quot;parse-names&quot;:false,&quot;dropping-particle&quot;:&quot;&quot;,&quot;non-dropping-particle&quot;:&quot;&quot;},{&quot;family&quot;:&quot;Sawada&quot;,&quot;given&quot;:&quot;Joel&quot;,&quot;parse-names&quot;:false,&quot;dropping-particle&quot;:&quot;&quot;,&quot;non-dropping-particle&quot;:&quot;&quot;},{&quot;family&quot;:&quot;Bradford&quot;,&quot;given&quot;:&quot;Michael J&quot;,&quot;parse-names&quot;:false,&quot;dropping-particle&quot;:&quot;&quot;,&quot;non-dropping-particle&quot;:&quot;&quot;}],&quot;URL&quot;:&quot;http://www.dfo-mpo.gc.ca/csas-sccs/&quot;,&quot;issued&quot;:{&quot;date-parts&quot;:[[2019]]},&quot;publisher-place&quot;:&quot;Vancouver, BC&quot;,&quot;number-of-pages&quot;:&quot;1-81&quot;,&quot;container-title-short&quot;:&quot;&quot;},&quot;isTemporary&quot;:false}]},{&quot;citationID&quot;:&quot;MENDELEY_CITATION_9f1f855e-52ec-4e7e-a65e-a662c4c474d7&quot;,&quot;properties&quot;:{&quot;noteIndex&quot;:0},&quot;isEdited&quot;:false,&quot;manualOverride&quot;:{&quot;isManuallyOverridden&quot;:true,&quot;citeprocText&quot;:&quot;(Arbeider et al. 2020)&quot;,&quot;manualOverrideText&quot;:&quot;(2020)&quot;},&quot;citationTag&quot;:&quot;MENDELEY_CITATION_v3_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&quot;,&quot;citationItems&quot;:[{&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citationID&quot;:&quot;MENDELEY_CITATION_44d6e00b-8b94-472e-950c-335c10462181&quot;,&quot;properties&quot;:{&quot;noteIndex&quot;:0},&quot;isEdited&quot;:false,&quot;manualOverride&quot;:{&quot;isManuallyOverridden&quot;:false,&quot;citeprocText&quot;:&quot;(Arbeider et al. 2020)&quot;,&quot;manualOverrideText&quot;:&quot;&quot;},&quot;citationTag&quot;:&quot;MENDELEY_CITATION_v3_eyJjaXRhdGlvbklEIjoiTUVOREVMRVlfQ0lUQVRJT05fNDRkNmUwMGItOGI5NC00NzJlLTk1MGMtMzM1YzEwNDYyMTgx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quot;,&quot;citationItems&quot;:[{&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citationID&quot;:&quot;MENDELEY_CITATION_e343a0b6-c14e-4f74-af08-5171440dbc0f&quot;,&quot;properties&quot;:{&quot;noteIndex&quot;:0},&quot;isEdited&quot;:false,&quot;manualOverride&quot;:{&quot;isManuallyOverridden&quot;:true,&quot;citeprocText&quot;:&quot;(DFO 2023; Pacific Salmon Commission 2023)&quot;,&quot;manualOverrideText&quot;:&quot;DFO, 2023; Treaty between the Government of Canada and the Government of the United States of America Concerning Pacific Salmon, as Amended through June 2023, 2023)&quot;},&quot;citationTag&quot;:&quot;MENDELEY_CITATION_v3_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&quot;,&quot;citationItems&quot;:[{&quot;id&quot;:&quot;b77777c7-1340-3a3b-8134-566295cd0e10&quot;,&quot;itemData&quot;:{&quot;type&quot;:&quot;report&quot;,&quot;id&quot;:&quot;b77777c7-1340-3a3b-8134-566295cd0e10&quot;,&quot;title&quot;:&quot;Treaty between the Government of Canada and the Government of the United States of America concerning Pacific salmon, as amended through June 2023&quot;,&quot;author&quot;:[{&quot;family&quot;:&quot;Pacific Salmon Commission&quot;,&quot;given&quot;:&quot;&quot;,&quot;parse-names&quot;:false,&quot;dropping-particle&quot;:&quot;&quot;,&quot;non-dropping-particle&quot;:&quot;&quot;}],&quot;container-title&quot;:&quot;Treaty&quot;,&quot;accessed&quot;:{&quot;date-parts&quot;:[[2024,10,28]]},&quot;URL&quot;:&quot;https://www.psc.org/about-us/history-purpose/pacific-salmon-treaty/&quot;,&quot;issued&quot;:{&quot;date-parts&quot;:[[2023]]},&quot;publisher-place&quot;:&quot;Canada, USA&quot;,&quot;number-of-pages&quot;:&quot;1-146&quot;,&quot;container-title-short&quot;:&quot;&quot;},&quot;isTemporary&quot;:false},{&quot;id&quot;:&quot;3adc1000-95e1-3a7f-8778-84c53524549e&quot;,&quot;itemData&quot;:{&quot;type&quot;:&quot;report&quot;,&quot;id&quot;:&quot;3adc1000-95e1-3a7f-8778-84c53524549e&quot;,&quot;title&quot;:&quot;Southern salmon integrated fisheries management plan&quot;,&quot;author&quot;:[{&quot;family&quot;:&quot;DFO&quot;,&quot;given&quot;:&quot;&quot;,&quot;parse-names&quot;:false,&quot;dropping-particle&quot;:&quot;&quot;,&quot;non-dropping-particle&quot;:&quot;&quot;}],&quot;ISBN&quot;:&quot;1433/232367&quot;,&quot;issued&quot;:{&quot;date-parts&quot;:[[2023]]},&quot;number-of-pages&quot;:&quot;1-628&quot;,&quot;container-title-short&quot;:&quot;&quot;},&quot;isTemporary&quot;:false}]},{&quot;citationID&quot;:&quot;MENDELEY_CITATION_234f7b42-2e81-4006-b9ec-a79a07eac590&quot;,&quot;properties&quot;:{&quot;noteIndex&quot;:0},&quot;isEdited&quot;:false,&quot;manualOverride&quot;:{&quot;isManuallyOverridden&quot;:false,&quot;citeprocText&quot;:&quot;(DFO 2023)&quot;,&quot;manualOverrideText&quot;:&quot;&quot;},&quot;citationTag&quot;:&quot;MENDELEY_CITATION_v3_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&quot;,&quot;citationItems&quot;:[{&quot;id&quot;:&quot;3adc1000-95e1-3a7f-8778-84c53524549e&quot;,&quot;itemData&quot;:{&quot;type&quot;:&quot;report&quot;,&quot;id&quot;:&quot;3adc1000-95e1-3a7f-8778-84c53524549e&quot;,&quot;title&quot;:&quot;Southern salmon integrated fisheries management plan&quot;,&quot;author&quot;:[{&quot;family&quot;:&quot;DFO&quot;,&quot;given&quot;:&quot;&quot;,&quot;parse-names&quot;:false,&quot;dropping-particle&quot;:&quot;&quot;,&quot;non-dropping-particle&quot;:&quot;&quot;}],&quot;ISBN&quot;:&quot;1433/232367&quot;,&quot;issued&quot;:{&quot;date-parts&quot;:[[2023]]},&quot;number-of-pages&quot;:&quot;1-628&quot;,&quot;container-title-short&quot;:&quot;&quot;},&quot;isTemporary&quot;:false}]},{&quot;citationID&quot;:&quot;MENDELEY_CITATION_d70b2a40-01f2-413f-837f-d1d0f93f79fa&quot;,&quot;properties&quot;:{&quot;noteIndex&quot;:0},&quot;isEdited&quot;:false,&quot;manualOverride&quot;:{&quot;isManuallyOverridden&quot;:false,&quot;citeprocText&quot;:&quot;(DFO 2018)&quot;,&quot;manualOverrideText&quot;:&quot;&quot;},&quot;citationTag&quot;:&quot;MENDELEY_CITATION_v3_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&quot;,&quot;citationItems&quot;:[{&quot;id&quot;:&quot;24e8d918-8aab-36c0-b651-5ad68e03d9a1&quot;,&quot;itemData&quot;:{&quot;type&quot;:&quot;report&quot;,&quot;id&quot;:&quot;24e8d918-8aab-36c0-b651-5ad68e03d9a1&quot;,&quot;title&quot;:&quot;SEP production planning: a framework&quot;,&quot;author&quot;:[{&quot;family&quot;:&quot;DFO&quot;,&quot;given&quot;:&quot;&quot;,&quot;parse-names&quot;:false,&quot;dropping-particle&quot;:&quot;&quot;,&quot;non-dropping-particle&quot;:&quot;&quot;}],&quot;issued&quot;:{&quot;date-parts&quot;:[[2018,1]]},&quot;number-of-pages&quot;:&quot;1-19&quot;,&quot;container-title-short&quot;:&quot;&quot;},&quot;isTemporary&quot;:false}]},{&quot;citationID&quot;:&quot;MENDELEY_CITATION_af0e714c-7450-48d9-a474-45de9f0be0fd&quot;,&quot;properties&quot;:{&quot;noteIndex&quot;:0},&quot;isEdited&quot;:false,&quot;manualOverride&quot;:{&quot;isManuallyOverridden&quot;:false,&quot;citeprocText&quot;:&quot;(Arbeider et al. 2020)&quot;,&quot;manualOverrideText&quot;:&quot;&quot;},&quot;citationTag&quot;:&quot;MENDELEY_CITATION_v3_eyJjaXRhdGlvbklEIjoiTUVOREVMRVlfQ0lUQVRJT05fYWYwZTcxNGMtNzQ1MC00OGQ5LWE0NzQtNDVkZTlmMGJlMGZk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quot;,&quot;citationItems&quot;:[{&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citationID&quot;:&quot;MENDELEY_CITATION_ba1aa3f9-2c4e-4da3-acd9-f3024a5e183a&quot;,&quot;properties&quot;:{&quot;noteIndex&quot;:0},&quot;isEdited&quot;:false,&quot;manualOverride&quot;:{&quot;isManuallyOverridden&quot;:false,&quot;citeprocText&quot;:&quot;(Arbeider et al. 2020)&quot;,&quot;manualOverrideText&quot;:&quot;&quot;},&quot;citationTag&quot;:&quot;MENDELEY_CITATION_v3_eyJjaXRhdGlvbklEIjoiTUVOREVMRVlfQ0lUQVRJT05fYmExYWEzZjktMmM0ZS00ZGEzLWFjZDktZjMwMjRhNWUxODNh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quot;,&quot;citationItems&quot;:[{&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citationID&quot;:&quot;MENDELEY_CITATION_9eb94437-ba0b-45fe-867b-61a5630a0705&quot;,&quot;properties&quot;:{&quot;noteIndex&quot;:0},&quot;isEdited&quot;:false,&quot;manualOverride&quot;:{&quot;isManuallyOverridden&quot;:false,&quot;citeprocText&quot;:&quot;(Arbeider et al. 2020)&quot;,&quot;manualOverrideText&quot;:&quot;&quot;},&quot;citationTag&quot;:&quot;MENDELEY_CITATION_v3_eyJjaXRhdGlvbklEIjoiTUVOREVMRVlfQ0lUQVRJT05fOWViOTQ0MzctYmEwYi00NWZlLTg2N2ItNjFhNTYzMGEwNzA1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quot;,&quot;citationItems&quot;:[{&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citationID&quot;:&quot;MENDELEY_CITATION_7a2f2c08-e334-4684-b3ea-e4b2c0eb4615&quot;,&quot;properties&quot;:{&quot;noteIndex&quot;:0},&quot;isEdited&quot;:false,&quot;manualOverride&quot;:{&quot;isManuallyOverridden&quot;:false,&quot;citeprocText&quot;:&quot;(Irvine et al. 2001)&quot;,&quot;manualOverrideText&quot;:&quot;&quot;},&quot;citationTag&quot;:&quot;MENDELEY_CITATION_v3_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&quot;,&quot;citationItems&quot;:[{&quot;id&quot;:&quot;564c6741-0ba9-3f4d-928b-6fe5a779eecd&quot;,&quot;itemData&quot;:{&quot;type&quot;:&quot;report&quot;,&quot;id&quot;:&quot;564c6741-0ba9-3f4d-928b-6fe5a779eecd&quot;,&quot;title&quot;:&quot;2001 stock status assessment of Coho salmon from the Interior Fraser River&quot;,&quot;author&quot;:[{&quot;family&quot;:&quot;Irvine&quot;,&quot;given&quot;:&quot;J.R.&quot;,&quot;parse-names&quot;:false,&quot;dropping-particle&quot;:&quot;&quot;,&quot;non-dropping-particle&quot;:&quot;&quot;},{&quot;family&quot;:&quot;Parken&quot;,&quot;given&quot;:&quot;C.K.&quot;,&quot;parse-names&quot;:false,&quot;dropping-particle&quot;:&quot;&quot;,&quot;non-dropping-particle&quot;:&quot;&quot;},{&quot;family&quot;:&quot;Chen&quot;,&quot;given&quot;:&quot;D.G.&quot;,&quot;parse-names&quot;:false,&quot;dropping-particle&quot;:&quot;&quot;,&quot;non-dropping-particle&quot;:&quot;&quot;},{&quot;family&quot;:&quot;Candy&quot;,&quot;given&quot;:&quot;J.&quot;,&quot;parse-names&quot;:false,&quot;dropping-particle&quot;:&quot;&quot;,&quot;non-dropping-particle&quot;:&quot;&quot;},{&quot;family&quot;:&quot;Ming&quot;,&quot;given&quot;:&quot;T.&quot;,&quot;parse-names&quot;:false,&quot;dropping-particle&quot;:&quot;&quot;,&quot;non-dropping-particle&quot;:&quot;&quot;},{&quot;family&quot;:&quot;Supernault&quot;,&quot;given&quot;:&quot;J.&quot;,&quot;parse-names&quot;:false,&quot;dropping-particle&quot;:&quot;&quot;,&quot;non-dropping-particle&quot;:&quot;&quot;},{&quot;family&quot;:&quot;Shaw&quot;,&quot;given&quot;:&quot;W.&quot;,&quot;parse-names&quot;:false,&quot;dropping-particle&quot;:&quot;&quot;,&quot;non-dropping-particle&quot;:&quot;&quot;},{&quot;family&quot;:&quot;Bailey&quot;,&quot;given&quot;:&quot;R.E.&quot;,&quot;parse-names&quot;:false,&quot;dropping-particle&quot;:&quot;&quot;,&quot;non-dropping-particle&quot;:&quot;&quot;}],&quot;issued&quot;:{&quot;date-parts&quot;:[[2001]]},&quot;publisher-place&quot;:&quot;Nanaimo, BC&quot;,&quot;number-of-pages&quot;:&quot;1-68&quot;,&quot;container-title-short&quot;:&quot;&quot;},&quot;isTemporary&quot;:false}]},{&quot;citationID&quot;:&quot;MENDELEY_CITATION_9421e98f-a244-4a25-a949-977103cb0150&quot;,&quot;properties&quot;:{&quot;noteIndex&quot;:0},&quot;isEdited&quot;:false,&quot;manualOverride&quot;:{&quot;isManuallyOverridden&quot;:false,&quot;citeprocText&quot;:&quot;(Simpson et al. 2004)&quot;,&quot;manualOverrideText&quot;:&quot;&quot;},&quot;citationTag&quot;:&quot;MENDELEY_CITATION_v3_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&quot;,&quot;citationItems&quot;:[{&quot;id&quot;:&quot;cccdd87f-8447-3235-ba7f-8413fc3ba590&quot;,&quot;itemData&quot;:{&quot;type&quot;:&quot;report&quot;,&quot;id&quot;:&quot;cccdd87f-8447-3235-ba7f-8413fc3ba590&quot;,&quot;title&quot;:&quot;Forecast for southern and central British Columbia Coho salmon in 2004&quot;,&quot;author&quot;:[{&quot;family&quot;:&quot;Simpson&quot;,&quot;given&quot;:&quot;Kent&quot;,&quot;parse-names&quot;:false,&quot;dropping-particle&quot;:&quot;&quot;,&quot;non-dropping-particle&quot;:&quot;&quot;},{&quot;family&quot;:&quot;Chamberlain&quot;,&quot;given&quot;:&quot;Michael&quot;,&quot;parse-names&quot;:false,&quot;dropping-particle&quot;:&quot;&quot;,&quot;non-dropping-particle&quot;:&quot;&quot;},{&quot;family&quot;:&quot;Fagan&quot;,&quot;given&quot;:&quot;Jennifer&quot;,&quot;parse-names&quot;:false,&quot;dropping-particle&quot;:&quot;&quot;,&quot;non-dropping-particle&quot;:&quot;&quot;},{&quot;family&quot;:&quot;Tanasichuk&quot;,&quot;given&quot;:&quot;Ron W.&quot;,&quot;parse-names&quot;:false,&quot;dropping-particle&quot;:&quot;&quot;,&quot;non-dropping-particle&quot;:&quot;&quot;},{&quot;family&quot;:&quot;Dobson&quot;,&quot;given&quot;:&quot;Diana&quot;,&quot;parse-names&quot;:false,&quot;dropping-particle&quot;:&quot;&quot;,&quot;non-dropping-particle&quot;:&quot;&quot;}],&quot;issued&quot;:{&quot;date-parts&quot;:[[2004]]},&quot;publisher-place&quot;:&quot;Nanaimo, BC&quot;,&quot;number-of-pages&quot;:&quot;1-69&quot;,&quot;container-title-short&quot;:&quot;&quot;},&quot;isTemporary&quot;:false}]},{&quot;citationID&quot;:&quot;MENDELEY_CITATION_271d26a3-56ec-49a2-9801-7caa32717325&quot;,&quot;properties&quot;:{&quot;noteIndex&quot;:0},&quot;isEdited&quot;:false,&quot;manualOverride&quot;:{&quot;isManuallyOverridden&quot;:true,&quot;citeprocText&quot;:&quot;(Irvine et al. 2001; Simpson et al. 2004)&quot;,&quot;manualOverrideText&quot;:&quot;Irvine et al., 2001; Simpson et al., 2004)&quot;},&quot;citationTag&quot;:&quot;MENDELEY_CITATION_v3_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&quot;,&quot;citationItems&quot;:[{&quot;id&quot;:&quot;cccdd87f-8447-3235-ba7f-8413fc3ba590&quot;,&quot;itemData&quot;:{&quot;type&quot;:&quot;report&quot;,&quot;id&quot;:&quot;cccdd87f-8447-3235-ba7f-8413fc3ba590&quot;,&quot;title&quot;:&quot;Forecast for southern and central British Columbia Coho salmon in 2004&quot;,&quot;author&quot;:[{&quot;family&quot;:&quot;Simpson&quot;,&quot;given&quot;:&quot;Kent&quot;,&quot;parse-names&quot;:false,&quot;dropping-particle&quot;:&quot;&quot;,&quot;non-dropping-particle&quot;:&quot;&quot;},{&quot;family&quot;:&quot;Chamberlain&quot;,&quot;given&quot;:&quot;Michael&quot;,&quot;parse-names&quot;:false,&quot;dropping-particle&quot;:&quot;&quot;,&quot;non-dropping-particle&quot;:&quot;&quot;},{&quot;family&quot;:&quot;Fagan&quot;,&quot;given&quot;:&quot;Jennifer&quot;,&quot;parse-names&quot;:false,&quot;dropping-particle&quot;:&quot;&quot;,&quot;non-dropping-particle&quot;:&quot;&quot;},{&quot;family&quot;:&quot;Tanasichuk&quot;,&quot;given&quot;:&quot;Ron W.&quot;,&quot;parse-names&quot;:false,&quot;dropping-particle&quot;:&quot;&quot;,&quot;non-dropping-particle&quot;:&quot;&quot;},{&quot;family&quot;:&quot;Dobson&quot;,&quot;given&quot;:&quot;Diana&quot;,&quot;parse-names&quot;:false,&quot;dropping-particle&quot;:&quot;&quot;,&quot;non-dropping-particle&quot;:&quot;&quot;}],&quot;issued&quot;:{&quot;date-parts&quot;:[[2004]]},&quot;publisher-place&quot;:&quot;Nanaimo, BC&quot;,&quot;number-of-pages&quot;:&quot;1-69&quot;,&quot;container-title-short&quot;:&quot;&quot;},&quot;isTemporary&quot;:false},{&quot;id&quot;:&quot;564c6741-0ba9-3f4d-928b-6fe5a779eecd&quot;,&quot;itemData&quot;:{&quot;type&quot;:&quot;report&quot;,&quot;id&quot;:&quot;564c6741-0ba9-3f4d-928b-6fe5a779eecd&quot;,&quot;title&quot;:&quot;2001 stock status assessment of Coho salmon from the Interior Fraser River&quot;,&quot;author&quot;:[{&quot;family&quot;:&quot;Irvine&quot;,&quot;given&quot;:&quot;J.R.&quot;,&quot;parse-names&quot;:false,&quot;dropping-particle&quot;:&quot;&quot;,&quot;non-dropping-particle&quot;:&quot;&quot;},{&quot;family&quot;:&quot;Parken&quot;,&quot;given&quot;:&quot;C.K.&quot;,&quot;parse-names&quot;:false,&quot;dropping-particle&quot;:&quot;&quot;,&quot;non-dropping-particle&quot;:&quot;&quot;},{&quot;family&quot;:&quot;Chen&quot;,&quot;given&quot;:&quot;D.G.&quot;,&quot;parse-names&quot;:false,&quot;dropping-particle&quot;:&quot;&quot;,&quot;non-dropping-particle&quot;:&quot;&quot;},{&quot;family&quot;:&quot;Candy&quot;,&quot;given&quot;:&quot;J.&quot;,&quot;parse-names&quot;:false,&quot;dropping-particle&quot;:&quot;&quot;,&quot;non-dropping-particle&quot;:&quot;&quot;},{&quot;family&quot;:&quot;Ming&quot;,&quot;given&quot;:&quot;T.&quot;,&quot;parse-names&quot;:false,&quot;dropping-particle&quot;:&quot;&quot;,&quot;non-dropping-particle&quot;:&quot;&quot;},{&quot;family&quot;:&quot;Supernault&quot;,&quot;given&quot;:&quot;J.&quot;,&quot;parse-names&quot;:false,&quot;dropping-particle&quot;:&quot;&quot;,&quot;non-dropping-particle&quot;:&quot;&quot;},{&quot;family&quot;:&quot;Shaw&quot;,&quot;given&quot;:&quot;W.&quot;,&quot;parse-names&quot;:false,&quot;dropping-particle&quot;:&quot;&quot;,&quot;non-dropping-particle&quot;:&quot;&quot;},{&quot;family&quot;:&quot;Bailey&quot;,&quot;given&quot;:&quot;R.E.&quot;,&quot;parse-names&quot;:false,&quot;dropping-particle&quot;:&quot;&quot;,&quot;non-dropping-particle&quot;:&quot;&quot;}],&quot;issued&quot;:{&quot;date-parts&quot;:[[2001]]},&quot;publisher-place&quot;:&quot;Nanaimo, BC&quot;,&quot;number-of-pages&quot;:&quot;1-68&quot;,&quot;container-title-short&quot;:&quot;&quot;},&quot;isTemporary&quot;:false}]},{&quot;citationID&quot;:&quot;MENDELEY_CITATION_3de55868-05f3-4615-bd79-b5838908b49b&quot;,&quot;properties&quot;:{&quot;noteIndex&quot;:0},&quot;isEdited&quot;:false,&quot;manualOverride&quot;:{&quot;isManuallyOverridden&quot;:true,&quot;citeprocText&quot;:&quot;(Arbeider et al. 2020)&quot;,&quot;manualOverrideText&quot;:&quot;(see Arbeider et al., 2020 for details)&quot;},&quot;citationTag&quot;:&quot;MENDELEY_CITATION_v3_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&quot;,&quot;citationItems&quot;:[{&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citationID&quot;:&quot;MENDELEY_CITATION_2eb72939-37a0-45cc-acc0-fb41fd4314c2&quot;,&quot;properties&quot;:{&quot;noteIndex&quot;:0},&quot;isEdited&quot;:false,&quot;manualOverride&quot;:{&quot;isManuallyOverridden&quot;:false,&quot;citeprocText&quot;:&quot;(Arbeider et al. 2020)&quot;,&quot;manualOverrideText&quot;:&quot;&quot;},&quot;citationTag&quot;:&quot;MENDELEY_CITATION_v3_eyJjaXRhdGlvbklEIjoiTUVOREVMRVlfQ0lUQVRJT05fMmViNzI5MzktMzdhMC00NWNjLWFjYzAtZmI0MWZkNDMxNGMyIiwicHJvcGVydGllcyI6eyJub3RlSW5kZXgiOjB9LCJpc0VkaXRlZCI6ZmFsc2UsIm1hbnVhbE92ZXJyaWRlIjp7ImlzTWFudWFsbHlPdmVycmlkZGVuIjpmYWxzZSwiY2l0ZXByb2NUZXh0IjoiKEFyYmVpZGVyIGV0IGFsLiAyMDIwKSIsIm1hbnVhbE92ZXJyaWRlVGV4dCI6Ii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quot;,&quot;citationItems&quot;:[{&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citationID&quot;:&quot;MENDELEY_CITATION_2728293b-6461-48ac-a66b-0a73cd0509b5&quot;,&quot;properties&quot;:{&quot;noteIndex&quot;:0},&quot;isEdited&quot;:false,&quot;manualOverride&quot;:{&quot;isManuallyOverridden&quot;:false,&quot;citeprocText&quot;:&quot;(DFO 2024b)&quot;,&quot;manualOverrideText&quot;:&quot;&quot;},&quot;citationTag&quot;:&quot;MENDELEY_CITATION_v3_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&quot;,&quot;citationItems&quot;:[{&quot;id&quot;:&quot;60b44dd6-d7f5-37d6-be4e-7fce020aa783&quot;,&quot;itemData&quot;:{&quot;type&quot;:&quot;article&quot;,&quot;id&quot;:&quot;60b44dd6-d7f5-37d6-be4e-7fce020aa783&quot;,&quot;title&quot;:&quot;2024 management Interior Fraser coho&quot;,&quot;author&quot;:[{&quot;family&quot;:&quot;DFO&quot;,&quot;given&quot;:&quot;&quot;,&quot;parse-names&quot;:false,&quot;dropping-particle&quot;:&quot;&quot;,&quot;non-dropping-particle&quot;:&quot;&quot;}],&quot;accessed&quot;:{&quot;date-parts&quot;:[[2024,10,30]]},&quot;URL&quot;:&quot;https://frasersalmon.ca/wp-content/uploads/2024/04/2024-Fraser-Coho-Management-2024-04-07-1.pdf&quot;,&quot;issued&quot;:{&quot;date-parts&quot;:[[2024,4,9]]},&quot;publisher-place&quot;:&quot;Kamloops&quot;,&quot;page&quot;:&quot;1-15&quot;,&quot;publisher&quot;:&quot;Fisheries and Oceans Canada&quot;,&quot;container-title-short&quot;:&quot;&quot;},&quot;isTemporary&quot;:false}]},{&quot;citationID&quot;:&quot;MENDELEY_CITATION_ac4da81b-ceb9-4b0b-8bf4-111b8f969015&quot;,&quot;properties&quot;:{&quot;noteIndex&quot;:0},&quot;isEdited&quot;:false,&quot;manualOverride&quot;:{&quot;isManuallyOverridden&quot;:false,&quot;citeprocText&quot;:&quot;(Bradford and Irvine 2000)&quot;,&quot;manualOverrideText&quot;:&quot;&quot;},&quot;citationTag&quot;:&quot;MENDELEY_CITATION_v3_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&quot;,&quot;citationItems&quot;:[{&quot;id&quot;:&quot;e1b2ea42-2265-33bf-87cc-517a10d26145&quot;,&quot;itemData&quot;:{&quot;type&quot;:&quot;article-journal&quot;,&quot;id&quot;:&quot;e1b2ea42-2265-33bf-87cc-517a10d26145&quot;,&quot;title&quot;:&quot;Land use, fishing, climate change, and the decline of Thompson River, British Columbia, coho salmon&quot;,&quot;author&quot;:[{&quot;family&quot;:&quot;Bradford&quot;,&quot;given&quot;:&quot;Michael J&quot;,&quot;parse-names&quot;:false,&quot;dropping-particle&quot;:&quot;&quot;,&quot;non-dropping-particle&quot;:&quot;&quot;},{&quot;family&quot;:&quot;Irvine&quot;,&quot;given&quot;:&quot;James R&quot;,&quot;parse-names&quot;:false,&quot;dropping-particle&quot;:&quot;&quot;,&quot;non-dropping-particle&quot;:&quot;&quot;}],&quot;container-title&quot;:&quot;Canadian Journal of Fisheries and Aquatic Sciences&quot;,&quot;URL&quot;:&quot;www.gdbc.gov.bc.ca&quot;,&quot;issued&quot;:{&quot;date-parts&quot;:[[2000]]},&quot;page&quot;:&quot;13-16&quot;,&quot;abstract&quot;:&quot;We investigated a recent, major decline in the abundance of a large aggregate of coho salmon (Oncorhynchus kisutch) spawning in the Thompson River, British Columbia, watershed. We found that the decline could be attributed to a declining trend in productivity likely related to changing ocean conditions, overfishing, and freshwater habitat alteration. Among individual watersheds, rates of decline in adult coho salmon abundance were correlated with agricultural land use, road density, and a qualitative measure of stream habitat status but not with the proportion of land recently logged. The recovery of these populations will require the prudent regulation of fishing, the restoration of salmon producing watersheds, and an improvement in ocean conditions. Résumé : Nous avons examiné le déclin marqué de l'abondance qui vient de se manifester chez un important groupe de cohos (Oncorhynchus kisutch) qui frayent dans le bassin de la Thompson (Colombie-Britannique). Nous pensons que ce déclin pourrait s'expliquer par une tendance à la baisse de la productivité, tendance qui semble reliée aux chan-gements dans les conditions océaniques, à la surpêche et à l'altération des habitats d'eau douce. Au niveau des bassins, les taux de déclin de l'abondance des cohos adultes étaient corrélés à l'utilisation des terres agricoles, à la densité du réseau routier et à une mesure qualitative de l'état des habitats d'eau douce, mais pas à la proportion de territoire fores-tier récemment mis en coupe. Le rétablissement de ces populations nécessitera une réglementation prudente de la pêche, une remise en état des bassins salmonicoles et une amélioration des conditions océaniques. [Traduit par la Rédaction] Bradford and Irvine 16&quot;,&quot;issue&quot;:&quot;57&quot;,&quot;container-title-short&quot;:&quot;&quot;},&quot;isTemporary&quot;:false}]},{&quot;citationID&quot;:&quot;MENDELEY_CITATION_351ad524-2bd7-4758-a6a3-49e1ed10f288&quot;,&quot;properties&quot;:{&quot;noteIndex&quot;:0},&quot;isEdited&quot;:false,&quot;manualOverride&quot;:{&quot;isManuallyOverridden&quot;:true,&quot;citeprocText&quot;:&quot;(Arbeider et al. 2020)&quot;,&quot;manualOverrideText&quot;:&quot;Arbeider et al., 2020)&quot;},&quot;citationTag&quot;:&quot;MENDELEY_CITATION_v3_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&quot;,&quot;citationItems&quot;:[{&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citationID&quot;:&quot;MENDELEY_CITATION_58eaed9a-1c18-4c2a-bf85-56678da6aae3&quot;,&quot;properties&quot;:{&quot;noteIndex&quot;:0},&quot;isEdited&quot;:false,&quot;manualOverride&quot;:{&quot;isManuallyOverridden&quot;:true,&quot;citeprocText&quot;:&quot;(Arbeider et al. 2020)&quot;,&quot;manualOverrideText&quot;:&quot;(2020)&quot;},&quot;citationTag&quot;:&quot;MENDELEY_CITATION_v3_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&quot;,&quot;citationItems&quot;:[{&quot;id&quot;:&quot;6ae899b2-cfe2-33fe-84de-2e677e0c4362&quot;,&quot;itemData&quot;:{&quot;type&quot;:&quot;article-journal&quot;,&quot;id&quot;:&quot;6ae899b2-cfe2-33fe-84de-2e677e0c4362&quot;,&quot;title&quot;:&quot;Interior Fraser Coho Salmon Recovery Potential Assessment&quot;,&quot;author&quot;:[{&quot;family&quot;:&quot;Arbeider&quot;,&quot;given&quot;:&quot;Michael&quot;,&quot;parse-names&quot;:false,&quot;dropping-particle&quot;:&quot;&quot;,&quot;non-dropping-particle&quot;:&quot;&quot;},{&quot;family&quot;:&quot;Ritchie&quot;,&quot;given&quot;:&quot;Lynda&quot;,&quot;parse-names&quot;:false,&quot;dropping-particle&quot;:&quot;&quot;,&quot;non-dropping-particle&quot;:&quot;&quot;},{&quot;family&quot;:&quot;Braun&quot;,&quot;given&quot;:&quot;Doug&quot;,&quot;parse-names&quot;:false,&quot;dropping-particle&quot;:&quot;&quot;,&quot;non-dropping-particle&quot;:&quot;&quot;},{&quot;family&quot;:&quot;Jenewein&quot;,&quot;given&quot;:&quot;Brittany&quot;,&quot;parse-names&quot;:false,&quot;dropping-particle&quot;:&quot;&quot;,&quot;non-dropping-particle&quot;:&quot;&quot;},{&quot;family&quot;:&quot;Rickards&quot;,&quot;given&quot;:&quot;Karen&quot;,&quot;parse-names&quot;:false,&quot;dropping-particle&quot;:&quot;&quot;,&quot;non-dropping-particle&quot;:&quot;&quot;},{&quot;family&quot;:&quot;Dionne&quot;,&quot;given&quot;:&quot;Kaitlyn&quot;,&quot;parse-names&quot;:false,&quot;dropping-particle&quot;:&quot;&quot;,&quot;non-dropping-particle&quot;:&quot;&quot;},{&quot;family&quot;:&quot;Holt&quot;,&quot;given&quot;:&quot;Carrie&quot;,&quot;parse-names&quot;:false,&quot;dropping-particle&quot;:&quot;&quot;,&quot;non-dropping-particle&quot;:&quot;&quot;},{&quot;family&quot;:&quot;Labelle&quot;,&quot;given&quot;:&quot;Marc&quot;,&quot;parse-names&quot;:false,&quot;dropping-particle&quot;:&quot;&quot;,&quot;non-dropping-particle&quot;:&quot;&quot;},{&quot;family&quot;:&quot;Nicklin&quot;,&quot;given&quot;:&quot;Pete&quot;,&quot;parse-names&quot;:false,&quot;dropping-particle&quot;:&quot;&quot;,&quot;non-dropping-particle&quot;:&quot;&quot;},{&quot;family&quot;:&quot;Mozin&quot;,&quot;given&quot;:&quot;Paul&quot;,&quot;parse-names&quot;:false,&quot;dropping-particle&quot;:&quot;&quot;,&quot;non-dropping-particle&quot;:&quot;&quot;},{&quot;family&quot;:&quot;Grant&quot;,&quot;given&quot;:&quot;Paul&quot;,&quot;parse-names&quot;:false,&quot;dropping-particle&quot;:&quot;&quot;,&quot;non-dropping-particle&quot;:&quot;&quot;},{&quot;family&quot;:&quot;Parken&quot;,&quot;given&quot;:&quot;Chuck&quot;,&quot;parse-names&quot;:false,&quot;dropping-particle&quot;:&quot;&quot;,&quot;non-dropping-particle&quot;:&quot;&quot;},{&quot;family&quot;:&quot;Bailey&quot;,&quot;given&quot;:&quot;Richard&quot;,&quot;parse-names&quot;:false,&quot;dropping-particle&quot;:&quot;&quot;,&quot;non-dropping-particle&quot;:&quot;&quot;}],&quot;container-title&quot;:&quot;DFO Can. Sci. Advis. Sec. Res. Doc.&quot;,&quot;issued&quot;:{&quot;date-parts&quot;:[[2020]]},&quot;abstract&quot;:&quot;The Interior Fraser Coho Salmon (IFC) (Oncorhynchus kisutch) Designatable Unit (DU) was assessed as Threatened by the Committee on the Status of Endangered Wildlife in Canada (COSEWIC) in 2016, and is currently under consideration for addition to Schedule 1 of the Species at Risk Act. This Recovery Potential Assessment (RPA) provides descriptions and status of populations, habitat, threats and limiting factors, possible recovery targets and population projections, as well as recommendations regarding mitigation and allowable harm. The initial decline in IFC is attributed to decreased smolt-to-adult survival and lagged fisheries management response; however, subsequent management has halted further decline. The population trajectory since 2005 appears flat, with uncertainty. Quantification of suitable freshwater habitat represents a knowledge gap for IFC. Threats with the highest ranked risk (modifications to catchment surfaces, linear development, and agricultural and forestry effluent) were associated with landscape-level modifications affecting whole watersheds. As well, threats from both anthropogenic and natural factors will be exacerbated by climate change and cumulative impacts. General types of mitigation measures were recommended because a landscape-level approach that may benefit multiple COSEWIC-assessed salmonids and freshwater species is likely the most effective approach, and would require a collaborative effort among multiple government, First Nations, and non-government agencies that is beyond this RPA. The suggested DU-level natural-origin spawner abundance target of a 3-year geometric mean of 36,935 is based on observed abundances that met a distribution goal of 1000 spawners per subpopulation. Projections of growth to the recovery target under different fishing mortality and smolt-to-adult survival regimes was based on a stock-recruit analysis from brood years 1998-2013, but contains several caveats and conditions. Three models, based on different hypothesized population dynamics, were updated from a previous CSAS assessment and their forward projection results were given equal weight and model-averaged. Results indicate that positive population growth and reaching the recovery target under current conditions (average exploitation rate of 12.5% and smolt-to-adult survival of 1.0%) is 41% or “about as likely as it is not likely”. If smolt-to-adult survival continues like current conditions and no impacts to freshwater habitat and egg-to-smolt survival occur, IFC are likely (≥ 66% chance) to have positive population growth at a fishing mortality of 6%; however, the risks imposed by climate change and continued anthropogenic development add notable uncertainty. Therefore, it is recommended that only activities in support of the survival and recovery of the species, which may result in possible mortalities (e.g. stock assessment, research, or mitigation activities), be permitted to ensure positive population growth.&quot;,&quot;issue&quot;:&quot;June&quot;,&quot;volume&quot;:&quot;2020/025&quot;,&quot;container-title-short&quot;:&quot;&quot;},&quot;isTemporary&quot;:false}]},{&quot;citationID&quot;:&quot;MENDELEY_CITATION_e6622038-3a30-4709-9692-2453fd1f4f87&quot;,&quot;properties&quot;:{&quot;noteIndex&quot;:0},&quot;isEdited&quot;:false,&quot;manualOverride&quot;:{&quot;isManuallyOverridden&quot;:false,&quot;citeprocText&quot;:&quot;(Andy Rankis et al. 2008)&quot;,&quot;manualOverrideText&quot;:&quot;&quot;},&quot;citationTag&quot;:&quot;MENDELEY_CITATION_v3_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&quot;,&quot;citationItems&quot;:[{&quot;id&quot;:&quot;734b0b57-32cc-3eb2-8b3a-bf5e60c7e906&quot;,&quot;itemData&quot;:{&quot;type&quot;:&quot;report&quot;,&quot;id&quot;:&quot;734b0b57-32cc-3eb2-8b3a-bf5e60c7e906&quot;,&quot;title&quot;:&quot;Fishery regulation assessment model (FRAM) - an overview for coho and chinook -  v3.0&quot;,&quot;author&quot;:[{&quot;family&quot;:&quot;Andy Rankis&quot;,&quot;given&quot;:&quot;MR&quot;,&quot;parse-names&quot;:false,&quot;dropping-particle&quot;:&quot;&quot;,&quot;non-dropping-particle&quot;:&quot;&quot;},{&quot;family&quot;:&quot;Ethan Clemmons&quot;,&quot;given&quot;:&quot;MR&quot;,&quot;parse-names&quot;:false,&quot;dropping-particle&quot;:&quot;&quot;,&quot;non-dropping-particle&quot;:&quot;&quot;},{&quot;family&quot;:&quot;Robert Conrad&quot;,&quot;given&quot;:&quot;MR&quot;,&quot;parse-names&quot;:false,&quot;dropping-particle&quot;:&quot;&quot;,&quot;non-dropping-particle&quot;:&quot;&quot;},{&quot;family&quot;:&quot;Allen Grover&quot;,&quot;given&quot;:&quot;MR&quot;,&quot;parse-names&quot;:false,&quot;dropping-particle&quot;:&quot;&quot;,&quot;non-dropping-particle&quot;:&quot;&quot;},{&quot;family&quot;:&quot;Jim Packer&quot;,&quot;given&quot;:&quot;MR&quot;,&quot;parse-names&quot;:false,&quot;dropping-particle&quot;:&quot;&quot;,&quot;non-dropping-particle&quot;:&quot;&quot;},{&quot;family&quot;:&quot;Rishi Sharma&quot;,&quot;given&quot;:&quot;MR&quot;,&quot;parse-names&quot;:false,&quot;dropping-particle&quot;:&quot;&quot;,&quot;non-dropping-particle&quot;:&quot;&quot;},{&quot;family&quot;:&quot;Dell Simmons&quot;,&quot;given&quot;:&quot;MR&quot;,&quot;parse-names&quot;:false,&quot;dropping-particle&quot;:&quot;&quot;,&quot;non-dropping-particle&quot;:&quot;&quot;},{&quot;family&quot;:&quot;Henry Yuen&quot;,&quot;given&quot;:&quot;MR&quot;,&quot;parse-names&quot;:false,&quot;dropping-particle&quot;:&quot;&quot;,&quot;non-dropping-particle&quot;:&quot;&quot;},{&quot;family&quot;:&quot;Chuck Tracy Renee Dorval Ms Carrie Montgomery Ms Kim Merydith&quot;,&quot;given&quot;:&quot;MR MS&quot;,&quot;parse-names&quot;:false,&quot;dropping-particle&quot;:&quot;&quot;,&quot;non-dropping-particle&quot;:&quot;&quot;},{&quot;family&quot;:&quot;Hagen-Breaux&quot;,&quot;given&quot;:&quot;Angelika&quot;,&quot;parse-names&quot;:false,&quot;dropping-particle&quot;:&quot;&quot;,&quot;non-dropping-particle&quot;:&quot;&quot;},{&quot;family&quot;:&quot;Haymes&quot;,&quot;given&quot;:&quot;Jeff&quot;,&quot;parse-names&quot;:false,&quot;dropping-particle&quot;:&quot;&quot;,&quot;non-dropping-particle&quot;:&quot;&quot;}],&quot;issued&quot;:{&quot;date-parts&quot;:[[2008,10]]},&quot;publisher-place&quot;:&quot;Portland, OR&quot;,&quot;number-of-pages&quot;:&quot;1-39&quot;,&quot;container-title-short&quot;:&quot;&quot;},&quot;isTemporary&quot;:false}]},{&quot;citationID&quot;:&quot;MENDELEY_CITATION_eaf632c6-b299-4560-8fcb-5cbd80442d27&quot;,&quot;properties&quot;:{&quot;noteIndex&quot;:0},&quot;isEdited&quot;:false,&quot;manualOverride&quot;:{&quot;isManuallyOverridden&quot;:false,&quot;citeprocText&quot;:&quot;(Warren 2009)&quot;,&quot;manualOverrideText&quot;:&quot;&quot;},&quot;citationTag&quot;:&quot;MENDELEY_CITATION_v3_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&quot;,&quot;citationItems&quot;:[{&quot;id&quot;:&quot;0fa19fd3-6000-3a05-acc3-6fe1a7db1e85&quot;,&quot;itemData&quot;:{&quot;type&quot;:&quot;thesis&quot;,&quot;id&quot;:&quot;0fa19fd3-6000-3a05-acc3-6fe1a7db1e85&quot;,&quot;title&quot;:&quot;Factors influencing habitat use by juvenile Interior Fraser Coho&quot;,&quot;author&quot;:[{&quot;family&quot;:&quot;Warren&quot;,&quot;given&quot;:&quot;Kyla D&quot;,&quot;parse-names&quot;:false,&quot;dropping-particle&quot;:&quot;&quot;,&quot;non-dropping-particle&quot;:&quot;&quot;}],&quot;issued&quot;:{&quot;date-parts&quot;:[[2009,11]]},&quot;publisher-place&quot;:&quot;Prince George&quot;,&quot;number-of-pages&quot;:&quot;1-99&quot;,&quot;genre&quot;:&quot;Masters of Biology&quot;,&quot;publisher&quot;:&quot;University of Northern British Columbia&quot;,&quot;container-title-short&quot;:&quot;&quot;},&quot;isTemporary&quot;:false}]},{&quot;citationID&quot;:&quot;MENDELEY_CITATION_34fbde0f-3788-4b52-9c0a-a56f8288352c&quot;,&quot;properties&quot;:{&quot;noteIndex&quot;:0},&quot;isEdited&quot;:false,&quot;manualOverride&quot;:{&quot;isManuallyOverridden&quot;:false,&quot;citeprocText&quot;:&quot;(McRae et al. 2012)&quot;,&quot;manualOverrideText&quot;:&quot;&quot;},&quot;citationTag&quot;:&quot;MENDELEY_CITATION_v3_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&quot;,&quot;citationItems&quot;:[{&quot;id&quot;:&quot;9961b8b1-7a1c-3a1d-9872-02b4fbc1564d&quot;,&quot;itemData&quot;:{&quot;type&quot;:&quot;article-journal&quot;,&quot;id&quot;:&quot;9961b8b1-7a1c-3a1d-9872-02b4fbc1564d&quot;,&quot;title&quot;:&quot;Spawning site selection in interior Fraser River coho salmon Oncorhynchus kisutch: An imperiled population of anadromous salmon from a snow-dominated watershed&quot;,&quot;author&quot;:[{&quot;family&quot;:&quot;McRae&quot;,&quot;given&quot;:&quot;Crystal J.&quot;,&quot;parse-names&quot;:false,&quot;dropping-particle&quot;:&quot;&quot;,&quot;non-dropping-particle&quot;:&quot;&quot;},{&quot;family&quot;:&quot;Warren&quot;,&quot;given&quot;:&quot;Kyla D.&quot;,&quot;parse-names&quot;:false,&quot;dropping-particle&quot;:&quot;&quot;,&quot;non-dropping-particle&quot;:&quot;&quot;},{&quot;family&quot;:&quot;Mark Shrimpton&quot;,&quot;given&quot;:&quot;J.&quot;,&quot;parse-names&quot;:false,&quot;dropping-particle&quot;:&quot;&quot;,&quot;non-dropping-particle&quot;:&quot;&quot;}],&quot;container-title&quot;:&quot;Endangered Species Research&quot;,&quot;container-title-short&quot;:&quot;Endanger Species Res&quot;,&quot;DOI&quot;:&quot;10.3354/esr00401&quot;,&quot;ISSN&quot;:&quot;18635407&quot;,&quot;issued&quot;:{&quot;date-parts&quot;:[[2012]]},&quot;page&quot;:&quot;249-260&quot;,&quot;abstract&quot;:&quot;Understanding habitat requirements for spawning is important for species at risk of extirpation to define areas for protection of this critical life stage. Interior Fraser coho salmon (IFC) Oncorhynchus kisutch spawn in tributaries of the upper Fraser River, British Columbia, Canada. They are regionally isolated, genetically distinct, and have been listed as endangered. Recent enumeration efforts have shown declining escapement and range contraction. IFC spawn in snow-dominated watersheds, yet much of our understanding of spawner habitat requirements is based on information for coho from coastal rain-dominated systems. Consequently, we examined the relative influence of habitat features on spawning site selection. Our sampling focused on why fish chose particular locations and not others in what seemed to be suitable habitat. We defined several logistic regression models, including various combinations of physical, chemical and hydrological microhabitat features, and used an information-theoretic approach to evaluate the relative plausibility of these models. Models combining intragravel measures of electrical conductance, dissolved oxygen, temperature and specific discharge were the best models associated with spawning microhabitat selection, and jackknife validations showed that these models had good predictive abilities. Intragravel variables, therefore, appear to play a prominent role in spawning site selection for IFC. Understanding the influence of the intragravel environment on spawning site selection will help identify habitat requirements as well as potential threats to fish populations and will contribute to the development of comprehensive conservation initiatives. © Inter-Research 2012.&quot;,&quot;issue&quot;:&quot;3&quot;,&quot;volume&quot;:&quot;16&quot;},&quot;isTemporary&quot;:false,&quot;suppress-author&quot;:false,&quot;composite&quot;:false,&quot;author-only&quot;:false}]},{&quot;citationID&quot;:&quot;MENDELEY_CITATION_e4a4e30d-0a31-4036-b5e0-4ec1f8d2e33b&quot;,&quot;properties&quot;:{&quot;noteIndex&quot;:0},&quot;isEdited&quot;:false,&quot;manualOverride&quot;:{&quot;isManuallyOverridden&quot;:false,&quot;citeprocText&quot;:&quot;(Fisheries and Oceans Canada 2005)&quot;,&quot;manualOverrideText&quot;:&quot;&quot;},&quot;citationTag&quot;:&quot;MENDELEY_CITATION_v3_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&quot;,&quot;citationItems&quot;:[{&quot;id&quot;:&quot;8183b27e-fcb9-3226-9048-d6b3ac3953fb&quot;,&quot;itemData&quot;:{&quot;type&quot;:&quot;book&quot;,&quot;id&quot;:&quot;8183b27e-fcb9-3226-9048-d6b3ac3953fb&quot;,&quot;title&quot;:&quot;Canada's policy for conservation of wild Pacific Salmon&quot;,&quot;author&quot;:[{&quot;family&quot;:&quot;Fisheries and Oceans Canada&quot;,&quot;given&quot;:&quot;&quot;,&quot;parse-names&quot;:false,&quot;dropping-particle&quot;:&quot;&quot;,&quot;non-dropping-particle&quot;:&quot;&quot;}],&quot;container-title&quot;:&quot;Fisheries and Oceans Canada&quot;,&quot;ISBN&quot;:&quot;0662405382&quot;,&quot;issued&quot;:{&quot;date-parts&quot;:[[2005]]},&quot;number-of-pages&quot;:&quot;57&quot;,&quot;abstract&quot;:&quot;The goal of the Wild Salmon Policy is to restore and maintain healthy and diverse salmon populations and their habitats for the benefit and enjoyment of the people of Canada in perpetuity. This policy goal will be advanced by safeguarding the genetic diversity of wild salmon populations, maintaining habitat and ecosystem integrity, and managing fisheries for sustainable benefits. Conservation of wild salmon and their habitat is the highest priority for resource management decision-making. Resource management processes and decisions will honour Canada’s obligations to First Nations. Implementation of this policy will involve an open and inclusive process aimed at making decisions about salmon stewardship that consider social, economic, and biological consequences. People throughout British Columbia and the Yukon will contribute to decisions that reflect society’s values for wild salmon. Wild salmon will be maintained by identifying and managing \&quot;Conservation Units\&quot; (CUs) that reflect their geographic and genetic diversity. A CU is a group of wild salmon sufficiently isolated from other groups that, if lost, is very unlikely to recolonize naturally within an acceptable timeframe (e.g., a human lifetime or a specified number of salmon generations). The status of CUs will be monitored, assessed against selected benchmarks, and reported publicly. Where monitoring indicates low levels of abundance, or deterioration in the distribution of the spawning components of a CU, a full range of management actions to reverse declines – including habitat, enhancement, and harvest measures – will be considered and an appropriate response implemented. Measures for habitat protection and salmon enhancement will focus on sustaining wild salmon. An integrated approach to habitat management – involving assessment of habitat condition, identification of indicators and benchmarks, and monitoring of status – will be adopted that links fish production with watershed and coastal planning and stewardship initiatives. Ecosystem considerations will be incorporated into salmon management. Indicators will be developed to assess the status of freshwater ecosystems. Information from ocean climate studies of marine survival and of the biological condition of salmon will be integrated into the annual assessments of salmon abundance that guide salmon harvest planning. The policy aims to maintain CUs but recognizes there will be exceptional circumstances where it is not feasible or reasonable to fully address all risks. Where an assessment concludes that conservation measures will be ineffective or the social or economic costs to rebuild a CU are extreme, the Minister of Fisheries and Oceans may decide to limit the range of measures taken. Such a decision will be made openly and transparently. This policy will foster a healthy, diverse, and abundant salmon resource for future generations of Canadians. It will support sustainable fisheries to meet the needs of First Nations and contribute to the current and future prosperity of Canadians.&quot;,&quot;container-title-short&quot;:&quot;&quot;},&quot;isTemporary&quot;:false}]},{&quot;citationID&quot;:&quot;MENDELEY_CITATION_8ca4fa03-76d3-4c55-80de-8f68770f9d12&quot;,&quot;properties&quot;:{&quot;noteIndex&quot;:0},&quot;isEdited&quot;:false,&quot;manualOverride&quot;:{&quot;isManuallyOverridden&quot;:false,&quot;citeprocText&quot;:&quot;(DFO 2015a)&quot;,&quot;manualOverrideText&quot;:&quot;&quot;},&quot;citationTag&quot;:&quot;MENDELEY_CITATION_v3_eyJjaXRhdGlvbklEIjoiTUVOREVMRVlfQ0lUQVRJT05fOGNhNGZhMDMtNzZkMy00YzU1LTgwZGUtOGY2ODc3MGY5ZDEy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V9XX0=&quot;,&quot;citationItems&quot;:[{&quot;id&quot;:&quot;e486afa2-9183-3023-b1a5-95e3834d34c6&quot;,&quot;itemData&quot;:{&quot;type&quot;:&quot;article-journal&quot;,&quot;id&quot;:&quot;e486afa2-9183-3023-b1a5-95e3834d34c6&quot;,&quot;title&quot;:&quot;Wild Salmon Policy Biological Status Assessment for Conservation Units of Interior Fraser River Coho Salmon (Oncorhynchus Kisutch)&quot;,&quot;author&quot;:[{&quot;family&quot;:&quot;DFO&quot;,&quot;given&quot;:&quot;&quot;,&quot;parse-names&quot;:false,&quot;dropping-particle&quot;:&quot;&quot;,&quot;non-dropping-particle&quot;:&quot;&quot;}],&quot;container-title&quot;:&quot;DFO Can. Sci. Advis. Sec. Sci. Advis. Rep.&quot;,&quot;issued&quot;:{&quot;date-parts&quot;:[[2015]]},&quot;page&quot;:&quot;12&quot;,&quot;abstract&quot;:&quot;Canada’s Wild Salmon Policy’s (WSP) identifies six strategies for implementation. Strategy 1 is “Standardized monitoring of wild salmon status” and requires biological status assessments for all Pacific Salmon conservation units (CUs). To conduct WSP status assessments, a toolkit comprised of a number of classes of indicators and metrics for status evaluation was completed in 2009. However, since a number of metrics can be used to evaluate biological status, it is possible that each metric can indicate a different status (Red, Amber, or Green). Therefore, status integration, which includes synthesis of CU status information across metrics into one or more status zones, and the provision of expert commentaries on the information used to assess status, is used in the status designation process. This assessment includes the development of abundance-based benchmarks, the review of population dynamics, abundance, trend, distribution, and productivity information for Interior Fraser River Coho Salmon CUs, and the application of WSP status integration conducted in a workshop of scientific experts. This work builds upon a previous application of WSP status integration techniques conducted for Fraser Sockeye and Southern British Columbia Chinook CUs. This Science Advisory Report is from the November 6-7, 2014 Assessment of Interior Fraser River Coho Salmon Conservation Units’ Benchmarks and Status. Additional publications from this meeting will be posted on the Fisheries and Oceans Canada (DFO) Science Advisory Schedule as they become available. SUMMARY&quot;,&quot;issue&quot;:&quot;022&quot;,&quot;volume&quot;:&quot;2015&quot;,&quot;container-title-short&quot;:&quot;&quot;},&quot;isTemporary&quot;:false}]},{&quot;citationID&quot;:&quot;MENDELEY_CITATION_ebc825c3-ed93-4255-ab10-7731a4a233e3&quot;,&quot;properties&quot;:{&quot;noteIndex&quot;:0},&quot;isEdited&quot;:false,&quot;manualOverride&quot;:{&quot;isManuallyOverridden&quot;:false,&quot;citeprocText&quot;:&quot;(DFO 2015a)&quot;,&quot;manualOverrideText&quot;:&quot;&quot;},&quot;citationTag&quot;:&quot;MENDELEY_CITATION_v3_eyJjaXRhdGlvbklEIjoiTUVOREVMRVlfQ0lUQVRJT05fZWJjODI1YzMtZWQ5My00MjU1LWFiMTAtNzczMWE0YTIzM2Uz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V9XX0=&quot;,&quot;citationItems&quot;:[{&quot;id&quot;:&quot;e486afa2-9183-3023-b1a5-95e3834d34c6&quot;,&quot;itemData&quot;:{&quot;type&quot;:&quot;article-journal&quot;,&quot;id&quot;:&quot;e486afa2-9183-3023-b1a5-95e3834d34c6&quot;,&quot;title&quot;:&quot;Wild Salmon Policy Biological Status Assessment for Conservation Units of Interior Fraser River Coho Salmon (Oncorhynchus Kisutch)&quot;,&quot;author&quot;:[{&quot;family&quot;:&quot;DFO&quot;,&quot;given&quot;:&quot;&quot;,&quot;parse-names&quot;:false,&quot;dropping-particle&quot;:&quot;&quot;,&quot;non-dropping-particle&quot;:&quot;&quot;}],&quot;container-title&quot;:&quot;DFO Can. Sci. Advis. Sec. Sci. Advis. Rep.&quot;,&quot;issued&quot;:{&quot;date-parts&quot;:[[2015]]},&quot;page&quot;:&quot;12&quot;,&quot;abstract&quot;:&quot;Canada’s Wild Salmon Policy’s (WSP) identifies six strategies for implementation. Strategy 1 is “Standardized monitoring of wild salmon status” and requires biological status assessments for all Pacific Salmon conservation units (CUs). To conduct WSP status assessments, a toolkit comprised of a number of classes of indicators and metrics for status evaluation was completed in 2009. However, since a number of metrics can be used to evaluate biological status, it is possible that each metric can indicate a different status (Red, Amber, or Green). Therefore, status integration, which includes synthesis of CU status information across metrics into one or more status zones, and the provision of expert commentaries on the information used to assess status, is used in the status designation process. This assessment includes the development of abundance-based benchmarks, the review of population dynamics, abundance, trend, distribution, and productivity information for Interior Fraser River Coho Salmon CUs, and the application of WSP status integration conducted in a workshop of scientific experts. This work builds upon a previous application of WSP status integration techniques conducted for Fraser Sockeye and Southern British Columbia Chinook CUs. This Science Advisory Report is from the November 6-7, 2014 Assessment of Interior Fraser River Coho Salmon Conservation Units’ Benchmarks and Status. Additional publications from this meeting will be posted on the Fisheries and Oceans Canada (DFO) Science Advisory Schedule as they become available. SUMMARY&quot;,&quot;issue&quot;:&quot;022&quot;,&quot;volume&quot;:&quot;2015&quot;,&quot;container-title-short&quot;:&quot;&quot;},&quot;isTemporary&quot;:false}]},{&quot;citationID&quot;:&quot;MENDELEY_CITATION_1a498136-f904-4788-9500-91e98b4f89c1&quot;,&quot;properties&quot;:{&quot;noteIndex&quot;:0},&quot;isEdited&quot;:false,&quot;manualOverride&quot;:{&quot;isManuallyOverridden&quot;:false,&quot;citeprocText&quot;:&quot;(Withler et al. 2018)&quot;,&quot;manualOverrideText&quot;:&quot;&quot;},&quot;citationTag&quot;:&quot;MENDELEY_CITATION_v3_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&quot;,&quot;citationItems&quot;:[{&quot;id&quot;:&quot;e23ce457-1b55-33b4-a9fe-7d296b0ae93c&quot;,&quot;itemData&quot;:{&quot;type&quot;:&quot;article-journal&quot;,&quot;id&quot;:&quot;e23ce457-1b55-33b4-a9fe-7d296b0ae93c&quot;,&quot;title&quot;:&quot;Genetically Based Targets for Enhanced Contributions to Canadian Pacific Chinook Salmon Populations&quot;,&quot;author&quot;:[{&quot;family&quot;:&quot;Withler&quot;,&quot;given&quot;:&quot;Ruth E.&quot;,&quot;parse-names&quot;:false,&quot;dropping-particle&quot;:&quot;&quot;,&quot;non-dropping-particle&quot;:&quot;&quot;},{&quot;family&quot;:&quot;Bradford&quot;,&quot;given&quot;:&quot;Michael J.&quot;,&quot;parse-names&quot;:false,&quot;dropping-particle&quot;:&quot;&quot;,&quot;non-dropping-particle&quot;:&quot;&quot;},{&quot;family&quot;:&quot;Willis&quot;,&quot;given&quot;:&quot;David&quot;,&quot;parse-names&quot;:false,&quot;dropping-particle&quot;:&quot;&quot;,&quot;non-dropping-particle&quot;:&quot;&quot;},{&quot;family&quot;:&quot;Holt&quot;,&quot;given&quot;:&quot;Carrie A.&quot;,&quot;parse-names&quot;:false,&quot;dropping-particle&quot;:&quot;&quot;,&quot;non-dropping-particle&quot;:&quot;&quot;}],&quot;container-title&quot;:&quot;DFO Can. Sci. Advis. Sec. Sci. Advis. Rep.&quot;,&quot;issued&quot;:{&quot;date-parts&quot;:[[2018]]},&quot;page&quot;:&quot;88 p.&quot;,&quot;abstract&quot;:&quot;Existing guidelines for genetic management of Pacific Salmon populations in the Fisheries and Oceans (DFO) Pacific Region Salmonid Enhancement Program (SEP) have been in place for many years and are used within an integrated enhancement planning process to address multiple socioeconomic and biological objectives with hatchery production. Whereas over-arching SEP objectives are framed in broad socioeconomic terms, management of biological risk to natural populations requires a detailed assessment of the nature, degree and duration of enhancement on a species, population and site-specific basis. Updated guidelines are required for management of genetic risk to populations enhanced by hatchery production and Conservation Units containing enhanced populations. Pertinent developments since the implementation of existing enhancement guidelines include the adoption of Canada’s Policy for Conservation of Wild Pacific Salmon (the Wild Salmon Policy or WSP), implementation of SEP’s Biological Risk Management Framework (SEP RMF), and increased scientific information on the impact of gene flow between hatchery- and natural-origin fish on the fitness of fish spawning in natural environments. The US Congress supported Hatchery Scientific Review Group (HSRG) highlighted the distinction between ‘integrated’ and ‘segregated’ hatchery programs, the need to develop benchmarks for hatchery production consistent with the specific biological objectives set for hatchery programs, and the need to address trade-offs in hatchery productions levels engendered by the simultaneous adoption of conservation and harvest goals for some hatchery programs. The HSRG proposed implementation of the Proportionate Natural Influence (PNI) metric as an indicator of the relative influence of the natural environment on the adaptive status of a natural population influenced by hatchery production. Canadian Chinook Salmon enhancement guidelines that can be applied at the population level are required to ensure that the: (a) relative genetic risk to fitness of natural populations resulting from co-existing hatchery-origin salmon is identified, b) genetic risks of hatchery enhancement are more transparently evaluated against the intended socioeconomic benefits and (c) hatchery Chinook Salmon programs are planned and managed in a manner to recognize and mitigate genetic risk while achieving socio-economic benefit from enhanced fish. This report presents new Canadian guidance, new genetic information, assessment tools, and measurement metrics for evaluating the genetic risks of hatchery rearing on wild Pacific Salmon Chinook Salmon. This Science Advisory Report is from the August 31 - September 1, 2017 Review of genetically based targets for enhanced contributions to Canadian pacific Chinook Salmon populations. Additional publications from this meeting will be posted on&quot;,&quot;issue&quot;:&quot;001&quot;,&quot;volume&quot;:&quot;2018/019&quot;,&quot;container-title-short&quot;:&quot;&quot;},&quot;isTemporary&quot;:false}]},{&quot;citationID&quot;:&quot;MENDELEY_CITATION_96e92a1c-d6f3-41ee-aed0-c45ca8ed4cc9&quot;,&quot;properties&quot;:{&quot;noteIndex&quot;:0},&quot;isEdited&quot;:false,&quot;manualOverride&quot;:{&quot;isManuallyOverridden&quot;:false,&quot;citeprocText&quot;:&quot;(Holt et al. 2023b)&quot;,&quot;manualOverrideText&quot;:&quot;&quot;},&quot;citationTag&quot;:&quot;MENDELEY_CITATION_v3_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&quot;,&quot;citationItems&quot;:[{&quot;id&quot;:&quot;14d25902-4c0b-367f-be06-0bc0ddf02875&quot;,&quot;itemData&quot;:{&quot;type&quot;:&quot;article-journal&quot;,&quot;id&quot;:&quot;14d25902-4c0b-367f-be06-0bc0ddf02875&quot;,&quot;title&quot;:&quot;Case Study Applications of LRP Estimation Methods to Pacific Salmon Stock Management Units&quot;,&quot;author&quot;:[{&quot;family&quot;:&quot;Holt&quot;,&quot;given&quot;:&quot;Kendra&quot;,&quot;parse-names&quot;:false,&quot;dropping-particle&quot;:&quot;&quot;,&quot;non-dropping-particle&quot;:&quot;&quot;},{&quot;family&quot;:&quot;Holt&quot;,&quot;given&quot;:&quot;Carrie A.&quot;,&quot;parse-names&quot;:false,&quot;dropping-particle&quot;:&quot;&quot;,&quot;non-dropping-particle&quot;:&quot;&quot;},{&quot;family&quot;:&quot;Warkentin&quot;,&quot;given&quot;:&quot;Luke&quot;,&quot;parse-names&quot;:false,&quot;dropping-particle&quot;:&quot;&quot;,&quot;non-dropping-particle&quot;:&quot;&quot;},{&quot;family&quot;:&quot;Wor&quot;,&quot;given&quot;:&quot;Catarina&quot;,&quot;parse-names&quot;:false,&quot;dropping-particle&quot;:&quot;&quot;,&quot;non-dropping-particle&quot;:&quot;&quot;},{&quot;family&quot;:&quot;Davis&quot;,&quot;given&quot;:&quot;Brooke&quot;,&quot;parse-names&quot;:false,&quot;dropping-particle&quot;:&quot;&quot;,&quot;non-dropping-particle&quot;:&quot;&quot;},{&quot;family&quot;:&quot;Arbeider&quot;,&quot;given&quot;:&quot;Michael&quot;,&quot;parse-names&quot;:false,&quot;dropping-particle&quot;:&quot;&quot;,&quot;non-dropping-particle&quot;:&quot;&quot;},{&quot;family&quot;:&quot;Bokvist&quot;,&quot;given&quot;:&quot;Jessy&quot;,&quot;parse-names&quot;:false,&quot;dropping-particle&quot;:&quot;&quot;,&quot;non-dropping-particle&quot;:&quot;&quot;},{&quot;family&quot;:&quot;Crowley&quot;,&quot;given&quot;:&quot;Sabrina&quot;,&quot;parse-names&quot;:false,&quot;dropping-particle&quot;:&quot;&quot;,&quot;non-dropping-particle&quot;:&quot;&quot;},{&quot;family&quot;:&quot;Grant&quot;,&quot;given&quot;:&quot;Sue C.H.&quot;,&quot;parse-names&quot;:false,&quot;dropping-particle&quot;:&quot;&quot;,&quot;non-dropping-particle&quot;:&quot;&quot;},{&quot;family&quot;:&quot;Luedke&quot;,&quot;given&quot;:&quot;Wilf&quot;,&quot;parse-names&quot;:false,&quot;dropping-particle&quot;:&quot;&quot;,&quot;non-dropping-particle&quot;:&quot;&quot;},{&quot;family&quot;:&quot;McHugh&quot;,&quot;given&quot;:&quot;Diana&quot;,&quot;parse-names&quot;:false,&quot;dropping-particle&quot;:&quot;&quot;,&quot;non-dropping-particle&quot;:&quot;&quot;},{&quot;family&quot;:&quot;Picco&quot;,&quot;given&quot;:&quot;Candace&quot;,&quot;parse-names&quot;:false,&quot;dropping-particle&quot;:&quot;&quot;,&quot;non-dropping-particle&quot;:&quot;&quot;},{&quot;family&quot;:&quot;Will&quot;,&quot;given&quot;:&quot;Pieter&quot;,&quot;parse-names&quot;:false,&quot;dropping-particle&quot;:&quot;Van&quot;,&quot;non-dropping-particle&quot;:&quot;&quot;}],&quot;container-title&quot;:&quot;Can. Sci. Advis. Sec. Res. Doc.&quot;,&quot;URL&quot;:&quot;https://www.dfo-mpo.gc.ca/csas-sccs/Publications/ResDocs-DocRech/2023/2023_010-eng.html&quot;,&quot;issued&quot;:{&quot;date-parts&quot;:[[2023]]},&quot;page&quot;:&quot;iv + 129&quot;,&quot;issue&quot;:&quot;July&quot;,&quot;volume&quot;:&quot;2023/010&quot;,&quot;container-title-short&quot;:&quot;&quot;},&quot;isTemporary&quot;:false}]},{&quot;citationID&quot;:&quot;MENDELEY_CITATION_fafb3d3b-f7a2-4595-b681-7f1272338079&quot;,&quot;properties&quot;:{&quot;noteIndex&quot;:0},&quot;isEdited&quot;:false,&quot;manualOverride&quot;:{&quot;isManuallyOverridden&quot;:false,&quot;citeprocText&quot;:&quot;(Withler et al. 2018)&quot;,&quot;manualOverrideText&quot;:&quot;&quot;},&quot;citationTag&quot;:&quot;MENDELEY_CITATION_v3_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&quot;,&quot;citationItems&quot;:[{&quot;id&quot;:&quot;e23ce457-1b55-33b4-a9fe-7d296b0ae93c&quot;,&quot;itemData&quot;:{&quot;type&quot;:&quot;article-journal&quot;,&quot;id&quot;:&quot;e23ce457-1b55-33b4-a9fe-7d296b0ae93c&quot;,&quot;title&quot;:&quot;Genetically Based Targets for Enhanced Contributions to Canadian Pacific Chinook Salmon Populations&quot;,&quot;author&quot;:[{&quot;family&quot;:&quot;Withler&quot;,&quot;given&quot;:&quot;Ruth E.&quot;,&quot;parse-names&quot;:false,&quot;dropping-particle&quot;:&quot;&quot;,&quot;non-dropping-particle&quot;:&quot;&quot;},{&quot;family&quot;:&quot;Bradford&quot;,&quot;given&quot;:&quot;Michael J.&quot;,&quot;parse-names&quot;:false,&quot;dropping-particle&quot;:&quot;&quot;,&quot;non-dropping-particle&quot;:&quot;&quot;},{&quot;family&quot;:&quot;Willis&quot;,&quot;given&quot;:&quot;David&quot;,&quot;parse-names&quot;:false,&quot;dropping-particle&quot;:&quot;&quot;,&quot;non-dropping-particle&quot;:&quot;&quot;},{&quot;family&quot;:&quot;Holt&quot;,&quot;given&quot;:&quot;Carrie A.&quot;,&quot;parse-names&quot;:false,&quot;dropping-particle&quot;:&quot;&quot;,&quot;non-dropping-particle&quot;:&quot;&quot;}],&quot;container-title&quot;:&quot;DFO Can. Sci. Advis. Sec. Sci. Advis. Rep.&quot;,&quot;issued&quot;:{&quot;date-parts&quot;:[[2018]]},&quot;page&quot;:&quot;88 p.&quot;,&quot;abstract&quot;:&quot;Existing guidelines for genetic management of Pacific Salmon populations in the Fisheries and Oceans (DFO) Pacific Region Salmonid Enhancement Program (SEP) have been in place for many years and are used within an integrated enhancement planning process to address multiple socioeconomic and biological objectives with hatchery production. Whereas over-arching SEP objectives are framed in broad socioeconomic terms, management of biological risk to natural populations requires a detailed assessment of the nature, degree and duration of enhancement on a species, population and site-specific basis. Updated guidelines are required for management of genetic risk to populations enhanced by hatchery production and Conservation Units containing enhanced populations. Pertinent developments since the implementation of existing enhancement guidelines include the adoption of Canada’s Policy for Conservation of Wild Pacific Salmon (the Wild Salmon Policy or WSP), implementation of SEP’s Biological Risk Management Framework (SEP RMF), and increased scientific information on the impact of gene flow between hatchery- and natural-origin fish on the fitness of fish spawning in natural environments. The US Congress supported Hatchery Scientific Review Group (HSRG) highlighted the distinction between ‘integrated’ and ‘segregated’ hatchery programs, the need to develop benchmarks for hatchery production consistent with the specific biological objectives set for hatchery programs, and the need to address trade-offs in hatchery productions levels engendered by the simultaneous adoption of conservation and harvest goals for some hatchery programs. The HSRG proposed implementation of the Proportionate Natural Influence (PNI) metric as an indicator of the relative influence of the natural environment on the adaptive status of a natural population influenced by hatchery production. Canadian Chinook Salmon enhancement guidelines that can be applied at the population level are required to ensure that the: (a) relative genetic risk to fitness of natural populations resulting from co-existing hatchery-origin salmon is identified, b) genetic risks of hatchery enhancement are more transparently evaluated against the intended socioeconomic benefits and (c) hatchery Chinook Salmon programs are planned and managed in a manner to recognize and mitigate genetic risk while achieving socio-economic benefit from enhanced fish. This report presents new Canadian guidance, new genetic information, assessment tools, and measurement metrics for evaluating the genetic risks of hatchery rearing on wild Pacific Salmon Chinook Salmon. This Science Advisory Report is from the August 31 - September 1, 2017 Review of genetically based targets for enhanced contributions to Canadian pacific Chinook Salmon populations. Additional publications from this meeting will be posted on&quot;,&quot;issue&quot;:&quot;001&quot;,&quot;volume&quot;:&quot;2018/019&quot;,&quot;container-title-short&quot;:&quot;&quot;},&quot;isTemporary&quot;:false}]},{&quot;citationID&quot;:&quot;MENDELEY_CITATION_53b4e542-018f-46e3-921b-94e8a72ec915&quot;,&quot;properties&quot;:{&quot;noteIndex&quot;:0},&quot;isEdited&quot;:false,&quot;manualOverride&quot;:{&quot;isManuallyOverridden&quot;:false,&quot;citeprocText&quot;:&quot;(Pacific Salmon Commission 1985)&quot;,&quot;manualOverrideText&quot;:&quot;&quot;},&quot;citationTag&quot;:&quot;MENDELEY_CITATION_v3_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&quot;,&quot;citationItems&quot;:[{&quot;id&quot;:&quot;dc157112-20cb-3cf1-8312-6b5273af65b3&quot;,&quot;itemData&quot;:{&quot;type&quot;:&quot;report&quot;,&quot;id&quot;:&quot;dc157112-20cb-3cf1-8312-6b5273af65b3&quot;,&quot;title&quot;:&quot;Pacific Salmon Commission Treaty&quot;,&quot;author&quot;:[{&quot;family&quot;:&quot;Pacific Salmon Commission&quot;,&quot;given&quot;:&quot;&quot;,&quot;parse-names&quot;:false,&quot;dropping-particle&quot;:&quot;&quot;,&quot;non-dropping-particle&quot;:&quot;&quot;}],&quot;URL&quot;:&quot;http://www.psc.org/&quot;,&quot;issued&quot;:{&quot;date-parts&quot;:[[1985]]},&quot;number-of-pages&quot;:&quot;146&quot;,&quot;issue&quot;:&quot;January&quot;,&quot;container-title-short&quot;:&quot;&quot;},&quot;isTemporary&quot;:false}]},{&quot;citationID&quot;:&quot;MENDELEY_CITATION_07bfa9b9-6fd7-412f-b021-a8f208efe1c6&quot;,&quot;properties&quot;:{&quot;noteIndex&quot;:0},&quot;isEdited&quot;:false,&quot;manualOverride&quot;:{&quot;isManuallyOverridden&quot;:false,&quot;citeprocText&quot;:&quot;(Chaput et al. 2013)&quot;,&quot;manualOverrideText&quot;:&quot;&quot;},&quot;citationTag&quot;:&quot;MENDELEY_CITATION_v3_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&quot;,&quot;citationItems&quot;:[{&quot;id&quot;:&quot;dfabcfbd-7990-34a3-9bb1-ded81f738bc7&quot;,&quot;itemData&quot;:{&quot;type&quot;:&quot;article-journal&quot;,&quot;id&quot;:&quot;dfabcfbd-7990-34a3-9bb1-ded81f738bc7&quot;,&quot;title&quot;:&quot;Considerations for defining reference points for semelparous species, with emphasis on anadromous salmonid species including iteroparous salmonids&quot;,&quot;author&quot;:[{&quot;family&quot;:&quot;Chaput&quot;,&quot;given&quot;:&quot;G.&quot;,&quot;parse-names&quot;:false,&quot;dropping-particle&quot;:&quot;&quot;,&quot;non-dropping-particle&quot;:&quot;&quot;},{&quot;family&quot;:&quot;Cass&quot;,&quot;given&quot;:&quot;A. J.&quot;,&quot;parse-names&quot;:false,&quot;dropping-particle&quot;:&quot;&quot;,&quot;non-dropping-particle&quot;:&quot;&quot;},{&quot;family&quot;:&quot;Grant&quot;,&quot;given&quot;:&quot;S.&quot;,&quot;parse-names&quot;:false,&quot;dropping-particle&quot;:&quot;&quot;,&quot;non-dropping-particle&quot;:&quot;&quot;},{&quot;family&quot;:&quot;Huang&quot;,&quot;given&quot;:&quot;A.&quot;,&quot;parse-names&quot;:false,&quot;dropping-particle&quot;:&quot;&quot;,&quot;non-dropping-particle&quot;:&quot;&quot;},{&quot;family&quot;:&quot;Veinott&quot;,&quot;given&quot;:&quot;G.&quot;,&quot;parse-names&quot;:false,&quot;dropping-particle&quot;:&quot;&quot;,&quot;non-dropping-particle&quot;:&quot;&quot;}],&quot;container-title&quot;:&quot;GDFO Can. Sci. Advis. Sec. Res. Doc.&quot;,&quot;issued&quot;:{&quot;date-parts&quot;:[[2013]]},&quot;page&quot;:&quot;pp. v + 48&quot;,&quot;abstract&quot;:&quot;The document was prepared in support of an advisory process meeting to produce a technical guidance document to assist science practitioners responsible for developing the science elements of the Precautionary Approach (PA) framework. It reviews the use of reference points in the assessment and management of semelparous species and anadromous salmonids including iteroparous salmon. Semelparous species and anadromous salmonids are treated collectively and separately from other aquatic species because they share a number of life history and population dynamic characteristics which are distinct from those of other aquatic organisms. In British Columbia and Yukon, the Wild Salmon Policy (WSP) guides the implementation of the precautionary approach in the management of fisheries on Pacific salmon. In the WSP, biological benchmarks are developed for four main classes of indicators: trends in abundance, abundance, fishing mortality, and spawning ground distribution as data permits. These indicators are further integrated into a single category of biological status. There are no management actions which are associated directly with a given status or benchmark. Rather, the biological benchmarks aid in the development of fishery reference points along with socio-economic factors and issues related to risk tolerance. Reference points for Atlantic salmon have been used to advise fisheries management since the 1970s. The use of a conservation objective defined as a limit reference point and the fixed escapement strategy has been adopted in Canada, by national governments in Europe and by international organisations. Candidate fishery reference points and WSP benchmarks are similar to the general list of reference points proposed in a number of publications for other species. Stock and recruitment models have a long and established history in Pacific and Atlantic salmon stock assessment and provision of science advice for fisheries management. Empirical methods consisting of life history models that use life history process parameters borrowed from a large range of studies on the species of interest are considered. In data limited situations for unstudied populations but for which information exists from other populations, reference points are frequently transported based on values from studied populations which are standardized using an exchangeable and transportable metric.&quot;,&quot;issue&quot;:&quot;146&quot;,&quot;volume&quot;:&quot;2012&quot;,&quot;container-title-short&quot;:&quot;&quot;},&quot;isTemporary&quot;:false,&quot;suppress-author&quot;:false,&quot;composite&quot;:false,&quot;author-only&quot;:false}]},{&quot;citationID&quot;:&quot;MENDELEY_CITATION_6e8e987c-54f6-42b3-97fc-dec72ad1c7de&quot;,&quot;properties&quot;:{&quot;noteIndex&quot;:0},&quot;isEdited&quot;:false,&quot;manualOverride&quot;:{&quot;isManuallyOverridden&quot;:false,&quot;citeprocText&quot;:&quot;(DFO 2015b)&quot;,&quot;manualOverrideText&quot;:&quot;&quot;},&quot;citationTag&quot;:&quot;MENDELEY_CITATION_v3_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&quot;,&quot;citationItems&quot;:[{&quot;id&quot;:&quot;0498adec-f32d-3fd3-9ff9-5c3fd4da6e04&quot;,&quot;itemData&quot;:{&quot;type&quot;:&quot;article-journal&quot;,&quot;id&quot;:&quot;0498adec-f32d-3fd3-9ff9-5c3fd4da6e04&quot;,&quot;title&quot;:&quot;Development of reference points for Atlantic salmon (Salmo salar) that conform to the Precautionary Approach&quot;,&quot;author&quot;:[{&quot;family&quot;:&quot;DFO&quot;,&quot;given&quot;:&quot;&quot;,&quot;parse-names&quot;:false,&quot;dropping-particle&quot;:&quot;&quot;,&quot;non-dropping-particle&quot;:&quot;&quot;}],&quot;container-title&quot;:&quot;DFO Can. Sci. Advis. Sec. Sci. Advis. Rep.&quot;,&quot;issued&quot;:{&quot;date-parts&quot;:[[2015]]},&quot;abstract&quot;:&quot;The Limit Reference Point (LRP) should be defined on the basis of conservation of the salmon population, and unrelated to fishery exploitation objectives. The proposed LRP value is the egg deposition that results in less than a 25% chance that the realized smolt production from freshwater would be less than 50% of the estimated maximum recruitment. For small populations, conservation genetics should be considered in complement to stock and recruitment information to establish a LRP. At a minimum, the Upper Stock Reference point (USR) must be greater than the LRP and there should be a very low probability (&lt;5%) of recruitment falling below the LRP when the stock is at USR and is exploited at the maximum removal rate. The choice of the USR will depend upon the objectives of the users and the risk profile and risk tolerance of the management strategy. If reference points are defined in terms of rates, such as eggs or spawners per wetted fluvial area, these reference points can be transferred if the habitat areas and biological characteristics of the stocks are known. Stock and recruitment modelling is the favoured approach for examining population dynamics and developing reference points for Atlantic salmon. The use of a Hierarchical Bayesian Model framework is an excellent approach for addressing exchangeability and transfer of reference points to unmonitored and data-poor populations.&quot;,&quot;issue&quot;:&quot;December&quot;,&quot;volume&quot;:&quot;2015/058&quot;,&quot;container-title-short&quot;:&quot;&quot;},&quot;isTemporary&quot;:false}]},{&quot;citationID&quot;:&quot;MENDELEY_CITATION_694beaac-ab85-49cf-b262-10a000f506e6&quot;,&quot;properties&quot;:{&quot;noteIndex&quot;:0},&quot;isEdited&quot;:false,&quot;manualOverride&quot;:{&quot;isManuallyOverridden&quot;:false,&quot;citeprocText&quot;:&quot;(Duplisea and Cadigan 2013)&quot;,&quot;manualOverrideText&quot;:&quot;&quot;},&quot;citationTag&quot;:&quot;MENDELEY_CITATION_v3_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&quot;,&quot;citationItems&quot;:[{&quot;id&quot;:&quot;5648d905-a4b7-3d41-9e21-a25305830c13&quot;,&quot;itemData&quot;:{&quot;type&quot;:&quot;report&quot;,&quot;id&quot;:&quot;5648d905-a4b7-3d41-9e21-a25305830c13&quot;,&quot;title&quot;:&quot;Proceedings of the National Workshop for Technical Expertise in Stock Assessment (TESA): Maximum Sustainable Yield (MSY) reference points and the Precautionary Approach when productivity varies&quot;,&quot;author&quot;:[{&quot;family&quot;:&quot;Duplisea&quot;,&quot;given&quot;:&quot;D.E.&quot;,&quot;parse-names&quot;:false,&quot;dropping-particle&quot;:&quot;&quot;,&quot;non-dropping-particle&quot;:&quot;&quot;},{&quot;family&quot;:&quot;Cadigan&quot;,&quot;given&quot;:&quot;N.&quot;,&quot;parse-names&quot;:false,&quot;dropping-particle&quot;:&quot;&quot;,&quot;non-dropping-particle&quot;:&quot;&quot;}],&quot;container-title&quot;:&quot;Canadian Science Advisory Secretariat (CSAS) Proceedings Series 2012/055&quot;,&quot;URL&quot;:&quot;https://waves-vagues.dfo-mpo.gc.ca/Library/348613.pdf&quot;,&quot;issued&quot;:{&quot;date-parts&quot;:[[2013,12,13]]},&quot;publisher-place&quot;:&quot;Montreal&quot;,&quot;number-of-pages&quot;:&quot;pp. v + 58&quot;,&quot;abstract&quot;:&quot;The primary goal of the workshop was to detail problems with deriving maximum sustainable yield (MSY) and precautionary approach (PA) reference points (RP) for stocks with varying (i.e. non-stationary) productivity conditions or regimes. A secondary objective was to explore integrating MSY reference points and the PA such that management regimes neither collapse stocks nor forego unnecessary amounts of potential yield. The motivation for the workshop comes from the numerous stocks that are regularly assessed by Fisheries and Oceans Canada (DFO) (e.g. Northern cod) in which data suggests there have been substantial changes in productivity processes and where there are frequent questions on the applicability of RP derived from the entire data set for the current conditions. Terms of reference for this workshop were drawn-up in the context of these goals and background (Annex 1). The three day meeting consisted of two main parts: The first two days consisted primarily of presentations on individual contributions followed by discussions. The second part on the final day consisted of three breakout groups around three basic questions that arose from the previous days discussions and rose to prominence as key issues. The three questions were centred on the topics (1) when are regime-specific RPs appropriate, and what are the risks of not considering regime changes? (2) What MSY RP options are available that could guide DFO when implementing the PA for stocks under changing productivity? (3) What is the influence of process error on stochastic MSY reference point estimates?&quot;,&quot;issue&quot;:&quot;May&quot;,&quot;volume&quot;:&quot;2012/055&quot;,&quot;container-title-short&quot;:&quot;&quot;},&quot;isTemporary&quot;:false,&quot;suppress-author&quot;:false,&quot;composite&quot;:false,&quot;author-only&quot;:false}]},{&quot;citationID&quot;:&quot;MENDELEY_CITATION_388fb072-4bed-4b9b-b8a1-2669c1565ced&quot;,&quot;properties&quot;:{&quot;noteIndex&quot;:0},&quot;isEdited&quot;:false,&quot;manualOverride&quot;:{&quot;isManuallyOverridden&quot;:false,&quot;citeprocText&quot;:&quot;(Fisheries and Oceans Canada 2005)&quot;,&quot;manualOverrideText&quot;:&quot;&quot;},&quot;citationTag&quot;:&quot;MENDELEY_CITATION_v3_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&quot;,&quot;citationItems&quot;:[{&quot;id&quot;:&quot;8183b27e-fcb9-3226-9048-d6b3ac3953fb&quot;,&quot;itemData&quot;:{&quot;type&quot;:&quot;book&quot;,&quot;id&quot;:&quot;8183b27e-fcb9-3226-9048-d6b3ac3953fb&quot;,&quot;title&quot;:&quot;Canada's policy for conservation of wild Pacific Salmon&quot;,&quot;author&quot;:[{&quot;family&quot;:&quot;Fisheries and Oceans Canada&quot;,&quot;given&quot;:&quot;&quot;,&quot;parse-names&quot;:false,&quot;dropping-particle&quot;:&quot;&quot;,&quot;non-dropping-particle&quot;:&quot;&quot;}],&quot;container-title&quot;:&quot;Fisheries and Oceans Canada&quot;,&quot;ISBN&quot;:&quot;0662405382&quot;,&quot;issued&quot;:{&quot;date-parts&quot;:[[2005]]},&quot;number-of-pages&quot;:&quot;57&quot;,&quot;abstract&quot;:&quot;The goal of the Wild Salmon Policy is to restore and maintain healthy and diverse salmon populations and their habitats for the benefit and enjoyment of the people of Canada in perpetuity. This policy goal will be advanced by safeguarding the genetic diversity of wild salmon populations, maintaining habitat and ecosystem integrity, and managing fisheries for sustainable benefits. Conservation of wild salmon and their habitat is the highest priority for resource management decision-making. Resource management processes and decisions will honour Canada’s obligations to First Nations. Implementation of this policy will involve an open and inclusive process aimed at making decisions about salmon stewardship that consider social, economic, and biological consequences. People throughout British Columbia and the Yukon will contribute to decisions that reflect society’s values for wild salmon. Wild salmon will be maintained by identifying and managing \&quot;Conservation Units\&quot; (CUs) that reflect their geographic and genetic diversity. A CU is a group of wild salmon sufficiently isolated from other groups that, if lost, is very unlikely to recolonize naturally within an acceptable timeframe (e.g., a human lifetime or a specified number of salmon generations). The status of CUs will be monitored, assessed against selected benchmarks, and reported publicly. Where monitoring indicates low levels of abundance, or deterioration in the distribution of the spawning components of a CU, a full range of management actions to reverse declines – including habitat, enhancement, and harvest measures – will be considered and an appropriate response implemented. Measures for habitat protection and salmon enhancement will focus on sustaining wild salmon. An integrated approach to habitat management – involving assessment of habitat condition, identification of indicators and benchmarks, and monitoring of status – will be adopted that links fish production with watershed and coastal planning and stewardship initiatives. Ecosystem considerations will be incorporated into salmon management. Indicators will be developed to assess the status of freshwater ecosystems. Information from ocean climate studies of marine survival and of the biological condition of salmon will be integrated into the annual assessments of salmon abundance that guide salmon harvest planning. The policy aims to maintain CUs but recognizes there will be exceptional circumstances where it is not feasible or reasonable to fully address all risks. Where an assessment concludes that conservation measures will be ineffective or the social or economic costs to rebuild a CU are extreme, the Minister of Fisheries and Oceans may decide to limit the range of measures taken. Such a decision will be made openly and transparently. This policy will foster a healthy, diverse, and abundant salmon resource for future generations of Canadians. It will support sustainable fisheries to meet the needs of First Nations and contribute to the current and future prosperity of Canadians.&quot;,&quot;container-title-short&quot;:&quot;&quot;},&quot;isTemporary&quot;:false}]},{&quot;citationID&quot;:&quot;MENDELEY_CITATION_9a0d23a2-81b5-4a62-ad04-ae0a99d6d812&quot;,&quot;properties&quot;:{&quot;noteIndex&quot;:0},&quot;isEdited&quot;:false,&quot;manualOverride&quot;:{&quot;isManuallyOverridden&quot;:false,&quot;citeprocText&quot;:&quot;(Fisheries and Oceans Canada 2005)&quot;,&quot;manualOverrideText&quot;:&quot;&quot;},&quot;citationTag&quot;:&quot;MENDELEY_CITATION_v3_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&quot;,&quot;citationItems&quot;:[{&quot;id&quot;:&quot;8183b27e-fcb9-3226-9048-d6b3ac3953fb&quot;,&quot;itemData&quot;:{&quot;type&quot;:&quot;book&quot;,&quot;id&quot;:&quot;8183b27e-fcb9-3226-9048-d6b3ac3953fb&quot;,&quot;title&quot;:&quot;Canada's policy for conservation of wild Pacific Salmon&quot;,&quot;author&quot;:[{&quot;family&quot;:&quot;Fisheries and Oceans Canada&quot;,&quot;given&quot;:&quot;&quot;,&quot;parse-names&quot;:false,&quot;dropping-particle&quot;:&quot;&quot;,&quot;non-dropping-particle&quot;:&quot;&quot;}],&quot;container-title&quot;:&quot;Fisheries and Oceans Canada&quot;,&quot;ISBN&quot;:&quot;0662405382&quot;,&quot;issued&quot;:{&quot;date-parts&quot;:[[2005]]},&quot;number-of-pages&quot;:&quot;57&quot;,&quot;abstract&quot;:&quot;The goal of the Wild Salmon Policy is to restore and maintain healthy and diverse salmon populations and their habitats for the benefit and enjoyment of the people of Canada in perpetuity. This policy goal will be advanced by safeguarding the genetic diversity of wild salmon populations, maintaining habitat and ecosystem integrity, and managing fisheries for sustainable benefits. Conservation of wild salmon and their habitat is the highest priority for resource management decision-making. Resource management processes and decisions will honour Canada’s obligations to First Nations. Implementation of this policy will involve an open and inclusive process aimed at making decisions about salmon stewardship that consider social, economic, and biological consequences. People throughout British Columbia and the Yukon will contribute to decisions that reflect society’s values for wild salmon. Wild salmon will be maintained by identifying and managing \&quot;Conservation Units\&quot; (CUs) that reflect their geographic and genetic diversity. A CU is a group of wild salmon sufficiently isolated from other groups that, if lost, is very unlikely to recolonize naturally within an acceptable timeframe (e.g., a human lifetime or a specified number of salmon generations). The status of CUs will be monitored, assessed against selected benchmarks, and reported publicly. Where monitoring indicates low levels of abundance, or deterioration in the distribution of the spawning components of a CU, a full range of management actions to reverse declines – including habitat, enhancement, and harvest measures – will be considered and an appropriate response implemented. Measures for habitat protection and salmon enhancement will focus on sustaining wild salmon. An integrated approach to habitat management – involving assessment of habitat condition, identification of indicators and benchmarks, and monitoring of status – will be adopted that links fish production with watershed and coastal planning and stewardship initiatives. Ecosystem considerations will be incorporated into salmon management. Indicators will be developed to assess the status of freshwater ecosystems. Information from ocean climate studies of marine survival and of the biological condition of salmon will be integrated into the annual assessments of salmon abundance that guide salmon harvest planning. The policy aims to maintain CUs but recognizes there will be exceptional circumstances where it is not feasible or reasonable to fully address all risks. Where an assessment concludes that conservation measures will be ineffective or the social or economic costs to rebuild a CU are extreme, the Minister of Fisheries and Oceans may decide to limit the range of measures taken. Such a decision will be made openly and transparently. This policy will foster a healthy, diverse, and abundant salmon resource for future generations of Canadians. It will support sustainable fisheries to meet the needs of First Nations and contribute to the current and future prosperity of Canadians.&quot;,&quot;container-title-short&quot;:&quot;&quot;},&quot;isTemporary&quot;:false,&quot;suppress-author&quot;:false,&quot;composite&quot;:false,&quot;author-only&quot;:false}]},{&quot;citationID&quot;:&quot;MENDELEY_CITATION_74ae46e6-8483-4a97-af0d-2efbb267c9a4&quot;,&quot;properties&quot;:{&quot;noteIndex&quot;:0},&quot;isEdited&quot;:false,&quot;manualOverride&quot;:{&quot;isManuallyOverridden&quot;:false,&quot;citeprocText&quot;:&quot;(Pestal et al. 2023)&quot;,&quot;manualOverrideText&quot;:&quot;&quot;},&quot;citationTag&quot;:&quot;MENDELEY_CITATION_v3_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&quot;,&quot;citationItems&quot;:[{&quot;id&quot;:&quot;242e4355-3c9c-3f91-89fc-5d5dbb256d3d&quot;,&quot;itemData&quot;:{&quot;type&quot;:&quot;book&quot;,&quot;id&quot;:&quot;242e4355-3c9c-3f91-89fc-5d5dbb256d3d&quot;,&quot;title&quot;:&quot;State of the Salmon: rapid status assessment approach for Pacific salmon under Canada’s Wild Salmon Policy.&quot;,&quot;author&quot;:[{&quot;family&quot;:&quot;Pestal&quot;,&quot;given&quot;:&quot;G.&quot;,&quot;parse-names&quot;:false,&quot;dropping-particle&quot;:&quot;&quot;,&quot;non-dropping-particle&quot;:&quot;&quot;},{&quot;family&quot;:&quot;MacDonald&quot;,&quot;given&quot;:&quot;B.L.&quot;,&quot;parse-names&quot;:false,&quot;dropping-particle&quot;:&quot;&quot;,&quot;non-dropping-particle&quot;:&quot;&quot;},{&quot;family&quot;:&quot;Grant&quot;,&quot;given&quot;:&quot;S.C.H.&quot;,&quot;parse-names&quot;:false,&quot;dropping-particle&quot;:&quot;&quot;,&quot;non-dropping-particle&quot;:&quot;&quot;},{&quot;family&quot;:&quot;Holt&quot;,&quot;given&quot;:&quot;C.A.&quot;,&quot;parse-names&quot;:false,&quot;dropping-particle&quot;:&quot;&quot;,&quot;non-dropping-particle&quot;:&quot;&quot;}],&quot;container-title&quot;:&quot;Canadian Technical Report of Fisheries and Aquatic Sciences&quot;,&quot;container-title-short&quot;:&quot;Can Tech Rep Fish Aquat Sci&quot;,&quot;ISBN&quot;:&quot;9780660683256&quot;,&quot;URL&quot;:&quot;https://waves-vagues.dfo-mpo.gc.ca/library-bibliotheque/41207890.pdf&quot;,&quot;issued&quot;:{&quot;date-parts&quot;:[[2023]]},&quot;number-of-pages&quot;:&quot;200&quot;,&quot;volume&quot;:&quot;3570&quot;},&quot;isTemporary&quot;:false,&quot;suppress-author&quot;:false,&quot;composite&quot;:false,&quot;author-only&quot;:false}]},{&quot;citationID&quot;:&quot;MENDELEY_CITATION_40b7d5c5-26ef-4f36-8a9c-7e3c3762a03c&quot;,&quot;properties&quot;:{&quot;noteIndex&quot;:0},&quot;isEdited&quot;:false,&quot;manualOverride&quot;:{&quot;isManuallyOverridden&quot;:false,&quot;citeprocText&quot;:&quot;(Pestal et al. 2023)&quot;,&quot;manualOverrideText&quot;:&quot;&quot;},&quot;citationTag&quot;:&quot;MENDELEY_CITATION_v3_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&quot;,&quot;citationItems&quot;:[{&quot;id&quot;:&quot;242e4355-3c9c-3f91-89fc-5d5dbb256d3d&quot;,&quot;itemData&quot;:{&quot;type&quot;:&quot;book&quot;,&quot;id&quot;:&quot;242e4355-3c9c-3f91-89fc-5d5dbb256d3d&quot;,&quot;title&quot;:&quot;State of the Salmon: rapid status assessment approach for Pacific salmon under Canada’s Wild Salmon Policy.&quot;,&quot;author&quot;:[{&quot;family&quot;:&quot;Pestal&quot;,&quot;given&quot;:&quot;G.&quot;,&quot;parse-names&quot;:false,&quot;dropping-particle&quot;:&quot;&quot;,&quot;non-dropping-particle&quot;:&quot;&quot;},{&quot;family&quot;:&quot;MacDonald&quot;,&quot;given&quot;:&quot;B.L.&quot;,&quot;parse-names&quot;:false,&quot;dropping-particle&quot;:&quot;&quot;,&quot;non-dropping-particle&quot;:&quot;&quot;},{&quot;family&quot;:&quot;Grant&quot;,&quot;given&quot;:&quot;S.C.H.&quot;,&quot;parse-names&quot;:false,&quot;dropping-particle&quot;:&quot;&quot;,&quot;non-dropping-particle&quot;:&quot;&quot;},{&quot;family&quot;:&quot;Holt&quot;,&quot;given&quot;:&quot;C.A.&quot;,&quot;parse-names&quot;:false,&quot;dropping-particle&quot;:&quot;&quot;,&quot;non-dropping-particle&quot;:&quot;&quot;}],&quot;container-title&quot;:&quot;Canadian Technical Report of Fisheries and Aquatic Sciences&quot;,&quot;container-title-short&quot;:&quot;Can Tech Rep Fish Aquat Sci&quot;,&quot;ISBN&quot;:&quot;9780660683256&quot;,&quot;URL&quot;:&quot;https://waves-vagues.dfo-mpo.gc.ca/library-bibliotheque/41207890.pdf&quot;,&quot;issued&quot;:{&quot;date-parts&quot;:[[2023]]},&quot;number-of-pages&quot;:&quot;200&quot;,&quot;volume&quot;:&quot;3570&quot;},&quot;isTemporary&quot;:false,&quot;suppress-author&quot;:false,&quot;composite&quot;:false,&quot;author-only&quot;:false}]},{&quot;citationID&quot;:&quot;MENDELEY_CITATION_0d73adac-75f0-4745-ac01-aa2395d8ac11&quot;,&quot;properties&quot;:{&quot;noteIndex&quot;:0},&quot;isEdited&quot;:false,&quot;manualOverride&quot;:{&quot;isManuallyOverridden&quot;:true,&quot;citeprocText&quot;:&quot;(DFO 2024a)&quot;,&quot;manualOverrideText&quot;:&quot;(2024a)&quot;},&quot;citationTag&quot;:&quot;MENDELEY_CITATION_v3_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&quot;,&quot;citationItems&quot;:[{&quot;id&quot;:&quot;ac889dc5-0538-38e9-a6fc-f678016c426d&quot;,&quot;itemData&quot;:{&quot;type&quot;:&quot;report&quot;,&quot;id&quot;:&quot;ac889dc5-0538-38e9-a6fc-f678016c426d&quot;,&quot;title&quot;:&quot;Rapid Status Approximations for Pacific Salmon Derived from Integrated Expert Assessments under Fisheries and Oceans Canada Wild Salmon Policy&quot;,&quot;author&quot;:[{&quot;family&quot;:&quot;DFO&quot;,&quot;given&quot;:&quot;&quot;,&quot;parse-names&quot;:false,&quot;dropping-particle&quot;:&quot;&quot;,&quot;non-dropping-particle&quot;:&quot;&quot;}],&quot;issued&quot;:{&quot;date-parts&quot;:[[2024]]},&quot;publisher-place&quot;:&quot;Nanaimo, BC&quot;,&quot;number-of-pages&quot;:&quot;1-42&quot;,&quot;container-title-short&quot;:&quot;&quot;},&quot;isTemporary&quot;:false}]},{&quot;citationID&quot;:&quot;MENDELEY_CITATION_0b348c72-60f9-43ec-8ae7-6876214b7c66&quot;,&quot;properties&quot;:{&quot;noteIndex&quot;:0},&quot;isEdited&quot;:false,&quot;manualOverride&quot;:{&quot;isManuallyOverridden&quot;:false,&quot;citeprocText&quot;:&quot;(DFO 2015a)&quot;,&quot;manualOverrideText&quot;:&quot;&quot;},&quot;citationTag&quot;:&quot;MENDELEY_CITATION_v3_eyJjaXRhdGlvbklEIjoiTUVOREVMRVlfQ0lUQVRJT05fMGIzNDhjNzItNjBmOS00M2VjLThhZTctNjg3NjIxNGI3YzY2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V9XX0=&quot;,&quot;citationItems&quot;:[{&quot;id&quot;:&quot;e486afa2-9183-3023-b1a5-95e3834d34c6&quot;,&quot;itemData&quot;:{&quot;type&quot;:&quot;article-journal&quot;,&quot;id&quot;:&quot;e486afa2-9183-3023-b1a5-95e3834d34c6&quot;,&quot;title&quot;:&quot;Wild Salmon Policy Biological Status Assessment for Conservation Units of Interior Fraser River Coho Salmon (Oncorhynchus Kisutch)&quot;,&quot;author&quot;:[{&quot;family&quot;:&quot;DFO&quot;,&quot;given&quot;:&quot;&quot;,&quot;parse-names&quot;:false,&quot;dropping-particle&quot;:&quot;&quot;,&quot;non-dropping-particle&quot;:&quot;&quot;}],&quot;container-title&quot;:&quot;DFO Can. Sci. Advis. Sec. Sci. Advis. Rep.&quot;,&quot;issued&quot;:{&quot;date-parts&quot;:[[2015]]},&quot;page&quot;:&quot;12&quot;,&quot;abstract&quot;:&quot;Canada’s Wild Salmon Policy’s (WSP) identifies six strategies for implementation. Strategy 1 is “Standardized monitoring of wild salmon status” and requires biological status assessments for all Pacific Salmon conservation units (CUs). To conduct WSP status assessments, a toolkit comprised of a number of classes of indicators and metrics for status evaluation was completed in 2009. However, since a number of metrics can be used to evaluate biological status, it is possible that each metric can indicate a different status (Red, Amber, or Green). Therefore, status integration, which includes synthesis of CU status information across metrics into one or more status zones, and the provision of expert commentaries on the information used to assess status, is used in the status designation process. This assessment includes the development of abundance-based benchmarks, the review of population dynamics, abundance, trend, distribution, and productivity information for Interior Fraser River Coho Salmon CUs, and the application of WSP status integration conducted in a workshop of scientific experts. This work builds upon a previous application of WSP status integration techniques conducted for Fraser Sockeye and Southern British Columbia Chinook CUs. This Science Advisory Report is from the November 6-7, 2014 Assessment of Interior Fraser River Coho Salmon Conservation Units’ Benchmarks and Status. Additional publications from this meeting will be posted on the Fisheries and Oceans Canada (DFO) Science Advisory Schedule as they become available. SUMMARY&quot;,&quot;issue&quot;:&quot;022&quot;,&quot;volume&quot;:&quot;2015&quot;,&quot;container-title-short&quot;:&quot;&quot;},&quot;isTemporary&quot;:false}]},{&quot;citationID&quot;:&quot;MENDELEY_CITATION_37a94091-0907-4e7c-a4b2-d150f8961b23&quot;,&quot;properties&quot;:{&quot;noteIndex&quot;:0},&quot;isEdited&quot;:false,&quot;manualOverride&quot;:{&quot;isManuallyOverridden&quot;:false,&quot;citeprocText&quot;:&quot;(DFO 2015a)&quot;,&quot;manualOverrideText&quot;:&quot;&quot;},&quot;citationTag&quot;:&quot;MENDELEY_CITATION_v3_eyJjaXRhdGlvbklEIjoiTUVOREVMRVlfQ0lUQVRJT05fMzdhOTQwOTEtMDkwNy00ZTdjLWE0YjItZDE1MGY4OTYxYjIz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UsInN1cHByZXNzLWF1dGhvciI6ZmFsc2UsImNvbXBvc2l0ZSI6ZmFsc2UsImF1dGhvci1vbmx5IjpmYWxzZX1dfQ==&quot;,&quot;citationItems&quot;:[{&quot;id&quot;:&quot;e486afa2-9183-3023-b1a5-95e3834d34c6&quot;,&quot;itemData&quot;:{&quot;type&quot;:&quot;article-journal&quot;,&quot;id&quot;:&quot;e486afa2-9183-3023-b1a5-95e3834d34c6&quot;,&quot;title&quot;:&quot;Wild Salmon Policy Biological Status Assessment for Conservation Units of Interior Fraser River Coho Salmon (Oncorhynchus Kisutch)&quot;,&quot;author&quot;:[{&quot;family&quot;:&quot;DFO&quot;,&quot;given&quot;:&quot;&quot;,&quot;parse-names&quot;:false,&quot;dropping-particle&quot;:&quot;&quot;,&quot;non-dropping-particle&quot;:&quot;&quot;}],&quot;container-title&quot;:&quot;DFO Can. Sci. Advis. Sec. Sci. Advis. Rep.&quot;,&quot;issued&quot;:{&quot;date-parts&quot;:[[2015]]},&quot;page&quot;:&quot;12&quot;,&quot;abstract&quot;:&quot;Canada’s Wild Salmon Policy’s (WSP) identifies six strategies for implementation. Strategy 1 is “Standardized monitoring of wild salmon status” and requires biological status assessments for all Pacific Salmon conservation units (CUs). To conduct WSP status assessments, a toolkit comprised of a number of classes of indicators and metrics for status evaluation was completed in 2009. However, since a number of metrics can be used to evaluate biological status, it is possible that each metric can indicate a different status (Red, Amber, or Green). Therefore, status integration, which includes synthesis of CU status information across metrics into one or more status zones, and the provision of expert commentaries on the information used to assess status, is used in the status designation process. This assessment includes the development of abundance-based benchmarks, the review of population dynamics, abundance, trend, distribution, and productivity information for Interior Fraser River Coho Salmon CUs, and the application of WSP status integration conducted in a workshop of scientific experts. This work builds upon a previous application of WSP status integration techniques conducted for Fraser Sockeye and Southern British Columbia Chinook CUs. This Science Advisory Report is from the November 6-7, 2014 Assessment of Interior Fraser River Coho Salmon Conservation Units’ Benchmarks and Status. Additional publications from this meeting will be posted on the Fisheries and Oceans Canada (DFO) Science Advisory Schedule as they become available. SUMMARY&quot;,&quot;issue&quot;:&quot;022&quot;,&quot;volume&quot;:&quot;2015&quot;,&quot;container-title-short&quot;:&quot;&quot;},&quot;isTemporary&quot;:false,&quot;suppress-author&quot;:false,&quot;composite&quot;:false,&quot;author-only&quot;:false}]},{&quot;citationID&quot;:&quot;MENDELEY_CITATION_a36faaf1-1a6a-4a33-9892-bc7af15ea7a9&quot;,&quot;properties&quot;:{&quot;noteIndex&quot;:0},&quot;isEdited&quot;:false,&quot;manualOverride&quot;:{&quot;isManuallyOverridden&quot;:false,&quot;citeprocText&quot;:&quot;(DFO 2015a)&quot;,&quot;manualOverrideText&quot;:&quot;&quot;},&quot;citationTag&quot;:&quot;MENDELEY_CITATION_v3_eyJjaXRhdGlvbklEIjoiTUVOREVMRVlfQ0lUQVRJT05fYTM2ZmFhZjEtMWE2YS00YTMzLTk4OTItYmM3YWYxNWVhN2E5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UsInN1cHByZXNzLWF1dGhvciI6ZmFsc2UsImNvbXBvc2l0ZSI6ZmFsc2UsImF1dGhvci1vbmx5IjpmYWxzZX1dfQ==&quot;,&quot;citationItems&quot;:[{&quot;id&quot;:&quot;e486afa2-9183-3023-b1a5-95e3834d34c6&quot;,&quot;itemData&quot;:{&quot;type&quot;:&quot;article-journal&quot;,&quot;id&quot;:&quot;e486afa2-9183-3023-b1a5-95e3834d34c6&quot;,&quot;title&quot;:&quot;Wild Salmon Policy Biological Status Assessment for Conservation Units of Interior Fraser River Coho Salmon (Oncorhynchus Kisutch)&quot;,&quot;author&quot;:[{&quot;family&quot;:&quot;DFO&quot;,&quot;given&quot;:&quot;&quot;,&quot;parse-names&quot;:false,&quot;dropping-particle&quot;:&quot;&quot;,&quot;non-dropping-particle&quot;:&quot;&quot;}],&quot;container-title&quot;:&quot;DFO Can. Sci. Advis. Sec. Sci. Advis. Rep.&quot;,&quot;issued&quot;:{&quot;date-parts&quot;:[[2015]]},&quot;page&quot;:&quot;12&quot;,&quot;abstract&quot;:&quot;Canada’s Wild Salmon Policy’s (WSP) identifies six strategies for implementation. Strategy 1 is “Standardized monitoring of wild salmon status” and requires biological status assessments for all Pacific Salmon conservation units (CUs). To conduct WSP status assessments, a toolkit comprised of a number of classes of indicators and metrics for status evaluation was completed in 2009. However, since a number of metrics can be used to evaluate biological status, it is possible that each metric can indicate a different status (Red, Amber, or Green). Therefore, status integration, which includes synthesis of CU status information across metrics into one or more status zones, and the provision of expert commentaries on the information used to assess status, is used in the status designation process. This assessment includes the development of abundance-based benchmarks, the review of population dynamics, abundance, trend, distribution, and productivity information for Interior Fraser River Coho Salmon CUs, and the application of WSP status integration conducted in a workshop of scientific experts. This work builds upon a previous application of WSP status integration techniques conducted for Fraser Sockeye and Southern British Columbia Chinook CUs. This Science Advisory Report is from the November 6-7, 2014 Assessment of Interior Fraser River Coho Salmon Conservation Units’ Benchmarks and Status. Additional publications from this meeting will be posted on the Fisheries and Oceans Canada (DFO) Science Advisory Schedule as they become available. SUMMARY&quot;,&quot;issue&quot;:&quot;022&quot;,&quot;volume&quot;:&quot;2015&quot;,&quot;container-title-short&quot;:&quot;&quot;},&quot;isTemporary&quot;:false,&quot;suppress-author&quot;:false,&quot;composite&quot;:false,&quot;author-only&quot;:false}]},{&quot;citationID&quot;:&quot;MENDELEY_CITATION_100927a8-868d-4745-9206-054b0915cdd0&quot;,&quot;properties&quot;:{&quot;noteIndex&quot;:0},&quot;isEdited&quot;:false,&quot;manualOverride&quot;:{&quot;isManuallyOverridden&quot;:false,&quot;citeprocText&quot;:&quot;(DFO 2015a)&quot;,&quot;manualOverrideText&quot;:&quot;&quot;},&quot;citationTag&quot;:&quot;MENDELEY_CITATION_v3_eyJjaXRhdGlvbklEIjoiTUVOREVMRVlfQ0lUQVRJT05fMTAwOTI3YTgtODY4ZC00NzQ1LTkyMDYtMDU0YjA5MTVjZGQw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UsInN1cHByZXNzLWF1dGhvciI6ZmFsc2UsImNvbXBvc2l0ZSI6ZmFsc2UsImF1dGhvci1vbmx5IjpmYWxzZX1dfQ==&quot;,&quot;citationItems&quot;:[{&quot;id&quot;:&quot;e486afa2-9183-3023-b1a5-95e3834d34c6&quot;,&quot;itemData&quot;:{&quot;type&quot;:&quot;article-journal&quot;,&quot;id&quot;:&quot;e486afa2-9183-3023-b1a5-95e3834d34c6&quot;,&quot;title&quot;:&quot;Wild Salmon Policy Biological Status Assessment for Conservation Units of Interior Fraser River Coho Salmon (Oncorhynchus Kisutch)&quot;,&quot;author&quot;:[{&quot;family&quot;:&quot;DFO&quot;,&quot;given&quot;:&quot;&quot;,&quot;parse-names&quot;:false,&quot;dropping-particle&quot;:&quot;&quot;,&quot;non-dropping-particle&quot;:&quot;&quot;}],&quot;container-title&quot;:&quot;DFO Can. Sci. Advis. Sec. Sci. Advis. Rep.&quot;,&quot;issued&quot;:{&quot;date-parts&quot;:[[2015]]},&quot;page&quot;:&quot;12&quot;,&quot;abstract&quot;:&quot;Canada’s Wild Salmon Policy’s (WSP) identifies six strategies for implementation. Strategy 1 is “Standardized monitoring of wild salmon status” and requires biological status assessments for all Pacific Salmon conservation units (CUs). To conduct WSP status assessments, a toolkit comprised of a number of classes of indicators and metrics for status evaluation was completed in 2009. However, since a number of metrics can be used to evaluate biological status, it is possible that each metric can indicate a different status (Red, Amber, or Green). Therefore, status integration, which includes synthesis of CU status information across metrics into one or more status zones, and the provision of expert commentaries on the information used to assess status, is used in the status designation process. This assessment includes the development of abundance-based benchmarks, the review of population dynamics, abundance, trend, distribution, and productivity information for Interior Fraser River Coho Salmon CUs, and the application of WSP status integration conducted in a workshop of scientific experts. This work builds upon a previous application of WSP status integration techniques conducted for Fraser Sockeye and Southern British Columbia Chinook CUs. This Science Advisory Report is from the November 6-7, 2014 Assessment of Interior Fraser River Coho Salmon Conservation Units’ Benchmarks and Status. Additional publications from this meeting will be posted on the Fisheries and Oceans Canada (DFO) Science Advisory Schedule as they become available. SUMMARY&quot;,&quot;issue&quot;:&quot;022&quot;,&quot;volume&quot;:&quot;2015&quot;,&quot;container-title-short&quot;:&quot;&quot;},&quot;isTemporary&quot;:false,&quot;suppress-author&quot;:false,&quot;composite&quot;:false,&quot;author-only&quot;:false}]},{&quot;citationID&quot;:&quot;MENDELEY_CITATION_eec26d7a-c9b1-4b18-b44c-50847f4998ed&quot;,&quot;properties&quot;:{&quot;noteIndex&quot;:0},&quot;isEdited&quot;:false,&quot;manualOverride&quot;:{&quot;isManuallyOverridden&quot;:false,&quot;citeprocText&quot;:&quot;(DFO 2015a)&quot;,&quot;manualOverrideText&quot;:&quot;&quot;},&quot;citationTag&quot;:&quot;MENDELEY_CITATION_v3_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&quot;,&quot;citationItems&quot;:[{&quot;id&quot;:&quot;e486afa2-9183-3023-b1a5-95e3834d34c6&quot;,&quot;itemData&quot;:{&quot;type&quot;:&quot;article-journal&quot;,&quot;id&quot;:&quot;e486afa2-9183-3023-b1a5-95e3834d34c6&quot;,&quot;title&quot;:&quot;Wild Salmon Policy Biological Status Assessment for Conservation Units of Interior Fraser River Coho Salmon (Oncorhynchus Kisutch)&quot;,&quot;author&quot;:[{&quot;family&quot;:&quot;DFO&quot;,&quot;given&quot;:&quot;&quot;,&quot;parse-names&quot;:false,&quot;dropping-particle&quot;:&quot;&quot;,&quot;non-dropping-particle&quot;:&quot;&quot;}],&quot;container-title&quot;:&quot;DFO Can. Sci. Advis. Sec. Sci. Advis. Rep.&quot;,&quot;issued&quot;:{&quot;date-parts&quot;:[[2015]]},&quot;page&quot;:&quot;12&quot;,&quot;abstract&quot;:&quot;Canada’s Wild Salmon Policy’s (WSP) identifies six strategies for implementation. Strategy 1 is “Standardized monitoring of wild salmon status” and requires biological status assessments for all Pacific Salmon conservation units (CUs). To conduct WSP status assessments, a toolkit comprised of a number of classes of indicators and metrics for status evaluation was completed in 2009. However, since a number of metrics can be used to evaluate biological status, it is possible that each metric can indicate a different status (Red, Amber, or Green). Therefore, status integration, which includes synthesis of CU status information across metrics into one or more status zones, and the provision of expert commentaries on the information used to assess status, is used in the status designation process. This assessment includes the development of abundance-based benchmarks, the review of population dynamics, abundance, trend, distribution, and productivity information for Interior Fraser River Coho Salmon CUs, and the application of WSP status integration conducted in a workshop of scientific experts. This work builds upon a previous application of WSP status integration techniques conducted for Fraser Sockeye and Southern British Columbia Chinook CUs. This Science Advisory Report is from the November 6-7, 2014 Assessment of Interior Fraser River Coho Salmon Conservation Units’ Benchmarks and Status. Additional publications from this meeting will be posted on the Fisheries and Oceans Canada (DFO) Science Advisory Schedule as they become available. SUMMARY&quot;,&quot;issue&quot;:&quot;022&quot;,&quot;volume&quot;:&quot;2015&quot;,&quot;container-title-short&quot;:&quot;&quot;},&quot;isTemporary&quot;:false,&quot;suppress-author&quot;:false,&quot;composite&quot;:false,&quot;author-only&quot;:false}]}]"/>
    <we:property name="MENDELEY_CITATIONS_LOCALE_CODE" value="&quot;en-US&quot;"/>
    <we:property name="MENDELEY_CITATIONS_STYLE" value="{&quot;id&quot;:&quot;https://www.zotero.org/styles/canadian-journal-of-fisheries-and-aquatic-sciences&quot;,&quot;title&quot;:&quot;Canadian Journal of Fisheries and Aquatic Sciences&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2AC32D70D2694419A594E52B2F66D05" ma:contentTypeVersion="6" ma:contentTypeDescription="Create a new document." ma:contentTypeScope="" ma:versionID="09fde86668b5a701f37c0ae3dd912daf">
  <xsd:schema xmlns:xsd="http://www.w3.org/2001/XMLSchema" xmlns:xs="http://www.w3.org/2001/XMLSchema" xmlns:p="http://schemas.microsoft.com/office/2006/metadata/properties" xmlns:ns2="7e15ea60-6af0-4aa8-891e-8d9d91ce49ba" xmlns:ns3="813a517c-006c-44c8-a502-c3b8335c64fd" targetNamespace="http://schemas.microsoft.com/office/2006/metadata/properties" ma:root="true" ma:fieldsID="ff35101b50339b8cf6489b528ecd5b3c" ns2:_="" ns3:_="">
    <xsd:import namespace="7e15ea60-6af0-4aa8-891e-8d9d91ce49ba"/>
    <xsd:import namespace="813a517c-006c-44c8-a502-c3b8335c64f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15ea60-6af0-4aa8-891e-8d9d91ce49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13a517c-006c-44c8-a502-c3b8335c64f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183D62-220A-4344-8193-09C4907F37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15ea60-6af0-4aa8-891e-8d9d91ce49ba"/>
    <ds:schemaRef ds:uri="813a517c-006c-44c8-a502-c3b8335c64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2F8E244-3F08-44CF-B30E-FFD2C54F0A05}">
  <ds:schemaRefs>
    <ds:schemaRef ds:uri="http://schemas.microsoft.com/sharepoint/v3/contenttype/forms"/>
  </ds:schemaRefs>
</ds:datastoreItem>
</file>

<file path=customXml/itemProps3.xml><?xml version="1.0" encoding="utf-8"?>
<ds:datastoreItem xmlns:ds="http://schemas.openxmlformats.org/officeDocument/2006/customXml" ds:itemID="{1987DD7B-5984-4267-BB64-66CDFFD84BB8}">
  <ds:schemaRefs>
    <ds:schemaRef ds:uri="http://schemas.microsoft.com/office/2006/documentManagement/types"/>
    <ds:schemaRef ds:uri="http://schemas.microsoft.com/office/infopath/2007/PartnerControls"/>
    <ds:schemaRef ds:uri="http://schemas.openxmlformats.org/package/2006/metadata/core-properties"/>
    <ds:schemaRef ds:uri="http://www.w3.org/XML/1998/namespace"/>
    <ds:schemaRef ds:uri="7e15ea60-6af0-4aa8-891e-8d9d91ce49ba"/>
    <ds:schemaRef ds:uri="http://purl.org/dc/terms/"/>
    <ds:schemaRef ds:uri="http://purl.org/dc/elements/1.1/"/>
    <ds:schemaRef ds:uri="http://schemas.microsoft.com/office/2006/metadata/properties"/>
    <ds:schemaRef ds:uri="813a517c-006c-44c8-a502-c3b8335c64fd"/>
    <ds:schemaRef ds:uri="http://purl.org/dc/dcmitype/"/>
  </ds:schemaRefs>
</ds:datastoreItem>
</file>

<file path=customXml/itemProps4.xml><?xml version="1.0" encoding="utf-8"?>
<ds:datastoreItem xmlns:ds="http://schemas.openxmlformats.org/officeDocument/2006/customXml" ds:itemID="{825CA819-B26D-491B-AEFE-6A7EB8B5B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SAR-AS2014_nnn-eng.dotx</Template>
  <TotalTime>1</TotalTime>
  <Pages>43</Pages>
  <Words>13961</Words>
  <Characters>79584</Characters>
  <Application>Microsoft Office Word</Application>
  <DocSecurity>0</DocSecurity>
  <Lines>663</Lines>
  <Paragraphs>186</Paragraphs>
  <ScaleCrop>false</ScaleCrop>
  <Company>DFO</Company>
  <LinksUpToDate>false</LinksUpToDate>
  <CharactersWithSpaces>93359</CharactersWithSpaces>
  <SharedDoc>false</SharedDoc>
  <HLinks>
    <vt:vector size="108" baseType="variant">
      <vt:variant>
        <vt:i4>7602277</vt:i4>
      </vt:variant>
      <vt:variant>
        <vt:i4>12</vt:i4>
      </vt:variant>
      <vt:variant>
        <vt:i4>0</vt:i4>
      </vt:variant>
      <vt:variant>
        <vt:i4>5</vt:i4>
      </vt:variant>
      <vt:variant>
        <vt:lpwstr>https://www.dfo-mpo.gc.ca/reports-rapports/regs/sff-cpd/precautionary-precaution-back-fiche-eng.htm</vt:lpwstr>
      </vt:variant>
      <vt:variant>
        <vt:lpwstr/>
      </vt:variant>
      <vt:variant>
        <vt:i4>3473530</vt:i4>
      </vt:variant>
      <vt:variant>
        <vt:i4>9</vt:i4>
      </vt:variant>
      <vt:variant>
        <vt:i4>0</vt:i4>
      </vt:variant>
      <vt:variant>
        <vt:i4>5</vt:i4>
      </vt:variant>
      <vt:variant>
        <vt:lpwstr>http://www.dfo-mpo.gc.ca/csas-sccs/</vt:lpwstr>
      </vt:variant>
      <vt:variant>
        <vt:lpwstr/>
      </vt:variant>
      <vt:variant>
        <vt:i4>327764</vt:i4>
      </vt:variant>
      <vt:variant>
        <vt:i4>6</vt:i4>
      </vt:variant>
      <vt:variant>
        <vt:i4>0</vt:i4>
      </vt:variant>
      <vt:variant>
        <vt:i4>5</vt:i4>
      </vt:variant>
      <vt:variant>
        <vt:lpwstr>http://www.isdm-gdsi.gc.ca/csas-sccs/applications/events-evenements/index-eng.asp</vt:lpwstr>
      </vt:variant>
      <vt:variant>
        <vt:lpwstr/>
      </vt:variant>
      <vt:variant>
        <vt:i4>327764</vt:i4>
      </vt:variant>
      <vt:variant>
        <vt:i4>0</vt:i4>
      </vt:variant>
      <vt:variant>
        <vt:i4>0</vt:i4>
      </vt:variant>
      <vt:variant>
        <vt:i4>5</vt:i4>
      </vt:variant>
      <vt:variant>
        <vt:lpwstr>http://www.isdm-gdsi.gc.ca/csas-sccs/applications/events-evenements/index-eng.asp</vt:lpwstr>
      </vt:variant>
      <vt:variant>
        <vt:lpwstr/>
      </vt:variant>
      <vt:variant>
        <vt:i4>3670102</vt:i4>
      </vt:variant>
      <vt:variant>
        <vt:i4>39</vt:i4>
      </vt:variant>
      <vt:variant>
        <vt:i4>0</vt:i4>
      </vt:variant>
      <vt:variant>
        <vt:i4>5</vt:i4>
      </vt:variant>
      <vt:variant>
        <vt:lpwstr>mailto:Colin.Bailey@dfo-mpo.gc.ca</vt:lpwstr>
      </vt:variant>
      <vt:variant>
        <vt:lpwstr/>
      </vt:variant>
      <vt:variant>
        <vt:i4>3670102</vt:i4>
      </vt:variant>
      <vt:variant>
        <vt:i4>36</vt:i4>
      </vt:variant>
      <vt:variant>
        <vt:i4>0</vt:i4>
      </vt:variant>
      <vt:variant>
        <vt:i4>5</vt:i4>
      </vt:variant>
      <vt:variant>
        <vt:lpwstr>mailto:Colin.Bailey@dfo-mpo.gc.ca</vt:lpwstr>
      </vt:variant>
      <vt:variant>
        <vt:lpwstr/>
      </vt:variant>
      <vt:variant>
        <vt:i4>5636169</vt:i4>
      </vt:variant>
      <vt:variant>
        <vt:i4>33</vt:i4>
      </vt:variant>
      <vt:variant>
        <vt:i4>0</vt:i4>
      </vt:variant>
      <vt:variant>
        <vt:i4>5</vt:i4>
      </vt:variant>
      <vt:variant>
        <vt:lpwstr>https://waves-vagues.dfo-mpo.gc.ca/library-bibliotheque/41234911.pdf</vt:lpwstr>
      </vt:variant>
      <vt:variant>
        <vt:lpwstr/>
      </vt:variant>
      <vt:variant>
        <vt:i4>3670102</vt:i4>
      </vt:variant>
      <vt:variant>
        <vt:i4>30</vt:i4>
      </vt:variant>
      <vt:variant>
        <vt:i4>0</vt:i4>
      </vt:variant>
      <vt:variant>
        <vt:i4>5</vt:i4>
      </vt:variant>
      <vt:variant>
        <vt:lpwstr>mailto:Colin.Bailey@dfo-mpo.gc.ca</vt:lpwstr>
      </vt:variant>
      <vt:variant>
        <vt:lpwstr/>
      </vt:variant>
      <vt:variant>
        <vt:i4>6488118</vt:i4>
      </vt:variant>
      <vt:variant>
        <vt:i4>27</vt:i4>
      </vt:variant>
      <vt:variant>
        <vt:i4>0</vt:i4>
      </vt:variant>
      <vt:variant>
        <vt:i4>5</vt:i4>
      </vt:variant>
      <vt:variant>
        <vt:lpwstr>https://www.pac.dfo-mpo.gc.ca/sep-pmvs/data-donnees/index-eng.html</vt:lpwstr>
      </vt:variant>
      <vt:variant>
        <vt:lpwstr/>
      </vt:variant>
      <vt:variant>
        <vt:i4>2162758</vt:i4>
      </vt:variant>
      <vt:variant>
        <vt:i4>24</vt:i4>
      </vt:variant>
      <vt:variant>
        <vt:i4>0</vt:i4>
      </vt:variant>
      <vt:variant>
        <vt:i4>5</vt:i4>
      </vt:variant>
      <vt:variant>
        <vt:lpwstr>mailto:Marla.Maxwell@dfo-mpo.gc.ca</vt:lpwstr>
      </vt:variant>
      <vt:variant>
        <vt:lpwstr/>
      </vt:variant>
      <vt:variant>
        <vt:i4>4325433</vt:i4>
      </vt:variant>
      <vt:variant>
        <vt:i4>21</vt:i4>
      </vt:variant>
      <vt:variant>
        <vt:i4>0</vt:i4>
      </vt:variant>
      <vt:variant>
        <vt:i4>5</vt:i4>
      </vt:variant>
      <vt:variant>
        <vt:lpwstr>mailto:Angus.Straight@dfo-mpo.gc.ca</vt:lpwstr>
      </vt:variant>
      <vt:variant>
        <vt:lpwstr/>
      </vt:variant>
      <vt:variant>
        <vt:i4>8192007</vt:i4>
      </vt:variant>
      <vt:variant>
        <vt:i4>18</vt:i4>
      </vt:variant>
      <vt:variant>
        <vt:i4>0</vt:i4>
      </vt:variant>
      <vt:variant>
        <vt:i4>5</vt:i4>
      </vt:variant>
      <vt:variant>
        <vt:lpwstr>mailto:Catarina.Wor@dfo-mpo.gc.ca</vt:lpwstr>
      </vt:variant>
      <vt:variant>
        <vt:lpwstr/>
      </vt:variant>
      <vt:variant>
        <vt:i4>589931</vt:i4>
      </vt:variant>
      <vt:variant>
        <vt:i4>15</vt:i4>
      </vt:variant>
      <vt:variant>
        <vt:i4>0</vt:i4>
      </vt:variant>
      <vt:variant>
        <vt:i4>5</vt:i4>
      </vt:variant>
      <vt:variant>
        <vt:lpwstr>mailto:Carmen.Gemmell@dfo-mpo.gc.ca</vt:lpwstr>
      </vt:variant>
      <vt:variant>
        <vt:lpwstr/>
      </vt:variant>
      <vt:variant>
        <vt:i4>1900665</vt:i4>
      </vt:variant>
      <vt:variant>
        <vt:i4>12</vt:i4>
      </vt:variant>
      <vt:variant>
        <vt:i4>0</vt:i4>
      </vt:variant>
      <vt:variant>
        <vt:i4>5</vt:i4>
      </vt:variant>
      <vt:variant>
        <vt:lpwstr>https://www.dfo-mpo.gc.ca/csas-sccs/Publications/ScR-RS/2024/2024_004-eng.html</vt:lpwstr>
      </vt:variant>
      <vt:variant>
        <vt:lpwstr/>
      </vt:variant>
      <vt:variant>
        <vt:i4>1179750</vt:i4>
      </vt:variant>
      <vt:variant>
        <vt:i4>9</vt:i4>
      </vt:variant>
      <vt:variant>
        <vt:i4>0</vt:i4>
      </vt:variant>
      <vt:variant>
        <vt:i4>5</vt:i4>
      </vt:variant>
      <vt:variant>
        <vt:lpwstr>mailto:Selina.Agbayani@dfo-mpo.gc.ca</vt:lpwstr>
      </vt:variant>
      <vt:variant>
        <vt:lpwstr/>
      </vt:variant>
      <vt:variant>
        <vt:i4>2031736</vt:i4>
      </vt:variant>
      <vt:variant>
        <vt:i4>6</vt:i4>
      </vt:variant>
      <vt:variant>
        <vt:i4>0</vt:i4>
      </vt:variant>
      <vt:variant>
        <vt:i4>5</vt:i4>
      </vt:variant>
      <vt:variant>
        <vt:lpwstr>https://www.dfo-mpo.gc.ca/csas-sccs/Publications/ScR-RS/2024/2024_025-eng.html</vt:lpwstr>
      </vt:variant>
      <vt:variant>
        <vt:lpwstr/>
      </vt:variant>
      <vt:variant>
        <vt:i4>1179750</vt:i4>
      </vt:variant>
      <vt:variant>
        <vt:i4>3</vt:i4>
      </vt:variant>
      <vt:variant>
        <vt:i4>0</vt:i4>
      </vt:variant>
      <vt:variant>
        <vt:i4>5</vt:i4>
      </vt:variant>
      <vt:variant>
        <vt:lpwstr>mailto:Selina.Agbayani@dfo-mpo.gc.ca</vt:lpwstr>
      </vt:variant>
      <vt:variant>
        <vt:lpwstr/>
      </vt:variant>
      <vt:variant>
        <vt:i4>1179750</vt:i4>
      </vt:variant>
      <vt:variant>
        <vt:i4>0</vt:i4>
      </vt:variant>
      <vt:variant>
        <vt:i4>0</vt:i4>
      </vt:variant>
      <vt:variant>
        <vt:i4>5</vt:i4>
      </vt:variant>
      <vt:variant>
        <vt:lpwstr>mailto:Selina.Agbayani@dfo-mpo.gc.ca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SAR-AS TEMPLATE</dc:title>
  <dc:subject/>
  <dc:creator>Marentette, Julie (she, her / elle, la) (DFO/MPO)</dc:creator>
  <cp:keywords>Fisheries and Oceans Canada;Canadian Science Advisory Secretariat;Science Advisory Report</cp:keywords>
  <dc:description/>
  <cp:lastModifiedBy>Bailey, Colin (DFO/MPO)</cp:lastModifiedBy>
  <cp:revision>2</cp:revision>
  <cp:lastPrinted>2024-08-06T18:17:00Z</cp:lastPrinted>
  <dcterms:created xsi:type="dcterms:W3CDTF">2024-11-01T15:52:00Z</dcterms:created>
  <dcterms:modified xsi:type="dcterms:W3CDTF">2024-11-01T15:52:00Z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MSIP_Label_1bfb733f-faef-464c-9b6d-731b56f94973_Enabled">
    <vt:lpwstr>true</vt:lpwstr>
  </property>
  <property fmtid="{D5CDD505-2E9C-101B-9397-08002B2CF9AE}" pid="4" name="MSIP_Label_1bfb733f-faef-464c-9b6d-731b56f94973_SetDate">
    <vt:lpwstr>2020-10-06T20:38:35Z</vt:lpwstr>
  </property>
  <property fmtid="{D5CDD505-2E9C-101B-9397-08002B2CF9AE}" pid="5" name="MSIP_Label_1bfb733f-faef-464c-9b6d-731b56f94973_Method">
    <vt:lpwstr>Standard</vt:lpwstr>
  </property>
  <property fmtid="{D5CDD505-2E9C-101B-9397-08002B2CF9AE}" pid="6" name="MSIP_Label_1bfb733f-faef-464c-9b6d-731b56f94973_Name">
    <vt:lpwstr>Unclass - Non-Classifié</vt:lpwstr>
  </property>
  <property fmtid="{D5CDD505-2E9C-101B-9397-08002B2CF9AE}" pid="7" name="MSIP_Label_1bfb733f-faef-464c-9b6d-731b56f94973_SiteId">
    <vt:lpwstr>1594fdae-a1d9-4405-915d-011467234338</vt:lpwstr>
  </property>
  <property fmtid="{D5CDD505-2E9C-101B-9397-08002B2CF9AE}" pid="8" name="MSIP_Label_1bfb733f-faef-464c-9b6d-731b56f94973_ActionId">
    <vt:lpwstr>232af4ee-9526-4d27-8d4c-0000a18d2d8a</vt:lpwstr>
  </property>
  <property fmtid="{D5CDD505-2E9C-101B-9397-08002B2CF9AE}" pid="9" name="ContentTypeId">
    <vt:lpwstr>0x01010052AC32D70D2694419A594E52B2F66D05</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 11th edition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7th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 6th/7th edition</vt:lpwstr>
  </property>
  <property fmtid="{D5CDD505-2E9C-101B-9397-08002B2CF9AE}" pid="18" name="Mendeley Recent Style Id 4_1">
    <vt:lpwstr>http://www.zotero.org/styles/canadian-journal-of-fisheries-and-aquatic-sciences</vt:lpwstr>
  </property>
  <property fmtid="{D5CDD505-2E9C-101B-9397-08002B2CF9AE}" pid="19" name="Mendeley Recent Style Name 4_1">
    <vt:lpwstr>Canadian Journal of Fisheries and Aquatic Sciences</vt:lpwstr>
  </property>
  <property fmtid="{D5CDD505-2E9C-101B-9397-08002B2CF9AE}" pid="20" name="Mendeley Recent Style Id 5_1">
    <vt:lpwstr>http://www.zotero.org/styles/chicago-author-date</vt:lpwstr>
  </property>
  <property fmtid="{D5CDD505-2E9C-101B-9397-08002B2CF9AE}" pid="21" name="Mendeley Recent Style Name 5_1">
    <vt:lpwstr>Chicago Manual of Style 17th edition (author-date)</vt:lpwstr>
  </property>
  <property fmtid="{D5CDD505-2E9C-101B-9397-08002B2CF9AE}" pid="22" name="Mendeley Recent Style Id 6_1">
    <vt:lpwstr>http://www.zotero.org/styles/harvard-cite-them-right</vt:lpwstr>
  </property>
  <property fmtid="{D5CDD505-2E9C-101B-9397-08002B2CF9AE}" pid="23" name="Mendeley Recent Style Name 6_1">
    <vt:lpwstr>Cite Them Right 12th edition - Harvard</vt:lpwstr>
  </property>
  <property fmtid="{D5CDD505-2E9C-101B-9397-08002B2CF9AE}" pid="24" name="Mendeley Recent Style Id 7_1">
    <vt:lpwstr>http://www.zotero.org/styles/ieee</vt:lpwstr>
  </property>
  <property fmtid="{D5CDD505-2E9C-101B-9397-08002B2CF9AE}" pid="25" name="Mendeley Recent Style Name 7_1">
    <vt:lpwstr>IEEE</vt:lpwstr>
  </property>
  <property fmtid="{D5CDD505-2E9C-101B-9397-08002B2CF9AE}" pid="26" name="Mendeley Recent Style Id 8_1">
    <vt:lpwstr>http://www.zotero.org/styles/modern-humanities-research-association</vt:lpwstr>
  </property>
  <property fmtid="{D5CDD505-2E9C-101B-9397-08002B2CF9AE}" pid="27" name="Mendeley Recent Style Name 8_1">
    <vt:lpwstr>Modern Humanities Research Association 3rd edition (note with bibliography)</vt:lpwstr>
  </property>
  <property fmtid="{D5CDD505-2E9C-101B-9397-08002B2CF9AE}" pid="28" name="Mendeley Recent Style Id 9_1">
    <vt:lpwstr>http://www.zotero.org/styles/modern-language-association</vt:lpwstr>
  </property>
  <property fmtid="{D5CDD505-2E9C-101B-9397-08002B2CF9AE}" pid="29" name="Mendeley Recent Style Name 9_1">
    <vt:lpwstr>Modern Language Association 9th edition</vt:lpwstr>
  </property>
  <property fmtid="{D5CDD505-2E9C-101B-9397-08002B2CF9AE}" pid="30" name="Mendeley Document_1">
    <vt:lpwstr>True</vt:lpwstr>
  </property>
  <property fmtid="{D5CDD505-2E9C-101B-9397-08002B2CF9AE}" pid="31" name="Mendeley Unique User Id_1">
    <vt:lpwstr>127b5d13-95eb-31c2-a506-3483306fb292</vt:lpwstr>
  </property>
</Properties>
</file>